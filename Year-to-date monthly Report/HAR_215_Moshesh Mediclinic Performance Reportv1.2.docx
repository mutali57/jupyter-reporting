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AC204" w14:textId="77777777" w:rsidR="007B05D4" w:rsidRDefault="006F7433" w:rsidP="00126033">
      <w:pPr>
        <w:rPr>
          <w:ins w:id="2" w:author="Mutali Nepfumbada" w:date="2022-10-18T16:40:00Z"/>
          <w:color w:val="5F0505"/>
          <w:sz w:val="52"/>
          <w:szCs w:val="52"/>
        </w:rPr>
      </w:pPr>
      <w:bookmarkStart w:id="3" w:name="_Hlk111069303"/>
      <w:bookmarkStart w:id="4" w:name="_Hlk112852378"/>
      <w:r w:rsidRPr="00D82B8B">
        <w:rPr>
          <w:color w:val="5F0505"/>
          <w:sz w:val="52"/>
          <w:szCs w:val="52"/>
        </w:rPr>
        <w:t>Mediclinic Rooftop PV Projects</w:t>
      </w:r>
    </w:p>
    <w:p w14:paraId="34A4455B" w14:textId="3573E09A" w:rsidR="00CF6681" w:rsidRPr="007B05D4" w:rsidRDefault="006F7433" w:rsidP="00126033">
      <w:pPr>
        <w:rPr>
          <w:color w:val="666666"/>
          <w:sz w:val="36"/>
          <w:szCs w:val="36"/>
          <w:rPrChange w:id="5" w:author="Mutali Nepfumbada" w:date="2022-10-18T16:40:00Z">
            <w:rPr>
              <w:color w:val="5F0505"/>
              <w:sz w:val="52"/>
              <w:szCs w:val="52"/>
            </w:rPr>
          </w:rPrChange>
        </w:rPr>
      </w:pPr>
      <w:del w:id="6" w:author="Mutali Nepfumbada" w:date="2022-10-18T16:40:00Z">
        <w:r w:rsidRPr="007B05D4" w:rsidDel="007B05D4">
          <w:rPr>
            <w:color w:val="666666"/>
            <w:sz w:val="36"/>
            <w:szCs w:val="36"/>
            <w:rPrChange w:id="7" w:author="Mutali Nepfumbada" w:date="2022-10-18T16:40:00Z">
              <w:rPr>
                <w:color w:val="5F0505"/>
                <w:sz w:val="52"/>
                <w:szCs w:val="52"/>
              </w:rPr>
            </w:rPrChange>
          </w:rPr>
          <w:delText>:</w:delText>
        </w:r>
        <w:r w:rsidR="00971DE0" w:rsidRPr="007B05D4" w:rsidDel="007B05D4">
          <w:rPr>
            <w:color w:val="666666"/>
            <w:sz w:val="36"/>
            <w:szCs w:val="36"/>
            <w:rPrChange w:id="8" w:author="Mutali Nepfumbada" w:date="2022-10-18T16:40:00Z">
              <w:rPr>
                <w:color w:val="5F0505"/>
                <w:sz w:val="52"/>
                <w:szCs w:val="52"/>
              </w:rPr>
            </w:rPrChange>
          </w:rPr>
          <w:delText xml:space="preserve"> </w:delText>
        </w:r>
      </w:del>
      <w:del w:id="9" w:author="Mutali Nepfumbada" w:date="2022-11-28T06:44:00Z">
        <w:r w:rsidR="00B52845" w:rsidRPr="007B05D4" w:rsidDel="000D174D">
          <w:rPr>
            <w:color w:val="666666"/>
            <w:sz w:val="36"/>
            <w:szCs w:val="36"/>
            <w:rPrChange w:id="10" w:author="Mutali Nepfumbada" w:date="2022-10-18T16:40:00Z">
              <w:rPr>
                <w:color w:val="5F0505"/>
                <w:sz w:val="52"/>
                <w:szCs w:val="52"/>
              </w:rPr>
            </w:rPrChange>
          </w:rPr>
          <w:delText xml:space="preserve">Performance </w:delText>
        </w:r>
      </w:del>
      <w:ins w:id="11" w:author="Chanda Nxumalo" w:date="2022-10-18T11:39:00Z">
        <w:del w:id="12" w:author="Mutali Nepfumbada" w:date="2022-11-28T06:44:00Z">
          <w:r w:rsidR="00410116" w:rsidRPr="007B05D4" w:rsidDel="000D174D">
            <w:rPr>
              <w:color w:val="666666"/>
              <w:sz w:val="36"/>
              <w:szCs w:val="36"/>
              <w:rPrChange w:id="13" w:author="Mutali Nepfumbada" w:date="2022-10-18T16:40:00Z">
                <w:rPr>
                  <w:color w:val="5F0505"/>
                  <w:sz w:val="52"/>
                  <w:szCs w:val="52"/>
                </w:rPr>
              </w:rPrChange>
            </w:rPr>
            <w:delText>Review</w:delText>
          </w:r>
        </w:del>
      </w:ins>
      <w:ins w:id="14" w:author="Mutali Nepfumbada" w:date="2022-11-28T06:44:00Z">
        <w:r w:rsidR="000D174D">
          <w:rPr>
            <w:color w:val="666666"/>
            <w:sz w:val="36"/>
            <w:szCs w:val="36"/>
          </w:rPr>
          <w:t>September</w:t>
        </w:r>
      </w:ins>
      <w:ins w:id="15" w:author="Mutali Nepfumbada" w:date="2022-11-28T06:45:00Z">
        <w:r w:rsidR="000D174D">
          <w:rPr>
            <w:color w:val="666666"/>
            <w:sz w:val="36"/>
            <w:szCs w:val="36"/>
          </w:rPr>
          <w:t xml:space="preserve"> 2021</w:t>
        </w:r>
      </w:ins>
      <w:ins w:id="16" w:author="Mutali Nepfumbada" w:date="2022-11-28T06:44:00Z">
        <w:r w:rsidR="000D174D">
          <w:rPr>
            <w:color w:val="666666"/>
            <w:sz w:val="36"/>
            <w:szCs w:val="36"/>
          </w:rPr>
          <w:t xml:space="preserve"> </w:t>
        </w:r>
      </w:ins>
      <w:ins w:id="17" w:author="Mutali Nepfumbada" w:date="2022-11-28T06:45:00Z">
        <w:r w:rsidR="000D174D">
          <w:rPr>
            <w:color w:val="666666"/>
            <w:sz w:val="36"/>
            <w:szCs w:val="36"/>
          </w:rPr>
          <w:t>Asset Monthly Report</w:t>
        </w:r>
      </w:ins>
    </w:p>
    <w:p w14:paraId="75A66A51" w14:textId="77777777" w:rsidR="00CF6681" w:rsidRPr="00D82B8B" w:rsidRDefault="00CF6681" w:rsidP="00126033">
      <w:pPr>
        <w:rPr>
          <w:color w:val="5F0505"/>
          <w:sz w:val="52"/>
          <w:szCs w:val="52"/>
        </w:rPr>
      </w:pPr>
    </w:p>
    <w:p w14:paraId="3CAC4C65" w14:textId="1D0576AC" w:rsidR="00E144CA" w:rsidRPr="007B05D4" w:rsidRDefault="00E144CA" w:rsidP="00126033">
      <w:pPr>
        <w:rPr>
          <w:color w:val="666666"/>
          <w:sz w:val="24"/>
          <w:szCs w:val="24"/>
          <w:rPrChange w:id="18" w:author="Mutali Nepfumbada" w:date="2022-10-18T16:40:00Z">
            <w:rPr>
              <w:color w:val="666666"/>
              <w:sz w:val="36"/>
              <w:szCs w:val="36"/>
            </w:rPr>
          </w:rPrChange>
        </w:rPr>
      </w:pPr>
      <w:r w:rsidRPr="007B05D4">
        <w:rPr>
          <w:color w:val="666666"/>
          <w:sz w:val="24"/>
          <w:szCs w:val="24"/>
          <w:lang w:val="en-ZA"/>
          <w:rPrChange w:id="19" w:author="Mutali Nepfumbada" w:date="2022-10-18T16:40:00Z">
            <w:rPr>
              <w:color w:val="666666"/>
              <w:sz w:val="36"/>
              <w:szCs w:val="36"/>
              <w:lang w:val="en-ZA"/>
            </w:rPr>
          </w:rPrChange>
        </w:rPr>
        <w:t>Prepared</w:t>
      </w:r>
      <w:r w:rsidRPr="007B05D4">
        <w:rPr>
          <w:color w:val="666666"/>
          <w:spacing w:val="-6"/>
          <w:sz w:val="24"/>
          <w:szCs w:val="24"/>
          <w:lang w:val="en-ZA"/>
          <w:rPrChange w:id="20" w:author="Mutali Nepfumbada" w:date="2022-10-18T16:40:00Z">
            <w:rPr>
              <w:color w:val="666666"/>
              <w:spacing w:val="-6"/>
              <w:sz w:val="36"/>
              <w:szCs w:val="36"/>
              <w:lang w:val="en-ZA"/>
            </w:rPr>
          </w:rPrChange>
        </w:rPr>
        <w:t xml:space="preserve"> </w:t>
      </w:r>
      <w:r w:rsidRPr="007B05D4">
        <w:rPr>
          <w:color w:val="666666"/>
          <w:sz w:val="24"/>
          <w:szCs w:val="24"/>
          <w:lang w:val="en-ZA"/>
          <w:rPrChange w:id="21" w:author="Mutali Nepfumbada" w:date="2022-10-18T16:40:00Z">
            <w:rPr>
              <w:color w:val="666666"/>
              <w:sz w:val="36"/>
              <w:szCs w:val="36"/>
              <w:lang w:val="en-ZA"/>
            </w:rPr>
          </w:rPrChange>
        </w:rPr>
        <w:t>for:</w:t>
      </w:r>
      <w:r w:rsidRPr="007B05D4">
        <w:rPr>
          <w:color w:val="666666"/>
          <w:spacing w:val="-6"/>
          <w:sz w:val="24"/>
          <w:szCs w:val="24"/>
          <w:lang w:val="en-ZA"/>
          <w:rPrChange w:id="22" w:author="Mutali Nepfumbada" w:date="2022-10-18T16:40:00Z">
            <w:rPr>
              <w:color w:val="666666"/>
              <w:spacing w:val="-6"/>
              <w:sz w:val="36"/>
              <w:szCs w:val="36"/>
              <w:lang w:val="en-ZA"/>
            </w:rPr>
          </w:rPrChange>
        </w:rPr>
        <w:t xml:space="preserve"> </w:t>
      </w:r>
    </w:p>
    <w:p w14:paraId="45A8679A" w14:textId="0A333B5F" w:rsidR="00A86549" w:rsidRPr="007B05D4" w:rsidRDefault="00A86549" w:rsidP="00126033">
      <w:pPr>
        <w:rPr>
          <w:sz w:val="36"/>
          <w:szCs w:val="36"/>
          <w:rPrChange w:id="23" w:author="Mutali Nepfumbada" w:date="2022-10-18T16:41:00Z">
            <w:rPr>
              <w:color w:val="666666"/>
              <w:sz w:val="36"/>
              <w:szCs w:val="36"/>
            </w:rPr>
          </w:rPrChange>
        </w:rPr>
      </w:pPr>
      <w:r w:rsidRPr="007B05D4">
        <w:rPr>
          <w:sz w:val="36"/>
          <w:szCs w:val="36"/>
          <w:rPrChange w:id="24" w:author="Mutali Nepfumbada" w:date="2022-10-18T16:41:00Z">
            <w:rPr>
              <w:color w:val="666666"/>
              <w:sz w:val="36"/>
              <w:szCs w:val="36"/>
            </w:rPr>
          </w:rPrChange>
        </w:rPr>
        <w:t>Moshesh Partners</w:t>
      </w:r>
    </w:p>
    <w:p w14:paraId="622E0C2E" w14:textId="77777777" w:rsidR="00E144CA" w:rsidRPr="00D82B8B" w:rsidRDefault="00E144CA" w:rsidP="00126033">
      <w:pPr>
        <w:rPr>
          <w:color w:val="666666"/>
          <w:sz w:val="36"/>
          <w:szCs w:val="36"/>
        </w:rPr>
      </w:pPr>
    </w:p>
    <w:p w14:paraId="18C7B7DD" w14:textId="273E3211" w:rsidR="00532FD0" w:rsidRPr="00D82B8B" w:rsidRDefault="00E144CA" w:rsidP="00126033">
      <w:pPr>
        <w:rPr>
          <w:color w:val="666666"/>
          <w:sz w:val="36"/>
          <w:szCs w:val="36"/>
        </w:rPr>
      </w:pPr>
      <w:r w:rsidRPr="00D82B8B">
        <w:rPr>
          <w:color w:val="666666"/>
          <w:sz w:val="36"/>
          <w:szCs w:val="36"/>
        </w:rPr>
        <w:t xml:space="preserve">Reference: </w:t>
      </w:r>
      <w:r w:rsidR="009B4223" w:rsidRPr="00D82B8B">
        <w:rPr>
          <w:color w:val="666666"/>
          <w:sz w:val="36"/>
          <w:szCs w:val="36"/>
        </w:rPr>
        <w:t>HAR_</w:t>
      </w:r>
      <w:r w:rsidR="0042723E" w:rsidRPr="00D82B8B">
        <w:rPr>
          <w:color w:val="666666"/>
          <w:sz w:val="36"/>
          <w:szCs w:val="36"/>
        </w:rPr>
        <w:t>215</w:t>
      </w:r>
      <w:r w:rsidR="009B4223" w:rsidRPr="00D82B8B">
        <w:rPr>
          <w:color w:val="666666"/>
          <w:sz w:val="36"/>
          <w:szCs w:val="36"/>
        </w:rPr>
        <w:t>_</w:t>
      </w:r>
      <w:r w:rsidR="0042723E" w:rsidRPr="00D82B8B">
        <w:rPr>
          <w:color w:val="666666"/>
          <w:sz w:val="36"/>
          <w:szCs w:val="36"/>
        </w:rPr>
        <w:t>Moshesh</w:t>
      </w:r>
      <w:r w:rsidR="00D94950" w:rsidRPr="00D82B8B">
        <w:rPr>
          <w:color w:val="666666"/>
          <w:sz w:val="36"/>
          <w:szCs w:val="36"/>
        </w:rPr>
        <w:t xml:space="preserve"> Me</w:t>
      </w:r>
      <w:r w:rsidR="007910EA" w:rsidRPr="00D82B8B">
        <w:rPr>
          <w:color w:val="666666"/>
          <w:sz w:val="36"/>
          <w:szCs w:val="36"/>
        </w:rPr>
        <w:t xml:space="preserve">diclinic </w:t>
      </w:r>
      <w:r w:rsidR="00B52845" w:rsidRPr="00D82B8B">
        <w:rPr>
          <w:color w:val="666666"/>
          <w:sz w:val="36"/>
          <w:szCs w:val="36"/>
        </w:rPr>
        <w:t xml:space="preserve">Performance </w:t>
      </w:r>
      <w:r w:rsidR="00C43413" w:rsidRPr="00D82B8B">
        <w:rPr>
          <w:color w:val="666666"/>
          <w:sz w:val="36"/>
          <w:szCs w:val="36"/>
        </w:rPr>
        <w:t>Report</w:t>
      </w:r>
    </w:p>
    <w:p w14:paraId="40E568EF" w14:textId="77777777" w:rsidR="004B348D" w:rsidRPr="00D82B8B" w:rsidRDefault="004B348D" w:rsidP="00126033">
      <w:pPr>
        <w:rPr>
          <w:color w:val="666666"/>
          <w:sz w:val="36"/>
          <w:szCs w:val="36"/>
        </w:rPr>
      </w:pPr>
    </w:p>
    <w:p w14:paraId="7477B934" w14:textId="0646EBA6" w:rsidR="007C26C7" w:rsidRPr="007B05D4" w:rsidRDefault="00C120BC" w:rsidP="00126033">
      <w:pPr>
        <w:rPr>
          <w:color w:val="666666"/>
          <w:sz w:val="24"/>
          <w:szCs w:val="24"/>
          <w:rPrChange w:id="25" w:author="Mutali Nepfumbada" w:date="2022-10-18T16:41:00Z">
            <w:rPr>
              <w:color w:val="666666"/>
              <w:sz w:val="28"/>
              <w:szCs w:val="28"/>
            </w:rPr>
          </w:rPrChange>
        </w:rPr>
      </w:pPr>
      <w:ins w:id="26" w:author="Mutali Nepfumbada" w:date="2022-11-01T21:17:00Z">
        <w:r>
          <w:rPr>
            <w:color w:val="666666"/>
            <w:sz w:val="24"/>
            <w:szCs w:val="24"/>
          </w:rPr>
          <w:t>0</w:t>
        </w:r>
      </w:ins>
      <w:ins w:id="27" w:author="Mutali Nepfumbada" w:date="2022-11-01T21:18:00Z">
        <w:r>
          <w:rPr>
            <w:color w:val="666666"/>
            <w:sz w:val="24"/>
            <w:szCs w:val="24"/>
          </w:rPr>
          <w:t xml:space="preserve">2 </w:t>
        </w:r>
      </w:ins>
      <w:ins w:id="28" w:author="Chanda Nxumalo" w:date="2022-10-18T11:39:00Z">
        <w:del w:id="29" w:author="Mutali Nepfumbada" w:date="2022-11-01T21:17:00Z">
          <w:r w:rsidR="00410116" w:rsidRPr="007B05D4" w:rsidDel="00C120BC">
            <w:rPr>
              <w:color w:val="666666"/>
              <w:sz w:val="24"/>
              <w:szCs w:val="24"/>
              <w:rPrChange w:id="30" w:author="Mutali Nepfumbada" w:date="2022-10-18T16:41:00Z">
                <w:rPr>
                  <w:color w:val="666666"/>
                  <w:sz w:val="28"/>
                  <w:szCs w:val="28"/>
                </w:rPr>
              </w:rPrChange>
            </w:rPr>
            <w:delText>9</w:delText>
          </w:r>
        </w:del>
      </w:ins>
      <w:ins w:id="31" w:author="Mutali Nepfumbada" w:date="2022-10-14T09:34:00Z">
        <w:del w:id="32" w:author="Chanda Nxumalo" w:date="2022-10-18T11:39:00Z">
          <w:r w:rsidR="00D82B8B" w:rsidRPr="007B05D4" w:rsidDel="00410116">
            <w:rPr>
              <w:color w:val="666666"/>
              <w:sz w:val="24"/>
              <w:szCs w:val="24"/>
              <w:rPrChange w:id="33" w:author="Mutali Nepfumbada" w:date="2022-10-18T16:41:00Z">
                <w:rPr>
                  <w:color w:val="666666"/>
                  <w:sz w:val="28"/>
                  <w:szCs w:val="28"/>
                </w:rPr>
              </w:rPrChange>
            </w:rPr>
            <w:delText>4</w:delText>
          </w:r>
        </w:del>
      </w:ins>
      <w:del w:id="34" w:author="Mutali Nepfumbada" w:date="2022-10-14T09:34:00Z">
        <w:r w:rsidR="000D14C8" w:rsidRPr="007B05D4" w:rsidDel="00D82B8B">
          <w:rPr>
            <w:color w:val="666666"/>
            <w:sz w:val="24"/>
            <w:szCs w:val="24"/>
            <w:rPrChange w:id="35" w:author="Mutali Nepfumbada" w:date="2022-10-18T16:41:00Z">
              <w:rPr>
                <w:color w:val="666666"/>
                <w:sz w:val="28"/>
                <w:szCs w:val="28"/>
              </w:rPr>
            </w:rPrChange>
          </w:rPr>
          <w:delText>07</w:delText>
        </w:r>
      </w:del>
      <w:del w:id="36" w:author="Mutali Nepfumbada" w:date="2022-11-01T21:18:00Z">
        <w:r w:rsidR="000D14C8" w:rsidRPr="007B05D4" w:rsidDel="00C120BC">
          <w:rPr>
            <w:color w:val="666666"/>
            <w:sz w:val="24"/>
            <w:szCs w:val="24"/>
            <w:rPrChange w:id="37" w:author="Mutali Nepfumbada" w:date="2022-10-18T16:41:00Z">
              <w:rPr>
                <w:color w:val="666666"/>
                <w:sz w:val="28"/>
                <w:szCs w:val="28"/>
              </w:rPr>
            </w:rPrChange>
          </w:rPr>
          <w:delText xml:space="preserve"> Octobe</w:delText>
        </w:r>
      </w:del>
      <w:ins w:id="38" w:author="Mutali Nepfumbada" w:date="2022-11-01T21:18:00Z">
        <w:r>
          <w:rPr>
            <w:color w:val="666666"/>
            <w:sz w:val="24"/>
            <w:szCs w:val="24"/>
          </w:rPr>
          <w:t>November</w:t>
        </w:r>
      </w:ins>
      <w:del w:id="39" w:author="Mutali Nepfumbada" w:date="2022-11-01T21:18:00Z">
        <w:r w:rsidR="000D14C8" w:rsidRPr="007B05D4" w:rsidDel="00C120BC">
          <w:rPr>
            <w:color w:val="666666"/>
            <w:sz w:val="24"/>
            <w:szCs w:val="24"/>
            <w:rPrChange w:id="40" w:author="Mutali Nepfumbada" w:date="2022-10-18T16:41:00Z">
              <w:rPr>
                <w:color w:val="666666"/>
                <w:sz w:val="28"/>
                <w:szCs w:val="28"/>
              </w:rPr>
            </w:rPrChange>
          </w:rPr>
          <w:delText>r</w:delText>
        </w:r>
      </w:del>
      <w:r w:rsidR="000D14C8" w:rsidRPr="007B05D4">
        <w:rPr>
          <w:color w:val="666666"/>
          <w:sz w:val="24"/>
          <w:szCs w:val="24"/>
          <w:rPrChange w:id="41" w:author="Mutali Nepfumbada" w:date="2022-10-18T16:41:00Z">
            <w:rPr>
              <w:color w:val="666666"/>
              <w:sz w:val="28"/>
              <w:szCs w:val="28"/>
            </w:rPr>
          </w:rPrChange>
        </w:rPr>
        <w:t xml:space="preserve"> 2022</w:t>
      </w:r>
      <w:r w:rsidR="009172C7" w:rsidRPr="007B05D4">
        <w:rPr>
          <w:color w:val="666666"/>
          <w:sz w:val="24"/>
          <w:szCs w:val="24"/>
          <w:rPrChange w:id="42" w:author="Mutali Nepfumbada" w:date="2022-10-18T16:41:00Z">
            <w:rPr>
              <w:color w:val="666666"/>
              <w:sz w:val="28"/>
              <w:szCs w:val="28"/>
            </w:rPr>
          </w:rPrChange>
        </w:rPr>
        <w:t xml:space="preserve"> </w:t>
      </w:r>
    </w:p>
    <w:p w14:paraId="623EC285" w14:textId="77777777" w:rsidR="00CF6681" w:rsidRPr="00D82B8B" w:rsidRDefault="00CF6681" w:rsidP="00126033">
      <w:pPr>
        <w:rPr>
          <w:color w:val="666666"/>
          <w:sz w:val="36"/>
          <w:szCs w:val="36"/>
        </w:rPr>
      </w:pPr>
    </w:p>
    <w:p w14:paraId="3BF775E3" w14:textId="3008F228" w:rsidR="007C26C7" w:rsidRPr="00D82B8B" w:rsidRDefault="007C26C7" w:rsidP="00126033">
      <w:pPr>
        <w:rPr>
          <w:color w:val="666666"/>
          <w:sz w:val="36"/>
          <w:szCs w:val="36"/>
        </w:rPr>
        <w:sectPr w:rsidR="007C26C7" w:rsidRPr="00D82B8B"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p>
    <w:p w14:paraId="1F724FDF" w14:textId="77777777" w:rsidR="009F79DE" w:rsidRPr="00D82B8B" w:rsidRDefault="009F79DE" w:rsidP="00126033">
      <w:pPr>
        <w:rPr>
          <w:color w:val="5F0505"/>
          <w:sz w:val="32"/>
          <w:szCs w:val="32"/>
        </w:rPr>
      </w:pPr>
      <w:r w:rsidRPr="00D82B8B">
        <w:rPr>
          <w:color w:val="5F0505"/>
          <w:sz w:val="32"/>
          <w:szCs w:val="32"/>
        </w:rPr>
        <w:lastRenderedPageBreak/>
        <w:t>Document Control</w:t>
      </w:r>
    </w:p>
    <w:p w14:paraId="7F6EDFA5" w14:textId="77777777" w:rsidR="009F79DE" w:rsidRPr="00D82B8B" w:rsidRDefault="009F79DE" w:rsidP="00126033"/>
    <w:tbl>
      <w:tblPr>
        <w:tblStyle w:val="TableGridLight"/>
        <w:tblW w:w="9304" w:type="dxa"/>
        <w:tblLook w:val="04A0" w:firstRow="1" w:lastRow="0" w:firstColumn="1" w:lastColumn="0" w:noHBand="0" w:noVBand="1"/>
        <w:tblPrChange w:id="43" w:author="Mutali Nepfumbada" w:date="2022-11-01T21:20:00Z">
          <w:tblPr>
            <w:tblStyle w:val="TableGridLight"/>
            <w:tblW w:w="9304" w:type="dxa"/>
            <w:tblLook w:val="04A0" w:firstRow="1" w:lastRow="0" w:firstColumn="1" w:lastColumn="0" w:noHBand="0" w:noVBand="1"/>
          </w:tblPr>
        </w:tblPrChange>
      </w:tblPr>
      <w:tblGrid>
        <w:gridCol w:w="1977"/>
        <w:gridCol w:w="2577"/>
        <w:gridCol w:w="2104"/>
        <w:gridCol w:w="2646"/>
        <w:tblGridChange w:id="44">
          <w:tblGrid>
            <w:gridCol w:w="2020"/>
            <w:gridCol w:w="1803"/>
            <w:gridCol w:w="1875"/>
            <w:gridCol w:w="3606"/>
          </w:tblGrid>
        </w:tblGridChange>
      </w:tblGrid>
      <w:tr w:rsidR="00DB0BE4" w:rsidRPr="00D82B8B" w14:paraId="4F8D673F" w14:textId="77777777" w:rsidTr="00B6520C">
        <w:trPr>
          <w:trHeight w:val="212"/>
          <w:trPrChange w:id="45" w:author="Mutali Nepfumbada" w:date="2022-11-01T21:20:00Z">
            <w:trPr>
              <w:trHeight w:val="212"/>
            </w:trPr>
          </w:trPrChange>
        </w:trPr>
        <w:tc>
          <w:tcPr>
            <w:tcW w:w="1977" w:type="dxa"/>
            <w:shd w:val="clear" w:color="auto" w:fill="5F0500"/>
            <w:tcPrChange w:id="46" w:author="Mutali Nepfumbada" w:date="2022-11-01T21:20:00Z">
              <w:tcPr>
                <w:tcW w:w="2020" w:type="dxa"/>
                <w:shd w:val="clear" w:color="auto" w:fill="5F0500"/>
              </w:tcPr>
            </w:tcPrChange>
          </w:tcPr>
          <w:p w14:paraId="5B86C1A3" w14:textId="77777777" w:rsidR="00840ECE" w:rsidRPr="00D82B8B" w:rsidRDefault="00840ECE" w:rsidP="00197D4D">
            <w:pPr>
              <w:rPr>
                <w:b/>
                <w:bCs/>
              </w:rPr>
            </w:pPr>
            <w:r w:rsidRPr="00D82B8B">
              <w:rPr>
                <w:b/>
                <w:bCs/>
              </w:rPr>
              <w:t>Responsible for</w:t>
            </w:r>
          </w:p>
        </w:tc>
        <w:tc>
          <w:tcPr>
            <w:tcW w:w="2577" w:type="dxa"/>
            <w:shd w:val="clear" w:color="auto" w:fill="5F0500"/>
            <w:tcPrChange w:id="47" w:author="Mutali Nepfumbada" w:date="2022-11-01T21:20:00Z">
              <w:tcPr>
                <w:tcW w:w="1803" w:type="dxa"/>
                <w:shd w:val="clear" w:color="auto" w:fill="5F0500"/>
              </w:tcPr>
            </w:tcPrChange>
          </w:tcPr>
          <w:p w14:paraId="5BBF7E6D" w14:textId="77777777" w:rsidR="00840ECE" w:rsidRPr="00D82B8B" w:rsidRDefault="00840ECE" w:rsidP="00197D4D">
            <w:pPr>
              <w:rPr>
                <w:b/>
                <w:bCs/>
              </w:rPr>
            </w:pPr>
            <w:r w:rsidRPr="00D82B8B">
              <w:rPr>
                <w:b/>
                <w:bCs/>
              </w:rPr>
              <w:t>Name</w:t>
            </w:r>
          </w:p>
        </w:tc>
        <w:tc>
          <w:tcPr>
            <w:tcW w:w="2104" w:type="dxa"/>
            <w:shd w:val="clear" w:color="auto" w:fill="5F0500"/>
            <w:tcPrChange w:id="48" w:author="Mutali Nepfumbada" w:date="2022-11-01T21:20:00Z">
              <w:tcPr>
                <w:tcW w:w="1875" w:type="dxa"/>
                <w:shd w:val="clear" w:color="auto" w:fill="5F0500"/>
              </w:tcPr>
            </w:tcPrChange>
          </w:tcPr>
          <w:p w14:paraId="5C62113C" w14:textId="77777777" w:rsidR="00840ECE" w:rsidRPr="00D82B8B" w:rsidRDefault="00840ECE" w:rsidP="00197D4D">
            <w:pPr>
              <w:rPr>
                <w:b/>
                <w:bCs/>
              </w:rPr>
            </w:pPr>
            <w:r w:rsidRPr="00D82B8B">
              <w:rPr>
                <w:b/>
                <w:bCs/>
              </w:rPr>
              <w:t>Date</w:t>
            </w:r>
          </w:p>
        </w:tc>
        <w:tc>
          <w:tcPr>
            <w:tcW w:w="2646" w:type="dxa"/>
            <w:shd w:val="clear" w:color="auto" w:fill="5F0500"/>
            <w:tcPrChange w:id="49" w:author="Mutali Nepfumbada" w:date="2022-11-01T21:20:00Z">
              <w:tcPr>
                <w:tcW w:w="3606" w:type="dxa"/>
                <w:shd w:val="clear" w:color="auto" w:fill="5F0500"/>
              </w:tcPr>
            </w:tcPrChange>
          </w:tcPr>
          <w:p w14:paraId="393C0B61" w14:textId="77777777" w:rsidR="00840ECE" w:rsidRPr="00D82B8B" w:rsidRDefault="00840ECE" w:rsidP="00197D4D">
            <w:pPr>
              <w:rPr>
                <w:b/>
                <w:bCs/>
              </w:rPr>
            </w:pPr>
            <w:r w:rsidRPr="00D82B8B">
              <w:rPr>
                <w:b/>
                <w:bCs/>
              </w:rPr>
              <w:t>Signature</w:t>
            </w:r>
          </w:p>
        </w:tc>
      </w:tr>
      <w:tr w:rsidR="00840ECE" w:rsidRPr="00D82B8B" w14:paraId="74FE2DB7" w14:textId="77777777" w:rsidTr="00B6520C">
        <w:trPr>
          <w:trHeight w:hRule="exact" w:val="726"/>
          <w:trPrChange w:id="50" w:author="Mutali Nepfumbada" w:date="2022-11-01T21:20:00Z">
            <w:trPr>
              <w:trHeight w:hRule="exact" w:val="726"/>
            </w:trPr>
          </w:trPrChange>
        </w:trPr>
        <w:tc>
          <w:tcPr>
            <w:tcW w:w="1977" w:type="dxa"/>
            <w:vAlign w:val="center"/>
            <w:tcPrChange w:id="51" w:author="Mutali Nepfumbada" w:date="2022-11-01T21:20:00Z">
              <w:tcPr>
                <w:tcW w:w="2020" w:type="dxa"/>
                <w:vAlign w:val="center"/>
              </w:tcPr>
            </w:tcPrChange>
          </w:tcPr>
          <w:p w14:paraId="7EBEC203" w14:textId="77777777" w:rsidR="00840ECE" w:rsidRPr="00D82B8B" w:rsidRDefault="00840ECE" w:rsidP="00197D4D">
            <w:r w:rsidRPr="00D82B8B">
              <w:t>Content</w:t>
            </w:r>
          </w:p>
        </w:tc>
        <w:tc>
          <w:tcPr>
            <w:tcW w:w="2577" w:type="dxa"/>
            <w:vAlign w:val="center"/>
            <w:tcPrChange w:id="52" w:author="Mutali Nepfumbada" w:date="2022-11-01T21:20:00Z">
              <w:tcPr>
                <w:tcW w:w="1803" w:type="dxa"/>
                <w:vAlign w:val="center"/>
              </w:tcPr>
            </w:tcPrChange>
          </w:tcPr>
          <w:p w14:paraId="7725DD08" w14:textId="77777777" w:rsidR="00840ECE" w:rsidRPr="00D82B8B" w:rsidRDefault="00840ECE" w:rsidP="00197D4D">
            <w:r w:rsidRPr="00D82B8B">
              <w:t xml:space="preserve">Mutali Nepfumbada </w:t>
            </w:r>
          </w:p>
        </w:tc>
        <w:tc>
          <w:tcPr>
            <w:tcW w:w="2104" w:type="dxa"/>
            <w:vAlign w:val="center"/>
            <w:tcPrChange w:id="53" w:author="Mutali Nepfumbada" w:date="2022-11-01T21:20:00Z">
              <w:tcPr>
                <w:tcW w:w="1875" w:type="dxa"/>
                <w:vAlign w:val="center"/>
              </w:tcPr>
            </w:tcPrChange>
          </w:tcPr>
          <w:p w14:paraId="029D6423" w14:textId="6FF14DEC" w:rsidR="00840ECE" w:rsidRPr="00D82B8B" w:rsidRDefault="000946CB" w:rsidP="005D5866">
            <w:pPr>
              <w:jc w:val="left"/>
            </w:pPr>
            <w:ins w:id="54" w:author="Mutali Nepfumbada" w:date="2022-11-01T21:17:00Z">
              <w:r>
                <w:t>31</w:t>
              </w:r>
            </w:ins>
            <w:ins w:id="55" w:author="Mutali Nepfumbada" w:date="2022-11-01T21:16:00Z">
              <w:r>
                <w:t xml:space="preserve"> </w:t>
              </w:r>
            </w:ins>
            <w:ins w:id="56" w:author="Mutali Nepfumbada" w:date="2022-11-02T10:08:00Z">
              <w:r w:rsidR="002C0D94">
                <w:t xml:space="preserve">October </w:t>
              </w:r>
            </w:ins>
            <w:ins w:id="57" w:author="Mutali Nepfumbada" w:date="2022-11-01T21:16:00Z">
              <w:r w:rsidRPr="00D82B8B">
                <w:t>2022</w:t>
              </w:r>
              <w:commentRangeStart w:id="58"/>
              <w:commentRangeEnd w:id="58"/>
              <w:r>
                <w:rPr>
                  <w:rStyle w:val="CommentReference"/>
                  <w:rFonts w:ascii="Verdana" w:hAnsi="Verdana"/>
                </w:rPr>
                <w:commentReference w:id="58"/>
              </w:r>
            </w:ins>
            <w:del w:id="60" w:author="Mutali Nepfumbada" w:date="2022-11-01T21:16:00Z">
              <w:r w:rsidR="007F2EFC" w:rsidRPr="00D82B8B" w:rsidDel="000946CB">
                <w:delText xml:space="preserve">21 September </w:delText>
              </w:r>
              <w:r w:rsidR="006B0498" w:rsidRPr="00D82B8B" w:rsidDel="000946CB">
                <w:delText>2022</w:delText>
              </w:r>
            </w:del>
          </w:p>
        </w:tc>
        <w:tc>
          <w:tcPr>
            <w:tcW w:w="2646" w:type="dxa"/>
            <w:vAlign w:val="center"/>
            <w:tcPrChange w:id="61" w:author="Mutali Nepfumbada" w:date="2022-11-01T21:20:00Z">
              <w:tcPr>
                <w:tcW w:w="3606" w:type="dxa"/>
                <w:vAlign w:val="center"/>
              </w:tcPr>
            </w:tcPrChange>
          </w:tcPr>
          <w:p w14:paraId="6B17394D" w14:textId="448AFF82" w:rsidR="00840ECE" w:rsidRPr="00D82B8B" w:rsidRDefault="00840ECE" w:rsidP="00B516CA">
            <w:r w:rsidRPr="00D82B8B">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3333" cy="276146"/>
                          </a:xfrm>
                          <a:prstGeom prst="rect">
                            <a:avLst/>
                          </a:prstGeom>
                        </pic:spPr>
                      </pic:pic>
                    </a:graphicData>
                  </a:graphic>
                </wp:inline>
              </w:drawing>
            </w:r>
          </w:p>
        </w:tc>
      </w:tr>
      <w:tr w:rsidR="00840ECE" w:rsidRPr="00D82B8B" w14:paraId="58740651" w14:textId="77777777" w:rsidTr="00B6520C">
        <w:trPr>
          <w:trHeight w:hRule="exact" w:val="580"/>
          <w:trPrChange w:id="62" w:author="Mutali Nepfumbada" w:date="2022-11-01T21:20:00Z">
            <w:trPr>
              <w:trHeight w:hRule="exact" w:val="580"/>
            </w:trPr>
          </w:trPrChange>
        </w:trPr>
        <w:tc>
          <w:tcPr>
            <w:tcW w:w="1977" w:type="dxa"/>
            <w:vAlign w:val="center"/>
            <w:tcPrChange w:id="63" w:author="Mutali Nepfumbada" w:date="2022-11-01T21:20:00Z">
              <w:tcPr>
                <w:tcW w:w="2020" w:type="dxa"/>
                <w:vAlign w:val="center"/>
              </w:tcPr>
            </w:tcPrChange>
          </w:tcPr>
          <w:p w14:paraId="562CC83B" w14:textId="77777777" w:rsidR="00840ECE" w:rsidRPr="00D82B8B" w:rsidRDefault="00840ECE" w:rsidP="00197D4D">
            <w:r w:rsidRPr="00D82B8B">
              <w:t>Checked</w:t>
            </w:r>
          </w:p>
        </w:tc>
        <w:tc>
          <w:tcPr>
            <w:tcW w:w="2577" w:type="dxa"/>
            <w:vAlign w:val="center"/>
            <w:tcPrChange w:id="64" w:author="Mutali Nepfumbada" w:date="2022-11-01T21:20:00Z">
              <w:tcPr>
                <w:tcW w:w="1803" w:type="dxa"/>
                <w:vAlign w:val="center"/>
              </w:tcPr>
            </w:tcPrChange>
          </w:tcPr>
          <w:p w14:paraId="0F0A57ED" w14:textId="16844D5B" w:rsidR="00840ECE" w:rsidRPr="00D82B8B" w:rsidRDefault="00770247" w:rsidP="00197D4D">
            <w:r w:rsidRPr="00D82B8B">
              <w:t>Thulani Ndaba</w:t>
            </w:r>
          </w:p>
        </w:tc>
        <w:tc>
          <w:tcPr>
            <w:tcW w:w="2104" w:type="dxa"/>
            <w:vAlign w:val="center"/>
            <w:tcPrChange w:id="65" w:author="Mutali Nepfumbada" w:date="2022-11-01T21:20:00Z">
              <w:tcPr>
                <w:tcW w:w="1875" w:type="dxa"/>
                <w:vAlign w:val="center"/>
              </w:tcPr>
            </w:tcPrChange>
          </w:tcPr>
          <w:p w14:paraId="1ADBE66F" w14:textId="2CDE37D0" w:rsidR="00840ECE" w:rsidRPr="00D82B8B" w:rsidRDefault="000946CB" w:rsidP="005D5866">
            <w:pPr>
              <w:jc w:val="left"/>
              <w:rPr>
                <w:b/>
                <w:bCs/>
              </w:rPr>
            </w:pPr>
            <w:ins w:id="66" w:author="Mutali Nepfumbada" w:date="2022-11-01T21:17:00Z">
              <w:r>
                <w:t>0</w:t>
              </w:r>
              <w:r w:rsidR="00C120BC">
                <w:t>1</w:t>
              </w:r>
              <w:r>
                <w:t xml:space="preserve"> November </w:t>
              </w:r>
              <w:r w:rsidRPr="00D82B8B">
                <w:t>2022</w:t>
              </w:r>
              <w:commentRangeStart w:id="67"/>
              <w:commentRangeEnd w:id="67"/>
              <w:r>
                <w:rPr>
                  <w:rStyle w:val="CommentReference"/>
                  <w:rFonts w:ascii="Verdana" w:hAnsi="Verdana"/>
                </w:rPr>
                <w:commentReference w:id="67"/>
              </w:r>
            </w:ins>
            <w:del w:id="69" w:author="Mutali Nepfumbada" w:date="2022-11-01T21:15:00Z">
              <w:r w:rsidR="00770247" w:rsidRPr="00D82B8B" w:rsidDel="00231DBE">
                <w:delText xml:space="preserve">22 </w:delText>
              </w:r>
            </w:del>
            <w:del w:id="70" w:author="Mutali Nepfumbada" w:date="2022-11-01T21:17:00Z">
              <w:r w:rsidR="00770247" w:rsidRPr="00D82B8B" w:rsidDel="000946CB">
                <w:delText xml:space="preserve">September </w:delText>
              </w:r>
              <w:r w:rsidR="006B0498" w:rsidRPr="00D82B8B" w:rsidDel="000946CB">
                <w:delText>2022</w:delText>
              </w:r>
            </w:del>
          </w:p>
        </w:tc>
        <w:tc>
          <w:tcPr>
            <w:tcW w:w="2646" w:type="dxa"/>
            <w:vAlign w:val="center"/>
            <w:tcPrChange w:id="71" w:author="Mutali Nepfumbada" w:date="2022-11-01T21:20:00Z">
              <w:tcPr>
                <w:tcW w:w="3606" w:type="dxa"/>
                <w:vAlign w:val="center"/>
              </w:tcPr>
            </w:tcPrChange>
          </w:tcPr>
          <w:p w14:paraId="0123E0CF" w14:textId="700B6DFB" w:rsidR="00840ECE" w:rsidRPr="00D82B8B" w:rsidRDefault="003232EC" w:rsidP="00197D4D">
            <w:pPr>
              <w:rPr>
                <w:rFonts w:cs="Arial"/>
                <w:noProof/>
              </w:rPr>
            </w:pPr>
            <w:r w:rsidRPr="00D82B8B">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5001" cy="295316"/>
                          </a:xfrm>
                          <a:prstGeom prst="rect">
                            <a:avLst/>
                          </a:prstGeom>
                        </pic:spPr>
                      </pic:pic>
                    </a:graphicData>
                  </a:graphic>
                </wp:inline>
              </w:drawing>
            </w:r>
          </w:p>
        </w:tc>
      </w:tr>
      <w:tr w:rsidR="00840ECE" w:rsidRPr="00D82B8B" w14:paraId="52902A00" w14:textId="77777777" w:rsidTr="00B6520C">
        <w:trPr>
          <w:trHeight w:hRule="exact" w:val="717"/>
          <w:trPrChange w:id="72" w:author="Mutali Nepfumbada" w:date="2022-11-01T21:20:00Z">
            <w:trPr>
              <w:trHeight w:hRule="exact" w:val="717"/>
            </w:trPr>
          </w:trPrChange>
        </w:trPr>
        <w:tc>
          <w:tcPr>
            <w:tcW w:w="1977" w:type="dxa"/>
            <w:vAlign w:val="center"/>
            <w:tcPrChange w:id="73" w:author="Mutali Nepfumbada" w:date="2022-11-01T21:20:00Z">
              <w:tcPr>
                <w:tcW w:w="2020" w:type="dxa"/>
                <w:vAlign w:val="center"/>
              </w:tcPr>
            </w:tcPrChange>
          </w:tcPr>
          <w:p w14:paraId="76233634" w14:textId="77777777" w:rsidR="00840ECE" w:rsidRPr="00D82B8B" w:rsidRDefault="00840ECE" w:rsidP="00197D4D">
            <w:r w:rsidRPr="00D82B8B">
              <w:t>Approved</w:t>
            </w:r>
          </w:p>
        </w:tc>
        <w:tc>
          <w:tcPr>
            <w:tcW w:w="2577" w:type="dxa"/>
            <w:vAlign w:val="center"/>
            <w:tcPrChange w:id="74" w:author="Mutali Nepfumbada" w:date="2022-11-01T21:20:00Z">
              <w:tcPr>
                <w:tcW w:w="1803" w:type="dxa"/>
                <w:vAlign w:val="center"/>
              </w:tcPr>
            </w:tcPrChange>
          </w:tcPr>
          <w:p w14:paraId="3FE359F5" w14:textId="77777777" w:rsidR="00840ECE" w:rsidRPr="00D82B8B" w:rsidRDefault="00DF26EF" w:rsidP="00197D4D">
            <w:r w:rsidRPr="00D82B8B">
              <w:t>Adam Terry</w:t>
            </w:r>
          </w:p>
        </w:tc>
        <w:tc>
          <w:tcPr>
            <w:tcW w:w="2104" w:type="dxa"/>
            <w:vAlign w:val="center"/>
            <w:tcPrChange w:id="75" w:author="Mutali Nepfumbada" w:date="2022-11-01T21:20:00Z">
              <w:tcPr>
                <w:tcW w:w="1875" w:type="dxa"/>
                <w:vAlign w:val="center"/>
              </w:tcPr>
            </w:tcPrChange>
          </w:tcPr>
          <w:p w14:paraId="0FFEE998" w14:textId="588C91F2" w:rsidR="00840ECE" w:rsidRPr="00D82B8B" w:rsidRDefault="00231DBE" w:rsidP="005D5866">
            <w:pPr>
              <w:jc w:val="left"/>
            </w:pPr>
            <w:ins w:id="76" w:author="Mutali Nepfumbada" w:date="2022-11-01T21:15:00Z">
              <w:r>
                <w:t>02</w:t>
              </w:r>
            </w:ins>
            <w:ins w:id="77" w:author="Mutali Nepfumbada" w:date="2022-10-20T05:44:00Z">
              <w:r w:rsidR="00315F9D">
                <w:t xml:space="preserve"> </w:t>
              </w:r>
            </w:ins>
            <w:commentRangeStart w:id="78"/>
            <w:del w:id="79" w:author="Mutali Nepfumbada" w:date="2022-10-18T12:52:00Z">
              <w:r w:rsidR="0087476E" w:rsidRPr="00D82B8B" w:rsidDel="004A6259">
                <w:delText>07</w:delText>
              </w:r>
            </w:del>
            <w:del w:id="80" w:author="Mutali Nepfumbada" w:date="2022-10-20T05:43:00Z">
              <w:r w:rsidR="0087476E" w:rsidRPr="00D82B8B" w:rsidDel="006344AB">
                <w:delText xml:space="preserve"> </w:delText>
              </w:r>
            </w:del>
            <w:ins w:id="81" w:author="Mutali Nepfumbada" w:date="2022-11-01T21:15:00Z">
              <w:r>
                <w:t xml:space="preserve">November </w:t>
              </w:r>
            </w:ins>
            <w:del w:id="82" w:author="Mutali Nepfumbada" w:date="2022-11-01T21:15:00Z">
              <w:r w:rsidR="0087476E" w:rsidRPr="00D82B8B" w:rsidDel="00231DBE">
                <w:delText>October</w:delText>
              </w:r>
            </w:del>
            <w:r w:rsidR="0087476E" w:rsidRPr="00D82B8B">
              <w:t xml:space="preserve"> 2022</w:t>
            </w:r>
            <w:commentRangeEnd w:id="78"/>
            <w:r w:rsidR="004A2B2E">
              <w:rPr>
                <w:rStyle w:val="CommentReference"/>
                <w:rFonts w:ascii="Verdana" w:hAnsi="Verdana"/>
              </w:rPr>
              <w:commentReference w:id="78"/>
            </w:r>
          </w:p>
        </w:tc>
        <w:tc>
          <w:tcPr>
            <w:tcW w:w="2646" w:type="dxa"/>
            <w:vAlign w:val="center"/>
            <w:tcPrChange w:id="84" w:author="Mutali Nepfumbada" w:date="2022-11-01T21:20:00Z">
              <w:tcPr>
                <w:tcW w:w="3606" w:type="dxa"/>
                <w:vAlign w:val="center"/>
              </w:tcPr>
            </w:tcPrChange>
          </w:tcPr>
          <w:p w14:paraId="41541AAD" w14:textId="77777777" w:rsidR="00840ECE" w:rsidRPr="00D82B8B" w:rsidRDefault="00DF26EF" w:rsidP="00197D4D">
            <w:r w:rsidRPr="00D82B8B">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D82B8B" w14:paraId="6E1FC00A" w14:textId="77777777" w:rsidTr="00B6520C">
        <w:trPr>
          <w:trHeight w:val="199"/>
          <w:trPrChange w:id="85" w:author="Mutali Nepfumbada" w:date="2022-11-01T21:20:00Z">
            <w:trPr>
              <w:trHeight w:val="199"/>
            </w:trPr>
          </w:trPrChange>
        </w:trPr>
        <w:tc>
          <w:tcPr>
            <w:tcW w:w="1977" w:type="dxa"/>
            <w:vAlign w:val="center"/>
            <w:tcPrChange w:id="86" w:author="Mutali Nepfumbada" w:date="2022-11-01T21:20:00Z">
              <w:tcPr>
                <w:tcW w:w="2020" w:type="dxa"/>
                <w:vAlign w:val="center"/>
              </w:tcPr>
            </w:tcPrChange>
          </w:tcPr>
          <w:p w14:paraId="7FA822F4" w14:textId="77777777" w:rsidR="00840ECE" w:rsidRPr="00D82B8B" w:rsidRDefault="00840ECE" w:rsidP="00197D4D">
            <w:r w:rsidRPr="00D82B8B">
              <w:t>Copyright:</w:t>
            </w:r>
          </w:p>
        </w:tc>
        <w:tc>
          <w:tcPr>
            <w:tcW w:w="2577" w:type="dxa"/>
            <w:vAlign w:val="center"/>
            <w:tcPrChange w:id="87" w:author="Mutali Nepfumbada" w:date="2022-11-01T21:20:00Z">
              <w:tcPr>
                <w:tcW w:w="1803" w:type="dxa"/>
                <w:vAlign w:val="center"/>
              </w:tcPr>
            </w:tcPrChange>
          </w:tcPr>
          <w:p w14:paraId="7051EC7D" w14:textId="77777777" w:rsidR="00840ECE" w:rsidRPr="00D82B8B" w:rsidRDefault="00840ECE" w:rsidP="00197D4D">
            <w:r w:rsidRPr="00D82B8B">
              <w:t>Commercial in Confidence</w:t>
            </w:r>
          </w:p>
        </w:tc>
        <w:tc>
          <w:tcPr>
            <w:tcW w:w="2104" w:type="dxa"/>
            <w:vAlign w:val="center"/>
            <w:tcPrChange w:id="88" w:author="Mutali Nepfumbada" w:date="2022-11-01T21:20:00Z">
              <w:tcPr>
                <w:tcW w:w="1875" w:type="dxa"/>
                <w:vAlign w:val="center"/>
              </w:tcPr>
            </w:tcPrChange>
          </w:tcPr>
          <w:p w14:paraId="11EA6F60" w14:textId="77777777" w:rsidR="00840ECE" w:rsidRPr="00D82B8B" w:rsidRDefault="00840ECE" w:rsidP="00197D4D">
            <w:r w:rsidRPr="00D82B8B">
              <w:t xml:space="preserve">Document Reference: </w:t>
            </w:r>
          </w:p>
        </w:tc>
        <w:tc>
          <w:tcPr>
            <w:tcW w:w="2646" w:type="dxa"/>
            <w:vAlign w:val="center"/>
            <w:tcPrChange w:id="89" w:author="Mutali Nepfumbada" w:date="2022-11-01T21:20:00Z">
              <w:tcPr>
                <w:tcW w:w="3606" w:type="dxa"/>
                <w:vAlign w:val="center"/>
              </w:tcPr>
            </w:tcPrChange>
          </w:tcPr>
          <w:p w14:paraId="69BF6201" w14:textId="44A24D45" w:rsidR="00840ECE" w:rsidRPr="00D82B8B" w:rsidRDefault="00C43413" w:rsidP="00197D4D">
            <w:r w:rsidRPr="00D82B8B">
              <w:rPr>
                <w:lang w:eastAsia="en-US"/>
              </w:rPr>
              <w:t xml:space="preserve">HAR_215_Moshesh Mediclinic </w:t>
            </w:r>
            <w:r w:rsidR="00085ED5" w:rsidRPr="00D82B8B">
              <w:rPr>
                <w:lang w:eastAsia="en-US"/>
              </w:rPr>
              <w:t>Performance</w:t>
            </w:r>
            <w:r w:rsidRPr="00D82B8B">
              <w:rPr>
                <w:lang w:eastAsia="en-US"/>
              </w:rPr>
              <w:t xml:space="preserve"> Report</w:t>
            </w:r>
          </w:p>
        </w:tc>
      </w:tr>
      <w:tr w:rsidR="00840ECE" w:rsidRPr="00D82B8B" w14:paraId="013B6263" w14:textId="77777777" w:rsidTr="006F0810">
        <w:trPr>
          <w:trHeight w:val="197"/>
        </w:trPr>
        <w:tc>
          <w:tcPr>
            <w:tcW w:w="9304" w:type="dxa"/>
            <w:gridSpan w:val="4"/>
          </w:tcPr>
          <w:p w14:paraId="53172D41" w14:textId="77777777" w:rsidR="00840ECE" w:rsidRPr="00D82B8B" w:rsidRDefault="00840ECE" w:rsidP="00197D4D">
            <w:r w:rsidRPr="00D82B8B">
              <w:t>Signatures in this approval box have checked this document in line with quality procedures requirements</w:t>
            </w:r>
          </w:p>
          <w:p w14:paraId="3B2FE690" w14:textId="77777777" w:rsidR="00840ECE" w:rsidRPr="00D82B8B" w:rsidRDefault="00840ECE" w:rsidP="00197D4D">
            <w:r w:rsidRPr="00D82B8B">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D82B8B" w:rsidRDefault="00840ECE" w:rsidP="00197D4D">
            <w:r w:rsidRPr="00D82B8B">
              <w:t xml:space="preserve">The document is confidential to the </w:t>
            </w:r>
            <w:r w:rsidR="004776AB" w:rsidRPr="00D82B8B">
              <w:t>Client</w:t>
            </w:r>
            <w:r w:rsidRPr="00D82B8B">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D82B8B" w:rsidRDefault="00840ECE" w:rsidP="00126033"/>
    <w:p w14:paraId="79C73CB1" w14:textId="77777777" w:rsidR="00840ECE" w:rsidRPr="00D82B8B" w:rsidRDefault="00840ECE" w:rsidP="00126033"/>
    <w:p w14:paraId="6B704C35" w14:textId="77777777" w:rsidR="00840ECE" w:rsidRPr="00D82B8B" w:rsidRDefault="00840ECE" w:rsidP="00126033"/>
    <w:p w14:paraId="4E287B79" w14:textId="77777777" w:rsidR="009F79DE" w:rsidRPr="00D82B8B" w:rsidRDefault="009F79DE" w:rsidP="00126033"/>
    <w:p w14:paraId="0215B24B" w14:textId="77777777" w:rsidR="007F4195" w:rsidRPr="00D82B8B" w:rsidRDefault="007F4195" w:rsidP="00126033"/>
    <w:p w14:paraId="156598DA" w14:textId="77777777" w:rsidR="007F4195" w:rsidRPr="00D82B8B" w:rsidRDefault="007F4195" w:rsidP="00126033"/>
    <w:p w14:paraId="75A5A01D" w14:textId="77777777" w:rsidR="007F4195" w:rsidRPr="00D82B8B" w:rsidRDefault="007F4195" w:rsidP="00126033"/>
    <w:p w14:paraId="6DFC5CDD" w14:textId="77777777" w:rsidR="007F4195" w:rsidRPr="00D82B8B" w:rsidRDefault="007F4195" w:rsidP="00126033"/>
    <w:p w14:paraId="05836C85" w14:textId="77777777" w:rsidR="007F4195" w:rsidRPr="003B5310" w:rsidRDefault="007F4195" w:rsidP="00126033">
      <w:pPr>
        <w:rPr>
          <w:b/>
          <w:bCs/>
          <w:rPrChange w:id="90" w:author="Mutali Nepfumbada" w:date="2022-11-02T11:01:00Z">
            <w:rPr/>
          </w:rPrChange>
        </w:rPr>
      </w:pPr>
    </w:p>
    <w:p w14:paraId="1DE6E2E4" w14:textId="77777777" w:rsidR="007F4195" w:rsidRPr="00D82B8B" w:rsidRDefault="007F4195" w:rsidP="00126033"/>
    <w:p w14:paraId="7E00B0D2" w14:textId="77777777" w:rsidR="007F4195" w:rsidRPr="00D82B8B" w:rsidRDefault="007F4195" w:rsidP="00126033">
      <w:pPr>
        <w:sectPr w:rsidR="007F4195" w:rsidRPr="00D82B8B" w:rsidSect="006C75D2">
          <w:headerReference w:type="default" r:id="rId21"/>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D82B8B" w:rsidRDefault="009F79DE" w:rsidP="00E43C80">
      <w:pPr>
        <w:rPr>
          <w:color w:val="5F0505"/>
          <w:sz w:val="32"/>
          <w:szCs w:val="32"/>
        </w:rPr>
      </w:pPr>
      <w:r w:rsidRPr="00D82B8B">
        <w:rPr>
          <w:color w:val="5F0505"/>
          <w:sz w:val="32"/>
          <w:szCs w:val="32"/>
        </w:rPr>
        <w:lastRenderedPageBreak/>
        <w:t>Table of Contents</w:t>
      </w:r>
    </w:p>
    <w:p w14:paraId="56A54385" w14:textId="77777777" w:rsidR="009F79DE" w:rsidRPr="00D82B8B" w:rsidRDefault="009F79DE" w:rsidP="00126033"/>
    <w:p w14:paraId="552FF294" w14:textId="2174EDD6" w:rsidR="00F849E0" w:rsidRDefault="001301E2">
      <w:pPr>
        <w:pStyle w:val="TOC1"/>
        <w:rPr>
          <w:ins w:id="91" w:author="Mutali Nepfumbada" w:date="2022-11-02T08:10:00Z"/>
          <w:rFonts w:asciiTheme="minorHAnsi" w:eastAsiaTheme="minorEastAsia" w:hAnsiTheme="minorHAnsi" w:cstheme="minorBidi"/>
          <w:bCs w:val="0"/>
          <w:color w:val="auto"/>
          <w:sz w:val="22"/>
          <w:szCs w:val="22"/>
          <w:lang w:val="en-ZA" w:eastAsia="en-ZA"/>
        </w:rPr>
      </w:pPr>
      <w:r w:rsidRPr="00D82B8B">
        <w:rPr>
          <w:noProof w:val="0"/>
          <w:color w:val="5F0505"/>
          <w:sz w:val="32"/>
          <w:szCs w:val="24"/>
        </w:rPr>
        <w:fldChar w:fldCharType="begin"/>
      </w:r>
      <w:r w:rsidR="009F79DE" w:rsidRPr="00D82B8B">
        <w:rPr>
          <w:sz w:val="32"/>
          <w:szCs w:val="24"/>
        </w:rPr>
        <w:instrText xml:space="preserve"> TOC \o "1-3" \h \z \t "Appendix Heading,1,Document List Headings,1" </w:instrText>
      </w:r>
      <w:r w:rsidRPr="00D82B8B">
        <w:rPr>
          <w:noProof w:val="0"/>
          <w:color w:val="5F0505"/>
          <w:sz w:val="32"/>
          <w:szCs w:val="24"/>
        </w:rPr>
        <w:fldChar w:fldCharType="separate"/>
      </w:r>
      <w:ins w:id="92" w:author="Mutali Nepfumbada" w:date="2022-11-02T08:10:00Z">
        <w:r w:rsidR="00F849E0" w:rsidRPr="005A1F72">
          <w:rPr>
            <w:rStyle w:val="Hyperlink"/>
          </w:rPr>
          <w:fldChar w:fldCharType="begin"/>
        </w:r>
        <w:r w:rsidR="00F849E0" w:rsidRPr="005A1F72">
          <w:rPr>
            <w:rStyle w:val="Hyperlink"/>
          </w:rPr>
          <w:instrText xml:space="preserve"> </w:instrText>
        </w:r>
        <w:r w:rsidR="00F849E0">
          <w:instrText>HYPERLINK \l "_Toc118269054"</w:instrText>
        </w:r>
        <w:r w:rsidR="00F849E0" w:rsidRPr="005A1F72">
          <w:rPr>
            <w:rStyle w:val="Hyperlink"/>
          </w:rPr>
          <w:instrText xml:space="preserve"> </w:instrText>
        </w:r>
        <w:r w:rsidR="00F849E0" w:rsidRPr="005A1F72">
          <w:rPr>
            <w:rStyle w:val="Hyperlink"/>
          </w:rPr>
        </w:r>
        <w:r w:rsidR="00F849E0" w:rsidRPr="005A1F72">
          <w:rPr>
            <w:rStyle w:val="Hyperlink"/>
          </w:rPr>
          <w:fldChar w:fldCharType="separate"/>
        </w:r>
        <w:r w:rsidR="00F849E0" w:rsidRPr="005A1F72">
          <w:rPr>
            <w:rStyle w:val="Hyperlink"/>
          </w:rPr>
          <w:t>1.</w:t>
        </w:r>
        <w:r w:rsidR="00F849E0">
          <w:rPr>
            <w:rFonts w:asciiTheme="minorHAnsi" w:eastAsiaTheme="minorEastAsia" w:hAnsiTheme="minorHAnsi" w:cstheme="minorBidi"/>
            <w:bCs w:val="0"/>
            <w:color w:val="auto"/>
            <w:sz w:val="22"/>
            <w:szCs w:val="22"/>
            <w:lang w:val="en-ZA" w:eastAsia="en-ZA"/>
          </w:rPr>
          <w:tab/>
        </w:r>
        <w:r w:rsidR="00F849E0" w:rsidRPr="005A1F72">
          <w:rPr>
            <w:rStyle w:val="Hyperlink"/>
          </w:rPr>
          <w:t>Introduction</w:t>
        </w:r>
        <w:r w:rsidR="00F849E0">
          <w:rPr>
            <w:webHidden/>
          </w:rPr>
          <w:tab/>
        </w:r>
        <w:r w:rsidR="00F849E0">
          <w:rPr>
            <w:webHidden/>
          </w:rPr>
          <w:fldChar w:fldCharType="begin"/>
        </w:r>
        <w:r w:rsidR="00F849E0">
          <w:rPr>
            <w:webHidden/>
          </w:rPr>
          <w:instrText xml:space="preserve"> PAGEREF _Toc118269054 \h </w:instrText>
        </w:r>
      </w:ins>
      <w:r w:rsidR="00F849E0">
        <w:rPr>
          <w:webHidden/>
        </w:rPr>
      </w:r>
      <w:r w:rsidR="00F849E0">
        <w:rPr>
          <w:webHidden/>
        </w:rPr>
        <w:fldChar w:fldCharType="separate"/>
      </w:r>
      <w:ins w:id="93" w:author="Mutali Nepfumbada" w:date="2022-11-02T08:10:00Z">
        <w:r w:rsidR="00F849E0">
          <w:rPr>
            <w:webHidden/>
          </w:rPr>
          <w:t>4</w:t>
        </w:r>
        <w:r w:rsidR="00F849E0">
          <w:rPr>
            <w:webHidden/>
          </w:rPr>
          <w:fldChar w:fldCharType="end"/>
        </w:r>
        <w:r w:rsidR="00F849E0" w:rsidRPr="005A1F72">
          <w:rPr>
            <w:rStyle w:val="Hyperlink"/>
          </w:rPr>
          <w:fldChar w:fldCharType="end"/>
        </w:r>
      </w:ins>
    </w:p>
    <w:p w14:paraId="2B79F5A7" w14:textId="6AFE7840" w:rsidR="00F849E0" w:rsidRDefault="00F849E0" w:rsidP="00784223">
      <w:pPr>
        <w:pStyle w:val="TOC2"/>
        <w:rPr>
          <w:ins w:id="94" w:author="Mutali Nepfumbada" w:date="2022-11-02T08:10:00Z"/>
          <w:rFonts w:asciiTheme="minorHAnsi" w:eastAsiaTheme="minorEastAsia" w:hAnsiTheme="minorHAnsi" w:cstheme="minorBidi"/>
          <w:noProof/>
          <w:color w:val="auto"/>
          <w:sz w:val="22"/>
          <w:szCs w:val="22"/>
          <w:lang w:val="en-ZA" w:eastAsia="en-ZA"/>
        </w:rPr>
      </w:pPr>
      <w:ins w:id="9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w:t>
        </w:r>
        <w:r>
          <w:rPr>
            <w:rFonts w:asciiTheme="minorHAnsi" w:eastAsiaTheme="minorEastAsia" w:hAnsiTheme="minorHAnsi" w:cstheme="minorBidi"/>
            <w:noProof/>
            <w:color w:val="auto"/>
            <w:sz w:val="22"/>
            <w:szCs w:val="22"/>
            <w:lang w:val="en-ZA" w:eastAsia="en-ZA"/>
          </w:rPr>
          <w:tab/>
        </w:r>
        <w:r w:rsidRPr="005A1F72">
          <w:rPr>
            <w:rStyle w:val="Hyperlink"/>
            <w:noProof/>
          </w:rPr>
          <w:t>Dataroom</w:t>
        </w:r>
        <w:r>
          <w:rPr>
            <w:noProof/>
            <w:webHidden/>
          </w:rPr>
          <w:tab/>
        </w:r>
        <w:r>
          <w:rPr>
            <w:noProof/>
            <w:webHidden/>
          </w:rPr>
          <w:fldChar w:fldCharType="begin"/>
        </w:r>
        <w:r>
          <w:rPr>
            <w:noProof/>
            <w:webHidden/>
          </w:rPr>
          <w:instrText xml:space="preserve"> PAGEREF _Toc118269055 \h </w:instrText>
        </w:r>
      </w:ins>
      <w:r>
        <w:rPr>
          <w:noProof/>
          <w:webHidden/>
        </w:rPr>
      </w:r>
      <w:r>
        <w:rPr>
          <w:noProof/>
          <w:webHidden/>
        </w:rPr>
        <w:fldChar w:fldCharType="separate"/>
      </w:r>
      <w:ins w:id="96" w:author="Mutali Nepfumbada" w:date="2022-11-02T08:10:00Z">
        <w:r>
          <w:rPr>
            <w:noProof/>
            <w:webHidden/>
          </w:rPr>
          <w:t>4</w:t>
        </w:r>
        <w:r>
          <w:rPr>
            <w:noProof/>
            <w:webHidden/>
          </w:rPr>
          <w:fldChar w:fldCharType="end"/>
        </w:r>
        <w:r w:rsidRPr="005A1F72">
          <w:rPr>
            <w:rStyle w:val="Hyperlink"/>
            <w:noProof/>
          </w:rPr>
          <w:fldChar w:fldCharType="end"/>
        </w:r>
      </w:ins>
    </w:p>
    <w:p w14:paraId="00D1D200" w14:textId="4A8B42E3" w:rsidR="00F849E0" w:rsidRDefault="00F849E0" w:rsidP="00784223">
      <w:pPr>
        <w:pStyle w:val="TOC2"/>
        <w:rPr>
          <w:ins w:id="97" w:author="Mutali Nepfumbada" w:date="2022-11-02T08:10:00Z"/>
          <w:rFonts w:asciiTheme="minorHAnsi" w:eastAsiaTheme="minorEastAsia" w:hAnsiTheme="minorHAnsi" w:cstheme="minorBidi"/>
          <w:noProof/>
          <w:color w:val="auto"/>
          <w:sz w:val="22"/>
          <w:szCs w:val="22"/>
          <w:lang w:val="en-ZA" w:eastAsia="en-ZA"/>
        </w:rPr>
      </w:pPr>
      <w:ins w:id="9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1.2.</w:t>
        </w:r>
        <w:r>
          <w:rPr>
            <w:rFonts w:asciiTheme="minorHAnsi" w:eastAsiaTheme="minorEastAsia" w:hAnsiTheme="minorHAnsi" w:cstheme="minorBidi"/>
            <w:noProof/>
            <w:color w:val="auto"/>
            <w:sz w:val="22"/>
            <w:szCs w:val="22"/>
            <w:lang w:val="en-ZA" w:eastAsia="en-ZA"/>
          </w:rPr>
          <w:tab/>
        </w:r>
        <w:r w:rsidRPr="005A1F72">
          <w:rPr>
            <w:rStyle w:val="Hyperlink"/>
            <w:noProof/>
          </w:rPr>
          <w:t>Scope of Work</w:t>
        </w:r>
        <w:r>
          <w:rPr>
            <w:noProof/>
            <w:webHidden/>
          </w:rPr>
          <w:tab/>
        </w:r>
        <w:r>
          <w:rPr>
            <w:noProof/>
            <w:webHidden/>
          </w:rPr>
          <w:fldChar w:fldCharType="begin"/>
        </w:r>
        <w:r>
          <w:rPr>
            <w:noProof/>
            <w:webHidden/>
          </w:rPr>
          <w:instrText xml:space="preserve"> PAGEREF _Toc118269056 \h </w:instrText>
        </w:r>
      </w:ins>
      <w:r>
        <w:rPr>
          <w:noProof/>
          <w:webHidden/>
        </w:rPr>
      </w:r>
      <w:r>
        <w:rPr>
          <w:noProof/>
          <w:webHidden/>
        </w:rPr>
        <w:fldChar w:fldCharType="separate"/>
      </w:r>
      <w:ins w:id="99" w:author="Mutali Nepfumbada" w:date="2022-11-02T08:10:00Z">
        <w:r>
          <w:rPr>
            <w:noProof/>
            <w:webHidden/>
          </w:rPr>
          <w:t>4</w:t>
        </w:r>
        <w:r>
          <w:rPr>
            <w:noProof/>
            <w:webHidden/>
          </w:rPr>
          <w:fldChar w:fldCharType="end"/>
        </w:r>
        <w:r w:rsidRPr="005A1F72">
          <w:rPr>
            <w:rStyle w:val="Hyperlink"/>
            <w:noProof/>
          </w:rPr>
          <w:fldChar w:fldCharType="end"/>
        </w:r>
      </w:ins>
    </w:p>
    <w:p w14:paraId="0C7204AC" w14:textId="53E67D78" w:rsidR="00F849E0" w:rsidRDefault="00F849E0" w:rsidP="00784223">
      <w:pPr>
        <w:pStyle w:val="TOC2"/>
        <w:rPr>
          <w:ins w:id="100" w:author="Mutali Nepfumbada" w:date="2022-11-02T08:10:00Z"/>
          <w:rFonts w:asciiTheme="minorHAnsi" w:eastAsiaTheme="minorEastAsia" w:hAnsiTheme="minorHAnsi" w:cstheme="minorBidi"/>
          <w:noProof/>
          <w:color w:val="auto"/>
          <w:sz w:val="22"/>
          <w:szCs w:val="22"/>
          <w:lang w:val="en-ZA" w:eastAsia="en-ZA"/>
        </w:rPr>
      </w:pPr>
      <w:ins w:id="10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1.3.</w:t>
        </w:r>
        <w:r>
          <w:rPr>
            <w:rFonts w:asciiTheme="minorHAnsi" w:eastAsiaTheme="minorEastAsia" w:hAnsiTheme="minorHAnsi" w:cstheme="minorBidi"/>
            <w:noProof/>
            <w:color w:val="auto"/>
            <w:sz w:val="22"/>
            <w:szCs w:val="22"/>
            <w:lang w:val="en-ZA" w:eastAsia="en-ZA"/>
          </w:rPr>
          <w:tab/>
        </w:r>
        <w:r w:rsidRPr="005A1F72">
          <w:rPr>
            <w:rStyle w:val="Hyperlink"/>
            <w:noProof/>
          </w:rPr>
          <w:t>Site Visits</w:t>
        </w:r>
        <w:r>
          <w:rPr>
            <w:noProof/>
            <w:webHidden/>
          </w:rPr>
          <w:tab/>
        </w:r>
        <w:r>
          <w:rPr>
            <w:noProof/>
            <w:webHidden/>
          </w:rPr>
          <w:fldChar w:fldCharType="begin"/>
        </w:r>
        <w:r>
          <w:rPr>
            <w:noProof/>
            <w:webHidden/>
          </w:rPr>
          <w:instrText xml:space="preserve"> PAGEREF _Toc118269057 \h </w:instrText>
        </w:r>
      </w:ins>
      <w:r>
        <w:rPr>
          <w:noProof/>
          <w:webHidden/>
        </w:rPr>
      </w:r>
      <w:r>
        <w:rPr>
          <w:noProof/>
          <w:webHidden/>
        </w:rPr>
        <w:fldChar w:fldCharType="separate"/>
      </w:r>
      <w:ins w:id="102" w:author="Mutali Nepfumbada" w:date="2022-11-02T08:10:00Z">
        <w:r>
          <w:rPr>
            <w:noProof/>
            <w:webHidden/>
          </w:rPr>
          <w:t>4</w:t>
        </w:r>
        <w:r>
          <w:rPr>
            <w:noProof/>
            <w:webHidden/>
          </w:rPr>
          <w:fldChar w:fldCharType="end"/>
        </w:r>
        <w:r w:rsidRPr="005A1F72">
          <w:rPr>
            <w:rStyle w:val="Hyperlink"/>
            <w:noProof/>
          </w:rPr>
          <w:fldChar w:fldCharType="end"/>
        </w:r>
      </w:ins>
    </w:p>
    <w:p w14:paraId="0D29F695" w14:textId="66FF932A" w:rsidR="00F849E0" w:rsidRDefault="00F849E0" w:rsidP="00784223">
      <w:pPr>
        <w:pStyle w:val="TOC2"/>
        <w:rPr>
          <w:ins w:id="103" w:author="Mutali Nepfumbada" w:date="2022-11-02T08:10:00Z"/>
          <w:rFonts w:asciiTheme="minorHAnsi" w:eastAsiaTheme="minorEastAsia" w:hAnsiTheme="minorHAnsi" w:cstheme="minorBidi"/>
          <w:noProof/>
          <w:color w:val="auto"/>
          <w:sz w:val="22"/>
          <w:szCs w:val="22"/>
          <w:lang w:val="en-ZA" w:eastAsia="en-ZA"/>
        </w:rPr>
      </w:pPr>
      <w:ins w:id="10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1.4.</w:t>
        </w:r>
        <w:r>
          <w:rPr>
            <w:rFonts w:asciiTheme="minorHAnsi" w:eastAsiaTheme="minorEastAsia" w:hAnsiTheme="minorHAnsi" w:cstheme="minorBidi"/>
            <w:noProof/>
            <w:color w:val="auto"/>
            <w:sz w:val="22"/>
            <w:szCs w:val="22"/>
            <w:lang w:val="en-ZA" w:eastAsia="en-ZA"/>
          </w:rPr>
          <w:tab/>
        </w:r>
        <w:r w:rsidRPr="005A1F72">
          <w:rPr>
            <w:rStyle w:val="Hyperlink"/>
            <w:noProof/>
          </w:rPr>
          <w:t>Report Layout and Risk Assessment Scale</w:t>
        </w:r>
        <w:r>
          <w:rPr>
            <w:noProof/>
            <w:webHidden/>
          </w:rPr>
          <w:tab/>
        </w:r>
        <w:r>
          <w:rPr>
            <w:noProof/>
            <w:webHidden/>
          </w:rPr>
          <w:fldChar w:fldCharType="begin"/>
        </w:r>
        <w:r>
          <w:rPr>
            <w:noProof/>
            <w:webHidden/>
          </w:rPr>
          <w:instrText xml:space="preserve"> PAGEREF _Toc118269058 \h </w:instrText>
        </w:r>
      </w:ins>
      <w:r>
        <w:rPr>
          <w:noProof/>
          <w:webHidden/>
        </w:rPr>
      </w:r>
      <w:r>
        <w:rPr>
          <w:noProof/>
          <w:webHidden/>
        </w:rPr>
        <w:fldChar w:fldCharType="separate"/>
      </w:r>
      <w:ins w:id="105" w:author="Mutali Nepfumbada" w:date="2022-11-02T08:10:00Z">
        <w:r>
          <w:rPr>
            <w:noProof/>
            <w:webHidden/>
          </w:rPr>
          <w:t>4</w:t>
        </w:r>
        <w:r>
          <w:rPr>
            <w:noProof/>
            <w:webHidden/>
          </w:rPr>
          <w:fldChar w:fldCharType="end"/>
        </w:r>
        <w:r w:rsidRPr="005A1F72">
          <w:rPr>
            <w:rStyle w:val="Hyperlink"/>
            <w:noProof/>
          </w:rPr>
          <w:fldChar w:fldCharType="end"/>
        </w:r>
      </w:ins>
    </w:p>
    <w:p w14:paraId="1DE564AC" w14:textId="157085B9" w:rsidR="00F849E0" w:rsidRDefault="00F849E0">
      <w:pPr>
        <w:pStyle w:val="TOC1"/>
        <w:rPr>
          <w:ins w:id="106" w:author="Mutali Nepfumbada" w:date="2022-11-02T08:10:00Z"/>
          <w:rFonts w:asciiTheme="minorHAnsi" w:eastAsiaTheme="minorEastAsia" w:hAnsiTheme="minorHAnsi" w:cstheme="minorBidi"/>
          <w:bCs w:val="0"/>
          <w:color w:val="auto"/>
          <w:sz w:val="22"/>
          <w:szCs w:val="22"/>
          <w:lang w:val="en-ZA" w:eastAsia="en-ZA"/>
        </w:rPr>
      </w:pPr>
      <w:ins w:id="107" w:author="Mutali Nepfumbada" w:date="2022-11-02T08:10:00Z">
        <w:r w:rsidRPr="005A1F72">
          <w:rPr>
            <w:rStyle w:val="Hyperlink"/>
          </w:rPr>
          <w:fldChar w:fldCharType="begin"/>
        </w:r>
        <w:r w:rsidRPr="005A1F72">
          <w:rPr>
            <w:rStyle w:val="Hyperlink"/>
          </w:rPr>
          <w:instrText xml:space="preserve"> </w:instrText>
        </w:r>
        <w:r>
          <w:instrText>HYPERLINK \l "_Toc118269059"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2.</w:t>
        </w:r>
        <w:r>
          <w:rPr>
            <w:rFonts w:asciiTheme="minorHAnsi" w:eastAsiaTheme="minorEastAsia" w:hAnsiTheme="minorHAnsi" w:cstheme="minorBidi"/>
            <w:bCs w:val="0"/>
            <w:color w:val="auto"/>
            <w:sz w:val="22"/>
            <w:szCs w:val="22"/>
            <w:lang w:val="en-ZA" w:eastAsia="en-ZA"/>
          </w:rPr>
          <w:tab/>
        </w:r>
        <w:r w:rsidRPr="005A1F72">
          <w:rPr>
            <w:rStyle w:val="Hyperlink"/>
          </w:rPr>
          <w:t>Executive Summary</w:t>
        </w:r>
        <w:r>
          <w:rPr>
            <w:webHidden/>
          </w:rPr>
          <w:tab/>
        </w:r>
        <w:r>
          <w:rPr>
            <w:webHidden/>
          </w:rPr>
          <w:fldChar w:fldCharType="begin"/>
        </w:r>
        <w:r>
          <w:rPr>
            <w:webHidden/>
          </w:rPr>
          <w:instrText xml:space="preserve"> PAGEREF _Toc118269059 \h </w:instrText>
        </w:r>
      </w:ins>
      <w:r>
        <w:rPr>
          <w:webHidden/>
        </w:rPr>
      </w:r>
      <w:r>
        <w:rPr>
          <w:webHidden/>
        </w:rPr>
        <w:fldChar w:fldCharType="separate"/>
      </w:r>
      <w:ins w:id="108" w:author="Mutali Nepfumbada" w:date="2022-11-02T08:10:00Z">
        <w:r>
          <w:rPr>
            <w:webHidden/>
          </w:rPr>
          <w:t>1</w:t>
        </w:r>
        <w:r>
          <w:rPr>
            <w:webHidden/>
          </w:rPr>
          <w:fldChar w:fldCharType="end"/>
        </w:r>
        <w:r w:rsidRPr="005A1F72">
          <w:rPr>
            <w:rStyle w:val="Hyperlink"/>
          </w:rPr>
          <w:fldChar w:fldCharType="end"/>
        </w:r>
      </w:ins>
    </w:p>
    <w:p w14:paraId="0453CE9A" w14:textId="0D43C5BD" w:rsidR="00F849E0" w:rsidRDefault="00F849E0" w:rsidP="00784223">
      <w:pPr>
        <w:pStyle w:val="TOC2"/>
        <w:rPr>
          <w:ins w:id="109" w:author="Mutali Nepfumbada" w:date="2022-11-02T08:10:00Z"/>
          <w:rFonts w:asciiTheme="minorHAnsi" w:eastAsiaTheme="minorEastAsia" w:hAnsiTheme="minorHAnsi" w:cstheme="minorBidi"/>
          <w:noProof/>
          <w:color w:val="auto"/>
          <w:sz w:val="22"/>
          <w:szCs w:val="22"/>
          <w:lang w:val="en-ZA" w:eastAsia="en-ZA"/>
        </w:rPr>
      </w:pPr>
      <w:ins w:id="11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2.1.</w:t>
        </w:r>
        <w:r>
          <w:rPr>
            <w:rFonts w:asciiTheme="minorHAnsi" w:eastAsiaTheme="minorEastAsia" w:hAnsiTheme="minorHAnsi" w:cstheme="minorBidi"/>
            <w:noProof/>
            <w:color w:val="auto"/>
            <w:sz w:val="22"/>
            <w:szCs w:val="22"/>
            <w:lang w:val="en-ZA" w:eastAsia="en-ZA"/>
          </w:rPr>
          <w:tab/>
        </w:r>
        <w:r w:rsidRPr="005A1F72">
          <w:rPr>
            <w:rStyle w:val="Hyperlink"/>
            <w:noProof/>
          </w:rPr>
          <w:t xml:space="preserve">Portfolio Overview </w:t>
        </w:r>
        <w:r>
          <w:rPr>
            <w:noProof/>
            <w:webHidden/>
          </w:rPr>
          <w:tab/>
        </w:r>
        <w:r>
          <w:rPr>
            <w:noProof/>
            <w:webHidden/>
          </w:rPr>
          <w:fldChar w:fldCharType="begin"/>
        </w:r>
        <w:r>
          <w:rPr>
            <w:noProof/>
            <w:webHidden/>
          </w:rPr>
          <w:instrText xml:space="preserve"> PAGEREF _Toc118269060 \h </w:instrText>
        </w:r>
      </w:ins>
      <w:r>
        <w:rPr>
          <w:noProof/>
          <w:webHidden/>
        </w:rPr>
      </w:r>
      <w:r>
        <w:rPr>
          <w:noProof/>
          <w:webHidden/>
        </w:rPr>
        <w:fldChar w:fldCharType="separate"/>
      </w:r>
      <w:ins w:id="111" w:author="Mutali Nepfumbada" w:date="2022-11-02T08:10:00Z">
        <w:r>
          <w:rPr>
            <w:noProof/>
            <w:webHidden/>
          </w:rPr>
          <w:t>1</w:t>
        </w:r>
        <w:r>
          <w:rPr>
            <w:noProof/>
            <w:webHidden/>
          </w:rPr>
          <w:fldChar w:fldCharType="end"/>
        </w:r>
        <w:r w:rsidRPr="005A1F72">
          <w:rPr>
            <w:rStyle w:val="Hyperlink"/>
            <w:noProof/>
          </w:rPr>
          <w:fldChar w:fldCharType="end"/>
        </w:r>
      </w:ins>
    </w:p>
    <w:p w14:paraId="1E2996F1" w14:textId="50346E4A" w:rsidR="00F849E0" w:rsidRDefault="00F849E0" w:rsidP="00784223">
      <w:pPr>
        <w:pStyle w:val="TOC2"/>
        <w:rPr>
          <w:ins w:id="112" w:author="Mutali Nepfumbada" w:date="2022-11-02T08:10:00Z"/>
          <w:rFonts w:asciiTheme="minorHAnsi" w:eastAsiaTheme="minorEastAsia" w:hAnsiTheme="minorHAnsi" w:cstheme="minorBidi"/>
          <w:noProof/>
          <w:color w:val="auto"/>
          <w:sz w:val="22"/>
          <w:szCs w:val="22"/>
          <w:lang w:val="en-ZA" w:eastAsia="en-ZA"/>
        </w:rPr>
      </w:pPr>
      <w:ins w:id="11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_Toc118269061 \h </w:instrText>
        </w:r>
      </w:ins>
      <w:r>
        <w:rPr>
          <w:noProof/>
          <w:webHidden/>
        </w:rPr>
      </w:r>
      <w:r>
        <w:rPr>
          <w:noProof/>
          <w:webHidden/>
        </w:rPr>
        <w:fldChar w:fldCharType="separate"/>
      </w:r>
      <w:ins w:id="114" w:author="Mutali Nepfumbada" w:date="2022-11-02T08:10:00Z">
        <w:r>
          <w:rPr>
            <w:noProof/>
            <w:webHidden/>
          </w:rPr>
          <w:t>2</w:t>
        </w:r>
        <w:r>
          <w:rPr>
            <w:noProof/>
            <w:webHidden/>
          </w:rPr>
          <w:fldChar w:fldCharType="end"/>
        </w:r>
        <w:r w:rsidRPr="005A1F72">
          <w:rPr>
            <w:rStyle w:val="Hyperlink"/>
            <w:noProof/>
          </w:rPr>
          <w:fldChar w:fldCharType="end"/>
        </w:r>
      </w:ins>
    </w:p>
    <w:p w14:paraId="3C906518" w14:textId="0E9BD6EC" w:rsidR="00F849E0" w:rsidRDefault="00F849E0">
      <w:pPr>
        <w:pStyle w:val="TOC3"/>
        <w:rPr>
          <w:ins w:id="115" w:author="Mutali Nepfumbada" w:date="2022-11-02T08:10:00Z"/>
          <w:rFonts w:asciiTheme="minorHAnsi" w:eastAsiaTheme="minorEastAsia" w:hAnsiTheme="minorHAnsi" w:cstheme="minorBidi"/>
          <w:noProof/>
          <w:sz w:val="22"/>
          <w:szCs w:val="22"/>
          <w:lang w:val="en-ZA" w:eastAsia="en-ZA"/>
        </w:rPr>
      </w:pPr>
      <w:ins w:id="11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2.2.1.</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Highveld Solar PV</w:t>
        </w:r>
        <w:r>
          <w:rPr>
            <w:noProof/>
            <w:webHidden/>
          </w:rPr>
          <w:tab/>
        </w:r>
        <w:r>
          <w:rPr>
            <w:noProof/>
            <w:webHidden/>
          </w:rPr>
          <w:fldChar w:fldCharType="begin"/>
        </w:r>
        <w:r>
          <w:rPr>
            <w:noProof/>
            <w:webHidden/>
          </w:rPr>
          <w:instrText xml:space="preserve"> PAGEREF _Toc118269062 \h </w:instrText>
        </w:r>
      </w:ins>
      <w:r>
        <w:rPr>
          <w:noProof/>
          <w:webHidden/>
        </w:rPr>
      </w:r>
      <w:r>
        <w:rPr>
          <w:noProof/>
          <w:webHidden/>
        </w:rPr>
        <w:fldChar w:fldCharType="separate"/>
      </w:r>
      <w:ins w:id="117" w:author="Mutali Nepfumbada" w:date="2022-11-02T08:10:00Z">
        <w:r>
          <w:rPr>
            <w:noProof/>
            <w:webHidden/>
          </w:rPr>
          <w:t>2</w:t>
        </w:r>
        <w:r>
          <w:rPr>
            <w:noProof/>
            <w:webHidden/>
          </w:rPr>
          <w:fldChar w:fldCharType="end"/>
        </w:r>
        <w:r w:rsidRPr="005A1F72">
          <w:rPr>
            <w:rStyle w:val="Hyperlink"/>
            <w:noProof/>
          </w:rPr>
          <w:fldChar w:fldCharType="end"/>
        </w:r>
      </w:ins>
    </w:p>
    <w:p w14:paraId="0A831B22" w14:textId="6BADD290" w:rsidR="00F849E0" w:rsidRDefault="00F849E0">
      <w:pPr>
        <w:pStyle w:val="TOC3"/>
        <w:rPr>
          <w:ins w:id="118" w:author="Mutali Nepfumbada" w:date="2022-11-02T08:10:00Z"/>
          <w:rFonts w:asciiTheme="minorHAnsi" w:eastAsiaTheme="minorEastAsia" w:hAnsiTheme="minorHAnsi" w:cstheme="minorBidi"/>
          <w:noProof/>
          <w:sz w:val="22"/>
          <w:szCs w:val="22"/>
          <w:lang w:val="en-ZA" w:eastAsia="en-ZA"/>
        </w:rPr>
      </w:pPr>
      <w:ins w:id="11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2.2.2.</w:t>
        </w:r>
        <w:r>
          <w:rPr>
            <w:rFonts w:asciiTheme="minorHAnsi" w:eastAsiaTheme="minorEastAsia" w:hAnsiTheme="minorHAnsi" w:cstheme="minorBidi"/>
            <w:noProof/>
            <w:sz w:val="22"/>
            <w:szCs w:val="22"/>
            <w:lang w:val="en-ZA" w:eastAsia="en-ZA"/>
          </w:rPr>
          <w:tab/>
        </w:r>
        <w:r w:rsidRPr="005A1F72">
          <w:rPr>
            <w:rStyle w:val="Hyperlink"/>
            <w:noProof/>
          </w:rPr>
          <w:t>Durbanville Solar PV</w:t>
        </w:r>
        <w:r>
          <w:rPr>
            <w:noProof/>
            <w:webHidden/>
          </w:rPr>
          <w:tab/>
        </w:r>
        <w:r>
          <w:rPr>
            <w:noProof/>
            <w:webHidden/>
          </w:rPr>
          <w:fldChar w:fldCharType="begin"/>
        </w:r>
        <w:r>
          <w:rPr>
            <w:noProof/>
            <w:webHidden/>
          </w:rPr>
          <w:instrText xml:space="preserve"> PAGEREF _Toc118269063 \h </w:instrText>
        </w:r>
      </w:ins>
      <w:r>
        <w:rPr>
          <w:noProof/>
          <w:webHidden/>
        </w:rPr>
      </w:r>
      <w:r>
        <w:rPr>
          <w:noProof/>
          <w:webHidden/>
        </w:rPr>
        <w:fldChar w:fldCharType="separate"/>
      </w:r>
      <w:ins w:id="120" w:author="Mutali Nepfumbada" w:date="2022-11-02T08:10:00Z">
        <w:r>
          <w:rPr>
            <w:noProof/>
            <w:webHidden/>
          </w:rPr>
          <w:t>2</w:t>
        </w:r>
        <w:r>
          <w:rPr>
            <w:noProof/>
            <w:webHidden/>
          </w:rPr>
          <w:fldChar w:fldCharType="end"/>
        </w:r>
        <w:r w:rsidRPr="005A1F72">
          <w:rPr>
            <w:rStyle w:val="Hyperlink"/>
            <w:noProof/>
          </w:rPr>
          <w:fldChar w:fldCharType="end"/>
        </w:r>
      </w:ins>
    </w:p>
    <w:p w14:paraId="62B49535" w14:textId="11A5DF21" w:rsidR="00F849E0" w:rsidRDefault="00F849E0">
      <w:pPr>
        <w:pStyle w:val="TOC3"/>
        <w:rPr>
          <w:ins w:id="121" w:author="Mutali Nepfumbada" w:date="2022-11-02T08:10:00Z"/>
          <w:rFonts w:asciiTheme="minorHAnsi" w:eastAsiaTheme="minorEastAsia" w:hAnsiTheme="minorHAnsi" w:cstheme="minorBidi"/>
          <w:noProof/>
          <w:sz w:val="22"/>
          <w:szCs w:val="22"/>
          <w:lang w:val="en-ZA" w:eastAsia="en-ZA"/>
        </w:rPr>
      </w:pPr>
      <w:ins w:id="12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2.2.3.</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Midstream Solar PV</w:t>
        </w:r>
        <w:r>
          <w:rPr>
            <w:noProof/>
            <w:webHidden/>
          </w:rPr>
          <w:tab/>
        </w:r>
        <w:r>
          <w:rPr>
            <w:noProof/>
            <w:webHidden/>
          </w:rPr>
          <w:fldChar w:fldCharType="begin"/>
        </w:r>
        <w:r>
          <w:rPr>
            <w:noProof/>
            <w:webHidden/>
          </w:rPr>
          <w:instrText xml:space="preserve"> PAGEREF _Toc118269064 \h </w:instrText>
        </w:r>
      </w:ins>
      <w:r>
        <w:rPr>
          <w:noProof/>
          <w:webHidden/>
        </w:rPr>
      </w:r>
      <w:r>
        <w:rPr>
          <w:noProof/>
          <w:webHidden/>
        </w:rPr>
        <w:fldChar w:fldCharType="separate"/>
      </w:r>
      <w:ins w:id="123" w:author="Mutali Nepfumbada" w:date="2022-11-02T08:10:00Z">
        <w:r>
          <w:rPr>
            <w:noProof/>
            <w:webHidden/>
          </w:rPr>
          <w:t>2</w:t>
        </w:r>
        <w:r>
          <w:rPr>
            <w:noProof/>
            <w:webHidden/>
          </w:rPr>
          <w:fldChar w:fldCharType="end"/>
        </w:r>
        <w:r w:rsidRPr="005A1F72">
          <w:rPr>
            <w:rStyle w:val="Hyperlink"/>
            <w:noProof/>
          </w:rPr>
          <w:fldChar w:fldCharType="end"/>
        </w:r>
      </w:ins>
    </w:p>
    <w:p w14:paraId="44CCF263" w14:textId="1E02B8DA" w:rsidR="00F849E0" w:rsidRDefault="00F849E0">
      <w:pPr>
        <w:pStyle w:val="TOC3"/>
        <w:rPr>
          <w:ins w:id="124" w:author="Mutali Nepfumbada" w:date="2022-11-02T08:10:00Z"/>
          <w:rFonts w:asciiTheme="minorHAnsi" w:eastAsiaTheme="minorEastAsia" w:hAnsiTheme="minorHAnsi" w:cstheme="minorBidi"/>
          <w:noProof/>
          <w:sz w:val="22"/>
          <w:szCs w:val="22"/>
          <w:lang w:val="en-ZA" w:eastAsia="en-ZA"/>
        </w:rPr>
      </w:pPr>
      <w:ins w:id="12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2.2.4.</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Hermanus Solar PV</w:t>
        </w:r>
        <w:r>
          <w:rPr>
            <w:noProof/>
            <w:webHidden/>
          </w:rPr>
          <w:tab/>
        </w:r>
        <w:r>
          <w:rPr>
            <w:noProof/>
            <w:webHidden/>
          </w:rPr>
          <w:fldChar w:fldCharType="begin"/>
        </w:r>
        <w:r>
          <w:rPr>
            <w:noProof/>
            <w:webHidden/>
          </w:rPr>
          <w:instrText xml:space="preserve"> PAGEREF _Toc118269065 \h </w:instrText>
        </w:r>
      </w:ins>
      <w:r>
        <w:rPr>
          <w:noProof/>
          <w:webHidden/>
        </w:rPr>
      </w:r>
      <w:r>
        <w:rPr>
          <w:noProof/>
          <w:webHidden/>
        </w:rPr>
        <w:fldChar w:fldCharType="separate"/>
      </w:r>
      <w:ins w:id="126" w:author="Mutali Nepfumbada" w:date="2022-11-02T08:10:00Z">
        <w:r>
          <w:rPr>
            <w:noProof/>
            <w:webHidden/>
          </w:rPr>
          <w:t>2</w:t>
        </w:r>
        <w:r>
          <w:rPr>
            <w:noProof/>
            <w:webHidden/>
          </w:rPr>
          <w:fldChar w:fldCharType="end"/>
        </w:r>
        <w:r w:rsidRPr="005A1F72">
          <w:rPr>
            <w:rStyle w:val="Hyperlink"/>
            <w:noProof/>
          </w:rPr>
          <w:fldChar w:fldCharType="end"/>
        </w:r>
      </w:ins>
    </w:p>
    <w:p w14:paraId="057B9B88" w14:textId="2C0D3EC8" w:rsidR="00F849E0" w:rsidRDefault="00F849E0">
      <w:pPr>
        <w:pStyle w:val="TOC3"/>
        <w:rPr>
          <w:ins w:id="127" w:author="Mutali Nepfumbada" w:date="2022-11-02T08:10:00Z"/>
          <w:rFonts w:asciiTheme="minorHAnsi" w:eastAsiaTheme="minorEastAsia" w:hAnsiTheme="minorHAnsi" w:cstheme="minorBidi"/>
          <w:noProof/>
          <w:sz w:val="22"/>
          <w:szCs w:val="22"/>
          <w:lang w:val="en-ZA" w:eastAsia="en-ZA"/>
        </w:rPr>
      </w:pPr>
      <w:ins w:id="12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2.2.5.</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Vergelegen Solar PV</w:t>
        </w:r>
        <w:r>
          <w:rPr>
            <w:noProof/>
            <w:webHidden/>
          </w:rPr>
          <w:tab/>
        </w:r>
        <w:r>
          <w:rPr>
            <w:noProof/>
            <w:webHidden/>
          </w:rPr>
          <w:fldChar w:fldCharType="begin"/>
        </w:r>
        <w:r>
          <w:rPr>
            <w:noProof/>
            <w:webHidden/>
          </w:rPr>
          <w:instrText xml:space="preserve"> PAGEREF _Toc118269066 \h </w:instrText>
        </w:r>
      </w:ins>
      <w:r>
        <w:rPr>
          <w:noProof/>
          <w:webHidden/>
        </w:rPr>
      </w:r>
      <w:r>
        <w:rPr>
          <w:noProof/>
          <w:webHidden/>
        </w:rPr>
        <w:fldChar w:fldCharType="separate"/>
      </w:r>
      <w:ins w:id="129" w:author="Mutali Nepfumbada" w:date="2022-11-02T08:10:00Z">
        <w:r>
          <w:rPr>
            <w:noProof/>
            <w:webHidden/>
          </w:rPr>
          <w:t>2</w:t>
        </w:r>
        <w:r>
          <w:rPr>
            <w:noProof/>
            <w:webHidden/>
          </w:rPr>
          <w:fldChar w:fldCharType="end"/>
        </w:r>
        <w:r w:rsidRPr="005A1F72">
          <w:rPr>
            <w:rStyle w:val="Hyperlink"/>
            <w:noProof/>
          </w:rPr>
          <w:fldChar w:fldCharType="end"/>
        </w:r>
      </w:ins>
    </w:p>
    <w:p w14:paraId="720A6288" w14:textId="336A3611" w:rsidR="00F849E0" w:rsidRDefault="00F849E0" w:rsidP="00784223">
      <w:pPr>
        <w:pStyle w:val="TOC2"/>
        <w:rPr>
          <w:ins w:id="130" w:author="Mutali Nepfumbada" w:date="2022-11-02T08:10:00Z"/>
          <w:rFonts w:asciiTheme="minorHAnsi" w:eastAsiaTheme="minorEastAsia" w:hAnsiTheme="minorHAnsi" w:cstheme="minorBidi"/>
          <w:noProof/>
          <w:color w:val="auto"/>
          <w:sz w:val="22"/>
          <w:szCs w:val="22"/>
          <w:lang w:val="en-ZA" w:eastAsia="en-ZA"/>
        </w:rPr>
      </w:pPr>
      <w:ins w:id="13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spacing w:val="-9"/>
          </w:rPr>
          <w:t>2.3.</w:t>
        </w:r>
        <w:r>
          <w:rPr>
            <w:rFonts w:asciiTheme="minorHAnsi" w:eastAsiaTheme="minorEastAsia" w:hAnsiTheme="minorHAnsi" w:cstheme="minorBidi"/>
            <w:noProof/>
            <w:color w:val="auto"/>
            <w:sz w:val="22"/>
            <w:szCs w:val="22"/>
            <w:lang w:val="en-ZA" w:eastAsia="en-ZA"/>
          </w:rPr>
          <w:tab/>
        </w:r>
        <w:r w:rsidRPr="005A1F72">
          <w:rPr>
            <w:rStyle w:val="Hyperlink"/>
            <w:noProof/>
          </w:rPr>
          <w:t>Key</w:t>
        </w:r>
        <w:r w:rsidRPr="005A1F72">
          <w:rPr>
            <w:rStyle w:val="Hyperlink"/>
            <w:noProof/>
            <w:spacing w:val="-12"/>
          </w:rPr>
          <w:t xml:space="preserve"> </w:t>
        </w:r>
        <w:r w:rsidRPr="005A1F72">
          <w:rPr>
            <w:rStyle w:val="Hyperlink"/>
            <w:noProof/>
          </w:rPr>
          <w:t>Risks and</w:t>
        </w:r>
        <w:r w:rsidRPr="005A1F72">
          <w:rPr>
            <w:rStyle w:val="Hyperlink"/>
            <w:noProof/>
            <w:spacing w:val="-17"/>
          </w:rPr>
          <w:t xml:space="preserve"> </w:t>
        </w:r>
        <w:r w:rsidRPr="005A1F72">
          <w:rPr>
            <w:rStyle w:val="Hyperlink"/>
            <w:noProof/>
          </w:rPr>
          <w:t>Recommendations</w:t>
        </w:r>
        <w:r>
          <w:rPr>
            <w:noProof/>
            <w:webHidden/>
          </w:rPr>
          <w:tab/>
        </w:r>
        <w:r>
          <w:rPr>
            <w:noProof/>
            <w:webHidden/>
          </w:rPr>
          <w:fldChar w:fldCharType="begin"/>
        </w:r>
        <w:r>
          <w:rPr>
            <w:noProof/>
            <w:webHidden/>
          </w:rPr>
          <w:instrText xml:space="preserve"> PAGEREF _Toc118269067 \h </w:instrText>
        </w:r>
      </w:ins>
      <w:r>
        <w:rPr>
          <w:noProof/>
          <w:webHidden/>
        </w:rPr>
      </w:r>
      <w:r>
        <w:rPr>
          <w:noProof/>
          <w:webHidden/>
        </w:rPr>
        <w:fldChar w:fldCharType="separate"/>
      </w:r>
      <w:ins w:id="132" w:author="Mutali Nepfumbada" w:date="2022-11-02T08:10:00Z">
        <w:r>
          <w:rPr>
            <w:noProof/>
            <w:webHidden/>
          </w:rPr>
          <w:t>1</w:t>
        </w:r>
        <w:r>
          <w:rPr>
            <w:noProof/>
            <w:webHidden/>
          </w:rPr>
          <w:fldChar w:fldCharType="end"/>
        </w:r>
        <w:r w:rsidRPr="005A1F72">
          <w:rPr>
            <w:rStyle w:val="Hyperlink"/>
            <w:noProof/>
          </w:rPr>
          <w:fldChar w:fldCharType="end"/>
        </w:r>
      </w:ins>
    </w:p>
    <w:p w14:paraId="1372E91B" w14:textId="0F328EC7" w:rsidR="00F849E0" w:rsidRDefault="00F849E0">
      <w:pPr>
        <w:pStyle w:val="TOC1"/>
        <w:rPr>
          <w:ins w:id="133" w:author="Mutali Nepfumbada" w:date="2022-11-02T08:10:00Z"/>
          <w:rFonts w:asciiTheme="minorHAnsi" w:eastAsiaTheme="minorEastAsia" w:hAnsiTheme="minorHAnsi" w:cstheme="minorBidi"/>
          <w:bCs w:val="0"/>
          <w:color w:val="auto"/>
          <w:sz w:val="22"/>
          <w:szCs w:val="22"/>
          <w:lang w:val="en-ZA" w:eastAsia="en-ZA"/>
        </w:rPr>
      </w:pPr>
      <w:ins w:id="134" w:author="Mutali Nepfumbada" w:date="2022-11-02T08:10:00Z">
        <w:r w:rsidRPr="005A1F72">
          <w:rPr>
            <w:rStyle w:val="Hyperlink"/>
          </w:rPr>
          <w:fldChar w:fldCharType="begin"/>
        </w:r>
        <w:r w:rsidRPr="005A1F72">
          <w:rPr>
            <w:rStyle w:val="Hyperlink"/>
          </w:rPr>
          <w:instrText xml:space="preserve"> </w:instrText>
        </w:r>
        <w:r>
          <w:instrText>HYPERLINK \l "_Toc118269068"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3.</w:t>
        </w:r>
        <w:r>
          <w:rPr>
            <w:rFonts w:asciiTheme="minorHAnsi" w:eastAsiaTheme="minorEastAsia" w:hAnsiTheme="minorHAnsi" w:cstheme="minorBidi"/>
            <w:bCs w:val="0"/>
            <w:color w:val="auto"/>
            <w:sz w:val="22"/>
            <w:szCs w:val="22"/>
            <w:lang w:val="en-ZA" w:eastAsia="en-ZA"/>
          </w:rPr>
          <w:tab/>
        </w:r>
        <w:r w:rsidRPr="005A1F72">
          <w:rPr>
            <w:rStyle w:val="Hyperlink"/>
          </w:rPr>
          <w:t>O&amp;M Contract</w:t>
        </w:r>
        <w:r>
          <w:rPr>
            <w:webHidden/>
          </w:rPr>
          <w:tab/>
        </w:r>
        <w:r>
          <w:rPr>
            <w:webHidden/>
          </w:rPr>
          <w:fldChar w:fldCharType="begin"/>
        </w:r>
        <w:r>
          <w:rPr>
            <w:webHidden/>
          </w:rPr>
          <w:instrText xml:space="preserve"> PAGEREF _Toc118269068 \h </w:instrText>
        </w:r>
      </w:ins>
      <w:r>
        <w:rPr>
          <w:webHidden/>
        </w:rPr>
      </w:r>
      <w:r>
        <w:rPr>
          <w:webHidden/>
        </w:rPr>
        <w:fldChar w:fldCharType="separate"/>
      </w:r>
      <w:ins w:id="135" w:author="Mutali Nepfumbada" w:date="2022-11-02T08:10:00Z">
        <w:r>
          <w:rPr>
            <w:webHidden/>
          </w:rPr>
          <w:t>3</w:t>
        </w:r>
        <w:r>
          <w:rPr>
            <w:webHidden/>
          </w:rPr>
          <w:fldChar w:fldCharType="end"/>
        </w:r>
        <w:r w:rsidRPr="005A1F72">
          <w:rPr>
            <w:rStyle w:val="Hyperlink"/>
          </w:rPr>
          <w:fldChar w:fldCharType="end"/>
        </w:r>
      </w:ins>
    </w:p>
    <w:p w14:paraId="3A65614A" w14:textId="28C329A9" w:rsidR="00F849E0" w:rsidRDefault="00F849E0">
      <w:pPr>
        <w:pStyle w:val="TOC1"/>
        <w:rPr>
          <w:ins w:id="136" w:author="Mutali Nepfumbada" w:date="2022-11-02T08:10:00Z"/>
          <w:rFonts w:asciiTheme="minorHAnsi" w:eastAsiaTheme="minorEastAsia" w:hAnsiTheme="minorHAnsi" w:cstheme="minorBidi"/>
          <w:bCs w:val="0"/>
          <w:color w:val="auto"/>
          <w:sz w:val="22"/>
          <w:szCs w:val="22"/>
          <w:lang w:val="en-ZA" w:eastAsia="en-ZA"/>
        </w:rPr>
      </w:pPr>
      <w:ins w:id="137" w:author="Mutali Nepfumbada" w:date="2022-11-02T08:10:00Z">
        <w:r w:rsidRPr="005A1F72">
          <w:rPr>
            <w:rStyle w:val="Hyperlink"/>
          </w:rPr>
          <w:fldChar w:fldCharType="begin"/>
        </w:r>
        <w:r w:rsidRPr="005A1F72">
          <w:rPr>
            <w:rStyle w:val="Hyperlink"/>
          </w:rPr>
          <w:instrText xml:space="preserve"> </w:instrText>
        </w:r>
        <w:r>
          <w:instrText>HYPERLINK \l "_Toc118269069"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4.</w:t>
        </w:r>
        <w:r>
          <w:rPr>
            <w:rFonts w:asciiTheme="minorHAnsi" w:eastAsiaTheme="minorEastAsia" w:hAnsiTheme="minorHAnsi" w:cstheme="minorBidi"/>
            <w:bCs w:val="0"/>
            <w:color w:val="auto"/>
            <w:sz w:val="22"/>
            <w:szCs w:val="22"/>
            <w:lang w:val="en-ZA" w:eastAsia="en-ZA"/>
          </w:rPr>
          <w:tab/>
        </w:r>
        <w:r w:rsidRPr="005A1F72">
          <w:rPr>
            <w:rStyle w:val="Hyperlink"/>
          </w:rPr>
          <w:t>Portfolio Finance</w:t>
        </w:r>
        <w:r>
          <w:rPr>
            <w:webHidden/>
          </w:rPr>
          <w:tab/>
        </w:r>
        <w:r>
          <w:rPr>
            <w:webHidden/>
          </w:rPr>
          <w:fldChar w:fldCharType="begin"/>
        </w:r>
        <w:r>
          <w:rPr>
            <w:webHidden/>
          </w:rPr>
          <w:instrText xml:space="preserve"> PAGEREF _Toc118269069 \h </w:instrText>
        </w:r>
      </w:ins>
      <w:r>
        <w:rPr>
          <w:webHidden/>
        </w:rPr>
      </w:r>
      <w:r>
        <w:rPr>
          <w:webHidden/>
        </w:rPr>
        <w:fldChar w:fldCharType="separate"/>
      </w:r>
      <w:ins w:id="138" w:author="Mutali Nepfumbada" w:date="2022-11-02T08:10:00Z">
        <w:r>
          <w:rPr>
            <w:webHidden/>
          </w:rPr>
          <w:t>3</w:t>
        </w:r>
        <w:r>
          <w:rPr>
            <w:webHidden/>
          </w:rPr>
          <w:fldChar w:fldCharType="end"/>
        </w:r>
        <w:r w:rsidRPr="005A1F72">
          <w:rPr>
            <w:rStyle w:val="Hyperlink"/>
          </w:rPr>
          <w:fldChar w:fldCharType="end"/>
        </w:r>
      </w:ins>
    </w:p>
    <w:p w14:paraId="5E521B5D" w14:textId="4102FFF0" w:rsidR="00F849E0" w:rsidRDefault="00F849E0" w:rsidP="00784223">
      <w:pPr>
        <w:pStyle w:val="TOC2"/>
        <w:rPr>
          <w:ins w:id="139" w:author="Mutali Nepfumbada" w:date="2022-11-02T08:10:00Z"/>
          <w:rFonts w:asciiTheme="minorHAnsi" w:eastAsiaTheme="minorEastAsia" w:hAnsiTheme="minorHAnsi" w:cstheme="minorBidi"/>
          <w:noProof/>
          <w:color w:val="auto"/>
          <w:sz w:val="22"/>
          <w:szCs w:val="22"/>
          <w:lang w:val="en-ZA" w:eastAsia="en-ZA"/>
        </w:rPr>
      </w:pPr>
      <w:ins w:id="14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4.1.</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PPA Rates</w:t>
        </w:r>
        <w:r>
          <w:rPr>
            <w:noProof/>
            <w:webHidden/>
          </w:rPr>
          <w:tab/>
        </w:r>
        <w:r>
          <w:rPr>
            <w:noProof/>
            <w:webHidden/>
          </w:rPr>
          <w:fldChar w:fldCharType="begin"/>
        </w:r>
        <w:r>
          <w:rPr>
            <w:noProof/>
            <w:webHidden/>
          </w:rPr>
          <w:instrText xml:space="preserve"> PAGEREF _Toc118269240 \h </w:instrText>
        </w:r>
      </w:ins>
      <w:r>
        <w:rPr>
          <w:noProof/>
          <w:webHidden/>
        </w:rPr>
      </w:r>
      <w:r>
        <w:rPr>
          <w:noProof/>
          <w:webHidden/>
        </w:rPr>
        <w:fldChar w:fldCharType="separate"/>
      </w:r>
      <w:ins w:id="141" w:author="Mutali Nepfumbada" w:date="2022-11-02T08:10:00Z">
        <w:r>
          <w:rPr>
            <w:noProof/>
            <w:webHidden/>
          </w:rPr>
          <w:t>3</w:t>
        </w:r>
        <w:r>
          <w:rPr>
            <w:noProof/>
            <w:webHidden/>
          </w:rPr>
          <w:fldChar w:fldCharType="end"/>
        </w:r>
        <w:r w:rsidRPr="005A1F72">
          <w:rPr>
            <w:rStyle w:val="Hyperlink"/>
            <w:noProof/>
          </w:rPr>
          <w:fldChar w:fldCharType="end"/>
        </w:r>
      </w:ins>
    </w:p>
    <w:p w14:paraId="0EF0A391" w14:textId="7001FE0D" w:rsidR="00F849E0" w:rsidRDefault="00F849E0" w:rsidP="00784223">
      <w:pPr>
        <w:pStyle w:val="TOC2"/>
        <w:rPr>
          <w:ins w:id="142" w:author="Mutali Nepfumbada" w:date="2022-11-02T08:10:00Z"/>
          <w:rFonts w:asciiTheme="minorHAnsi" w:eastAsiaTheme="minorEastAsia" w:hAnsiTheme="minorHAnsi" w:cstheme="minorBidi"/>
          <w:noProof/>
          <w:color w:val="auto"/>
          <w:sz w:val="22"/>
          <w:szCs w:val="22"/>
          <w:lang w:val="en-ZA" w:eastAsia="en-ZA"/>
        </w:rPr>
      </w:pPr>
      <w:ins w:id="14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4.2.</w:t>
        </w:r>
        <w:r>
          <w:rPr>
            <w:rFonts w:asciiTheme="minorHAnsi" w:eastAsiaTheme="minorEastAsia" w:hAnsiTheme="minorHAnsi" w:cstheme="minorBidi"/>
            <w:noProof/>
            <w:color w:val="auto"/>
            <w:sz w:val="22"/>
            <w:szCs w:val="22"/>
            <w:lang w:val="en-ZA" w:eastAsia="en-ZA"/>
          </w:rPr>
          <w:tab/>
        </w:r>
        <w:r w:rsidRPr="005A1F72">
          <w:rPr>
            <w:rStyle w:val="Hyperlink"/>
            <w:noProof/>
          </w:rPr>
          <w:t>Revenue to Date</w:t>
        </w:r>
        <w:r>
          <w:rPr>
            <w:noProof/>
            <w:webHidden/>
          </w:rPr>
          <w:tab/>
        </w:r>
        <w:r>
          <w:rPr>
            <w:noProof/>
            <w:webHidden/>
          </w:rPr>
          <w:fldChar w:fldCharType="begin"/>
        </w:r>
        <w:r>
          <w:rPr>
            <w:noProof/>
            <w:webHidden/>
          </w:rPr>
          <w:instrText xml:space="preserve"> PAGEREF _Toc118269241 \h </w:instrText>
        </w:r>
      </w:ins>
      <w:r>
        <w:rPr>
          <w:noProof/>
          <w:webHidden/>
        </w:rPr>
      </w:r>
      <w:r>
        <w:rPr>
          <w:noProof/>
          <w:webHidden/>
        </w:rPr>
        <w:fldChar w:fldCharType="separate"/>
      </w:r>
      <w:ins w:id="144" w:author="Mutali Nepfumbada" w:date="2022-11-02T08:10:00Z">
        <w:r>
          <w:rPr>
            <w:noProof/>
            <w:webHidden/>
          </w:rPr>
          <w:t>4</w:t>
        </w:r>
        <w:r>
          <w:rPr>
            <w:noProof/>
            <w:webHidden/>
          </w:rPr>
          <w:fldChar w:fldCharType="end"/>
        </w:r>
        <w:r w:rsidRPr="005A1F72">
          <w:rPr>
            <w:rStyle w:val="Hyperlink"/>
            <w:noProof/>
          </w:rPr>
          <w:fldChar w:fldCharType="end"/>
        </w:r>
      </w:ins>
    </w:p>
    <w:p w14:paraId="40BFB0EA" w14:textId="2C41C3E1" w:rsidR="00F849E0" w:rsidRDefault="00F849E0">
      <w:pPr>
        <w:pStyle w:val="TOC1"/>
        <w:rPr>
          <w:ins w:id="145" w:author="Mutali Nepfumbada" w:date="2022-11-02T08:10:00Z"/>
          <w:rFonts w:asciiTheme="minorHAnsi" w:eastAsiaTheme="minorEastAsia" w:hAnsiTheme="minorHAnsi" w:cstheme="minorBidi"/>
          <w:bCs w:val="0"/>
          <w:color w:val="auto"/>
          <w:sz w:val="22"/>
          <w:szCs w:val="22"/>
          <w:lang w:val="en-ZA" w:eastAsia="en-ZA"/>
        </w:rPr>
      </w:pPr>
      <w:ins w:id="146" w:author="Mutali Nepfumbada" w:date="2022-11-02T08:10:00Z">
        <w:r w:rsidRPr="005A1F72">
          <w:rPr>
            <w:rStyle w:val="Hyperlink"/>
          </w:rPr>
          <w:fldChar w:fldCharType="begin"/>
        </w:r>
        <w:r w:rsidRPr="005A1F72">
          <w:rPr>
            <w:rStyle w:val="Hyperlink"/>
          </w:rPr>
          <w:instrText xml:space="preserve"> </w:instrText>
        </w:r>
        <w:r>
          <w:instrText>HYPERLINK \l "_Toc118269242"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5.</w:t>
        </w:r>
        <w:r>
          <w:rPr>
            <w:rFonts w:asciiTheme="minorHAnsi" w:eastAsiaTheme="minorEastAsia" w:hAnsiTheme="minorHAnsi" w:cstheme="minorBidi"/>
            <w:bCs w:val="0"/>
            <w:color w:val="auto"/>
            <w:sz w:val="22"/>
            <w:szCs w:val="22"/>
            <w:lang w:val="en-ZA" w:eastAsia="en-ZA"/>
          </w:rPr>
          <w:tab/>
        </w:r>
        <w:r w:rsidRPr="005A1F72">
          <w:rPr>
            <w:rStyle w:val="Hyperlink"/>
          </w:rPr>
          <w:t>Technical Portfolio Overview</w:t>
        </w:r>
        <w:r>
          <w:rPr>
            <w:webHidden/>
          </w:rPr>
          <w:tab/>
        </w:r>
        <w:r>
          <w:rPr>
            <w:webHidden/>
          </w:rPr>
          <w:fldChar w:fldCharType="begin"/>
        </w:r>
        <w:r>
          <w:rPr>
            <w:webHidden/>
          </w:rPr>
          <w:instrText xml:space="preserve"> PAGEREF _Toc118269242 \h </w:instrText>
        </w:r>
      </w:ins>
      <w:r>
        <w:rPr>
          <w:webHidden/>
        </w:rPr>
      </w:r>
      <w:r>
        <w:rPr>
          <w:webHidden/>
        </w:rPr>
        <w:fldChar w:fldCharType="separate"/>
      </w:r>
      <w:ins w:id="147" w:author="Mutali Nepfumbada" w:date="2022-11-02T08:10:00Z">
        <w:r>
          <w:rPr>
            <w:webHidden/>
          </w:rPr>
          <w:t>5</w:t>
        </w:r>
        <w:r>
          <w:rPr>
            <w:webHidden/>
          </w:rPr>
          <w:fldChar w:fldCharType="end"/>
        </w:r>
        <w:r w:rsidRPr="005A1F72">
          <w:rPr>
            <w:rStyle w:val="Hyperlink"/>
          </w:rPr>
          <w:fldChar w:fldCharType="end"/>
        </w:r>
      </w:ins>
    </w:p>
    <w:p w14:paraId="14F2E68A" w14:textId="5E831A22" w:rsidR="00F849E0" w:rsidRDefault="00F849E0">
      <w:pPr>
        <w:pStyle w:val="TOC1"/>
        <w:rPr>
          <w:ins w:id="148" w:author="Mutali Nepfumbada" w:date="2022-11-02T08:10:00Z"/>
          <w:rFonts w:asciiTheme="minorHAnsi" w:eastAsiaTheme="minorEastAsia" w:hAnsiTheme="minorHAnsi" w:cstheme="minorBidi"/>
          <w:bCs w:val="0"/>
          <w:color w:val="auto"/>
          <w:sz w:val="22"/>
          <w:szCs w:val="22"/>
          <w:lang w:val="en-ZA" w:eastAsia="en-ZA"/>
        </w:rPr>
      </w:pPr>
      <w:ins w:id="149" w:author="Mutali Nepfumbada" w:date="2022-11-02T08:10:00Z">
        <w:r w:rsidRPr="005A1F72">
          <w:rPr>
            <w:rStyle w:val="Hyperlink"/>
          </w:rPr>
          <w:fldChar w:fldCharType="begin"/>
        </w:r>
        <w:r w:rsidRPr="005A1F72">
          <w:rPr>
            <w:rStyle w:val="Hyperlink"/>
          </w:rPr>
          <w:instrText xml:space="preserve"> </w:instrText>
        </w:r>
        <w:r>
          <w:instrText>HYPERLINK \l "_Toc118269244"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lang w:eastAsia="en-US"/>
          </w:rPr>
          <w:t>6.</w:t>
        </w:r>
        <w:r>
          <w:rPr>
            <w:rFonts w:asciiTheme="minorHAnsi" w:eastAsiaTheme="minorEastAsia" w:hAnsiTheme="minorHAnsi" w:cstheme="minorBidi"/>
            <w:bCs w:val="0"/>
            <w:color w:val="auto"/>
            <w:sz w:val="22"/>
            <w:szCs w:val="22"/>
            <w:lang w:val="en-ZA" w:eastAsia="en-ZA"/>
          </w:rPr>
          <w:tab/>
        </w:r>
        <w:r w:rsidRPr="005A1F72">
          <w:rPr>
            <w:rStyle w:val="Hyperlink"/>
            <w:lang w:eastAsia="en-US"/>
          </w:rPr>
          <w:t>Highveld Technical Performance</w:t>
        </w:r>
        <w:r>
          <w:rPr>
            <w:webHidden/>
          </w:rPr>
          <w:tab/>
        </w:r>
        <w:r>
          <w:rPr>
            <w:webHidden/>
          </w:rPr>
          <w:fldChar w:fldCharType="begin"/>
        </w:r>
        <w:r>
          <w:rPr>
            <w:webHidden/>
          </w:rPr>
          <w:instrText xml:space="preserve"> PAGEREF _Toc118269244 \h </w:instrText>
        </w:r>
      </w:ins>
      <w:r>
        <w:rPr>
          <w:webHidden/>
        </w:rPr>
      </w:r>
      <w:r>
        <w:rPr>
          <w:webHidden/>
        </w:rPr>
        <w:fldChar w:fldCharType="separate"/>
      </w:r>
      <w:ins w:id="150" w:author="Mutali Nepfumbada" w:date="2022-11-02T08:10:00Z">
        <w:r>
          <w:rPr>
            <w:webHidden/>
          </w:rPr>
          <w:t>6</w:t>
        </w:r>
        <w:r>
          <w:rPr>
            <w:webHidden/>
          </w:rPr>
          <w:fldChar w:fldCharType="end"/>
        </w:r>
        <w:r w:rsidRPr="005A1F72">
          <w:rPr>
            <w:rStyle w:val="Hyperlink"/>
          </w:rPr>
          <w:fldChar w:fldCharType="end"/>
        </w:r>
      </w:ins>
    </w:p>
    <w:p w14:paraId="4582F454" w14:textId="31B4813E" w:rsidR="00F849E0" w:rsidRDefault="00F849E0" w:rsidP="00784223">
      <w:pPr>
        <w:pStyle w:val="TOC2"/>
        <w:rPr>
          <w:ins w:id="151" w:author="Mutali Nepfumbada" w:date="2022-11-02T08:10:00Z"/>
          <w:rFonts w:asciiTheme="minorHAnsi" w:eastAsiaTheme="minorEastAsia" w:hAnsiTheme="minorHAnsi" w:cstheme="minorBidi"/>
          <w:noProof/>
          <w:color w:val="auto"/>
          <w:sz w:val="22"/>
          <w:szCs w:val="22"/>
          <w:lang w:val="en-ZA" w:eastAsia="en-ZA"/>
        </w:rPr>
      </w:pPr>
      <w:ins w:id="15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6.1.</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_Toc118269245 \h </w:instrText>
        </w:r>
      </w:ins>
      <w:r>
        <w:rPr>
          <w:noProof/>
          <w:webHidden/>
        </w:rPr>
      </w:r>
      <w:r>
        <w:rPr>
          <w:noProof/>
          <w:webHidden/>
        </w:rPr>
        <w:fldChar w:fldCharType="separate"/>
      </w:r>
      <w:ins w:id="153" w:author="Mutali Nepfumbada" w:date="2022-11-02T08:10:00Z">
        <w:r>
          <w:rPr>
            <w:noProof/>
            <w:webHidden/>
          </w:rPr>
          <w:t>6</w:t>
        </w:r>
        <w:r>
          <w:rPr>
            <w:noProof/>
            <w:webHidden/>
          </w:rPr>
          <w:fldChar w:fldCharType="end"/>
        </w:r>
        <w:r w:rsidRPr="005A1F72">
          <w:rPr>
            <w:rStyle w:val="Hyperlink"/>
            <w:noProof/>
          </w:rPr>
          <w:fldChar w:fldCharType="end"/>
        </w:r>
      </w:ins>
    </w:p>
    <w:p w14:paraId="4BE41D32" w14:textId="71503B17" w:rsidR="00F849E0" w:rsidRDefault="00F849E0" w:rsidP="00784223">
      <w:pPr>
        <w:pStyle w:val="TOC2"/>
        <w:rPr>
          <w:ins w:id="154" w:author="Mutali Nepfumbada" w:date="2022-11-02T08:10:00Z"/>
          <w:rFonts w:asciiTheme="minorHAnsi" w:eastAsiaTheme="minorEastAsia" w:hAnsiTheme="minorHAnsi" w:cstheme="minorBidi"/>
          <w:noProof/>
          <w:color w:val="auto"/>
          <w:sz w:val="22"/>
          <w:szCs w:val="22"/>
          <w:lang w:val="en-ZA" w:eastAsia="en-ZA"/>
        </w:rPr>
      </w:pPr>
      <w:ins w:id="15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_Toc118269246 \h </w:instrText>
        </w:r>
      </w:ins>
      <w:r>
        <w:rPr>
          <w:noProof/>
          <w:webHidden/>
        </w:rPr>
      </w:r>
      <w:r>
        <w:rPr>
          <w:noProof/>
          <w:webHidden/>
        </w:rPr>
        <w:fldChar w:fldCharType="separate"/>
      </w:r>
      <w:ins w:id="156" w:author="Mutali Nepfumbada" w:date="2022-11-02T08:10:00Z">
        <w:r>
          <w:rPr>
            <w:noProof/>
            <w:webHidden/>
          </w:rPr>
          <w:t>6</w:t>
        </w:r>
        <w:r>
          <w:rPr>
            <w:noProof/>
            <w:webHidden/>
          </w:rPr>
          <w:fldChar w:fldCharType="end"/>
        </w:r>
        <w:r w:rsidRPr="005A1F72">
          <w:rPr>
            <w:rStyle w:val="Hyperlink"/>
            <w:noProof/>
          </w:rPr>
          <w:fldChar w:fldCharType="end"/>
        </w:r>
      </w:ins>
    </w:p>
    <w:p w14:paraId="0940E979" w14:textId="50605D9A" w:rsidR="00F849E0" w:rsidRDefault="00F849E0" w:rsidP="00784223">
      <w:pPr>
        <w:pStyle w:val="TOC2"/>
        <w:rPr>
          <w:ins w:id="157" w:author="Mutali Nepfumbada" w:date="2022-11-02T08:10:00Z"/>
          <w:rFonts w:asciiTheme="minorHAnsi" w:eastAsiaTheme="minorEastAsia" w:hAnsiTheme="minorHAnsi" w:cstheme="minorBidi"/>
          <w:noProof/>
          <w:color w:val="auto"/>
          <w:sz w:val="22"/>
          <w:szCs w:val="22"/>
          <w:lang w:val="en-ZA" w:eastAsia="en-ZA"/>
        </w:rPr>
      </w:pPr>
      <w:ins w:id="15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_Toc118269250 \h </w:instrText>
        </w:r>
      </w:ins>
      <w:r>
        <w:rPr>
          <w:noProof/>
          <w:webHidden/>
        </w:rPr>
      </w:r>
      <w:r>
        <w:rPr>
          <w:noProof/>
          <w:webHidden/>
        </w:rPr>
        <w:fldChar w:fldCharType="separate"/>
      </w:r>
      <w:ins w:id="159" w:author="Mutali Nepfumbada" w:date="2022-11-02T08:10:00Z">
        <w:r>
          <w:rPr>
            <w:noProof/>
            <w:webHidden/>
          </w:rPr>
          <w:t>6</w:t>
        </w:r>
        <w:r>
          <w:rPr>
            <w:noProof/>
            <w:webHidden/>
          </w:rPr>
          <w:fldChar w:fldCharType="end"/>
        </w:r>
        <w:r w:rsidRPr="005A1F72">
          <w:rPr>
            <w:rStyle w:val="Hyperlink"/>
            <w:noProof/>
          </w:rPr>
          <w:fldChar w:fldCharType="end"/>
        </w:r>
      </w:ins>
    </w:p>
    <w:p w14:paraId="1A49866D" w14:textId="7498711C" w:rsidR="00F849E0" w:rsidRDefault="00F849E0" w:rsidP="00784223">
      <w:pPr>
        <w:pStyle w:val="TOC2"/>
        <w:rPr>
          <w:ins w:id="160" w:author="Mutali Nepfumbada" w:date="2022-11-02T08:10:00Z"/>
          <w:rFonts w:asciiTheme="minorHAnsi" w:eastAsiaTheme="minorEastAsia" w:hAnsiTheme="minorHAnsi" w:cstheme="minorBidi"/>
          <w:noProof/>
          <w:color w:val="auto"/>
          <w:sz w:val="22"/>
          <w:szCs w:val="22"/>
          <w:lang w:val="en-ZA" w:eastAsia="en-ZA"/>
        </w:rPr>
      </w:pPr>
      <w:ins w:id="16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6.4.</w:t>
        </w:r>
        <w:r>
          <w:rPr>
            <w:rFonts w:asciiTheme="minorHAnsi" w:eastAsiaTheme="minorEastAsia" w:hAnsiTheme="minorHAnsi" w:cstheme="minorBidi"/>
            <w:noProof/>
            <w:color w:val="auto"/>
            <w:sz w:val="22"/>
            <w:szCs w:val="22"/>
            <w:lang w:val="en-ZA" w:eastAsia="en-ZA"/>
          </w:rPr>
          <w:tab/>
        </w:r>
        <w:r w:rsidRPr="005A1F72">
          <w:rPr>
            <w:rStyle w:val="Hyperlink"/>
            <w:noProof/>
          </w:rPr>
          <w:t>Irradiation vs Forecast</w:t>
        </w:r>
        <w:r>
          <w:rPr>
            <w:noProof/>
            <w:webHidden/>
          </w:rPr>
          <w:tab/>
        </w:r>
        <w:r>
          <w:rPr>
            <w:noProof/>
            <w:webHidden/>
          </w:rPr>
          <w:fldChar w:fldCharType="begin"/>
        </w:r>
        <w:r>
          <w:rPr>
            <w:noProof/>
            <w:webHidden/>
          </w:rPr>
          <w:instrText xml:space="preserve"> PAGEREF _Toc118269251 \h </w:instrText>
        </w:r>
      </w:ins>
      <w:r>
        <w:rPr>
          <w:noProof/>
          <w:webHidden/>
        </w:rPr>
      </w:r>
      <w:r>
        <w:rPr>
          <w:noProof/>
          <w:webHidden/>
        </w:rPr>
        <w:fldChar w:fldCharType="separate"/>
      </w:r>
      <w:ins w:id="162" w:author="Mutali Nepfumbada" w:date="2022-11-02T08:10:00Z">
        <w:r>
          <w:rPr>
            <w:noProof/>
            <w:webHidden/>
          </w:rPr>
          <w:t>7</w:t>
        </w:r>
        <w:r>
          <w:rPr>
            <w:noProof/>
            <w:webHidden/>
          </w:rPr>
          <w:fldChar w:fldCharType="end"/>
        </w:r>
        <w:r w:rsidRPr="005A1F72">
          <w:rPr>
            <w:rStyle w:val="Hyperlink"/>
            <w:noProof/>
          </w:rPr>
          <w:fldChar w:fldCharType="end"/>
        </w:r>
      </w:ins>
    </w:p>
    <w:p w14:paraId="11B6B14F" w14:textId="53EE1942" w:rsidR="00F849E0" w:rsidRDefault="00F849E0" w:rsidP="00784223">
      <w:pPr>
        <w:pStyle w:val="TOC2"/>
        <w:rPr>
          <w:ins w:id="163" w:author="Mutali Nepfumbada" w:date="2022-11-02T08:10:00Z"/>
          <w:rFonts w:asciiTheme="minorHAnsi" w:eastAsiaTheme="minorEastAsia" w:hAnsiTheme="minorHAnsi" w:cstheme="minorBidi"/>
          <w:noProof/>
          <w:color w:val="auto"/>
          <w:sz w:val="22"/>
          <w:szCs w:val="22"/>
          <w:lang w:val="en-ZA" w:eastAsia="en-ZA"/>
        </w:rPr>
      </w:pPr>
      <w:ins w:id="16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6.5.</w:t>
        </w:r>
        <w:r>
          <w:rPr>
            <w:rFonts w:asciiTheme="minorHAnsi" w:eastAsiaTheme="minorEastAsia" w:hAnsiTheme="minorHAnsi" w:cstheme="minorBidi"/>
            <w:noProof/>
            <w:color w:val="auto"/>
            <w:sz w:val="22"/>
            <w:szCs w:val="22"/>
            <w:lang w:val="en-ZA" w:eastAsia="en-ZA"/>
          </w:rPr>
          <w:tab/>
        </w:r>
        <w:r w:rsidRPr="005A1F72">
          <w:rPr>
            <w:rStyle w:val="Hyperlink"/>
            <w:noProof/>
          </w:rPr>
          <w:t>Availability vs Forecast</w:t>
        </w:r>
        <w:r>
          <w:rPr>
            <w:noProof/>
            <w:webHidden/>
          </w:rPr>
          <w:tab/>
        </w:r>
        <w:r>
          <w:rPr>
            <w:noProof/>
            <w:webHidden/>
          </w:rPr>
          <w:fldChar w:fldCharType="begin"/>
        </w:r>
        <w:r>
          <w:rPr>
            <w:noProof/>
            <w:webHidden/>
          </w:rPr>
          <w:instrText xml:space="preserve"> PAGEREF _Toc118269252 \h </w:instrText>
        </w:r>
      </w:ins>
      <w:r>
        <w:rPr>
          <w:noProof/>
          <w:webHidden/>
        </w:rPr>
      </w:r>
      <w:r>
        <w:rPr>
          <w:noProof/>
          <w:webHidden/>
        </w:rPr>
        <w:fldChar w:fldCharType="separate"/>
      </w:r>
      <w:ins w:id="165" w:author="Mutali Nepfumbada" w:date="2022-11-02T08:10:00Z">
        <w:r>
          <w:rPr>
            <w:noProof/>
            <w:webHidden/>
          </w:rPr>
          <w:t>8</w:t>
        </w:r>
        <w:r>
          <w:rPr>
            <w:noProof/>
            <w:webHidden/>
          </w:rPr>
          <w:fldChar w:fldCharType="end"/>
        </w:r>
        <w:r w:rsidRPr="005A1F72">
          <w:rPr>
            <w:rStyle w:val="Hyperlink"/>
            <w:noProof/>
          </w:rPr>
          <w:fldChar w:fldCharType="end"/>
        </w:r>
      </w:ins>
    </w:p>
    <w:p w14:paraId="28BCCF89" w14:textId="7EFA4626" w:rsidR="00F849E0" w:rsidRDefault="00F849E0" w:rsidP="00784223">
      <w:pPr>
        <w:pStyle w:val="TOC2"/>
        <w:rPr>
          <w:ins w:id="166" w:author="Mutali Nepfumbada" w:date="2022-11-02T08:10:00Z"/>
          <w:rFonts w:asciiTheme="minorHAnsi" w:eastAsiaTheme="minorEastAsia" w:hAnsiTheme="minorHAnsi" w:cstheme="minorBidi"/>
          <w:noProof/>
          <w:color w:val="auto"/>
          <w:sz w:val="22"/>
          <w:szCs w:val="22"/>
          <w:lang w:val="en-ZA" w:eastAsia="en-ZA"/>
        </w:rPr>
      </w:pPr>
      <w:ins w:id="16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6.6.</w:t>
        </w:r>
        <w:r>
          <w:rPr>
            <w:rFonts w:asciiTheme="minorHAnsi" w:eastAsiaTheme="minorEastAsia" w:hAnsiTheme="minorHAnsi" w:cstheme="minorBidi"/>
            <w:noProof/>
            <w:color w:val="auto"/>
            <w:sz w:val="22"/>
            <w:szCs w:val="22"/>
            <w:lang w:val="en-ZA" w:eastAsia="en-ZA"/>
          </w:rPr>
          <w:tab/>
        </w:r>
        <w:r w:rsidRPr="005A1F72">
          <w:rPr>
            <w:rStyle w:val="Hyperlink"/>
            <w:noProof/>
          </w:rPr>
          <w:t>Performance Ratio vs Forecast</w:t>
        </w:r>
        <w:r>
          <w:rPr>
            <w:noProof/>
            <w:webHidden/>
          </w:rPr>
          <w:tab/>
        </w:r>
        <w:r>
          <w:rPr>
            <w:noProof/>
            <w:webHidden/>
          </w:rPr>
          <w:fldChar w:fldCharType="begin"/>
        </w:r>
        <w:r>
          <w:rPr>
            <w:noProof/>
            <w:webHidden/>
          </w:rPr>
          <w:instrText xml:space="preserve"> PAGEREF _Toc118269255 \h </w:instrText>
        </w:r>
      </w:ins>
      <w:r>
        <w:rPr>
          <w:noProof/>
          <w:webHidden/>
        </w:rPr>
      </w:r>
      <w:r>
        <w:rPr>
          <w:noProof/>
          <w:webHidden/>
        </w:rPr>
        <w:fldChar w:fldCharType="separate"/>
      </w:r>
      <w:ins w:id="168" w:author="Mutali Nepfumbada" w:date="2022-11-02T08:10:00Z">
        <w:r>
          <w:rPr>
            <w:noProof/>
            <w:webHidden/>
          </w:rPr>
          <w:t>8</w:t>
        </w:r>
        <w:r>
          <w:rPr>
            <w:noProof/>
            <w:webHidden/>
          </w:rPr>
          <w:fldChar w:fldCharType="end"/>
        </w:r>
        <w:r w:rsidRPr="005A1F72">
          <w:rPr>
            <w:rStyle w:val="Hyperlink"/>
            <w:noProof/>
          </w:rPr>
          <w:fldChar w:fldCharType="end"/>
        </w:r>
      </w:ins>
    </w:p>
    <w:p w14:paraId="6E727835" w14:textId="786B6AB3" w:rsidR="00F849E0" w:rsidRDefault="00F849E0" w:rsidP="00784223">
      <w:pPr>
        <w:pStyle w:val="TOC2"/>
        <w:rPr>
          <w:ins w:id="169" w:author="Mutali Nepfumbada" w:date="2022-11-02T08:10:00Z"/>
          <w:rFonts w:asciiTheme="minorHAnsi" w:eastAsiaTheme="minorEastAsia" w:hAnsiTheme="minorHAnsi" w:cstheme="minorBidi"/>
          <w:noProof/>
          <w:color w:val="auto"/>
          <w:sz w:val="22"/>
          <w:szCs w:val="22"/>
          <w:lang w:val="en-ZA" w:eastAsia="en-ZA"/>
        </w:rPr>
      </w:pPr>
      <w:ins w:id="17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_Toc118269256 \h </w:instrText>
        </w:r>
      </w:ins>
      <w:r>
        <w:rPr>
          <w:noProof/>
          <w:webHidden/>
        </w:rPr>
      </w:r>
      <w:r>
        <w:rPr>
          <w:noProof/>
          <w:webHidden/>
        </w:rPr>
        <w:fldChar w:fldCharType="separate"/>
      </w:r>
      <w:ins w:id="171" w:author="Mutali Nepfumbada" w:date="2022-11-02T08:10:00Z">
        <w:r>
          <w:rPr>
            <w:noProof/>
            <w:webHidden/>
          </w:rPr>
          <w:t>9</w:t>
        </w:r>
        <w:r>
          <w:rPr>
            <w:noProof/>
            <w:webHidden/>
          </w:rPr>
          <w:fldChar w:fldCharType="end"/>
        </w:r>
        <w:r w:rsidRPr="005A1F72">
          <w:rPr>
            <w:rStyle w:val="Hyperlink"/>
            <w:noProof/>
          </w:rPr>
          <w:fldChar w:fldCharType="end"/>
        </w:r>
      </w:ins>
    </w:p>
    <w:p w14:paraId="387A875C" w14:textId="31A82A66" w:rsidR="00F849E0" w:rsidRDefault="00F849E0">
      <w:pPr>
        <w:pStyle w:val="TOC1"/>
        <w:rPr>
          <w:ins w:id="172" w:author="Mutali Nepfumbada" w:date="2022-11-02T08:10:00Z"/>
          <w:rFonts w:asciiTheme="minorHAnsi" w:eastAsiaTheme="minorEastAsia" w:hAnsiTheme="minorHAnsi" w:cstheme="minorBidi"/>
          <w:bCs w:val="0"/>
          <w:color w:val="auto"/>
          <w:sz w:val="22"/>
          <w:szCs w:val="22"/>
          <w:lang w:val="en-ZA" w:eastAsia="en-ZA"/>
        </w:rPr>
      </w:pPr>
      <w:ins w:id="173" w:author="Mutali Nepfumbada" w:date="2022-11-02T08:10:00Z">
        <w:r w:rsidRPr="005A1F72">
          <w:rPr>
            <w:rStyle w:val="Hyperlink"/>
          </w:rPr>
          <w:fldChar w:fldCharType="begin"/>
        </w:r>
        <w:r w:rsidRPr="005A1F72">
          <w:rPr>
            <w:rStyle w:val="Hyperlink"/>
          </w:rPr>
          <w:instrText xml:space="preserve"> </w:instrText>
        </w:r>
        <w:r>
          <w:instrText>HYPERLINK \l "_Toc118269259"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7.</w:t>
        </w:r>
        <w:r>
          <w:rPr>
            <w:rFonts w:asciiTheme="minorHAnsi" w:eastAsiaTheme="minorEastAsia" w:hAnsiTheme="minorHAnsi" w:cstheme="minorBidi"/>
            <w:bCs w:val="0"/>
            <w:color w:val="auto"/>
            <w:sz w:val="22"/>
            <w:szCs w:val="22"/>
            <w:lang w:val="en-ZA" w:eastAsia="en-ZA"/>
          </w:rPr>
          <w:tab/>
        </w:r>
        <w:r w:rsidRPr="005A1F72">
          <w:rPr>
            <w:rStyle w:val="Hyperlink"/>
          </w:rPr>
          <w:t>Durbanville Technical Performance</w:t>
        </w:r>
        <w:r>
          <w:rPr>
            <w:webHidden/>
          </w:rPr>
          <w:tab/>
        </w:r>
        <w:r>
          <w:rPr>
            <w:webHidden/>
          </w:rPr>
          <w:fldChar w:fldCharType="begin"/>
        </w:r>
        <w:r>
          <w:rPr>
            <w:webHidden/>
          </w:rPr>
          <w:instrText xml:space="preserve"> PAGEREF _Toc118269259 \h </w:instrText>
        </w:r>
      </w:ins>
      <w:r>
        <w:rPr>
          <w:webHidden/>
        </w:rPr>
      </w:r>
      <w:r>
        <w:rPr>
          <w:webHidden/>
        </w:rPr>
        <w:fldChar w:fldCharType="separate"/>
      </w:r>
      <w:ins w:id="174" w:author="Mutali Nepfumbada" w:date="2022-11-02T08:10:00Z">
        <w:r>
          <w:rPr>
            <w:webHidden/>
          </w:rPr>
          <w:t>11</w:t>
        </w:r>
        <w:r>
          <w:rPr>
            <w:webHidden/>
          </w:rPr>
          <w:fldChar w:fldCharType="end"/>
        </w:r>
        <w:r w:rsidRPr="005A1F72">
          <w:rPr>
            <w:rStyle w:val="Hyperlink"/>
          </w:rPr>
          <w:fldChar w:fldCharType="end"/>
        </w:r>
      </w:ins>
    </w:p>
    <w:p w14:paraId="4FA7A2DF" w14:textId="4AF75587" w:rsidR="00F849E0" w:rsidRDefault="00F849E0" w:rsidP="00784223">
      <w:pPr>
        <w:pStyle w:val="TOC2"/>
        <w:rPr>
          <w:ins w:id="175" w:author="Mutali Nepfumbada" w:date="2022-11-02T08:10:00Z"/>
          <w:rFonts w:asciiTheme="minorHAnsi" w:eastAsiaTheme="minorEastAsia" w:hAnsiTheme="minorHAnsi" w:cstheme="minorBidi"/>
          <w:noProof/>
          <w:color w:val="auto"/>
          <w:sz w:val="22"/>
          <w:szCs w:val="22"/>
          <w:lang w:val="en-ZA" w:eastAsia="en-ZA"/>
        </w:rPr>
      </w:pPr>
      <w:ins w:id="17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_Toc118269260 \h </w:instrText>
        </w:r>
      </w:ins>
      <w:r>
        <w:rPr>
          <w:noProof/>
          <w:webHidden/>
        </w:rPr>
      </w:r>
      <w:r>
        <w:rPr>
          <w:noProof/>
          <w:webHidden/>
        </w:rPr>
        <w:fldChar w:fldCharType="separate"/>
      </w:r>
      <w:ins w:id="177" w:author="Mutali Nepfumbada" w:date="2022-11-02T08:10:00Z">
        <w:r>
          <w:rPr>
            <w:noProof/>
            <w:webHidden/>
          </w:rPr>
          <w:t>11</w:t>
        </w:r>
        <w:r>
          <w:rPr>
            <w:noProof/>
            <w:webHidden/>
          </w:rPr>
          <w:fldChar w:fldCharType="end"/>
        </w:r>
        <w:r w:rsidRPr="005A1F72">
          <w:rPr>
            <w:rStyle w:val="Hyperlink"/>
            <w:noProof/>
          </w:rPr>
          <w:fldChar w:fldCharType="end"/>
        </w:r>
      </w:ins>
    </w:p>
    <w:p w14:paraId="6D2025AB" w14:textId="02205C2B" w:rsidR="00F849E0" w:rsidRDefault="00F849E0" w:rsidP="00784223">
      <w:pPr>
        <w:pStyle w:val="TOC2"/>
        <w:rPr>
          <w:ins w:id="178" w:author="Mutali Nepfumbada" w:date="2022-11-02T08:10:00Z"/>
          <w:rFonts w:asciiTheme="minorHAnsi" w:eastAsiaTheme="minorEastAsia" w:hAnsiTheme="minorHAnsi" w:cstheme="minorBidi"/>
          <w:noProof/>
          <w:color w:val="auto"/>
          <w:sz w:val="22"/>
          <w:szCs w:val="22"/>
          <w:lang w:val="en-ZA" w:eastAsia="en-ZA"/>
        </w:rPr>
      </w:pPr>
      <w:ins w:id="17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_Toc118269284 \h </w:instrText>
        </w:r>
      </w:ins>
      <w:r>
        <w:rPr>
          <w:noProof/>
          <w:webHidden/>
        </w:rPr>
      </w:r>
      <w:r>
        <w:rPr>
          <w:noProof/>
          <w:webHidden/>
        </w:rPr>
        <w:fldChar w:fldCharType="separate"/>
      </w:r>
      <w:ins w:id="180" w:author="Mutali Nepfumbada" w:date="2022-11-02T08:10:00Z">
        <w:r>
          <w:rPr>
            <w:noProof/>
            <w:webHidden/>
          </w:rPr>
          <w:t>11</w:t>
        </w:r>
        <w:r>
          <w:rPr>
            <w:noProof/>
            <w:webHidden/>
          </w:rPr>
          <w:fldChar w:fldCharType="end"/>
        </w:r>
        <w:r w:rsidRPr="005A1F72">
          <w:rPr>
            <w:rStyle w:val="Hyperlink"/>
            <w:noProof/>
          </w:rPr>
          <w:fldChar w:fldCharType="end"/>
        </w:r>
      </w:ins>
    </w:p>
    <w:p w14:paraId="0551F71A" w14:textId="3AC6F8F9" w:rsidR="00F849E0" w:rsidRDefault="00F849E0" w:rsidP="00784223">
      <w:pPr>
        <w:pStyle w:val="TOC2"/>
        <w:rPr>
          <w:ins w:id="181" w:author="Mutali Nepfumbada" w:date="2022-11-02T08:10:00Z"/>
          <w:rFonts w:asciiTheme="minorHAnsi" w:eastAsiaTheme="minorEastAsia" w:hAnsiTheme="minorHAnsi" w:cstheme="minorBidi"/>
          <w:noProof/>
          <w:color w:val="auto"/>
          <w:sz w:val="22"/>
          <w:szCs w:val="22"/>
          <w:lang w:val="en-ZA" w:eastAsia="en-ZA"/>
        </w:rPr>
      </w:pPr>
      <w:ins w:id="18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_Toc118269286 \h </w:instrText>
        </w:r>
      </w:ins>
      <w:r>
        <w:rPr>
          <w:noProof/>
          <w:webHidden/>
        </w:rPr>
      </w:r>
      <w:r>
        <w:rPr>
          <w:noProof/>
          <w:webHidden/>
        </w:rPr>
        <w:fldChar w:fldCharType="separate"/>
      </w:r>
      <w:ins w:id="183" w:author="Mutali Nepfumbada" w:date="2022-11-02T08:10:00Z">
        <w:r>
          <w:rPr>
            <w:noProof/>
            <w:webHidden/>
          </w:rPr>
          <w:t>11</w:t>
        </w:r>
        <w:r>
          <w:rPr>
            <w:noProof/>
            <w:webHidden/>
          </w:rPr>
          <w:fldChar w:fldCharType="end"/>
        </w:r>
        <w:r w:rsidRPr="005A1F72">
          <w:rPr>
            <w:rStyle w:val="Hyperlink"/>
            <w:noProof/>
          </w:rPr>
          <w:fldChar w:fldCharType="end"/>
        </w:r>
      </w:ins>
    </w:p>
    <w:p w14:paraId="34815C2A" w14:textId="41457BDC" w:rsidR="00F849E0" w:rsidRDefault="00F849E0" w:rsidP="00784223">
      <w:pPr>
        <w:pStyle w:val="TOC2"/>
        <w:rPr>
          <w:ins w:id="184" w:author="Mutali Nepfumbada" w:date="2022-11-02T08:10:00Z"/>
          <w:rFonts w:asciiTheme="minorHAnsi" w:eastAsiaTheme="minorEastAsia" w:hAnsiTheme="minorHAnsi" w:cstheme="minorBidi"/>
          <w:noProof/>
          <w:color w:val="auto"/>
          <w:sz w:val="22"/>
          <w:szCs w:val="22"/>
          <w:lang w:val="en-ZA" w:eastAsia="en-ZA"/>
        </w:rPr>
      </w:pPr>
      <w:ins w:id="18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7.4.</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Ir</w:t>
        </w:r>
        <w:r w:rsidRPr="005A1F72">
          <w:rPr>
            <w:rStyle w:val="Hyperlink"/>
            <w:noProof/>
          </w:rPr>
          <w:t>radiation vs Forecast</w:t>
        </w:r>
        <w:r>
          <w:rPr>
            <w:noProof/>
            <w:webHidden/>
          </w:rPr>
          <w:tab/>
        </w:r>
        <w:r>
          <w:rPr>
            <w:noProof/>
            <w:webHidden/>
          </w:rPr>
          <w:fldChar w:fldCharType="begin"/>
        </w:r>
        <w:r>
          <w:rPr>
            <w:noProof/>
            <w:webHidden/>
          </w:rPr>
          <w:instrText xml:space="preserve"> PAGEREF _Toc118269287 \h </w:instrText>
        </w:r>
      </w:ins>
      <w:r>
        <w:rPr>
          <w:noProof/>
          <w:webHidden/>
        </w:rPr>
      </w:r>
      <w:r>
        <w:rPr>
          <w:noProof/>
          <w:webHidden/>
        </w:rPr>
        <w:fldChar w:fldCharType="separate"/>
      </w:r>
      <w:ins w:id="186" w:author="Mutali Nepfumbada" w:date="2022-11-02T08:10:00Z">
        <w:r>
          <w:rPr>
            <w:noProof/>
            <w:webHidden/>
          </w:rPr>
          <w:t>12</w:t>
        </w:r>
        <w:r>
          <w:rPr>
            <w:noProof/>
            <w:webHidden/>
          </w:rPr>
          <w:fldChar w:fldCharType="end"/>
        </w:r>
        <w:r w:rsidRPr="005A1F72">
          <w:rPr>
            <w:rStyle w:val="Hyperlink"/>
            <w:noProof/>
          </w:rPr>
          <w:fldChar w:fldCharType="end"/>
        </w:r>
      </w:ins>
    </w:p>
    <w:p w14:paraId="61B9882E" w14:textId="42CDC738" w:rsidR="00F849E0" w:rsidRDefault="00F849E0" w:rsidP="00784223">
      <w:pPr>
        <w:pStyle w:val="TOC2"/>
        <w:rPr>
          <w:ins w:id="187" w:author="Mutali Nepfumbada" w:date="2022-11-02T08:10:00Z"/>
          <w:rFonts w:asciiTheme="minorHAnsi" w:eastAsiaTheme="minorEastAsia" w:hAnsiTheme="minorHAnsi" w:cstheme="minorBidi"/>
          <w:noProof/>
          <w:color w:val="auto"/>
          <w:sz w:val="22"/>
          <w:szCs w:val="22"/>
          <w:lang w:val="en-ZA" w:eastAsia="en-ZA"/>
        </w:rPr>
      </w:pPr>
      <w:ins w:id="18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7.5.</w:t>
        </w:r>
        <w:r>
          <w:rPr>
            <w:rFonts w:asciiTheme="minorHAnsi" w:eastAsiaTheme="minorEastAsia" w:hAnsiTheme="minorHAnsi" w:cstheme="minorBidi"/>
            <w:noProof/>
            <w:color w:val="auto"/>
            <w:sz w:val="22"/>
            <w:szCs w:val="22"/>
            <w:lang w:val="en-ZA" w:eastAsia="en-ZA"/>
          </w:rPr>
          <w:tab/>
        </w:r>
        <w:r w:rsidRPr="005A1F72">
          <w:rPr>
            <w:rStyle w:val="Hyperlink"/>
            <w:noProof/>
          </w:rPr>
          <w:t>Durbanville Availability vs Forecast</w:t>
        </w:r>
        <w:r>
          <w:rPr>
            <w:noProof/>
            <w:webHidden/>
          </w:rPr>
          <w:tab/>
        </w:r>
        <w:r>
          <w:rPr>
            <w:noProof/>
            <w:webHidden/>
          </w:rPr>
          <w:fldChar w:fldCharType="begin"/>
        </w:r>
        <w:r>
          <w:rPr>
            <w:noProof/>
            <w:webHidden/>
          </w:rPr>
          <w:instrText xml:space="preserve"> PAGEREF _Toc118269289 \h </w:instrText>
        </w:r>
      </w:ins>
      <w:r>
        <w:rPr>
          <w:noProof/>
          <w:webHidden/>
        </w:rPr>
      </w:r>
      <w:r>
        <w:rPr>
          <w:noProof/>
          <w:webHidden/>
        </w:rPr>
        <w:fldChar w:fldCharType="separate"/>
      </w:r>
      <w:ins w:id="189" w:author="Mutali Nepfumbada" w:date="2022-11-02T08:10:00Z">
        <w:r>
          <w:rPr>
            <w:noProof/>
            <w:webHidden/>
          </w:rPr>
          <w:t>13</w:t>
        </w:r>
        <w:r>
          <w:rPr>
            <w:noProof/>
            <w:webHidden/>
          </w:rPr>
          <w:fldChar w:fldCharType="end"/>
        </w:r>
        <w:r w:rsidRPr="005A1F72">
          <w:rPr>
            <w:rStyle w:val="Hyperlink"/>
            <w:noProof/>
          </w:rPr>
          <w:fldChar w:fldCharType="end"/>
        </w:r>
      </w:ins>
    </w:p>
    <w:p w14:paraId="25AA2D25" w14:textId="0C7CD2D6" w:rsidR="00F849E0" w:rsidRDefault="00F849E0" w:rsidP="00784223">
      <w:pPr>
        <w:pStyle w:val="TOC2"/>
        <w:rPr>
          <w:ins w:id="190" w:author="Mutali Nepfumbada" w:date="2022-11-02T08:10:00Z"/>
          <w:rFonts w:asciiTheme="minorHAnsi" w:eastAsiaTheme="minorEastAsia" w:hAnsiTheme="minorHAnsi" w:cstheme="minorBidi"/>
          <w:noProof/>
          <w:color w:val="auto"/>
          <w:sz w:val="22"/>
          <w:szCs w:val="22"/>
          <w:lang w:val="en-ZA" w:eastAsia="en-ZA"/>
        </w:rPr>
      </w:pPr>
      <w:ins w:id="19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7.6.</w:t>
        </w:r>
        <w:r>
          <w:rPr>
            <w:rFonts w:asciiTheme="minorHAnsi" w:eastAsiaTheme="minorEastAsia" w:hAnsiTheme="minorHAnsi" w:cstheme="minorBidi"/>
            <w:noProof/>
            <w:color w:val="auto"/>
            <w:sz w:val="22"/>
            <w:szCs w:val="22"/>
            <w:lang w:val="en-ZA" w:eastAsia="en-ZA"/>
          </w:rPr>
          <w:tab/>
        </w:r>
        <w:r w:rsidRPr="005A1F72">
          <w:rPr>
            <w:rStyle w:val="Hyperlink"/>
            <w:noProof/>
          </w:rPr>
          <w:t>Durbanville Performance Ratio vs Forecast</w:t>
        </w:r>
        <w:r>
          <w:rPr>
            <w:noProof/>
            <w:webHidden/>
          </w:rPr>
          <w:tab/>
        </w:r>
        <w:r>
          <w:rPr>
            <w:noProof/>
            <w:webHidden/>
          </w:rPr>
          <w:fldChar w:fldCharType="begin"/>
        </w:r>
        <w:r>
          <w:rPr>
            <w:noProof/>
            <w:webHidden/>
          </w:rPr>
          <w:instrText xml:space="preserve"> PAGEREF _Toc118269292 \h </w:instrText>
        </w:r>
      </w:ins>
      <w:r>
        <w:rPr>
          <w:noProof/>
          <w:webHidden/>
        </w:rPr>
      </w:r>
      <w:r>
        <w:rPr>
          <w:noProof/>
          <w:webHidden/>
        </w:rPr>
        <w:fldChar w:fldCharType="separate"/>
      </w:r>
      <w:ins w:id="192" w:author="Mutali Nepfumbada" w:date="2022-11-02T08:10:00Z">
        <w:r>
          <w:rPr>
            <w:noProof/>
            <w:webHidden/>
          </w:rPr>
          <w:t>14</w:t>
        </w:r>
        <w:r>
          <w:rPr>
            <w:noProof/>
            <w:webHidden/>
          </w:rPr>
          <w:fldChar w:fldCharType="end"/>
        </w:r>
        <w:r w:rsidRPr="005A1F72">
          <w:rPr>
            <w:rStyle w:val="Hyperlink"/>
            <w:noProof/>
          </w:rPr>
          <w:fldChar w:fldCharType="end"/>
        </w:r>
      </w:ins>
    </w:p>
    <w:p w14:paraId="0C92B584" w14:textId="24AD029B" w:rsidR="00F849E0" w:rsidRDefault="00F849E0" w:rsidP="00784223">
      <w:pPr>
        <w:pStyle w:val="TOC2"/>
        <w:rPr>
          <w:ins w:id="193" w:author="Mutali Nepfumbada" w:date="2022-11-02T08:10:00Z"/>
          <w:rFonts w:asciiTheme="minorHAnsi" w:eastAsiaTheme="minorEastAsia" w:hAnsiTheme="minorHAnsi" w:cstheme="minorBidi"/>
          <w:noProof/>
          <w:color w:val="auto"/>
          <w:sz w:val="22"/>
          <w:szCs w:val="22"/>
          <w:lang w:val="en-ZA" w:eastAsia="en-ZA"/>
        </w:rPr>
      </w:pPr>
      <w:ins w:id="19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_Toc118269293 \h </w:instrText>
        </w:r>
      </w:ins>
      <w:r>
        <w:rPr>
          <w:noProof/>
          <w:webHidden/>
        </w:rPr>
      </w:r>
      <w:r>
        <w:rPr>
          <w:noProof/>
          <w:webHidden/>
        </w:rPr>
        <w:fldChar w:fldCharType="separate"/>
      </w:r>
      <w:ins w:id="195" w:author="Mutali Nepfumbada" w:date="2022-11-02T08:10:00Z">
        <w:r>
          <w:rPr>
            <w:noProof/>
            <w:webHidden/>
          </w:rPr>
          <w:t>14</w:t>
        </w:r>
        <w:r>
          <w:rPr>
            <w:noProof/>
            <w:webHidden/>
          </w:rPr>
          <w:fldChar w:fldCharType="end"/>
        </w:r>
        <w:r w:rsidRPr="005A1F72">
          <w:rPr>
            <w:rStyle w:val="Hyperlink"/>
            <w:noProof/>
          </w:rPr>
          <w:fldChar w:fldCharType="end"/>
        </w:r>
      </w:ins>
    </w:p>
    <w:p w14:paraId="734A50F5" w14:textId="76A98BBD" w:rsidR="00F849E0" w:rsidRDefault="00F849E0">
      <w:pPr>
        <w:pStyle w:val="TOC1"/>
        <w:rPr>
          <w:ins w:id="196" w:author="Mutali Nepfumbada" w:date="2022-11-02T08:10:00Z"/>
          <w:rFonts w:asciiTheme="minorHAnsi" w:eastAsiaTheme="minorEastAsia" w:hAnsiTheme="minorHAnsi" w:cstheme="minorBidi"/>
          <w:bCs w:val="0"/>
          <w:color w:val="auto"/>
          <w:sz w:val="22"/>
          <w:szCs w:val="22"/>
          <w:lang w:val="en-ZA" w:eastAsia="en-ZA"/>
        </w:rPr>
      </w:pPr>
      <w:ins w:id="197" w:author="Mutali Nepfumbada" w:date="2022-11-02T08:10:00Z">
        <w:r w:rsidRPr="005A1F72">
          <w:rPr>
            <w:rStyle w:val="Hyperlink"/>
          </w:rPr>
          <w:fldChar w:fldCharType="begin"/>
        </w:r>
        <w:r w:rsidRPr="005A1F72">
          <w:rPr>
            <w:rStyle w:val="Hyperlink"/>
          </w:rPr>
          <w:instrText xml:space="preserve"> </w:instrText>
        </w:r>
        <w:r>
          <w:instrText>HYPERLINK \l "_Toc118269294"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8.</w:t>
        </w:r>
        <w:r>
          <w:rPr>
            <w:rFonts w:asciiTheme="minorHAnsi" w:eastAsiaTheme="minorEastAsia" w:hAnsiTheme="minorHAnsi" w:cstheme="minorBidi"/>
            <w:bCs w:val="0"/>
            <w:color w:val="auto"/>
            <w:sz w:val="22"/>
            <w:szCs w:val="22"/>
            <w:lang w:val="en-ZA" w:eastAsia="en-ZA"/>
          </w:rPr>
          <w:tab/>
        </w:r>
        <w:r w:rsidRPr="005A1F72">
          <w:rPr>
            <w:rStyle w:val="Hyperlink"/>
          </w:rPr>
          <w:t>Midstream Technical Performance</w:t>
        </w:r>
        <w:r>
          <w:rPr>
            <w:webHidden/>
          </w:rPr>
          <w:tab/>
        </w:r>
        <w:r>
          <w:rPr>
            <w:webHidden/>
          </w:rPr>
          <w:fldChar w:fldCharType="begin"/>
        </w:r>
        <w:r>
          <w:rPr>
            <w:webHidden/>
          </w:rPr>
          <w:instrText xml:space="preserve"> PAGEREF _Toc118269294 \h </w:instrText>
        </w:r>
      </w:ins>
      <w:r>
        <w:rPr>
          <w:webHidden/>
        </w:rPr>
      </w:r>
      <w:r>
        <w:rPr>
          <w:webHidden/>
        </w:rPr>
        <w:fldChar w:fldCharType="separate"/>
      </w:r>
      <w:ins w:id="198" w:author="Mutali Nepfumbada" w:date="2022-11-02T08:10:00Z">
        <w:r>
          <w:rPr>
            <w:webHidden/>
          </w:rPr>
          <w:t>17</w:t>
        </w:r>
        <w:r>
          <w:rPr>
            <w:webHidden/>
          </w:rPr>
          <w:fldChar w:fldCharType="end"/>
        </w:r>
        <w:r w:rsidRPr="005A1F72">
          <w:rPr>
            <w:rStyle w:val="Hyperlink"/>
          </w:rPr>
          <w:fldChar w:fldCharType="end"/>
        </w:r>
      </w:ins>
    </w:p>
    <w:p w14:paraId="0510B634" w14:textId="630EDAAC" w:rsidR="00F849E0" w:rsidRDefault="00F849E0" w:rsidP="00784223">
      <w:pPr>
        <w:pStyle w:val="TOC2"/>
        <w:rPr>
          <w:ins w:id="199" w:author="Mutali Nepfumbada" w:date="2022-11-02T08:10:00Z"/>
          <w:rFonts w:asciiTheme="minorHAnsi" w:eastAsiaTheme="minorEastAsia" w:hAnsiTheme="minorHAnsi" w:cstheme="minorBidi"/>
          <w:noProof/>
          <w:color w:val="auto"/>
          <w:sz w:val="22"/>
          <w:szCs w:val="22"/>
          <w:lang w:val="en-ZA" w:eastAsia="en-ZA"/>
        </w:rPr>
      </w:pPr>
      <w:ins w:id="20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_Toc118269295 \h </w:instrText>
        </w:r>
      </w:ins>
      <w:r>
        <w:rPr>
          <w:noProof/>
          <w:webHidden/>
        </w:rPr>
      </w:r>
      <w:r>
        <w:rPr>
          <w:noProof/>
          <w:webHidden/>
        </w:rPr>
        <w:fldChar w:fldCharType="separate"/>
      </w:r>
      <w:ins w:id="201" w:author="Mutali Nepfumbada" w:date="2022-11-02T08:10:00Z">
        <w:r>
          <w:rPr>
            <w:noProof/>
            <w:webHidden/>
          </w:rPr>
          <w:t>17</w:t>
        </w:r>
        <w:r>
          <w:rPr>
            <w:noProof/>
            <w:webHidden/>
          </w:rPr>
          <w:fldChar w:fldCharType="end"/>
        </w:r>
        <w:r w:rsidRPr="005A1F72">
          <w:rPr>
            <w:rStyle w:val="Hyperlink"/>
            <w:noProof/>
          </w:rPr>
          <w:fldChar w:fldCharType="end"/>
        </w:r>
      </w:ins>
    </w:p>
    <w:p w14:paraId="6D2A8B48" w14:textId="18066579" w:rsidR="00F849E0" w:rsidRDefault="00F849E0" w:rsidP="00784223">
      <w:pPr>
        <w:pStyle w:val="TOC2"/>
        <w:rPr>
          <w:ins w:id="202" w:author="Mutali Nepfumbada" w:date="2022-11-02T08:10:00Z"/>
          <w:rFonts w:asciiTheme="minorHAnsi" w:eastAsiaTheme="minorEastAsia" w:hAnsiTheme="minorHAnsi" w:cstheme="minorBidi"/>
          <w:noProof/>
          <w:color w:val="auto"/>
          <w:sz w:val="22"/>
          <w:szCs w:val="22"/>
          <w:lang w:val="en-ZA" w:eastAsia="en-ZA"/>
        </w:rPr>
      </w:pPr>
      <w:ins w:id="20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_Toc118269322 \h </w:instrText>
        </w:r>
      </w:ins>
      <w:r>
        <w:rPr>
          <w:noProof/>
          <w:webHidden/>
        </w:rPr>
      </w:r>
      <w:r>
        <w:rPr>
          <w:noProof/>
          <w:webHidden/>
        </w:rPr>
        <w:fldChar w:fldCharType="separate"/>
      </w:r>
      <w:ins w:id="204" w:author="Mutali Nepfumbada" w:date="2022-11-02T08:10:00Z">
        <w:r>
          <w:rPr>
            <w:noProof/>
            <w:webHidden/>
          </w:rPr>
          <w:t>17</w:t>
        </w:r>
        <w:r>
          <w:rPr>
            <w:noProof/>
            <w:webHidden/>
          </w:rPr>
          <w:fldChar w:fldCharType="end"/>
        </w:r>
        <w:r w:rsidRPr="005A1F72">
          <w:rPr>
            <w:rStyle w:val="Hyperlink"/>
            <w:noProof/>
          </w:rPr>
          <w:fldChar w:fldCharType="end"/>
        </w:r>
      </w:ins>
    </w:p>
    <w:p w14:paraId="142E314F" w14:textId="5C970AD8" w:rsidR="00F849E0" w:rsidRDefault="00F849E0" w:rsidP="00784223">
      <w:pPr>
        <w:pStyle w:val="TOC2"/>
        <w:rPr>
          <w:ins w:id="205" w:author="Mutali Nepfumbada" w:date="2022-11-02T08:10:00Z"/>
          <w:rFonts w:asciiTheme="minorHAnsi" w:eastAsiaTheme="minorEastAsia" w:hAnsiTheme="minorHAnsi" w:cstheme="minorBidi"/>
          <w:noProof/>
          <w:color w:val="auto"/>
          <w:sz w:val="22"/>
          <w:szCs w:val="22"/>
          <w:lang w:val="en-ZA" w:eastAsia="en-ZA"/>
        </w:rPr>
      </w:pPr>
      <w:ins w:id="20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8.3.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_Toc118269323 \h </w:instrText>
        </w:r>
      </w:ins>
      <w:r>
        <w:rPr>
          <w:noProof/>
          <w:webHidden/>
        </w:rPr>
      </w:r>
      <w:r>
        <w:rPr>
          <w:noProof/>
          <w:webHidden/>
        </w:rPr>
        <w:fldChar w:fldCharType="separate"/>
      </w:r>
      <w:ins w:id="207" w:author="Mutali Nepfumbada" w:date="2022-11-02T08:10:00Z">
        <w:r>
          <w:rPr>
            <w:noProof/>
            <w:webHidden/>
          </w:rPr>
          <w:t>17</w:t>
        </w:r>
        <w:r>
          <w:rPr>
            <w:noProof/>
            <w:webHidden/>
          </w:rPr>
          <w:fldChar w:fldCharType="end"/>
        </w:r>
        <w:r w:rsidRPr="005A1F72">
          <w:rPr>
            <w:rStyle w:val="Hyperlink"/>
            <w:noProof/>
          </w:rPr>
          <w:fldChar w:fldCharType="end"/>
        </w:r>
      </w:ins>
    </w:p>
    <w:p w14:paraId="4B2669C2" w14:textId="66F242FA" w:rsidR="00F849E0" w:rsidRDefault="00F849E0" w:rsidP="00784223">
      <w:pPr>
        <w:pStyle w:val="TOC2"/>
        <w:rPr>
          <w:ins w:id="208" w:author="Mutali Nepfumbada" w:date="2022-11-02T08:10:00Z"/>
          <w:rFonts w:asciiTheme="minorHAnsi" w:eastAsiaTheme="minorEastAsia" w:hAnsiTheme="minorHAnsi" w:cstheme="minorBidi"/>
          <w:noProof/>
          <w:color w:val="auto"/>
          <w:sz w:val="22"/>
          <w:szCs w:val="22"/>
          <w:lang w:val="en-ZA" w:eastAsia="en-ZA"/>
        </w:rPr>
      </w:pPr>
      <w:ins w:id="20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8.4.</w:t>
        </w:r>
        <w:r>
          <w:rPr>
            <w:rFonts w:asciiTheme="minorHAnsi" w:eastAsiaTheme="minorEastAsia" w:hAnsiTheme="minorHAnsi" w:cstheme="minorBidi"/>
            <w:noProof/>
            <w:color w:val="auto"/>
            <w:sz w:val="22"/>
            <w:szCs w:val="22"/>
            <w:lang w:val="en-ZA" w:eastAsia="en-ZA"/>
          </w:rPr>
          <w:tab/>
        </w:r>
        <w:r w:rsidRPr="005A1F72">
          <w:rPr>
            <w:rStyle w:val="Hyperlink"/>
            <w:noProof/>
          </w:rPr>
          <w:t>Midstream Irradiation vs Forecast</w:t>
        </w:r>
        <w:r>
          <w:rPr>
            <w:noProof/>
            <w:webHidden/>
          </w:rPr>
          <w:tab/>
        </w:r>
        <w:r>
          <w:rPr>
            <w:noProof/>
            <w:webHidden/>
          </w:rPr>
          <w:fldChar w:fldCharType="begin"/>
        </w:r>
        <w:r>
          <w:rPr>
            <w:noProof/>
            <w:webHidden/>
          </w:rPr>
          <w:instrText xml:space="preserve"> PAGEREF _Toc118269324 \h </w:instrText>
        </w:r>
      </w:ins>
      <w:r>
        <w:rPr>
          <w:noProof/>
          <w:webHidden/>
        </w:rPr>
      </w:r>
      <w:r>
        <w:rPr>
          <w:noProof/>
          <w:webHidden/>
        </w:rPr>
        <w:fldChar w:fldCharType="separate"/>
      </w:r>
      <w:ins w:id="210" w:author="Mutali Nepfumbada" w:date="2022-11-02T08:10:00Z">
        <w:r>
          <w:rPr>
            <w:noProof/>
            <w:webHidden/>
          </w:rPr>
          <w:t>18</w:t>
        </w:r>
        <w:r>
          <w:rPr>
            <w:noProof/>
            <w:webHidden/>
          </w:rPr>
          <w:fldChar w:fldCharType="end"/>
        </w:r>
        <w:r w:rsidRPr="005A1F72">
          <w:rPr>
            <w:rStyle w:val="Hyperlink"/>
            <w:noProof/>
          </w:rPr>
          <w:fldChar w:fldCharType="end"/>
        </w:r>
      </w:ins>
    </w:p>
    <w:p w14:paraId="1BB40AF3" w14:textId="4DCB5304" w:rsidR="00F849E0" w:rsidRDefault="00F849E0" w:rsidP="00784223">
      <w:pPr>
        <w:pStyle w:val="TOC2"/>
        <w:rPr>
          <w:ins w:id="211" w:author="Mutali Nepfumbada" w:date="2022-11-02T08:10:00Z"/>
          <w:rFonts w:asciiTheme="minorHAnsi" w:eastAsiaTheme="minorEastAsia" w:hAnsiTheme="minorHAnsi" w:cstheme="minorBidi"/>
          <w:noProof/>
          <w:color w:val="auto"/>
          <w:sz w:val="22"/>
          <w:szCs w:val="22"/>
          <w:lang w:val="en-ZA" w:eastAsia="en-ZA"/>
        </w:rPr>
      </w:pPr>
      <w:ins w:id="21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8.5.</w:t>
        </w:r>
        <w:r>
          <w:rPr>
            <w:rFonts w:asciiTheme="minorHAnsi" w:eastAsiaTheme="minorEastAsia" w:hAnsiTheme="minorHAnsi" w:cstheme="minorBidi"/>
            <w:noProof/>
            <w:color w:val="auto"/>
            <w:sz w:val="22"/>
            <w:szCs w:val="22"/>
            <w:lang w:val="en-ZA" w:eastAsia="en-ZA"/>
          </w:rPr>
          <w:tab/>
        </w:r>
        <w:r w:rsidRPr="005A1F72">
          <w:rPr>
            <w:rStyle w:val="Hyperlink"/>
            <w:noProof/>
          </w:rPr>
          <w:t>Midstream Availability Vs Forecast</w:t>
        </w:r>
        <w:r>
          <w:rPr>
            <w:noProof/>
            <w:webHidden/>
          </w:rPr>
          <w:tab/>
        </w:r>
        <w:r>
          <w:rPr>
            <w:noProof/>
            <w:webHidden/>
          </w:rPr>
          <w:fldChar w:fldCharType="begin"/>
        </w:r>
        <w:r>
          <w:rPr>
            <w:noProof/>
            <w:webHidden/>
          </w:rPr>
          <w:instrText xml:space="preserve"> PAGEREF _Toc118269327 \h </w:instrText>
        </w:r>
      </w:ins>
      <w:r>
        <w:rPr>
          <w:noProof/>
          <w:webHidden/>
        </w:rPr>
      </w:r>
      <w:r>
        <w:rPr>
          <w:noProof/>
          <w:webHidden/>
        </w:rPr>
        <w:fldChar w:fldCharType="separate"/>
      </w:r>
      <w:ins w:id="213" w:author="Mutali Nepfumbada" w:date="2022-11-02T08:10:00Z">
        <w:r>
          <w:rPr>
            <w:noProof/>
            <w:webHidden/>
          </w:rPr>
          <w:t>19</w:t>
        </w:r>
        <w:r>
          <w:rPr>
            <w:noProof/>
            <w:webHidden/>
          </w:rPr>
          <w:fldChar w:fldCharType="end"/>
        </w:r>
        <w:r w:rsidRPr="005A1F72">
          <w:rPr>
            <w:rStyle w:val="Hyperlink"/>
            <w:noProof/>
          </w:rPr>
          <w:fldChar w:fldCharType="end"/>
        </w:r>
      </w:ins>
    </w:p>
    <w:p w14:paraId="6514CD17" w14:textId="3AAA1535" w:rsidR="00F849E0" w:rsidRDefault="00F849E0" w:rsidP="00784223">
      <w:pPr>
        <w:pStyle w:val="TOC2"/>
        <w:rPr>
          <w:ins w:id="214" w:author="Mutali Nepfumbada" w:date="2022-11-02T08:10:00Z"/>
          <w:rFonts w:asciiTheme="minorHAnsi" w:eastAsiaTheme="minorEastAsia" w:hAnsiTheme="minorHAnsi" w:cstheme="minorBidi"/>
          <w:noProof/>
          <w:color w:val="auto"/>
          <w:sz w:val="22"/>
          <w:szCs w:val="22"/>
          <w:lang w:val="en-ZA" w:eastAsia="en-ZA"/>
        </w:rPr>
      </w:pPr>
      <w:ins w:id="21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8.6.</w:t>
        </w:r>
        <w:r>
          <w:rPr>
            <w:rFonts w:asciiTheme="minorHAnsi" w:eastAsiaTheme="minorEastAsia" w:hAnsiTheme="minorHAnsi" w:cstheme="minorBidi"/>
            <w:noProof/>
            <w:color w:val="auto"/>
            <w:sz w:val="22"/>
            <w:szCs w:val="22"/>
            <w:lang w:val="en-ZA" w:eastAsia="en-ZA"/>
          </w:rPr>
          <w:tab/>
        </w:r>
        <w:r w:rsidRPr="005A1F72">
          <w:rPr>
            <w:rStyle w:val="Hyperlink"/>
            <w:noProof/>
          </w:rPr>
          <w:t>Midstream Performance Ratio Vs Forecast</w:t>
        </w:r>
        <w:r>
          <w:rPr>
            <w:noProof/>
            <w:webHidden/>
          </w:rPr>
          <w:tab/>
        </w:r>
        <w:r>
          <w:rPr>
            <w:noProof/>
            <w:webHidden/>
          </w:rPr>
          <w:fldChar w:fldCharType="begin"/>
        </w:r>
        <w:r>
          <w:rPr>
            <w:noProof/>
            <w:webHidden/>
          </w:rPr>
          <w:instrText xml:space="preserve"> PAGEREF _Toc118269330 \h </w:instrText>
        </w:r>
      </w:ins>
      <w:r>
        <w:rPr>
          <w:noProof/>
          <w:webHidden/>
        </w:rPr>
      </w:r>
      <w:r>
        <w:rPr>
          <w:noProof/>
          <w:webHidden/>
        </w:rPr>
        <w:fldChar w:fldCharType="separate"/>
      </w:r>
      <w:ins w:id="216" w:author="Mutali Nepfumbada" w:date="2022-11-02T08:10:00Z">
        <w:r>
          <w:rPr>
            <w:noProof/>
            <w:webHidden/>
          </w:rPr>
          <w:t>20</w:t>
        </w:r>
        <w:r>
          <w:rPr>
            <w:noProof/>
            <w:webHidden/>
          </w:rPr>
          <w:fldChar w:fldCharType="end"/>
        </w:r>
        <w:r w:rsidRPr="005A1F72">
          <w:rPr>
            <w:rStyle w:val="Hyperlink"/>
            <w:noProof/>
          </w:rPr>
          <w:fldChar w:fldCharType="end"/>
        </w:r>
      </w:ins>
    </w:p>
    <w:p w14:paraId="6A0CC9C3" w14:textId="4D44AF72" w:rsidR="00F849E0" w:rsidRDefault="00F849E0" w:rsidP="00784223">
      <w:pPr>
        <w:pStyle w:val="TOC2"/>
        <w:rPr>
          <w:ins w:id="217" w:author="Mutali Nepfumbada" w:date="2022-11-02T08:10:00Z"/>
          <w:rFonts w:asciiTheme="minorHAnsi" w:eastAsiaTheme="minorEastAsia" w:hAnsiTheme="minorHAnsi" w:cstheme="minorBidi"/>
          <w:noProof/>
          <w:color w:val="auto"/>
          <w:sz w:val="22"/>
          <w:szCs w:val="22"/>
          <w:lang w:val="en-ZA" w:eastAsia="en-ZA"/>
        </w:rPr>
      </w:pPr>
      <w:ins w:id="218" w:author="Mutali Nepfumbada" w:date="2022-11-02T08:10:00Z">
        <w:r w:rsidRPr="005A1F72">
          <w:rPr>
            <w:rStyle w:val="Hyperlink"/>
            <w:noProof/>
          </w:rPr>
          <w:lastRenderedPageBreak/>
          <w:fldChar w:fldCharType="begin"/>
        </w:r>
        <w:r w:rsidRPr="005A1F72">
          <w:rPr>
            <w:rStyle w:val="Hyperlink"/>
            <w:noProof/>
          </w:rPr>
          <w:instrText xml:space="preserve"> </w:instrText>
        </w:r>
        <w:r>
          <w:rPr>
            <w:noProof/>
          </w:rPr>
          <w:instrText>HYPERLINK \l "_Toc118269331"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8.7.</w:t>
        </w:r>
        <w:r>
          <w:rPr>
            <w:rFonts w:asciiTheme="minorHAnsi" w:eastAsiaTheme="minorEastAsia" w:hAnsiTheme="minorHAnsi" w:cstheme="minorBidi"/>
            <w:noProof/>
            <w:color w:val="auto"/>
            <w:sz w:val="22"/>
            <w:szCs w:val="22"/>
            <w:lang w:val="en-ZA" w:eastAsia="en-ZA"/>
          </w:rPr>
          <w:tab/>
        </w:r>
        <w:r w:rsidRPr="005A1F72">
          <w:rPr>
            <w:rStyle w:val="Hyperlink"/>
            <w:noProof/>
          </w:rPr>
          <w:t>Midstream Production Vs Forecast</w:t>
        </w:r>
        <w:r>
          <w:rPr>
            <w:noProof/>
            <w:webHidden/>
          </w:rPr>
          <w:tab/>
        </w:r>
        <w:r>
          <w:rPr>
            <w:noProof/>
            <w:webHidden/>
          </w:rPr>
          <w:fldChar w:fldCharType="begin"/>
        </w:r>
        <w:r>
          <w:rPr>
            <w:noProof/>
            <w:webHidden/>
          </w:rPr>
          <w:instrText xml:space="preserve"> PAGEREF _Toc118269331 \h </w:instrText>
        </w:r>
      </w:ins>
      <w:r>
        <w:rPr>
          <w:noProof/>
          <w:webHidden/>
        </w:rPr>
      </w:r>
      <w:r>
        <w:rPr>
          <w:noProof/>
          <w:webHidden/>
        </w:rPr>
        <w:fldChar w:fldCharType="separate"/>
      </w:r>
      <w:ins w:id="219" w:author="Mutali Nepfumbada" w:date="2022-11-02T08:10:00Z">
        <w:r>
          <w:rPr>
            <w:noProof/>
            <w:webHidden/>
          </w:rPr>
          <w:t>21</w:t>
        </w:r>
        <w:r>
          <w:rPr>
            <w:noProof/>
            <w:webHidden/>
          </w:rPr>
          <w:fldChar w:fldCharType="end"/>
        </w:r>
        <w:r w:rsidRPr="005A1F72">
          <w:rPr>
            <w:rStyle w:val="Hyperlink"/>
            <w:noProof/>
          </w:rPr>
          <w:fldChar w:fldCharType="end"/>
        </w:r>
      </w:ins>
    </w:p>
    <w:p w14:paraId="07A538F3" w14:textId="38BC011E" w:rsidR="00F849E0" w:rsidRDefault="00F849E0">
      <w:pPr>
        <w:pStyle w:val="TOC1"/>
        <w:rPr>
          <w:ins w:id="220" w:author="Mutali Nepfumbada" w:date="2022-11-02T08:10:00Z"/>
          <w:rFonts w:asciiTheme="minorHAnsi" w:eastAsiaTheme="minorEastAsia" w:hAnsiTheme="minorHAnsi" w:cstheme="minorBidi"/>
          <w:bCs w:val="0"/>
          <w:color w:val="auto"/>
          <w:sz w:val="22"/>
          <w:szCs w:val="22"/>
          <w:lang w:val="en-ZA" w:eastAsia="en-ZA"/>
        </w:rPr>
      </w:pPr>
      <w:ins w:id="221" w:author="Mutali Nepfumbada" w:date="2022-11-02T08:10:00Z">
        <w:r w:rsidRPr="005A1F72">
          <w:rPr>
            <w:rStyle w:val="Hyperlink"/>
          </w:rPr>
          <w:fldChar w:fldCharType="begin"/>
        </w:r>
        <w:r w:rsidRPr="005A1F72">
          <w:rPr>
            <w:rStyle w:val="Hyperlink"/>
          </w:rPr>
          <w:instrText xml:space="preserve"> </w:instrText>
        </w:r>
        <w:r>
          <w:instrText>HYPERLINK \l "_Toc118269332"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9.</w:t>
        </w:r>
        <w:r>
          <w:rPr>
            <w:rFonts w:asciiTheme="minorHAnsi" w:eastAsiaTheme="minorEastAsia" w:hAnsiTheme="minorHAnsi" w:cstheme="minorBidi"/>
            <w:bCs w:val="0"/>
            <w:color w:val="auto"/>
            <w:sz w:val="22"/>
            <w:szCs w:val="22"/>
            <w:lang w:val="en-ZA" w:eastAsia="en-ZA"/>
          </w:rPr>
          <w:tab/>
        </w:r>
        <w:r w:rsidRPr="005A1F72">
          <w:rPr>
            <w:rStyle w:val="Hyperlink"/>
          </w:rPr>
          <w:t>Hermanus Technical Performance</w:t>
        </w:r>
        <w:r>
          <w:rPr>
            <w:webHidden/>
          </w:rPr>
          <w:tab/>
        </w:r>
        <w:r>
          <w:rPr>
            <w:webHidden/>
          </w:rPr>
          <w:fldChar w:fldCharType="begin"/>
        </w:r>
        <w:r>
          <w:rPr>
            <w:webHidden/>
          </w:rPr>
          <w:instrText xml:space="preserve"> PAGEREF _Toc118269332 \h </w:instrText>
        </w:r>
      </w:ins>
      <w:r>
        <w:rPr>
          <w:webHidden/>
        </w:rPr>
      </w:r>
      <w:r>
        <w:rPr>
          <w:webHidden/>
        </w:rPr>
        <w:fldChar w:fldCharType="separate"/>
      </w:r>
      <w:ins w:id="222" w:author="Mutali Nepfumbada" w:date="2022-11-02T08:10:00Z">
        <w:r>
          <w:rPr>
            <w:webHidden/>
          </w:rPr>
          <w:t>23</w:t>
        </w:r>
        <w:r>
          <w:rPr>
            <w:webHidden/>
          </w:rPr>
          <w:fldChar w:fldCharType="end"/>
        </w:r>
        <w:r w:rsidRPr="005A1F72">
          <w:rPr>
            <w:rStyle w:val="Hyperlink"/>
          </w:rPr>
          <w:fldChar w:fldCharType="end"/>
        </w:r>
      </w:ins>
    </w:p>
    <w:p w14:paraId="68868676" w14:textId="3BBAE0E4" w:rsidR="00F849E0" w:rsidRDefault="00F849E0" w:rsidP="00784223">
      <w:pPr>
        <w:pStyle w:val="TOC2"/>
        <w:rPr>
          <w:ins w:id="223" w:author="Mutali Nepfumbada" w:date="2022-11-02T08:10:00Z"/>
          <w:rFonts w:asciiTheme="minorHAnsi" w:eastAsiaTheme="minorEastAsia" w:hAnsiTheme="minorHAnsi" w:cstheme="minorBidi"/>
          <w:noProof/>
          <w:color w:val="auto"/>
          <w:sz w:val="22"/>
          <w:szCs w:val="22"/>
          <w:lang w:val="en-ZA" w:eastAsia="en-ZA"/>
        </w:rPr>
      </w:pPr>
      <w:ins w:id="22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_Toc118269333 \h </w:instrText>
        </w:r>
      </w:ins>
      <w:r>
        <w:rPr>
          <w:noProof/>
          <w:webHidden/>
        </w:rPr>
      </w:r>
      <w:r>
        <w:rPr>
          <w:noProof/>
          <w:webHidden/>
        </w:rPr>
        <w:fldChar w:fldCharType="separate"/>
      </w:r>
      <w:ins w:id="225" w:author="Mutali Nepfumbada" w:date="2022-11-02T08:10:00Z">
        <w:r>
          <w:rPr>
            <w:noProof/>
            <w:webHidden/>
          </w:rPr>
          <w:t>23</w:t>
        </w:r>
        <w:r>
          <w:rPr>
            <w:noProof/>
            <w:webHidden/>
          </w:rPr>
          <w:fldChar w:fldCharType="end"/>
        </w:r>
        <w:r w:rsidRPr="005A1F72">
          <w:rPr>
            <w:rStyle w:val="Hyperlink"/>
            <w:noProof/>
          </w:rPr>
          <w:fldChar w:fldCharType="end"/>
        </w:r>
      </w:ins>
    </w:p>
    <w:p w14:paraId="0BE141F3" w14:textId="5A194760" w:rsidR="00F849E0" w:rsidRDefault="00F849E0" w:rsidP="00784223">
      <w:pPr>
        <w:pStyle w:val="TOC2"/>
        <w:rPr>
          <w:ins w:id="226" w:author="Mutali Nepfumbada" w:date="2022-11-02T08:10:00Z"/>
          <w:rFonts w:asciiTheme="minorHAnsi" w:eastAsiaTheme="minorEastAsia" w:hAnsiTheme="minorHAnsi" w:cstheme="minorBidi"/>
          <w:noProof/>
          <w:color w:val="auto"/>
          <w:sz w:val="22"/>
          <w:szCs w:val="22"/>
          <w:lang w:val="en-ZA" w:eastAsia="en-ZA"/>
        </w:rPr>
      </w:pPr>
      <w:ins w:id="22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_Toc118269334 \h </w:instrText>
        </w:r>
      </w:ins>
      <w:r>
        <w:rPr>
          <w:noProof/>
          <w:webHidden/>
        </w:rPr>
      </w:r>
      <w:r>
        <w:rPr>
          <w:noProof/>
          <w:webHidden/>
        </w:rPr>
        <w:fldChar w:fldCharType="separate"/>
      </w:r>
      <w:ins w:id="228" w:author="Mutali Nepfumbada" w:date="2022-11-02T08:10:00Z">
        <w:r>
          <w:rPr>
            <w:noProof/>
            <w:webHidden/>
          </w:rPr>
          <w:t>23</w:t>
        </w:r>
        <w:r>
          <w:rPr>
            <w:noProof/>
            <w:webHidden/>
          </w:rPr>
          <w:fldChar w:fldCharType="end"/>
        </w:r>
        <w:r w:rsidRPr="005A1F72">
          <w:rPr>
            <w:rStyle w:val="Hyperlink"/>
            <w:noProof/>
          </w:rPr>
          <w:fldChar w:fldCharType="end"/>
        </w:r>
      </w:ins>
    </w:p>
    <w:p w14:paraId="5BABBC07" w14:textId="2B3FCB2C" w:rsidR="00F849E0" w:rsidRDefault="00F849E0" w:rsidP="00784223">
      <w:pPr>
        <w:pStyle w:val="TOC2"/>
        <w:rPr>
          <w:ins w:id="229" w:author="Mutali Nepfumbada" w:date="2022-11-02T08:10:00Z"/>
          <w:rFonts w:asciiTheme="minorHAnsi" w:eastAsiaTheme="minorEastAsia" w:hAnsiTheme="minorHAnsi" w:cstheme="minorBidi"/>
          <w:noProof/>
          <w:color w:val="auto"/>
          <w:sz w:val="22"/>
          <w:szCs w:val="22"/>
          <w:lang w:val="en-ZA" w:eastAsia="en-ZA"/>
        </w:rPr>
      </w:pPr>
      <w:ins w:id="23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_Toc118269335 \h </w:instrText>
        </w:r>
      </w:ins>
      <w:r>
        <w:rPr>
          <w:noProof/>
          <w:webHidden/>
        </w:rPr>
      </w:r>
      <w:r>
        <w:rPr>
          <w:noProof/>
          <w:webHidden/>
        </w:rPr>
        <w:fldChar w:fldCharType="separate"/>
      </w:r>
      <w:ins w:id="231" w:author="Mutali Nepfumbada" w:date="2022-11-02T08:10:00Z">
        <w:r>
          <w:rPr>
            <w:noProof/>
            <w:webHidden/>
          </w:rPr>
          <w:t>23</w:t>
        </w:r>
        <w:r>
          <w:rPr>
            <w:noProof/>
            <w:webHidden/>
          </w:rPr>
          <w:fldChar w:fldCharType="end"/>
        </w:r>
        <w:r w:rsidRPr="005A1F72">
          <w:rPr>
            <w:rStyle w:val="Hyperlink"/>
            <w:noProof/>
          </w:rPr>
          <w:fldChar w:fldCharType="end"/>
        </w:r>
      </w:ins>
    </w:p>
    <w:p w14:paraId="66592D96" w14:textId="7AA81431" w:rsidR="00F849E0" w:rsidRDefault="00F849E0" w:rsidP="00784223">
      <w:pPr>
        <w:pStyle w:val="TOC2"/>
        <w:rPr>
          <w:ins w:id="232" w:author="Mutali Nepfumbada" w:date="2022-11-02T08:10:00Z"/>
          <w:rFonts w:asciiTheme="minorHAnsi" w:eastAsiaTheme="minorEastAsia" w:hAnsiTheme="minorHAnsi" w:cstheme="minorBidi"/>
          <w:noProof/>
          <w:color w:val="auto"/>
          <w:sz w:val="22"/>
          <w:szCs w:val="22"/>
          <w:lang w:val="en-ZA" w:eastAsia="en-ZA"/>
        </w:rPr>
      </w:pPr>
      <w:ins w:id="23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9.4.</w:t>
        </w:r>
        <w:r>
          <w:rPr>
            <w:rFonts w:asciiTheme="minorHAnsi" w:eastAsiaTheme="minorEastAsia" w:hAnsiTheme="minorHAnsi" w:cstheme="minorBidi"/>
            <w:noProof/>
            <w:color w:val="auto"/>
            <w:sz w:val="22"/>
            <w:szCs w:val="22"/>
            <w:lang w:val="en-ZA" w:eastAsia="en-ZA"/>
          </w:rPr>
          <w:tab/>
        </w:r>
        <w:r w:rsidRPr="005A1F72">
          <w:rPr>
            <w:rStyle w:val="Hyperlink"/>
            <w:noProof/>
          </w:rPr>
          <w:t>Hermanus Irradiation vs Forecast</w:t>
        </w:r>
        <w:r>
          <w:rPr>
            <w:noProof/>
            <w:webHidden/>
          </w:rPr>
          <w:tab/>
        </w:r>
        <w:r>
          <w:rPr>
            <w:noProof/>
            <w:webHidden/>
          </w:rPr>
          <w:fldChar w:fldCharType="begin"/>
        </w:r>
        <w:r>
          <w:rPr>
            <w:noProof/>
            <w:webHidden/>
          </w:rPr>
          <w:instrText xml:space="preserve"> PAGEREF _Toc118269336 \h </w:instrText>
        </w:r>
      </w:ins>
      <w:r>
        <w:rPr>
          <w:noProof/>
          <w:webHidden/>
        </w:rPr>
      </w:r>
      <w:r>
        <w:rPr>
          <w:noProof/>
          <w:webHidden/>
        </w:rPr>
        <w:fldChar w:fldCharType="separate"/>
      </w:r>
      <w:ins w:id="234" w:author="Mutali Nepfumbada" w:date="2022-11-02T08:10:00Z">
        <w:r>
          <w:rPr>
            <w:noProof/>
            <w:webHidden/>
          </w:rPr>
          <w:t>24</w:t>
        </w:r>
        <w:r>
          <w:rPr>
            <w:noProof/>
            <w:webHidden/>
          </w:rPr>
          <w:fldChar w:fldCharType="end"/>
        </w:r>
        <w:r w:rsidRPr="005A1F72">
          <w:rPr>
            <w:rStyle w:val="Hyperlink"/>
            <w:noProof/>
          </w:rPr>
          <w:fldChar w:fldCharType="end"/>
        </w:r>
      </w:ins>
    </w:p>
    <w:p w14:paraId="0636B38E" w14:textId="32BE3907" w:rsidR="00F849E0" w:rsidRDefault="00F849E0" w:rsidP="00784223">
      <w:pPr>
        <w:pStyle w:val="TOC2"/>
        <w:rPr>
          <w:ins w:id="235" w:author="Mutali Nepfumbada" w:date="2022-11-02T08:10:00Z"/>
          <w:rFonts w:asciiTheme="minorHAnsi" w:eastAsiaTheme="minorEastAsia" w:hAnsiTheme="minorHAnsi" w:cstheme="minorBidi"/>
          <w:noProof/>
          <w:color w:val="auto"/>
          <w:sz w:val="22"/>
          <w:szCs w:val="22"/>
          <w:lang w:val="en-ZA" w:eastAsia="en-ZA"/>
        </w:rPr>
      </w:pPr>
      <w:ins w:id="23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9.5.</w:t>
        </w:r>
        <w:r>
          <w:rPr>
            <w:rFonts w:asciiTheme="minorHAnsi" w:eastAsiaTheme="minorEastAsia" w:hAnsiTheme="minorHAnsi" w:cstheme="minorBidi"/>
            <w:noProof/>
            <w:color w:val="auto"/>
            <w:sz w:val="22"/>
            <w:szCs w:val="22"/>
            <w:lang w:val="en-ZA" w:eastAsia="en-ZA"/>
          </w:rPr>
          <w:tab/>
        </w:r>
        <w:r w:rsidRPr="005A1F72">
          <w:rPr>
            <w:rStyle w:val="Hyperlink"/>
            <w:noProof/>
          </w:rPr>
          <w:t>Hermanus</w:t>
        </w:r>
        <w:r w:rsidRPr="005A1F72">
          <w:rPr>
            <w:rStyle w:val="Hyperlink"/>
            <w:noProof/>
            <w:lang w:eastAsia="en-US"/>
          </w:rPr>
          <w:t xml:space="preserve"> Availability vs Forecast</w:t>
        </w:r>
        <w:r>
          <w:rPr>
            <w:noProof/>
            <w:webHidden/>
          </w:rPr>
          <w:tab/>
        </w:r>
        <w:r>
          <w:rPr>
            <w:noProof/>
            <w:webHidden/>
          </w:rPr>
          <w:fldChar w:fldCharType="begin"/>
        </w:r>
        <w:r>
          <w:rPr>
            <w:noProof/>
            <w:webHidden/>
          </w:rPr>
          <w:instrText xml:space="preserve"> PAGEREF _Toc118269337 \h </w:instrText>
        </w:r>
      </w:ins>
      <w:r>
        <w:rPr>
          <w:noProof/>
          <w:webHidden/>
        </w:rPr>
      </w:r>
      <w:r>
        <w:rPr>
          <w:noProof/>
          <w:webHidden/>
        </w:rPr>
        <w:fldChar w:fldCharType="separate"/>
      </w:r>
      <w:ins w:id="237" w:author="Mutali Nepfumbada" w:date="2022-11-02T08:10:00Z">
        <w:r>
          <w:rPr>
            <w:noProof/>
            <w:webHidden/>
          </w:rPr>
          <w:t>25</w:t>
        </w:r>
        <w:r>
          <w:rPr>
            <w:noProof/>
            <w:webHidden/>
          </w:rPr>
          <w:fldChar w:fldCharType="end"/>
        </w:r>
        <w:r w:rsidRPr="005A1F72">
          <w:rPr>
            <w:rStyle w:val="Hyperlink"/>
            <w:noProof/>
          </w:rPr>
          <w:fldChar w:fldCharType="end"/>
        </w:r>
      </w:ins>
    </w:p>
    <w:p w14:paraId="7B92FCD0" w14:textId="56712C5D" w:rsidR="00F849E0" w:rsidRDefault="00F849E0" w:rsidP="00784223">
      <w:pPr>
        <w:pStyle w:val="TOC2"/>
        <w:rPr>
          <w:ins w:id="238" w:author="Mutali Nepfumbada" w:date="2022-11-02T08:10:00Z"/>
          <w:rFonts w:asciiTheme="minorHAnsi" w:eastAsiaTheme="minorEastAsia" w:hAnsiTheme="minorHAnsi" w:cstheme="minorBidi"/>
          <w:noProof/>
          <w:color w:val="auto"/>
          <w:sz w:val="22"/>
          <w:szCs w:val="22"/>
          <w:lang w:val="en-ZA" w:eastAsia="en-ZA"/>
        </w:rPr>
      </w:pPr>
      <w:ins w:id="23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9.6.</w:t>
        </w:r>
        <w:r>
          <w:rPr>
            <w:rFonts w:asciiTheme="minorHAnsi" w:eastAsiaTheme="minorEastAsia" w:hAnsiTheme="minorHAnsi" w:cstheme="minorBidi"/>
            <w:noProof/>
            <w:color w:val="auto"/>
            <w:sz w:val="22"/>
            <w:szCs w:val="22"/>
            <w:lang w:val="en-ZA" w:eastAsia="en-ZA"/>
          </w:rPr>
          <w:tab/>
        </w:r>
        <w:r w:rsidRPr="005A1F72">
          <w:rPr>
            <w:rStyle w:val="Hyperlink"/>
            <w:noProof/>
          </w:rPr>
          <w:t>Hermanus Performance Ratio vs Forecast</w:t>
        </w:r>
        <w:r>
          <w:rPr>
            <w:noProof/>
            <w:webHidden/>
          </w:rPr>
          <w:tab/>
        </w:r>
        <w:r>
          <w:rPr>
            <w:noProof/>
            <w:webHidden/>
          </w:rPr>
          <w:fldChar w:fldCharType="begin"/>
        </w:r>
        <w:r>
          <w:rPr>
            <w:noProof/>
            <w:webHidden/>
          </w:rPr>
          <w:instrText xml:space="preserve"> PAGEREF _Toc118269338 \h </w:instrText>
        </w:r>
      </w:ins>
      <w:r>
        <w:rPr>
          <w:noProof/>
          <w:webHidden/>
        </w:rPr>
      </w:r>
      <w:r>
        <w:rPr>
          <w:noProof/>
          <w:webHidden/>
        </w:rPr>
        <w:fldChar w:fldCharType="separate"/>
      </w:r>
      <w:ins w:id="240" w:author="Mutali Nepfumbada" w:date="2022-11-02T08:10:00Z">
        <w:r>
          <w:rPr>
            <w:noProof/>
            <w:webHidden/>
          </w:rPr>
          <w:t>26</w:t>
        </w:r>
        <w:r>
          <w:rPr>
            <w:noProof/>
            <w:webHidden/>
          </w:rPr>
          <w:fldChar w:fldCharType="end"/>
        </w:r>
        <w:r w:rsidRPr="005A1F72">
          <w:rPr>
            <w:rStyle w:val="Hyperlink"/>
            <w:noProof/>
          </w:rPr>
          <w:fldChar w:fldCharType="end"/>
        </w:r>
      </w:ins>
    </w:p>
    <w:p w14:paraId="50F9BA89" w14:textId="60047100" w:rsidR="00F849E0" w:rsidRDefault="00F849E0" w:rsidP="00784223">
      <w:pPr>
        <w:pStyle w:val="TOC2"/>
        <w:rPr>
          <w:ins w:id="241" w:author="Mutali Nepfumbada" w:date="2022-11-02T08:10:00Z"/>
          <w:rFonts w:asciiTheme="minorHAnsi" w:eastAsiaTheme="minorEastAsia" w:hAnsiTheme="minorHAnsi" w:cstheme="minorBidi"/>
          <w:noProof/>
          <w:color w:val="auto"/>
          <w:sz w:val="22"/>
          <w:szCs w:val="22"/>
          <w:lang w:val="en-ZA" w:eastAsia="en-ZA"/>
        </w:rPr>
      </w:pPr>
      <w:ins w:id="24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9.7.</w:t>
        </w:r>
        <w:r>
          <w:rPr>
            <w:rFonts w:asciiTheme="minorHAnsi" w:eastAsiaTheme="minorEastAsia" w:hAnsiTheme="minorHAnsi" w:cstheme="minorBidi"/>
            <w:noProof/>
            <w:color w:val="auto"/>
            <w:sz w:val="22"/>
            <w:szCs w:val="22"/>
            <w:lang w:val="en-ZA" w:eastAsia="en-ZA"/>
          </w:rPr>
          <w:tab/>
        </w:r>
        <w:r w:rsidRPr="005A1F72">
          <w:rPr>
            <w:rStyle w:val="Hyperlink"/>
            <w:noProof/>
          </w:rPr>
          <w:t>Hermanus Production vs Forecast</w:t>
        </w:r>
        <w:r>
          <w:rPr>
            <w:noProof/>
            <w:webHidden/>
          </w:rPr>
          <w:tab/>
        </w:r>
        <w:r>
          <w:rPr>
            <w:noProof/>
            <w:webHidden/>
          </w:rPr>
          <w:fldChar w:fldCharType="begin"/>
        </w:r>
        <w:r>
          <w:rPr>
            <w:noProof/>
            <w:webHidden/>
          </w:rPr>
          <w:instrText xml:space="preserve"> PAGEREF _Toc118269339 \h </w:instrText>
        </w:r>
      </w:ins>
      <w:r>
        <w:rPr>
          <w:noProof/>
          <w:webHidden/>
        </w:rPr>
      </w:r>
      <w:r>
        <w:rPr>
          <w:noProof/>
          <w:webHidden/>
        </w:rPr>
        <w:fldChar w:fldCharType="separate"/>
      </w:r>
      <w:ins w:id="243" w:author="Mutali Nepfumbada" w:date="2022-11-02T08:10:00Z">
        <w:r>
          <w:rPr>
            <w:noProof/>
            <w:webHidden/>
          </w:rPr>
          <w:t>27</w:t>
        </w:r>
        <w:r>
          <w:rPr>
            <w:noProof/>
            <w:webHidden/>
          </w:rPr>
          <w:fldChar w:fldCharType="end"/>
        </w:r>
        <w:r w:rsidRPr="005A1F72">
          <w:rPr>
            <w:rStyle w:val="Hyperlink"/>
            <w:noProof/>
          </w:rPr>
          <w:fldChar w:fldCharType="end"/>
        </w:r>
      </w:ins>
    </w:p>
    <w:p w14:paraId="17760718" w14:textId="0E8CEFBB" w:rsidR="00F849E0" w:rsidRDefault="00F849E0">
      <w:pPr>
        <w:pStyle w:val="TOC1"/>
        <w:rPr>
          <w:ins w:id="244" w:author="Mutali Nepfumbada" w:date="2022-11-02T08:10:00Z"/>
          <w:rFonts w:asciiTheme="minorHAnsi" w:eastAsiaTheme="minorEastAsia" w:hAnsiTheme="minorHAnsi" w:cstheme="minorBidi"/>
          <w:bCs w:val="0"/>
          <w:color w:val="auto"/>
          <w:sz w:val="22"/>
          <w:szCs w:val="22"/>
          <w:lang w:val="en-ZA" w:eastAsia="en-ZA"/>
        </w:rPr>
      </w:pPr>
      <w:ins w:id="245" w:author="Mutali Nepfumbada" w:date="2022-11-02T08:10:00Z">
        <w:r w:rsidRPr="005A1F72">
          <w:rPr>
            <w:rStyle w:val="Hyperlink"/>
          </w:rPr>
          <w:fldChar w:fldCharType="begin"/>
        </w:r>
        <w:r w:rsidRPr="005A1F72">
          <w:rPr>
            <w:rStyle w:val="Hyperlink"/>
          </w:rPr>
          <w:instrText xml:space="preserve"> </w:instrText>
        </w:r>
        <w:r>
          <w:instrText>HYPERLINK \l "_Toc118269340"</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10.</w:t>
        </w:r>
        <w:r>
          <w:rPr>
            <w:rFonts w:asciiTheme="minorHAnsi" w:eastAsiaTheme="minorEastAsia" w:hAnsiTheme="minorHAnsi" w:cstheme="minorBidi"/>
            <w:bCs w:val="0"/>
            <w:color w:val="auto"/>
            <w:sz w:val="22"/>
            <w:szCs w:val="22"/>
            <w:lang w:val="en-ZA" w:eastAsia="en-ZA"/>
          </w:rPr>
          <w:tab/>
        </w:r>
        <w:r w:rsidRPr="005A1F72">
          <w:rPr>
            <w:rStyle w:val="Hyperlink"/>
          </w:rPr>
          <w:t>Vergelegen Technical Performance</w:t>
        </w:r>
        <w:r>
          <w:rPr>
            <w:webHidden/>
          </w:rPr>
          <w:tab/>
        </w:r>
        <w:r>
          <w:rPr>
            <w:webHidden/>
          </w:rPr>
          <w:fldChar w:fldCharType="begin"/>
        </w:r>
        <w:r>
          <w:rPr>
            <w:webHidden/>
          </w:rPr>
          <w:instrText xml:space="preserve"> PAGEREF _Toc118269340 \h </w:instrText>
        </w:r>
      </w:ins>
      <w:r>
        <w:rPr>
          <w:webHidden/>
        </w:rPr>
      </w:r>
      <w:r>
        <w:rPr>
          <w:webHidden/>
        </w:rPr>
        <w:fldChar w:fldCharType="separate"/>
      </w:r>
      <w:ins w:id="246" w:author="Mutali Nepfumbada" w:date="2022-11-02T08:10:00Z">
        <w:r>
          <w:rPr>
            <w:webHidden/>
          </w:rPr>
          <w:t>29</w:t>
        </w:r>
        <w:r>
          <w:rPr>
            <w:webHidden/>
          </w:rPr>
          <w:fldChar w:fldCharType="end"/>
        </w:r>
        <w:r w:rsidRPr="005A1F72">
          <w:rPr>
            <w:rStyle w:val="Hyperlink"/>
          </w:rPr>
          <w:fldChar w:fldCharType="end"/>
        </w:r>
      </w:ins>
    </w:p>
    <w:p w14:paraId="25FAD7B9" w14:textId="703F27C3" w:rsidR="00F849E0" w:rsidRDefault="00F849E0" w:rsidP="00784223">
      <w:pPr>
        <w:pStyle w:val="TOC2"/>
        <w:rPr>
          <w:ins w:id="247" w:author="Mutali Nepfumbada" w:date="2022-11-02T08:10:00Z"/>
          <w:rFonts w:asciiTheme="minorHAnsi" w:eastAsiaTheme="minorEastAsia" w:hAnsiTheme="minorHAnsi" w:cstheme="minorBidi"/>
          <w:noProof/>
          <w:color w:val="auto"/>
          <w:sz w:val="22"/>
          <w:szCs w:val="22"/>
          <w:lang w:val="en-ZA" w:eastAsia="en-ZA"/>
        </w:rPr>
      </w:pPr>
      <w:ins w:id="24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_Toc118269341 \h </w:instrText>
        </w:r>
      </w:ins>
      <w:r>
        <w:rPr>
          <w:noProof/>
          <w:webHidden/>
        </w:rPr>
      </w:r>
      <w:r>
        <w:rPr>
          <w:noProof/>
          <w:webHidden/>
        </w:rPr>
        <w:fldChar w:fldCharType="separate"/>
      </w:r>
      <w:ins w:id="249" w:author="Mutali Nepfumbada" w:date="2022-11-02T08:10:00Z">
        <w:r>
          <w:rPr>
            <w:noProof/>
            <w:webHidden/>
          </w:rPr>
          <w:t>29</w:t>
        </w:r>
        <w:r>
          <w:rPr>
            <w:noProof/>
            <w:webHidden/>
          </w:rPr>
          <w:fldChar w:fldCharType="end"/>
        </w:r>
        <w:r w:rsidRPr="005A1F72">
          <w:rPr>
            <w:rStyle w:val="Hyperlink"/>
            <w:noProof/>
          </w:rPr>
          <w:fldChar w:fldCharType="end"/>
        </w:r>
      </w:ins>
    </w:p>
    <w:p w14:paraId="233289EF" w14:textId="1B232AF2" w:rsidR="00F849E0" w:rsidRDefault="00F849E0" w:rsidP="00784223">
      <w:pPr>
        <w:pStyle w:val="TOC2"/>
        <w:rPr>
          <w:ins w:id="250" w:author="Mutali Nepfumbada" w:date="2022-11-02T08:10:00Z"/>
          <w:rFonts w:asciiTheme="minorHAnsi" w:eastAsiaTheme="minorEastAsia" w:hAnsiTheme="minorHAnsi" w:cstheme="minorBidi"/>
          <w:noProof/>
          <w:color w:val="auto"/>
          <w:sz w:val="22"/>
          <w:szCs w:val="22"/>
          <w:lang w:val="en-ZA" w:eastAsia="en-ZA"/>
        </w:rPr>
      </w:pPr>
      <w:ins w:id="25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_Toc118269342 \h </w:instrText>
        </w:r>
      </w:ins>
      <w:r>
        <w:rPr>
          <w:noProof/>
          <w:webHidden/>
        </w:rPr>
      </w:r>
      <w:r>
        <w:rPr>
          <w:noProof/>
          <w:webHidden/>
        </w:rPr>
        <w:fldChar w:fldCharType="separate"/>
      </w:r>
      <w:ins w:id="252" w:author="Mutali Nepfumbada" w:date="2022-11-02T08:10:00Z">
        <w:r>
          <w:rPr>
            <w:noProof/>
            <w:webHidden/>
          </w:rPr>
          <w:t>29</w:t>
        </w:r>
        <w:r>
          <w:rPr>
            <w:noProof/>
            <w:webHidden/>
          </w:rPr>
          <w:fldChar w:fldCharType="end"/>
        </w:r>
        <w:r w:rsidRPr="005A1F72">
          <w:rPr>
            <w:rStyle w:val="Hyperlink"/>
            <w:noProof/>
          </w:rPr>
          <w:fldChar w:fldCharType="end"/>
        </w:r>
      </w:ins>
    </w:p>
    <w:p w14:paraId="64E2525D" w14:textId="783EE434" w:rsidR="00F849E0" w:rsidRDefault="00F849E0" w:rsidP="00784223">
      <w:pPr>
        <w:pStyle w:val="TOC2"/>
        <w:rPr>
          <w:ins w:id="253" w:author="Mutali Nepfumbada" w:date="2022-11-02T08:10:00Z"/>
          <w:rFonts w:asciiTheme="minorHAnsi" w:eastAsiaTheme="minorEastAsia" w:hAnsiTheme="minorHAnsi" w:cstheme="minorBidi"/>
          <w:noProof/>
          <w:color w:val="auto"/>
          <w:sz w:val="22"/>
          <w:szCs w:val="22"/>
          <w:lang w:val="en-ZA" w:eastAsia="en-ZA"/>
        </w:rPr>
      </w:pPr>
      <w:ins w:id="25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10.3.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_Toc118269343 \h </w:instrText>
        </w:r>
      </w:ins>
      <w:r>
        <w:rPr>
          <w:noProof/>
          <w:webHidden/>
        </w:rPr>
      </w:r>
      <w:r>
        <w:rPr>
          <w:noProof/>
          <w:webHidden/>
        </w:rPr>
        <w:fldChar w:fldCharType="separate"/>
      </w:r>
      <w:ins w:id="255" w:author="Mutali Nepfumbada" w:date="2022-11-02T08:10:00Z">
        <w:r>
          <w:rPr>
            <w:noProof/>
            <w:webHidden/>
          </w:rPr>
          <w:t>30</w:t>
        </w:r>
        <w:r>
          <w:rPr>
            <w:noProof/>
            <w:webHidden/>
          </w:rPr>
          <w:fldChar w:fldCharType="end"/>
        </w:r>
        <w:r w:rsidRPr="005A1F72">
          <w:rPr>
            <w:rStyle w:val="Hyperlink"/>
            <w:noProof/>
          </w:rPr>
          <w:fldChar w:fldCharType="end"/>
        </w:r>
      </w:ins>
    </w:p>
    <w:p w14:paraId="597EB0FF" w14:textId="22002F98" w:rsidR="00F849E0" w:rsidRDefault="00F849E0" w:rsidP="00784223">
      <w:pPr>
        <w:pStyle w:val="TOC2"/>
        <w:rPr>
          <w:ins w:id="256" w:author="Mutali Nepfumbada" w:date="2022-11-02T08:10:00Z"/>
          <w:rFonts w:asciiTheme="minorHAnsi" w:eastAsiaTheme="minorEastAsia" w:hAnsiTheme="minorHAnsi" w:cstheme="minorBidi"/>
          <w:noProof/>
          <w:color w:val="auto"/>
          <w:sz w:val="22"/>
          <w:szCs w:val="22"/>
          <w:lang w:val="en-ZA" w:eastAsia="en-ZA"/>
        </w:rPr>
      </w:pPr>
      <w:ins w:id="25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10.4.</w:t>
        </w:r>
        <w:r>
          <w:rPr>
            <w:rFonts w:asciiTheme="minorHAnsi" w:eastAsiaTheme="minorEastAsia" w:hAnsiTheme="minorHAnsi" w:cstheme="minorBidi"/>
            <w:noProof/>
            <w:color w:val="auto"/>
            <w:sz w:val="22"/>
            <w:szCs w:val="22"/>
            <w:lang w:val="en-ZA" w:eastAsia="en-ZA"/>
          </w:rPr>
          <w:tab/>
        </w:r>
        <w:r w:rsidRPr="005A1F72">
          <w:rPr>
            <w:rStyle w:val="Hyperlink"/>
            <w:noProof/>
          </w:rPr>
          <w:t>Vergelegen Irradiation Vs Forecast</w:t>
        </w:r>
        <w:r>
          <w:rPr>
            <w:noProof/>
            <w:webHidden/>
          </w:rPr>
          <w:tab/>
        </w:r>
        <w:r>
          <w:rPr>
            <w:noProof/>
            <w:webHidden/>
          </w:rPr>
          <w:fldChar w:fldCharType="begin"/>
        </w:r>
        <w:r>
          <w:rPr>
            <w:noProof/>
            <w:webHidden/>
          </w:rPr>
          <w:instrText xml:space="preserve"> PAGEREF _Toc118269344 \h </w:instrText>
        </w:r>
      </w:ins>
      <w:r>
        <w:rPr>
          <w:noProof/>
          <w:webHidden/>
        </w:rPr>
      </w:r>
      <w:r>
        <w:rPr>
          <w:noProof/>
          <w:webHidden/>
        </w:rPr>
        <w:fldChar w:fldCharType="separate"/>
      </w:r>
      <w:ins w:id="258" w:author="Mutali Nepfumbada" w:date="2022-11-02T08:10:00Z">
        <w:r>
          <w:rPr>
            <w:noProof/>
            <w:webHidden/>
          </w:rPr>
          <w:t>30</w:t>
        </w:r>
        <w:r>
          <w:rPr>
            <w:noProof/>
            <w:webHidden/>
          </w:rPr>
          <w:fldChar w:fldCharType="end"/>
        </w:r>
        <w:r w:rsidRPr="005A1F72">
          <w:rPr>
            <w:rStyle w:val="Hyperlink"/>
            <w:noProof/>
          </w:rPr>
          <w:fldChar w:fldCharType="end"/>
        </w:r>
      </w:ins>
    </w:p>
    <w:p w14:paraId="6C590019" w14:textId="6AC6190C" w:rsidR="00F849E0" w:rsidRDefault="00F849E0" w:rsidP="00784223">
      <w:pPr>
        <w:pStyle w:val="TOC2"/>
        <w:rPr>
          <w:ins w:id="259" w:author="Mutali Nepfumbada" w:date="2022-11-02T08:10:00Z"/>
          <w:rFonts w:asciiTheme="minorHAnsi" w:eastAsiaTheme="minorEastAsia" w:hAnsiTheme="minorHAnsi" w:cstheme="minorBidi"/>
          <w:noProof/>
          <w:color w:val="auto"/>
          <w:sz w:val="22"/>
          <w:szCs w:val="22"/>
          <w:lang w:val="en-ZA" w:eastAsia="en-ZA"/>
        </w:rPr>
      </w:pPr>
      <w:ins w:id="26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10.5.</w:t>
        </w:r>
        <w:r>
          <w:rPr>
            <w:rFonts w:asciiTheme="minorHAnsi" w:eastAsiaTheme="minorEastAsia" w:hAnsiTheme="minorHAnsi" w:cstheme="minorBidi"/>
            <w:noProof/>
            <w:color w:val="auto"/>
            <w:sz w:val="22"/>
            <w:szCs w:val="22"/>
            <w:lang w:val="en-ZA" w:eastAsia="en-ZA"/>
          </w:rPr>
          <w:tab/>
        </w:r>
        <w:r w:rsidRPr="005A1F72">
          <w:rPr>
            <w:rStyle w:val="Hyperlink"/>
            <w:noProof/>
          </w:rPr>
          <w:t>Vergelegen Availability vs Forecast</w:t>
        </w:r>
        <w:r>
          <w:rPr>
            <w:noProof/>
            <w:webHidden/>
          </w:rPr>
          <w:tab/>
        </w:r>
        <w:r>
          <w:rPr>
            <w:noProof/>
            <w:webHidden/>
          </w:rPr>
          <w:fldChar w:fldCharType="begin"/>
        </w:r>
        <w:r>
          <w:rPr>
            <w:noProof/>
            <w:webHidden/>
          </w:rPr>
          <w:instrText xml:space="preserve"> PAGEREF _Toc118269345 \h </w:instrText>
        </w:r>
      </w:ins>
      <w:r>
        <w:rPr>
          <w:noProof/>
          <w:webHidden/>
        </w:rPr>
      </w:r>
      <w:r>
        <w:rPr>
          <w:noProof/>
          <w:webHidden/>
        </w:rPr>
        <w:fldChar w:fldCharType="separate"/>
      </w:r>
      <w:ins w:id="261" w:author="Mutali Nepfumbada" w:date="2022-11-02T08:10:00Z">
        <w:r>
          <w:rPr>
            <w:noProof/>
            <w:webHidden/>
          </w:rPr>
          <w:t>31</w:t>
        </w:r>
        <w:r>
          <w:rPr>
            <w:noProof/>
            <w:webHidden/>
          </w:rPr>
          <w:fldChar w:fldCharType="end"/>
        </w:r>
        <w:r w:rsidRPr="005A1F72">
          <w:rPr>
            <w:rStyle w:val="Hyperlink"/>
            <w:noProof/>
          </w:rPr>
          <w:fldChar w:fldCharType="end"/>
        </w:r>
      </w:ins>
    </w:p>
    <w:p w14:paraId="2D65BAA4" w14:textId="78F74F83" w:rsidR="00F849E0" w:rsidRDefault="00F849E0" w:rsidP="00784223">
      <w:pPr>
        <w:pStyle w:val="TOC2"/>
        <w:rPr>
          <w:ins w:id="262" w:author="Mutali Nepfumbada" w:date="2022-11-02T08:10:00Z"/>
          <w:rFonts w:asciiTheme="minorHAnsi" w:eastAsiaTheme="minorEastAsia" w:hAnsiTheme="minorHAnsi" w:cstheme="minorBidi"/>
          <w:noProof/>
          <w:color w:val="auto"/>
          <w:sz w:val="22"/>
          <w:szCs w:val="22"/>
          <w:lang w:val="en-ZA" w:eastAsia="en-ZA"/>
        </w:rPr>
      </w:pPr>
      <w:ins w:id="26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10.6.</w:t>
        </w:r>
        <w:r>
          <w:rPr>
            <w:rFonts w:asciiTheme="minorHAnsi" w:eastAsiaTheme="minorEastAsia" w:hAnsiTheme="minorHAnsi" w:cstheme="minorBidi"/>
            <w:noProof/>
            <w:color w:val="auto"/>
            <w:sz w:val="22"/>
            <w:szCs w:val="22"/>
            <w:lang w:val="en-ZA" w:eastAsia="en-ZA"/>
          </w:rPr>
          <w:tab/>
        </w:r>
        <w:r w:rsidRPr="005A1F72">
          <w:rPr>
            <w:rStyle w:val="Hyperlink"/>
            <w:noProof/>
          </w:rPr>
          <w:t>Vergelegen Performance Ratio vs Forecast</w:t>
        </w:r>
        <w:r>
          <w:rPr>
            <w:noProof/>
            <w:webHidden/>
          </w:rPr>
          <w:tab/>
        </w:r>
        <w:r>
          <w:rPr>
            <w:noProof/>
            <w:webHidden/>
          </w:rPr>
          <w:fldChar w:fldCharType="begin"/>
        </w:r>
        <w:r>
          <w:rPr>
            <w:noProof/>
            <w:webHidden/>
          </w:rPr>
          <w:instrText xml:space="preserve"> PAGEREF _Toc118269346 \h </w:instrText>
        </w:r>
      </w:ins>
      <w:r>
        <w:rPr>
          <w:noProof/>
          <w:webHidden/>
        </w:rPr>
      </w:r>
      <w:r>
        <w:rPr>
          <w:noProof/>
          <w:webHidden/>
        </w:rPr>
        <w:fldChar w:fldCharType="separate"/>
      </w:r>
      <w:ins w:id="264" w:author="Mutali Nepfumbada" w:date="2022-11-02T08:10:00Z">
        <w:r>
          <w:rPr>
            <w:noProof/>
            <w:webHidden/>
          </w:rPr>
          <w:t>32</w:t>
        </w:r>
        <w:r>
          <w:rPr>
            <w:noProof/>
            <w:webHidden/>
          </w:rPr>
          <w:fldChar w:fldCharType="end"/>
        </w:r>
        <w:r w:rsidRPr="005A1F72">
          <w:rPr>
            <w:rStyle w:val="Hyperlink"/>
            <w:noProof/>
          </w:rPr>
          <w:fldChar w:fldCharType="end"/>
        </w:r>
      </w:ins>
    </w:p>
    <w:p w14:paraId="32B5ED49" w14:textId="59A4B253" w:rsidR="00F849E0" w:rsidRDefault="00F849E0" w:rsidP="00784223">
      <w:pPr>
        <w:pStyle w:val="TOC2"/>
        <w:rPr>
          <w:ins w:id="265" w:author="Mutali Nepfumbada" w:date="2022-11-02T08:10:00Z"/>
          <w:rFonts w:asciiTheme="minorHAnsi" w:eastAsiaTheme="minorEastAsia" w:hAnsiTheme="minorHAnsi" w:cstheme="minorBidi"/>
          <w:noProof/>
          <w:color w:val="auto"/>
          <w:sz w:val="22"/>
          <w:szCs w:val="22"/>
          <w:lang w:val="en-ZA" w:eastAsia="en-ZA"/>
        </w:rPr>
      </w:pPr>
      <w:ins w:id="26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10.7.</w:t>
        </w:r>
        <w:r>
          <w:rPr>
            <w:rFonts w:asciiTheme="minorHAnsi" w:eastAsiaTheme="minorEastAsia" w:hAnsiTheme="minorHAnsi" w:cstheme="minorBidi"/>
            <w:noProof/>
            <w:color w:val="auto"/>
            <w:sz w:val="22"/>
            <w:szCs w:val="22"/>
            <w:lang w:val="en-ZA" w:eastAsia="en-ZA"/>
          </w:rPr>
          <w:tab/>
        </w:r>
        <w:r w:rsidRPr="005A1F72">
          <w:rPr>
            <w:rStyle w:val="Hyperlink"/>
            <w:noProof/>
          </w:rPr>
          <w:t>Vergelegen Production vs Forecast</w:t>
        </w:r>
        <w:r>
          <w:rPr>
            <w:noProof/>
            <w:webHidden/>
          </w:rPr>
          <w:tab/>
        </w:r>
        <w:r>
          <w:rPr>
            <w:noProof/>
            <w:webHidden/>
          </w:rPr>
          <w:fldChar w:fldCharType="begin"/>
        </w:r>
        <w:r>
          <w:rPr>
            <w:noProof/>
            <w:webHidden/>
          </w:rPr>
          <w:instrText xml:space="preserve"> PAGEREF _Toc118269347 \h </w:instrText>
        </w:r>
      </w:ins>
      <w:r>
        <w:rPr>
          <w:noProof/>
          <w:webHidden/>
        </w:rPr>
      </w:r>
      <w:r>
        <w:rPr>
          <w:noProof/>
          <w:webHidden/>
        </w:rPr>
        <w:fldChar w:fldCharType="separate"/>
      </w:r>
      <w:ins w:id="267" w:author="Mutali Nepfumbada" w:date="2022-11-02T08:10:00Z">
        <w:r>
          <w:rPr>
            <w:noProof/>
            <w:webHidden/>
          </w:rPr>
          <w:t>33</w:t>
        </w:r>
        <w:r>
          <w:rPr>
            <w:noProof/>
            <w:webHidden/>
          </w:rPr>
          <w:fldChar w:fldCharType="end"/>
        </w:r>
        <w:r w:rsidRPr="005A1F72">
          <w:rPr>
            <w:rStyle w:val="Hyperlink"/>
            <w:noProof/>
          </w:rPr>
          <w:fldChar w:fldCharType="end"/>
        </w:r>
      </w:ins>
    </w:p>
    <w:p w14:paraId="085CDCD8" w14:textId="252032BC" w:rsidR="00F849E0" w:rsidRDefault="00F849E0">
      <w:pPr>
        <w:pStyle w:val="TOC1"/>
        <w:rPr>
          <w:ins w:id="268" w:author="Mutali Nepfumbada" w:date="2022-11-02T08:10:00Z"/>
          <w:rFonts w:asciiTheme="minorHAnsi" w:eastAsiaTheme="minorEastAsia" w:hAnsiTheme="minorHAnsi" w:cstheme="minorBidi"/>
          <w:bCs w:val="0"/>
          <w:color w:val="auto"/>
          <w:sz w:val="22"/>
          <w:szCs w:val="22"/>
          <w:lang w:val="en-ZA" w:eastAsia="en-ZA"/>
        </w:rPr>
      </w:pPr>
      <w:ins w:id="269" w:author="Mutali Nepfumbada" w:date="2022-11-02T08:10:00Z">
        <w:r w:rsidRPr="005A1F72">
          <w:rPr>
            <w:rStyle w:val="Hyperlink"/>
          </w:rPr>
          <w:fldChar w:fldCharType="begin"/>
        </w:r>
        <w:r w:rsidRPr="005A1F72">
          <w:rPr>
            <w:rStyle w:val="Hyperlink"/>
          </w:rPr>
          <w:instrText xml:space="preserve"> </w:instrText>
        </w:r>
        <w:r>
          <w:instrText>HYPERLINK \l "_Toc118269348"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11.</w:t>
        </w:r>
        <w:r>
          <w:rPr>
            <w:rFonts w:asciiTheme="minorHAnsi" w:eastAsiaTheme="minorEastAsia" w:hAnsiTheme="minorHAnsi" w:cstheme="minorBidi"/>
            <w:bCs w:val="0"/>
            <w:color w:val="auto"/>
            <w:sz w:val="22"/>
            <w:szCs w:val="22"/>
            <w:lang w:val="en-ZA" w:eastAsia="en-ZA"/>
          </w:rPr>
          <w:tab/>
        </w:r>
        <w:r w:rsidRPr="005A1F72">
          <w:rPr>
            <w:rStyle w:val="Hyperlink"/>
          </w:rPr>
          <w:t>Events</w:t>
        </w:r>
        <w:r>
          <w:rPr>
            <w:webHidden/>
          </w:rPr>
          <w:tab/>
        </w:r>
        <w:r>
          <w:rPr>
            <w:webHidden/>
          </w:rPr>
          <w:fldChar w:fldCharType="begin"/>
        </w:r>
        <w:r>
          <w:rPr>
            <w:webHidden/>
          </w:rPr>
          <w:instrText xml:space="preserve"> PAGEREF _Toc118269348 \h </w:instrText>
        </w:r>
      </w:ins>
      <w:r>
        <w:rPr>
          <w:webHidden/>
        </w:rPr>
      </w:r>
      <w:r>
        <w:rPr>
          <w:webHidden/>
        </w:rPr>
        <w:fldChar w:fldCharType="separate"/>
      </w:r>
      <w:ins w:id="270" w:author="Mutali Nepfumbada" w:date="2022-11-02T08:10:00Z">
        <w:r>
          <w:rPr>
            <w:webHidden/>
          </w:rPr>
          <w:t>36</w:t>
        </w:r>
        <w:r>
          <w:rPr>
            <w:webHidden/>
          </w:rPr>
          <w:fldChar w:fldCharType="end"/>
        </w:r>
        <w:r w:rsidRPr="005A1F72">
          <w:rPr>
            <w:rStyle w:val="Hyperlink"/>
          </w:rPr>
          <w:fldChar w:fldCharType="end"/>
        </w:r>
      </w:ins>
    </w:p>
    <w:p w14:paraId="6D90FD58" w14:textId="296846BC" w:rsidR="00F849E0" w:rsidRDefault="00F849E0" w:rsidP="00784223">
      <w:pPr>
        <w:pStyle w:val="TOC2"/>
        <w:rPr>
          <w:ins w:id="271" w:author="Mutali Nepfumbada" w:date="2022-11-02T08:10:00Z"/>
          <w:rFonts w:asciiTheme="minorHAnsi" w:eastAsiaTheme="minorEastAsia" w:hAnsiTheme="minorHAnsi" w:cstheme="minorBidi"/>
          <w:noProof/>
          <w:color w:val="auto"/>
          <w:sz w:val="22"/>
          <w:szCs w:val="22"/>
          <w:lang w:val="en-ZA" w:eastAsia="en-ZA"/>
        </w:rPr>
      </w:pPr>
      <w:ins w:id="27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11.1.</w:t>
        </w:r>
        <w:r>
          <w:rPr>
            <w:rFonts w:asciiTheme="minorHAnsi" w:eastAsiaTheme="minorEastAsia" w:hAnsiTheme="minorHAnsi" w:cstheme="minorBidi"/>
            <w:noProof/>
            <w:color w:val="auto"/>
            <w:sz w:val="22"/>
            <w:szCs w:val="22"/>
            <w:lang w:val="en-ZA" w:eastAsia="en-ZA"/>
          </w:rPr>
          <w:tab/>
        </w:r>
        <w:r w:rsidRPr="005A1F72">
          <w:rPr>
            <w:rStyle w:val="Hyperlink"/>
            <w:noProof/>
          </w:rPr>
          <w:t>Health and Safety</w:t>
        </w:r>
        <w:r>
          <w:rPr>
            <w:noProof/>
            <w:webHidden/>
          </w:rPr>
          <w:tab/>
        </w:r>
        <w:r>
          <w:rPr>
            <w:noProof/>
            <w:webHidden/>
          </w:rPr>
          <w:fldChar w:fldCharType="begin"/>
        </w:r>
        <w:r>
          <w:rPr>
            <w:noProof/>
            <w:webHidden/>
          </w:rPr>
          <w:instrText xml:space="preserve"> PAGEREF _Toc118269349 \h </w:instrText>
        </w:r>
      </w:ins>
      <w:r>
        <w:rPr>
          <w:noProof/>
          <w:webHidden/>
        </w:rPr>
      </w:r>
      <w:r>
        <w:rPr>
          <w:noProof/>
          <w:webHidden/>
        </w:rPr>
        <w:fldChar w:fldCharType="separate"/>
      </w:r>
      <w:ins w:id="273" w:author="Mutali Nepfumbada" w:date="2022-11-02T08:10:00Z">
        <w:r>
          <w:rPr>
            <w:noProof/>
            <w:webHidden/>
          </w:rPr>
          <w:t>36</w:t>
        </w:r>
        <w:r>
          <w:rPr>
            <w:noProof/>
            <w:webHidden/>
          </w:rPr>
          <w:fldChar w:fldCharType="end"/>
        </w:r>
        <w:r w:rsidRPr="005A1F72">
          <w:rPr>
            <w:rStyle w:val="Hyperlink"/>
            <w:noProof/>
          </w:rPr>
          <w:fldChar w:fldCharType="end"/>
        </w:r>
      </w:ins>
    </w:p>
    <w:p w14:paraId="6E53FF9E" w14:textId="71AE2BBA" w:rsidR="00F849E0" w:rsidRDefault="00F849E0" w:rsidP="00784223">
      <w:pPr>
        <w:pStyle w:val="TOC2"/>
        <w:rPr>
          <w:ins w:id="274" w:author="Mutali Nepfumbada" w:date="2022-11-02T08:10:00Z"/>
          <w:rFonts w:asciiTheme="minorHAnsi" w:eastAsiaTheme="minorEastAsia" w:hAnsiTheme="minorHAnsi" w:cstheme="minorBidi"/>
          <w:noProof/>
          <w:color w:val="auto"/>
          <w:sz w:val="22"/>
          <w:szCs w:val="22"/>
          <w:lang w:val="en-ZA" w:eastAsia="en-ZA"/>
        </w:rPr>
      </w:pPr>
      <w:ins w:id="27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11.2.</w:t>
        </w:r>
        <w:r>
          <w:rPr>
            <w:rFonts w:asciiTheme="minorHAnsi" w:eastAsiaTheme="minorEastAsia" w:hAnsiTheme="minorHAnsi" w:cstheme="minorBidi"/>
            <w:noProof/>
            <w:color w:val="auto"/>
            <w:sz w:val="22"/>
            <w:szCs w:val="22"/>
            <w:lang w:val="en-ZA" w:eastAsia="en-ZA"/>
          </w:rPr>
          <w:tab/>
        </w:r>
        <w:r w:rsidRPr="005A1F72">
          <w:rPr>
            <w:rStyle w:val="Hyperlink"/>
            <w:noProof/>
          </w:rPr>
          <w:t>Scheduled Maintenance</w:t>
        </w:r>
        <w:r>
          <w:rPr>
            <w:noProof/>
            <w:webHidden/>
          </w:rPr>
          <w:tab/>
        </w:r>
        <w:r>
          <w:rPr>
            <w:noProof/>
            <w:webHidden/>
          </w:rPr>
          <w:fldChar w:fldCharType="begin"/>
        </w:r>
        <w:r>
          <w:rPr>
            <w:noProof/>
            <w:webHidden/>
          </w:rPr>
          <w:instrText xml:space="preserve"> PAGEREF _Toc118269350 \h </w:instrText>
        </w:r>
      </w:ins>
      <w:r>
        <w:rPr>
          <w:noProof/>
          <w:webHidden/>
        </w:rPr>
      </w:r>
      <w:r>
        <w:rPr>
          <w:noProof/>
          <w:webHidden/>
        </w:rPr>
        <w:fldChar w:fldCharType="separate"/>
      </w:r>
      <w:ins w:id="276" w:author="Mutali Nepfumbada" w:date="2022-11-02T08:10:00Z">
        <w:r>
          <w:rPr>
            <w:noProof/>
            <w:webHidden/>
          </w:rPr>
          <w:t>36</w:t>
        </w:r>
        <w:r>
          <w:rPr>
            <w:noProof/>
            <w:webHidden/>
          </w:rPr>
          <w:fldChar w:fldCharType="end"/>
        </w:r>
        <w:r w:rsidRPr="005A1F72">
          <w:rPr>
            <w:rStyle w:val="Hyperlink"/>
            <w:noProof/>
          </w:rPr>
          <w:fldChar w:fldCharType="end"/>
        </w:r>
      </w:ins>
    </w:p>
    <w:p w14:paraId="27824AE8" w14:textId="5A84DC4E" w:rsidR="00F849E0" w:rsidRDefault="00F849E0" w:rsidP="00784223">
      <w:pPr>
        <w:pStyle w:val="TOC2"/>
        <w:rPr>
          <w:ins w:id="277" w:author="Mutali Nepfumbada" w:date="2022-11-02T08:10:00Z"/>
          <w:rFonts w:asciiTheme="minorHAnsi" w:eastAsiaTheme="minorEastAsia" w:hAnsiTheme="minorHAnsi" w:cstheme="minorBidi"/>
          <w:noProof/>
          <w:color w:val="auto"/>
          <w:sz w:val="22"/>
          <w:szCs w:val="22"/>
          <w:lang w:val="en-ZA" w:eastAsia="en-ZA"/>
        </w:rPr>
      </w:pPr>
      <w:ins w:id="27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11.3.</w:t>
        </w:r>
        <w:r>
          <w:rPr>
            <w:rFonts w:asciiTheme="minorHAnsi" w:eastAsiaTheme="minorEastAsia" w:hAnsiTheme="minorHAnsi" w:cstheme="minorBidi"/>
            <w:noProof/>
            <w:color w:val="auto"/>
            <w:sz w:val="22"/>
            <w:szCs w:val="22"/>
            <w:lang w:val="en-ZA" w:eastAsia="en-ZA"/>
          </w:rPr>
          <w:tab/>
        </w:r>
        <w:r w:rsidRPr="005A1F72">
          <w:rPr>
            <w:rStyle w:val="Hyperlink"/>
            <w:noProof/>
          </w:rPr>
          <w:t>Unscheduled Maintenance</w:t>
        </w:r>
        <w:r>
          <w:rPr>
            <w:noProof/>
            <w:webHidden/>
          </w:rPr>
          <w:tab/>
        </w:r>
        <w:r>
          <w:rPr>
            <w:noProof/>
            <w:webHidden/>
          </w:rPr>
          <w:fldChar w:fldCharType="begin"/>
        </w:r>
        <w:r>
          <w:rPr>
            <w:noProof/>
            <w:webHidden/>
          </w:rPr>
          <w:instrText xml:space="preserve"> PAGEREF _Toc118269351 \h </w:instrText>
        </w:r>
      </w:ins>
      <w:r>
        <w:rPr>
          <w:noProof/>
          <w:webHidden/>
        </w:rPr>
      </w:r>
      <w:r>
        <w:rPr>
          <w:noProof/>
          <w:webHidden/>
        </w:rPr>
        <w:fldChar w:fldCharType="separate"/>
      </w:r>
      <w:ins w:id="279" w:author="Mutali Nepfumbada" w:date="2022-11-02T08:10:00Z">
        <w:r>
          <w:rPr>
            <w:noProof/>
            <w:webHidden/>
          </w:rPr>
          <w:t>36</w:t>
        </w:r>
        <w:r>
          <w:rPr>
            <w:noProof/>
            <w:webHidden/>
          </w:rPr>
          <w:fldChar w:fldCharType="end"/>
        </w:r>
        <w:r w:rsidRPr="005A1F72">
          <w:rPr>
            <w:rStyle w:val="Hyperlink"/>
            <w:noProof/>
          </w:rPr>
          <w:fldChar w:fldCharType="end"/>
        </w:r>
      </w:ins>
    </w:p>
    <w:p w14:paraId="4C807F85" w14:textId="373DD1BA" w:rsidR="00F849E0" w:rsidRDefault="00F849E0" w:rsidP="00784223">
      <w:pPr>
        <w:pStyle w:val="TOC2"/>
        <w:rPr>
          <w:ins w:id="280" w:author="Mutali Nepfumbada" w:date="2022-11-02T08:10:00Z"/>
          <w:rFonts w:asciiTheme="minorHAnsi" w:eastAsiaTheme="minorEastAsia" w:hAnsiTheme="minorHAnsi" w:cstheme="minorBidi"/>
          <w:noProof/>
          <w:color w:val="auto"/>
          <w:sz w:val="22"/>
          <w:szCs w:val="22"/>
          <w:lang w:val="en-ZA" w:eastAsia="en-ZA"/>
        </w:rPr>
      </w:pPr>
      <w:ins w:id="28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11.4.</w:t>
        </w:r>
        <w:r>
          <w:rPr>
            <w:rFonts w:asciiTheme="minorHAnsi" w:eastAsiaTheme="minorEastAsia" w:hAnsiTheme="minorHAnsi" w:cstheme="minorBidi"/>
            <w:noProof/>
            <w:color w:val="auto"/>
            <w:sz w:val="22"/>
            <w:szCs w:val="22"/>
            <w:lang w:val="en-ZA" w:eastAsia="en-ZA"/>
          </w:rPr>
          <w:tab/>
        </w:r>
        <w:r w:rsidRPr="005A1F72">
          <w:rPr>
            <w:rStyle w:val="Hyperlink"/>
            <w:noProof/>
          </w:rPr>
          <w:t>Spare Parts</w:t>
        </w:r>
        <w:r>
          <w:rPr>
            <w:noProof/>
            <w:webHidden/>
          </w:rPr>
          <w:tab/>
        </w:r>
        <w:r>
          <w:rPr>
            <w:noProof/>
            <w:webHidden/>
          </w:rPr>
          <w:fldChar w:fldCharType="begin"/>
        </w:r>
        <w:r>
          <w:rPr>
            <w:noProof/>
            <w:webHidden/>
          </w:rPr>
          <w:instrText xml:space="preserve"> PAGEREF _Toc118269352 \h </w:instrText>
        </w:r>
      </w:ins>
      <w:r>
        <w:rPr>
          <w:noProof/>
          <w:webHidden/>
        </w:rPr>
      </w:r>
      <w:r>
        <w:rPr>
          <w:noProof/>
          <w:webHidden/>
        </w:rPr>
        <w:fldChar w:fldCharType="separate"/>
      </w:r>
      <w:ins w:id="282" w:author="Mutali Nepfumbada" w:date="2022-11-02T08:10:00Z">
        <w:r>
          <w:rPr>
            <w:noProof/>
            <w:webHidden/>
          </w:rPr>
          <w:t>37</w:t>
        </w:r>
        <w:r>
          <w:rPr>
            <w:noProof/>
            <w:webHidden/>
          </w:rPr>
          <w:fldChar w:fldCharType="end"/>
        </w:r>
        <w:r w:rsidRPr="005A1F72">
          <w:rPr>
            <w:rStyle w:val="Hyperlink"/>
            <w:noProof/>
          </w:rPr>
          <w:fldChar w:fldCharType="end"/>
        </w:r>
      </w:ins>
    </w:p>
    <w:p w14:paraId="78A8F7F7" w14:textId="5D30FB4F" w:rsidR="00F849E0" w:rsidRDefault="00F849E0">
      <w:pPr>
        <w:pStyle w:val="TOC1"/>
        <w:rPr>
          <w:ins w:id="283" w:author="Mutali Nepfumbada" w:date="2022-11-02T08:10:00Z"/>
          <w:rFonts w:asciiTheme="minorHAnsi" w:eastAsiaTheme="minorEastAsia" w:hAnsiTheme="minorHAnsi" w:cstheme="minorBidi"/>
          <w:bCs w:val="0"/>
          <w:color w:val="auto"/>
          <w:sz w:val="22"/>
          <w:szCs w:val="22"/>
          <w:lang w:val="en-ZA" w:eastAsia="en-ZA"/>
        </w:rPr>
      </w:pPr>
      <w:ins w:id="284" w:author="Mutali Nepfumbada" w:date="2022-11-02T08:10:00Z">
        <w:r w:rsidRPr="005A1F72">
          <w:rPr>
            <w:rStyle w:val="Hyperlink"/>
          </w:rPr>
          <w:fldChar w:fldCharType="begin"/>
        </w:r>
        <w:r w:rsidRPr="005A1F72">
          <w:rPr>
            <w:rStyle w:val="Hyperlink"/>
          </w:rPr>
          <w:instrText xml:space="preserve"> </w:instrText>
        </w:r>
        <w:r>
          <w:instrText>HYPERLINK \l "_Toc118269353"</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12.</w:t>
        </w:r>
        <w:r>
          <w:rPr>
            <w:rFonts w:asciiTheme="minorHAnsi" w:eastAsiaTheme="minorEastAsia" w:hAnsiTheme="minorHAnsi" w:cstheme="minorBidi"/>
            <w:bCs w:val="0"/>
            <w:color w:val="auto"/>
            <w:sz w:val="22"/>
            <w:szCs w:val="22"/>
            <w:lang w:val="en-ZA" w:eastAsia="en-ZA"/>
          </w:rPr>
          <w:tab/>
        </w:r>
        <w:r w:rsidRPr="005A1F72">
          <w:rPr>
            <w:rStyle w:val="Hyperlink"/>
          </w:rPr>
          <w:t>Documents Reviewed</w:t>
        </w:r>
        <w:r>
          <w:rPr>
            <w:webHidden/>
          </w:rPr>
          <w:tab/>
        </w:r>
        <w:r>
          <w:rPr>
            <w:webHidden/>
          </w:rPr>
          <w:fldChar w:fldCharType="begin"/>
        </w:r>
        <w:r>
          <w:rPr>
            <w:webHidden/>
          </w:rPr>
          <w:instrText xml:space="preserve"> PAGEREF _Toc118269353 \h </w:instrText>
        </w:r>
      </w:ins>
      <w:r>
        <w:rPr>
          <w:webHidden/>
        </w:rPr>
      </w:r>
      <w:r>
        <w:rPr>
          <w:webHidden/>
        </w:rPr>
        <w:fldChar w:fldCharType="separate"/>
      </w:r>
      <w:ins w:id="285" w:author="Mutali Nepfumbada" w:date="2022-11-02T08:10:00Z">
        <w:r>
          <w:rPr>
            <w:webHidden/>
          </w:rPr>
          <w:t>38</w:t>
        </w:r>
        <w:r>
          <w:rPr>
            <w:webHidden/>
          </w:rPr>
          <w:fldChar w:fldCharType="end"/>
        </w:r>
        <w:r w:rsidRPr="005A1F72">
          <w:rPr>
            <w:rStyle w:val="Hyperlink"/>
          </w:rPr>
          <w:fldChar w:fldCharType="end"/>
        </w:r>
      </w:ins>
    </w:p>
    <w:p w14:paraId="053DB918" w14:textId="17F8CE03" w:rsidR="00F849E0" w:rsidRDefault="00F849E0">
      <w:pPr>
        <w:pStyle w:val="TOC1"/>
        <w:rPr>
          <w:ins w:id="286" w:author="Mutali Nepfumbada" w:date="2022-11-02T08:10:00Z"/>
          <w:rFonts w:asciiTheme="minorHAnsi" w:eastAsiaTheme="minorEastAsia" w:hAnsiTheme="minorHAnsi" w:cstheme="minorBidi"/>
          <w:bCs w:val="0"/>
          <w:color w:val="auto"/>
          <w:sz w:val="22"/>
          <w:szCs w:val="22"/>
          <w:lang w:val="en-ZA" w:eastAsia="en-ZA"/>
        </w:rPr>
      </w:pPr>
      <w:ins w:id="287" w:author="Mutali Nepfumbada" w:date="2022-11-02T08:10:00Z">
        <w:r w:rsidRPr="005A1F72">
          <w:rPr>
            <w:rStyle w:val="Hyperlink"/>
          </w:rPr>
          <w:fldChar w:fldCharType="begin"/>
        </w:r>
        <w:r w:rsidRPr="005A1F72">
          <w:rPr>
            <w:rStyle w:val="Hyperlink"/>
          </w:rPr>
          <w:instrText xml:space="preserve"> </w:instrText>
        </w:r>
        <w:r>
          <w:instrText>HYPERLINK \l "_Toc118269354"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A1.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Vergelegen </w:t>
        </w:r>
        <w:r>
          <w:rPr>
            <w:webHidden/>
          </w:rPr>
          <w:tab/>
        </w:r>
        <w:r>
          <w:rPr>
            <w:webHidden/>
          </w:rPr>
          <w:fldChar w:fldCharType="begin"/>
        </w:r>
        <w:r>
          <w:rPr>
            <w:webHidden/>
          </w:rPr>
          <w:instrText xml:space="preserve"> PAGEREF _Toc118269354 \h </w:instrText>
        </w:r>
      </w:ins>
      <w:r>
        <w:rPr>
          <w:webHidden/>
        </w:rPr>
      </w:r>
      <w:r>
        <w:rPr>
          <w:webHidden/>
        </w:rPr>
        <w:fldChar w:fldCharType="separate"/>
      </w:r>
      <w:ins w:id="288" w:author="Mutali Nepfumbada" w:date="2022-11-02T08:10:00Z">
        <w:r>
          <w:rPr>
            <w:webHidden/>
          </w:rPr>
          <w:t>39</w:t>
        </w:r>
        <w:r>
          <w:rPr>
            <w:webHidden/>
          </w:rPr>
          <w:fldChar w:fldCharType="end"/>
        </w:r>
        <w:r w:rsidRPr="005A1F72">
          <w:rPr>
            <w:rStyle w:val="Hyperlink"/>
          </w:rPr>
          <w:fldChar w:fldCharType="end"/>
        </w:r>
      </w:ins>
    </w:p>
    <w:p w14:paraId="2BF272A9" w14:textId="50BA8B0D" w:rsidR="00F849E0" w:rsidRDefault="00F849E0">
      <w:pPr>
        <w:pStyle w:val="TOC1"/>
        <w:rPr>
          <w:ins w:id="289" w:author="Mutali Nepfumbada" w:date="2022-11-02T08:10:00Z"/>
          <w:rFonts w:asciiTheme="minorHAnsi" w:eastAsiaTheme="minorEastAsia" w:hAnsiTheme="minorHAnsi" w:cstheme="minorBidi"/>
          <w:bCs w:val="0"/>
          <w:color w:val="auto"/>
          <w:sz w:val="22"/>
          <w:szCs w:val="22"/>
          <w:lang w:val="en-ZA" w:eastAsia="en-ZA"/>
        </w:rPr>
      </w:pPr>
      <w:ins w:id="290" w:author="Mutali Nepfumbada" w:date="2022-11-02T08:10:00Z">
        <w:r w:rsidRPr="005A1F72">
          <w:rPr>
            <w:rStyle w:val="Hyperlink"/>
          </w:rPr>
          <w:fldChar w:fldCharType="begin"/>
        </w:r>
        <w:r w:rsidRPr="005A1F72">
          <w:rPr>
            <w:rStyle w:val="Hyperlink"/>
          </w:rPr>
          <w:instrText xml:space="preserve"> </w:instrText>
        </w:r>
        <w:r>
          <w:instrText>HYPERLINK \l "_Toc118269355"</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B1.</w:t>
        </w:r>
        <w:r>
          <w:rPr>
            <w:rFonts w:asciiTheme="minorHAnsi" w:eastAsiaTheme="minorEastAsia" w:hAnsiTheme="minorHAnsi" w:cstheme="minorBidi"/>
            <w:bCs w:val="0"/>
            <w:color w:val="auto"/>
            <w:sz w:val="22"/>
            <w:szCs w:val="22"/>
            <w:lang w:val="en-ZA" w:eastAsia="en-ZA"/>
          </w:rPr>
          <w:tab/>
        </w:r>
        <w:r w:rsidRPr="005A1F72">
          <w:rPr>
            <w:rStyle w:val="Hyperlink"/>
          </w:rPr>
          <w:t>Site Visit Report – Midstream</w:t>
        </w:r>
        <w:r>
          <w:rPr>
            <w:webHidden/>
          </w:rPr>
          <w:tab/>
        </w:r>
        <w:r>
          <w:rPr>
            <w:webHidden/>
          </w:rPr>
          <w:fldChar w:fldCharType="begin"/>
        </w:r>
        <w:r>
          <w:rPr>
            <w:webHidden/>
          </w:rPr>
          <w:instrText xml:space="preserve"> PAGEREF _Toc118269355 \h </w:instrText>
        </w:r>
      </w:ins>
      <w:r>
        <w:rPr>
          <w:webHidden/>
        </w:rPr>
      </w:r>
      <w:r>
        <w:rPr>
          <w:webHidden/>
        </w:rPr>
        <w:fldChar w:fldCharType="separate"/>
      </w:r>
      <w:ins w:id="291" w:author="Mutali Nepfumbada" w:date="2022-11-02T08:10:00Z">
        <w:r>
          <w:rPr>
            <w:webHidden/>
          </w:rPr>
          <w:t>40</w:t>
        </w:r>
        <w:r>
          <w:rPr>
            <w:webHidden/>
          </w:rPr>
          <w:fldChar w:fldCharType="end"/>
        </w:r>
        <w:r w:rsidRPr="005A1F72">
          <w:rPr>
            <w:rStyle w:val="Hyperlink"/>
          </w:rPr>
          <w:fldChar w:fldCharType="end"/>
        </w:r>
      </w:ins>
    </w:p>
    <w:p w14:paraId="0F2585EE" w14:textId="52863D16" w:rsidR="00F849E0" w:rsidRDefault="00F849E0">
      <w:pPr>
        <w:pStyle w:val="TOC1"/>
        <w:rPr>
          <w:ins w:id="292" w:author="Mutali Nepfumbada" w:date="2022-11-02T08:10:00Z"/>
          <w:rFonts w:asciiTheme="minorHAnsi" w:eastAsiaTheme="minorEastAsia" w:hAnsiTheme="minorHAnsi" w:cstheme="minorBidi"/>
          <w:bCs w:val="0"/>
          <w:color w:val="auto"/>
          <w:sz w:val="22"/>
          <w:szCs w:val="22"/>
          <w:lang w:val="en-ZA" w:eastAsia="en-ZA"/>
        </w:rPr>
      </w:pPr>
      <w:ins w:id="293" w:author="Mutali Nepfumbada" w:date="2022-11-02T08:10:00Z">
        <w:r w:rsidRPr="005A1F72">
          <w:rPr>
            <w:rStyle w:val="Hyperlink"/>
          </w:rPr>
          <w:fldChar w:fldCharType="begin"/>
        </w:r>
        <w:r w:rsidRPr="005A1F72">
          <w:rPr>
            <w:rStyle w:val="Hyperlink"/>
          </w:rPr>
          <w:instrText xml:space="preserve"> </w:instrText>
        </w:r>
        <w:r>
          <w:instrText>HYPERLINK \l "_Toc118269356"</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C1.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Durbanville </w:t>
        </w:r>
        <w:r>
          <w:rPr>
            <w:webHidden/>
          </w:rPr>
          <w:tab/>
        </w:r>
        <w:r>
          <w:rPr>
            <w:webHidden/>
          </w:rPr>
          <w:fldChar w:fldCharType="begin"/>
        </w:r>
        <w:r>
          <w:rPr>
            <w:webHidden/>
          </w:rPr>
          <w:instrText xml:space="preserve"> PAGEREF _Toc118269356 \h </w:instrText>
        </w:r>
      </w:ins>
      <w:r>
        <w:rPr>
          <w:webHidden/>
        </w:rPr>
      </w:r>
      <w:r>
        <w:rPr>
          <w:webHidden/>
        </w:rPr>
        <w:fldChar w:fldCharType="separate"/>
      </w:r>
      <w:ins w:id="294" w:author="Mutali Nepfumbada" w:date="2022-11-02T08:10:00Z">
        <w:r>
          <w:rPr>
            <w:webHidden/>
          </w:rPr>
          <w:t>41</w:t>
        </w:r>
        <w:r>
          <w:rPr>
            <w:webHidden/>
          </w:rPr>
          <w:fldChar w:fldCharType="end"/>
        </w:r>
        <w:r w:rsidRPr="005A1F72">
          <w:rPr>
            <w:rStyle w:val="Hyperlink"/>
          </w:rPr>
          <w:fldChar w:fldCharType="end"/>
        </w:r>
      </w:ins>
    </w:p>
    <w:p w14:paraId="2D8FA858" w14:textId="3D00BDF5" w:rsidR="00F849E0" w:rsidRDefault="00F849E0">
      <w:pPr>
        <w:pStyle w:val="TOC1"/>
        <w:rPr>
          <w:ins w:id="295" w:author="Mutali Nepfumbada" w:date="2022-11-02T08:10:00Z"/>
          <w:rFonts w:asciiTheme="minorHAnsi" w:eastAsiaTheme="minorEastAsia" w:hAnsiTheme="minorHAnsi" w:cstheme="minorBidi"/>
          <w:bCs w:val="0"/>
          <w:color w:val="auto"/>
          <w:sz w:val="22"/>
          <w:szCs w:val="22"/>
          <w:lang w:val="en-ZA" w:eastAsia="en-ZA"/>
        </w:rPr>
      </w:pPr>
      <w:ins w:id="296" w:author="Mutali Nepfumbada" w:date="2022-11-02T08:10:00Z">
        <w:r w:rsidRPr="005A1F72">
          <w:rPr>
            <w:rStyle w:val="Hyperlink"/>
          </w:rPr>
          <w:fldChar w:fldCharType="begin"/>
        </w:r>
        <w:r w:rsidRPr="005A1F72">
          <w:rPr>
            <w:rStyle w:val="Hyperlink"/>
          </w:rPr>
          <w:instrText xml:space="preserve"> </w:instrText>
        </w:r>
        <w:r>
          <w:instrText>HYPERLINK \l "_Toc118269357"</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D1.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Hermanus </w:t>
        </w:r>
        <w:r>
          <w:rPr>
            <w:webHidden/>
          </w:rPr>
          <w:tab/>
        </w:r>
        <w:r>
          <w:rPr>
            <w:webHidden/>
          </w:rPr>
          <w:fldChar w:fldCharType="begin"/>
        </w:r>
        <w:r>
          <w:rPr>
            <w:webHidden/>
          </w:rPr>
          <w:instrText xml:space="preserve"> PAGEREF _Toc118269357 \h </w:instrText>
        </w:r>
      </w:ins>
      <w:r>
        <w:rPr>
          <w:webHidden/>
        </w:rPr>
      </w:r>
      <w:r>
        <w:rPr>
          <w:webHidden/>
        </w:rPr>
        <w:fldChar w:fldCharType="separate"/>
      </w:r>
      <w:ins w:id="297" w:author="Mutali Nepfumbada" w:date="2022-11-02T08:10:00Z">
        <w:r>
          <w:rPr>
            <w:webHidden/>
          </w:rPr>
          <w:t>42</w:t>
        </w:r>
        <w:r>
          <w:rPr>
            <w:webHidden/>
          </w:rPr>
          <w:fldChar w:fldCharType="end"/>
        </w:r>
        <w:r w:rsidRPr="005A1F72">
          <w:rPr>
            <w:rStyle w:val="Hyperlink"/>
          </w:rPr>
          <w:fldChar w:fldCharType="end"/>
        </w:r>
      </w:ins>
    </w:p>
    <w:p w14:paraId="7B3A0A3D" w14:textId="7717C84B" w:rsidR="00F849E0" w:rsidRDefault="00F849E0">
      <w:pPr>
        <w:pStyle w:val="TOC1"/>
        <w:rPr>
          <w:ins w:id="298" w:author="Mutali Nepfumbada" w:date="2022-11-02T08:10:00Z"/>
          <w:rFonts w:asciiTheme="minorHAnsi" w:eastAsiaTheme="minorEastAsia" w:hAnsiTheme="minorHAnsi" w:cstheme="minorBidi"/>
          <w:bCs w:val="0"/>
          <w:color w:val="auto"/>
          <w:sz w:val="22"/>
          <w:szCs w:val="22"/>
          <w:lang w:val="en-ZA" w:eastAsia="en-ZA"/>
        </w:rPr>
      </w:pPr>
      <w:ins w:id="299" w:author="Mutali Nepfumbada" w:date="2022-11-02T08:10:00Z">
        <w:r w:rsidRPr="005A1F72">
          <w:rPr>
            <w:rStyle w:val="Hyperlink"/>
          </w:rPr>
          <w:fldChar w:fldCharType="begin"/>
        </w:r>
        <w:r w:rsidRPr="005A1F72">
          <w:rPr>
            <w:rStyle w:val="Hyperlink"/>
          </w:rPr>
          <w:instrText xml:space="preserve"> </w:instrText>
        </w:r>
        <w:r>
          <w:instrText>HYPERLINK \l "_Toc118269358"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E1.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Highveld </w:t>
        </w:r>
        <w:r>
          <w:rPr>
            <w:webHidden/>
          </w:rPr>
          <w:tab/>
        </w:r>
        <w:r>
          <w:rPr>
            <w:webHidden/>
          </w:rPr>
          <w:fldChar w:fldCharType="begin"/>
        </w:r>
        <w:r>
          <w:rPr>
            <w:webHidden/>
          </w:rPr>
          <w:instrText xml:space="preserve"> PAGEREF _Toc118269358 \h </w:instrText>
        </w:r>
      </w:ins>
      <w:r>
        <w:rPr>
          <w:webHidden/>
        </w:rPr>
      </w:r>
      <w:r>
        <w:rPr>
          <w:webHidden/>
        </w:rPr>
        <w:fldChar w:fldCharType="separate"/>
      </w:r>
      <w:ins w:id="300" w:author="Mutali Nepfumbada" w:date="2022-11-02T08:10:00Z">
        <w:r>
          <w:rPr>
            <w:webHidden/>
          </w:rPr>
          <w:t>43</w:t>
        </w:r>
        <w:r>
          <w:rPr>
            <w:webHidden/>
          </w:rPr>
          <w:fldChar w:fldCharType="end"/>
        </w:r>
        <w:r w:rsidRPr="005A1F72">
          <w:rPr>
            <w:rStyle w:val="Hyperlink"/>
          </w:rPr>
          <w:fldChar w:fldCharType="end"/>
        </w:r>
      </w:ins>
    </w:p>
    <w:p w14:paraId="778FB18B" w14:textId="7CA7B0EE" w:rsidR="009E3355" w:rsidDel="00F849E0" w:rsidRDefault="009E3355">
      <w:pPr>
        <w:pStyle w:val="TOC1"/>
        <w:rPr>
          <w:del w:id="301" w:author="Mutali Nepfumbada" w:date="2022-11-02T08:10:00Z"/>
          <w:rFonts w:asciiTheme="minorHAnsi" w:eastAsiaTheme="minorEastAsia" w:hAnsiTheme="minorHAnsi" w:cstheme="minorBidi"/>
          <w:bCs w:val="0"/>
          <w:color w:val="auto"/>
          <w:sz w:val="22"/>
          <w:szCs w:val="22"/>
          <w:lang w:val="en-ZA" w:eastAsia="en-ZA"/>
        </w:rPr>
      </w:pPr>
      <w:del w:id="302" w:author="Mutali Nepfumbada" w:date="2022-11-02T08:10:00Z">
        <w:r w:rsidRPr="00F849E0" w:rsidDel="00F849E0">
          <w:rPr>
            <w:rPrChange w:id="303" w:author="Mutali Nepfumbada" w:date="2022-11-02T08:10:00Z">
              <w:rPr>
                <w:rStyle w:val="Hyperlink"/>
                <w:bCs w:val="0"/>
              </w:rPr>
            </w:rPrChange>
          </w:rPr>
          <w:delText>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04" w:author="Mutali Nepfumbada" w:date="2022-11-02T08:10:00Z">
              <w:rPr>
                <w:rStyle w:val="Hyperlink"/>
                <w:bCs w:val="0"/>
              </w:rPr>
            </w:rPrChange>
          </w:rPr>
          <w:delText>Introduction</w:delText>
        </w:r>
        <w:r w:rsidDel="00F849E0">
          <w:rPr>
            <w:webHidden/>
          </w:rPr>
          <w:tab/>
        </w:r>
        <w:r w:rsidR="00A934D1" w:rsidDel="00F849E0">
          <w:rPr>
            <w:webHidden/>
          </w:rPr>
          <w:delText>4</w:delText>
        </w:r>
      </w:del>
    </w:p>
    <w:p w14:paraId="5E9B213F" w14:textId="0D8A858A" w:rsidR="009E3355" w:rsidDel="00F849E0" w:rsidRDefault="009E3355">
      <w:pPr>
        <w:pStyle w:val="TOC2"/>
        <w:rPr>
          <w:del w:id="305" w:author="Mutali Nepfumbada" w:date="2022-11-02T08:10:00Z"/>
          <w:rFonts w:asciiTheme="minorHAnsi" w:eastAsiaTheme="minorEastAsia" w:hAnsiTheme="minorHAnsi" w:cstheme="minorBidi"/>
          <w:noProof/>
          <w:color w:val="auto"/>
          <w:sz w:val="22"/>
          <w:szCs w:val="22"/>
          <w:lang w:val="en-ZA" w:eastAsia="en-ZA"/>
        </w:rPr>
      </w:pPr>
      <w:del w:id="306" w:author="Mutali Nepfumbada" w:date="2022-11-02T08:10:00Z">
        <w:r w:rsidRPr="00F849E0" w:rsidDel="00F849E0">
          <w:rPr>
            <w:rPrChange w:id="307" w:author="Mutali Nepfumbada" w:date="2022-11-02T08:10:00Z">
              <w:rPr>
                <w:rStyle w:val="Hyperlink"/>
                <w:noProof/>
              </w:rPr>
            </w:rPrChange>
          </w:rPr>
          <w:delText>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08" w:author="Mutali Nepfumbada" w:date="2022-11-02T08:10:00Z">
              <w:rPr>
                <w:rStyle w:val="Hyperlink"/>
                <w:noProof/>
              </w:rPr>
            </w:rPrChange>
          </w:rPr>
          <w:delText>Dataroom</w:delText>
        </w:r>
        <w:r w:rsidDel="00F849E0">
          <w:rPr>
            <w:noProof/>
            <w:webHidden/>
          </w:rPr>
          <w:tab/>
        </w:r>
        <w:r w:rsidR="00A934D1" w:rsidDel="00F849E0">
          <w:rPr>
            <w:noProof/>
            <w:webHidden/>
          </w:rPr>
          <w:delText>4</w:delText>
        </w:r>
      </w:del>
    </w:p>
    <w:p w14:paraId="0057628E" w14:textId="00D9978D" w:rsidR="009E3355" w:rsidDel="00F849E0" w:rsidRDefault="009E3355">
      <w:pPr>
        <w:pStyle w:val="TOC2"/>
        <w:rPr>
          <w:del w:id="309" w:author="Mutali Nepfumbada" w:date="2022-11-02T08:10:00Z"/>
          <w:rFonts w:asciiTheme="minorHAnsi" w:eastAsiaTheme="minorEastAsia" w:hAnsiTheme="minorHAnsi" w:cstheme="minorBidi"/>
          <w:noProof/>
          <w:color w:val="auto"/>
          <w:sz w:val="22"/>
          <w:szCs w:val="22"/>
          <w:lang w:val="en-ZA" w:eastAsia="en-ZA"/>
        </w:rPr>
      </w:pPr>
      <w:del w:id="310" w:author="Mutali Nepfumbada" w:date="2022-11-02T08:10:00Z">
        <w:r w:rsidRPr="00F849E0" w:rsidDel="00F849E0">
          <w:rPr>
            <w:rPrChange w:id="311" w:author="Mutali Nepfumbada" w:date="2022-11-02T08:10:00Z">
              <w:rPr>
                <w:rStyle w:val="Hyperlink"/>
                <w:noProof/>
              </w:rPr>
            </w:rPrChange>
          </w:rPr>
          <w:delText>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2" w:author="Mutali Nepfumbada" w:date="2022-11-02T08:10:00Z">
              <w:rPr>
                <w:rStyle w:val="Hyperlink"/>
                <w:noProof/>
              </w:rPr>
            </w:rPrChange>
          </w:rPr>
          <w:delText>Scope of Work</w:delText>
        </w:r>
        <w:r w:rsidDel="00F849E0">
          <w:rPr>
            <w:noProof/>
            <w:webHidden/>
          </w:rPr>
          <w:tab/>
        </w:r>
        <w:r w:rsidR="00A934D1" w:rsidDel="00F849E0">
          <w:rPr>
            <w:noProof/>
            <w:webHidden/>
          </w:rPr>
          <w:delText>4</w:delText>
        </w:r>
      </w:del>
    </w:p>
    <w:p w14:paraId="336C8DF2" w14:textId="1BE20465" w:rsidR="009E3355" w:rsidDel="00F849E0" w:rsidRDefault="009E3355">
      <w:pPr>
        <w:pStyle w:val="TOC2"/>
        <w:rPr>
          <w:del w:id="313" w:author="Mutali Nepfumbada" w:date="2022-11-02T08:10:00Z"/>
          <w:rFonts w:asciiTheme="minorHAnsi" w:eastAsiaTheme="minorEastAsia" w:hAnsiTheme="minorHAnsi" w:cstheme="minorBidi"/>
          <w:noProof/>
          <w:color w:val="auto"/>
          <w:sz w:val="22"/>
          <w:szCs w:val="22"/>
          <w:lang w:val="en-ZA" w:eastAsia="en-ZA"/>
        </w:rPr>
      </w:pPr>
      <w:del w:id="314" w:author="Mutali Nepfumbada" w:date="2022-11-02T08:10:00Z">
        <w:r w:rsidRPr="00F849E0" w:rsidDel="00F849E0">
          <w:rPr>
            <w:rPrChange w:id="315" w:author="Mutali Nepfumbada" w:date="2022-11-02T08:10:00Z">
              <w:rPr>
                <w:rStyle w:val="Hyperlink"/>
                <w:noProof/>
              </w:rPr>
            </w:rPrChange>
          </w:rPr>
          <w:delText>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6" w:author="Mutali Nepfumbada" w:date="2022-11-02T08:10:00Z">
              <w:rPr>
                <w:rStyle w:val="Hyperlink"/>
                <w:noProof/>
              </w:rPr>
            </w:rPrChange>
          </w:rPr>
          <w:delText>Site Visits</w:delText>
        </w:r>
        <w:r w:rsidDel="00F849E0">
          <w:rPr>
            <w:noProof/>
            <w:webHidden/>
          </w:rPr>
          <w:tab/>
        </w:r>
        <w:r w:rsidR="00A934D1" w:rsidDel="00F849E0">
          <w:rPr>
            <w:noProof/>
            <w:webHidden/>
          </w:rPr>
          <w:delText>4</w:delText>
        </w:r>
      </w:del>
    </w:p>
    <w:p w14:paraId="668E44C5" w14:textId="40581225" w:rsidR="009E3355" w:rsidDel="00F849E0" w:rsidRDefault="009E3355">
      <w:pPr>
        <w:pStyle w:val="TOC2"/>
        <w:rPr>
          <w:del w:id="317" w:author="Mutali Nepfumbada" w:date="2022-11-02T08:10:00Z"/>
          <w:rFonts w:asciiTheme="minorHAnsi" w:eastAsiaTheme="minorEastAsia" w:hAnsiTheme="minorHAnsi" w:cstheme="minorBidi"/>
          <w:noProof/>
          <w:color w:val="auto"/>
          <w:sz w:val="22"/>
          <w:szCs w:val="22"/>
          <w:lang w:val="en-ZA" w:eastAsia="en-ZA"/>
        </w:rPr>
      </w:pPr>
      <w:del w:id="318" w:author="Mutali Nepfumbada" w:date="2022-11-02T08:10:00Z">
        <w:r w:rsidRPr="00F849E0" w:rsidDel="00F849E0">
          <w:rPr>
            <w:rPrChange w:id="319" w:author="Mutali Nepfumbada" w:date="2022-11-02T08:10:00Z">
              <w:rPr>
                <w:rStyle w:val="Hyperlink"/>
                <w:noProof/>
              </w:rPr>
            </w:rPrChange>
          </w:rPr>
          <w:delText>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0" w:author="Mutali Nepfumbada" w:date="2022-11-02T08:10:00Z">
              <w:rPr>
                <w:rStyle w:val="Hyperlink"/>
                <w:noProof/>
              </w:rPr>
            </w:rPrChange>
          </w:rPr>
          <w:delText>Report Layout and Risk Assessment Scale</w:delText>
        </w:r>
        <w:r w:rsidDel="00F849E0">
          <w:rPr>
            <w:noProof/>
            <w:webHidden/>
          </w:rPr>
          <w:tab/>
        </w:r>
        <w:r w:rsidR="00A934D1" w:rsidDel="00F849E0">
          <w:rPr>
            <w:noProof/>
            <w:webHidden/>
          </w:rPr>
          <w:delText>4</w:delText>
        </w:r>
      </w:del>
    </w:p>
    <w:p w14:paraId="7AF12935" w14:textId="60899432" w:rsidR="009E3355" w:rsidDel="00F849E0" w:rsidRDefault="009E3355">
      <w:pPr>
        <w:pStyle w:val="TOC1"/>
        <w:rPr>
          <w:del w:id="321" w:author="Mutali Nepfumbada" w:date="2022-11-02T08:10:00Z"/>
          <w:rFonts w:asciiTheme="minorHAnsi" w:eastAsiaTheme="minorEastAsia" w:hAnsiTheme="minorHAnsi" w:cstheme="minorBidi"/>
          <w:bCs w:val="0"/>
          <w:color w:val="auto"/>
          <w:sz w:val="22"/>
          <w:szCs w:val="22"/>
          <w:lang w:val="en-ZA" w:eastAsia="en-ZA"/>
        </w:rPr>
      </w:pPr>
      <w:del w:id="322" w:author="Mutali Nepfumbada" w:date="2022-11-02T08:10:00Z">
        <w:r w:rsidRPr="00F849E0" w:rsidDel="00F849E0">
          <w:rPr>
            <w:rPrChange w:id="323" w:author="Mutali Nepfumbada" w:date="2022-11-02T08:10:00Z">
              <w:rPr>
                <w:rStyle w:val="Hyperlink"/>
                <w:bCs w:val="0"/>
              </w:rPr>
            </w:rPrChange>
          </w:rPr>
          <w:delText>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24" w:author="Mutali Nepfumbada" w:date="2022-11-02T08:10:00Z">
              <w:rPr>
                <w:rStyle w:val="Hyperlink"/>
                <w:bCs w:val="0"/>
              </w:rPr>
            </w:rPrChange>
          </w:rPr>
          <w:delText>Executive Summary</w:delText>
        </w:r>
        <w:r w:rsidDel="00F849E0">
          <w:rPr>
            <w:webHidden/>
          </w:rPr>
          <w:tab/>
        </w:r>
        <w:r w:rsidR="00A934D1" w:rsidDel="00F849E0">
          <w:rPr>
            <w:webHidden/>
          </w:rPr>
          <w:delText>1</w:delText>
        </w:r>
      </w:del>
    </w:p>
    <w:p w14:paraId="10C6C8D3" w14:textId="5DD8522F" w:rsidR="009E3355" w:rsidDel="00F849E0" w:rsidRDefault="009E3355">
      <w:pPr>
        <w:pStyle w:val="TOC2"/>
        <w:rPr>
          <w:del w:id="325" w:author="Mutali Nepfumbada" w:date="2022-11-02T08:10:00Z"/>
          <w:rFonts w:asciiTheme="minorHAnsi" w:eastAsiaTheme="minorEastAsia" w:hAnsiTheme="minorHAnsi" w:cstheme="minorBidi"/>
          <w:noProof/>
          <w:color w:val="auto"/>
          <w:sz w:val="22"/>
          <w:szCs w:val="22"/>
          <w:lang w:val="en-ZA" w:eastAsia="en-ZA"/>
        </w:rPr>
      </w:pPr>
      <w:del w:id="326" w:author="Mutali Nepfumbada" w:date="2022-11-02T08:10:00Z">
        <w:r w:rsidRPr="00F849E0" w:rsidDel="00F849E0">
          <w:rPr>
            <w:rPrChange w:id="327" w:author="Mutali Nepfumbada" w:date="2022-11-02T08:10:00Z">
              <w:rPr>
                <w:rStyle w:val="Hyperlink"/>
                <w:noProof/>
              </w:rPr>
            </w:rPrChange>
          </w:rPr>
          <w:delText>2.1.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8" w:author="Mutali Nepfumbada" w:date="2022-11-02T08:10:00Z">
              <w:rPr>
                <w:rStyle w:val="Hyperlink"/>
                <w:noProof/>
              </w:rPr>
            </w:rPrChange>
          </w:rPr>
          <w:delText xml:space="preserve">Portfolio Overview </w:delText>
        </w:r>
        <w:r w:rsidDel="00F849E0">
          <w:rPr>
            <w:noProof/>
            <w:webHidden/>
          </w:rPr>
          <w:tab/>
        </w:r>
        <w:r w:rsidR="00A934D1" w:rsidDel="00F849E0">
          <w:rPr>
            <w:noProof/>
            <w:webHidden/>
          </w:rPr>
          <w:delText>1</w:delText>
        </w:r>
      </w:del>
    </w:p>
    <w:p w14:paraId="3512EFCA" w14:textId="32B5712F" w:rsidR="009E3355" w:rsidDel="00F849E0" w:rsidRDefault="009E3355">
      <w:pPr>
        <w:pStyle w:val="TOC2"/>
        <w:rPr>
          <w:del w:id="329" w:author="Mutali Nepfumbada" w:date="2022-11-02T08:10:00Z"/>
          <w:rFonts w:asciiTheme="minorHAnsi" w:eastAsiaTheme="minorEastAsia" w:hAnsiTheme="minorHAnsi" w:cstheme="minorBidi"/>
          <w:noProof/>
          <w:color w:val="auto"/>
          <w:sz w:val="22"/>
          <w:szCs w:val="22"/>
          <w:lang w:val="en-ZA" w:eastAsia="en-ZA"/>
        </w:rPr>
      </w:pPr>
      <w:del w:id="330" w:author="Mutali Nepfumbada" w:date="2022-11-02T08:10:00Z">
        <w:r w:rsidRPr="00F849E0" w:rsidDel="00F849E0">
          <w:rPr>
            <w:rPrChange w:id="331" w:author="Mutali Nepfumbada" w:date="2022-11-02T08:10:00Z">
              <w:rPr>
                <w:rStyle w:val="Hyperlink"/>
                <w:noProof/>
              </w:rPr>
            </w:rPrChange>
          </w:rPr>
          <w:delText>2.2.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32" w:author="Mutali Nepfumbada" w:date="2022-11-02T08:10:00Z">
              <w:rPr>
                <w:rStyle w:val="Hyperlink"/>
                <w:noProof/>
              </w:rPr>
            </w:rPrChange>
          </w:rPr>
          <w:delText>Performance Summary</w:delText>
        </w:r>
        <w:r w:rsidDel="00F849E0">
          <w:rPr>
            <w:noProof/>
            <w:webHidden/>
          </w:rPr>
          <w:tab/>
        </w:r>
        <w:r w:rsidR="00A934D1" w:rsidDel="00F849E0">
          <w:rPr>
            <w:noProof/>
            <w:webHidden/>
          </w:rPr>
          <w:delText>2</w:delText>
        </w:r>
      </w:del>
    </w:p>
    <w:p w14:paraId="3285E782" w14:textId="35A2ECAA" w:rsidR="009E3355" w:rsidDel="00F849E0" w:rsidRDefault="009E3355">
      <w:pPr>
        <w:pStyle w:val="TOC2"/>
        <w:rPr>
          <w:del w:id="333" w:author="Mutali Nepfumbada" w:date="2022-11-02T08:10:00Z"/>
          <w:rFonts w:asciiTheme="minorHAnsi" w:eastAsiaTheme="minorEastAsia" w:hAnsiTheme="minorHAnsi" w:cstheme="minorBidi"/>
          <w:noProof/>
          <w:color w:val="auto"/>
          <w:sz w:val="22"/>
          <w:szCs w:val="22"/>
          <w:lang w:val="en-ZA" w:eastAsia="en-ZA"/>
        </w:rPr>
      </w:pPr>
      <w:del w:id="334" w:author="Mutali Nepfumbada" w:date="2022-11-02T08:10:00Z">
        <w:r w:rsidRPr="00F849E0" w:rsidDel="00F849E0">
          <w:rPr>
            <w:rPrChange w:id="335" w:author="Mutali Nepfumbada" w:date="2022-11-02T08:10:00Z">
              <w:rPr>
                <w:rStyle w:val="Hyperlink"/>
                <w:noProof/>
                <w:spacing w:val="-9"/>
              </w:rPr>
            </w:rPrChange>
          </w:rPr>
          <w:delText>2.3.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36" w:author="Mutali Nepfumbada" w:date="2022-11-02T08:10:00Z">
              <w:rPr>
                <w:rStyle w:val="Hyperlink"/>
                <w:noProof/>
              </w:rPr>
            </w:rPrChange>
          </w:rPr>
          <w:delText>Key</w:delText>
        </w:r>
        <w:r w:rsidRPr="00F849E0" w:rsidDel="00F849E0">
          <w:rPr>
            <w:rPrChange w:id="337" w:author="Mutali Nepfumbada" w:date="2022-11-02T08:10:00Z">
              <w:rPr>
                <w:rStyle w:val="Hyperlink"/>
                <w:noProof/>
                <w:spacing w:val="-12"/>
              </w:rPr>
            </w:rPrChange>
          </w:rPr>
          <w:delText xml:space="preserve"> </w:delText>
        </w:r>
        <w:r w:rsidRPr="00F849E0" w:rsidDel="00F849E0">
          <w:rPr>
            <w:rPrChange w:id="338" w:author="Mutali Nepfumbada" w:date="2022-11-02T08:10:00Z">
              <w:rPr>
                <w:rStyle w:val="Hyperlink"/>
                <w:noProof/>
              </w:rPr>
            </w:rPrChange>
          </w:rPr>
          <w:delText>Risks and</w:delText>
        </w:r>
        <w:r w:rsidRPr="00F849E0" w:rsidDel="00F849E0">
          <w:rPr>
            <w:rPrChange w:id="339" w:author="Mutali Nepfumbada" w:date="2022-11-02T08:10:00Z">
              <w:rPr>
                <w:rStyle w:val="Hyperlink"/>
                <w:noProof/>
                <w:spacing w:val="-17"/>
              </w:rPr>
            </w:rPrChange>
          </w:rPr>
          <w:delText xml:space="preserve"> </w:delText>
        </w:r>
        <w:r w:rsidRPr="00F849E0" w:rsidDel="00F849E0">
          <w:rPr>
            <w:rPrChange w:id="340" w:author="Mutali Nepfumbada" w:date="2022-11-02T08:10:00Z">
              <w:rPr>
                <w:rStyle w:val="Hyperlink"/>
                <w:noProof/>
              </w:rPr>
            </w:rPrChange>
          </w:rPr>
          <w:delText>Recommendations</w:delText>
        </w:r>
        <w:r w:rsidDel="00F849E0">
          <w:rPr>
            <w:noProof/>
            <w:webHidden/>
          </w:rPr>
          <w:tab/>
        </w:r>
        <w:r w:rsidR="00A934D1" w:rsidDel="00F849E0">
          <w:rPr>
            <w:noProof/>
            <w:webHidden/>
          </w:rPr>
          <w:delText>1</w:delText>
        </w:r>
      </w:del>
    </w:p>
    <w:p w14:paraId="560F38DF" w14:textId="54C912CC" w:rsidR="009E3355" w:rsidDel="00F849E0" w:rsidRDefault="009E3355">
      <w:pPr>
        <w:pStyle w:val="TOC1"/>
        <w:rPr>
          <w:del w:id="341" w:author="Mutali Nepfumbada" w:date="2022-11-02T08:10:00Z"/>
          <w:rFonts w:asciiTheme="minorHAnsi" w:eastAsiaTheme="minorEastAsia" w:hAnsiTheme="minorHAnsi" w:cstheme="minorBidi"/>
          <w:bCs w:val="0"/>
          <w:color w:val="auto"/>
          <w:sz w:val="22"/>
          <w:szCs w:val="22"/>
          <w:lang w:val="en-ZA" w:eastAsia="en-ZA"/>
        </w:rPr>
      </w:pPr>
      <w:del w:id="342" w:author="Mutali Nepfumbada" w:date="2022-11-02T08:10:00Z">
        <w:r w:rsidRPr="00F849E0" w:rsidDel="00F849E0">
          <w:rPr>
            <w:rPrChange w:id="343" w:author="Mutali Nepfumbada" w:date="2022-11-02T08:10:00Z">
              <w:rPr>
                <w:rStyle w:val="Hyperlink"/>
                <w:bCs w:val="0"/>
              </w:rPr>
            </w:rPrChange>
          </w:rPr>
          <w:delText>3.</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44" w:author="Mutali Nepfumbada" w:date="2022-11-02T08:10:00Z">
              <w:rPr>
                <w:rStyle w:val="Hyperlink"/>
                <w:bCs w:val="0"/>
              </w:rPr>
            </w:rPrChange>
          </w:rPr>
          <w:delText>O&amp;M Contract</w:delText>
        </w:r>
        <w:r w:rsidDel="00F849E0">
          <w:rPr>
            <w:webHidden/>
          </w:rPr>
          <w:tab/>
        </w:r>
        <w:r w:rsidR="00A934D1" w:rsidDel="00F849E0">
          <w:rPr>
            <w:webHidden/>
          </w:rPr>
          <w:delText>3</w:delText>
        </w:r>
      </w:del>
    </w:p>
    <w:p w14:paraId="2105AA44" w14:textId="7A99BCCE" w:rsidR="009E3355" w:rsidDel="00F849E0" w:rsidRDefault="009E3355">
      <w:pPr>
        <w:pStyle w:val="TOC1"/>
        <w:rPr>
          <w:del w:id="345" w:author="Mutali Nepfumbada" w:date="2022-11-02T08:10:00Z"/>
          <w:rFonts w:asciiTheme="minorHAnsi" w:eastAsiaTheme="minorEastAsia" w:hAnsiTheme="minorHAnsi" w:cstheme="minorBidi"/>
          <w:bCs w:val="0"/>
          <w:color w:val="auto"/>
          <w:sz w:val="22"/>
          <w:szCs w:val="22"/>
          <w:lang w:val="en-ZA" w:eastAsia="en-ZA"/>
        </w:rPr>
      </w:pPr>
      <w:del w:id="346" w:author="Mutali Nepfumbada" w:date="2022-11-02T08:10:00Z">
        <w:r w:rsidRPr="00F849E0" w:rsidDel="00F849E0">
          <w:rPr>
            <w:rPrChange w:id="347" w:author="Mutali Nepfumbada" w:date="2022-11-02T08:10:00Z">
              <w:rPr>
                <w:rStyle w:val="Hyperlink"/>
                <w:bCs w:val="0"/>
              </w:rPr>
            </w:rPrChange>
          </w:rPr>
          <w:delText>4.</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48" w:author="Mutali Nepfumbada" w:date="2022-11-02T08:10:00Z">
              <w:rPr>
                <w:rStyle w:val="Hyperlink"/>
                <w:bCs w:val="0"/>
              </w:rPr>
            </w:rPrChange>
          </w:rPr>
          <w:delText>Portfolio Finance</w:delText>
        </w:r>
        <w:r w:rsidDel="00F849E0">
          <w:rPr>
            <w:webHidden/>
          </w:rPr>
          <w:tab/>
        </w:r>
        <w:r w:rsidR="00A934D1" w:rsidDel="00F849E0">
          <w:rPr>
            <w:webHidden/>
          </w:rPr>
          <w:delText>3</w:delText>
        </w:r>
      </w:del>
    </w:p>
    <w:p w14:paraId="7161B1B7" w14:textId="0E44F6DD" w:rsidR="009E3355" w:rsidDel="00F849E0" w:rsidRDefault="009E3355">
      <w:pPr>
        <w:pStyle w:val="TOC2"/>
        <w:rPr>
          <w:del w:id="349" w:author="Mutali Nepfumbada" w:date="2022-11-02T08:10:00Z"/>
          <w:rFonts w:asciiTheme="minorHAnsi" w:eastAsiaTheme="minorEastAsia" w:hAnsiTheme="minorHAnsi" w:cstheme="minorBidi"/>
          <w:noProof/>
          <w:color w:val="auto"/>
          <w:sz w:val="22"/>
          <w:szCs w:val="22"/>
          <w:lang w:val="en-ZA" w:eastAsia="en-ZA"/>
        </w:rPr>
      </w:pPr>
      <w:del w:id="350" w:author="Mutali Nepfumbada" w:date="2022-11-02T08:10:00Z">
        <w:r w:rsidRPr="00F849E0" w:rsidDel="00F849E0">
          <w:rPr>
            <w:rPrChange w:id="351" w:author="Mutali Nepfumbada" w:date="2022-11-02T08:10:00Z">
              <w:rPr>
                <w:rStyle w:val="Hyperlink"/>
                <w:noProof/>
                <w:lang w:eastAsia="en-US"/>
              </w:rPr>
            </w:rPrChange>
          </w:rPr>
          <w:delText>4.1.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52" w:author="Mutali Nepfumbada" w:date="2022-11-02T08:10:00Z">
              <w:rPr>
                <w:rStyle w:val="Hyperlink"/>
                <w:noProof/>
                <w:lang w:eastAsia="en-US"/>
              </w:rPr>
            </w:rPrChange>
          </w:rPr>
          <w:delText>PPA Rates</w:delText>
        </w:r>
        <w:r w:rsidDel="00F849E0">
          <w:rPr>
            <w:noProof/>
            <w:webHidden/>
          </w:rPr>
          <w:tab/>
        </w:r>
        <w:r w:rsidR="00A934D1" w:rsidDel="00F849E0">
          <w:rPr>
            <w:noProof/>
            <w:webHidden/>
          </w:rPr>
          <w:delText>3</w:delText>
        </w:r>
      </w:del>
    </w:p>
    <w:p w14:paraId="4BEBB077" w14:textId="72262A56" w:rsidR="009E3355" w:rsidDel="00F849E0" w:rsidRDefault="009E3355">
      <w:pPr>
        <w:pStyle w:val="TOC2"/>
        <w:rPr>
          <w:del w:id="353" w:author="Mutali Nepfumbada" w:date="2022-11-02T08:10:00Z"/>
          <w:rFonts w:asciiTheme="minorHAnsi" w:eastAsiaTheme="minorEastAsia" w:hAnsiTheme="minorHAnsi" w:cstheme="minorBidi"/>
          <w:noProof/>
          <w:color w:val="auto"/>
          <w:sz w:val="22"/>
          <w:szCs w:val="22"/>
          <w:lang w:val="en-ZA" w:eastAsia="en-ZA"/>
        </w:rPr>
      </w:pPr>
      <w:del w:id="354" w:author="Mutali Nepfumbada" w:date="2022-11-02T08:10:00Z">
        <w:r w:rsidRPr="00F849E0" w:rsidDel="00F849E0">
          <w:rPr>
            <w:rPrChange w:id="355" w:author="Mutali Nepfumbada" w:date="2022-11-02T08:10:00Z">
              <w:rPr>
                <w:rStyle w:val="Hyperlink"/>
                <w:noProof/>
              </w:rPr>
            </w:rPrChange>
          </w:rPr>
          <w:delText>4.2.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56" w:author="Mutali Nepfumbada" w:date="2022-11-02T08:10:00Z">
              <w:rPr>
                <w:rStyle w:val="Hyperlink"/>
                <w:noProof/>
              </w:rPr>
            </w:rPrChange>
          </w:rPr>
          <w:delText>Revenue to Date</w:delText>
        </w:r>
        <w:r w:rsidDel="00F849E0">
          <w:rPr>
            <w:noProof/>
            <w:webHidden/>
          </w:rPr>
          <w:tab/>
        </w:r>
      </w:del>
      <w:del w:id="357" w:author="Mutali Nepfumbada" w:date="2022-11-02T08:06:00Z">
        <w:r w:rsidDel="00A934D1">
          <w:rPr>
            <w:noProof/>
            <w:webHidden/>
          </w:rPr>
          <w:delText>3</w:delText>
        </w:r>
      </w:del>
    </w:p>
    <w:p w14:paraId="2BDDB028" w14:textId="7AFD2C9A" w:rsidR="009E3355" w:rsidDel="00F849E0" w:rsidRDefault="009E3355">
      <w:pPr>
        <w:pStyle w:val="TOC1"/>
        <w:rPr>
          <w:del w:id="358" w:author="Mutali Nepfumbada" w:date="2022-11-02T08:10:00Z"/>
          <w:rFonts w:asciiTheme="minorHAnsi" w:eastAsiaTheme="minorEastAsia" w:hAnsiTheme="minorHAnsi" w:cstheme="minorBidi"/>
          <w:bCs w:val="0"/>
          <w:color w:val="auto"/>
          <w:sz w:val="22"/>
          <w:szCs w:val="22"/>
          <w:lang w:val="en-ZA" w:eastAsia="en-ZA"/>
        </w:rPr>
      </w:pPr>
      <w:del w:id="359" w:author="Mutali Nepfumbada" w:date="2022-11-02T08:10:00Z">
        <w:r w:rsidDel="00F849E0">
          <w:rPr>
            <w:rFonts w:asciiTheme="minorHAnsi" w:eastAsiaTheme="minorEastAsia" w:hAnsiTheme="minorHAnsi" w:cstheme="minorBidi"/>
            <w:bCs w:val="0"/>
            <w:color w:val="auto"/>
            <w:sz w:val="22"/>
            <w:szCs w:val="22"/>
            <w:lang w:val="en-ZA" w:eastAsia="en-ZA"/>
          </w:rPr>
          <w:tab/>
        </w:r>
        <w:r w:rsidRPr="00F849E0" w:rsidDel="00F849E0">
          <w:rPr>
            <w:rPrChange w:id="360" w:author="Mutali Nepfumbada" w:date="2022-11-02T08:10:00Z">
              <w:rPr>
                <w:rStyle w:val="Hyperlink"/>
                <w:bCs w:val="0"/>
              </w:rPr>
            </w:rPrChange>
          </w:rPr>
          <w:delText>Technical Portfolio Overview</w:delText>
        </w:r>
        <w:r w:rsidDel="00F849E0">
          <w:rPr>
            <w:webHidden/>
          </w:rPr>
          <w:tab/>
        </w:r>
        <w:r w:rsidR="00A934D1" w:rsidDel="00F849E0">
          <w:rPr>
            <w:webHidden/>
          </w:rPr>
          <w:delText>5</w:delText>
        </w:r>
      </w:del>
    </w:p>
    <w:p w14:paraId="72BBA9B9" w14:textId="69974A4C" w:rsidR="009E3355" w:rsidDel="00F849E0" w:rsidRDefault="009E3355">
      <w:pPr>
        <w:pStyle w:val="TOC1"/>
        <w:rPr>
          <w:del w:id="361" w:author="Mutali Nepfumbada" w:date="2022-11-02T08:10:00Z"/>
          <w:rFonts w:asciiTheme="minorHAnsi" w:eastAsiaTheme="minorEastAsia" w:hAnsiTheme="minorHAnsi" w:cstheme="minorBidi"/>
          <w:bCs w:val="0"/>
          <w:color w:val="auto"/>
          <w:sz w:val="22"/>
          <w:szCs w:val="22"/>
          <w:lang w:val="en-ZA" w:eastAsia="en-ZA"/>
        </w:rPr>
      </w:pPr>
      <w:del w:id="362" w:author="Mutali Nepfumbada" w:date="2022-11-02T08:10:00Z">
        <w:r w:rsidRPr="00F849E0" w:rsidDel="00F849E0">
          <w:rPr>
            <w:rPrChange w:id="363" w:author="Mutali Nepfumbada" w:date="2022-11-02T08:10:00Z">
              <w:rPr>
                <w:rStyle w:val="Hyperlink"/>
                <w:bCs w:val="0"/>
                <w:lang w:eastAsia="en-US"/>
              </w:rPr>
            </w:rPrChange>
          </w:rPr>
          <w:delText>5.</w:delText>
        </w:r>
        <w:r w:rsidDel="00F849E0">
          <w:rPr>
            <w:webHidden/>
          </w:rPr>
          <w:tab/>
        </w:r>
        <w:r w:rsidR="00A934D1" w:rsidDel="00F849E0">
          <w:rPr>
            <w:webHidden/>
          </w:rPr>
          <w:delText>5</w:delText>
        </w:r>
      </w:del>
    </w:p>
    <w:p w14:paraId="246B0B14" w14:textId="20AC2F10" w:rsidR="009E3355" w:rsidDel="00F849E0" w:rsidRDefault="009E3355">
      <w:pPr>
        <w:pStyle w:val="TOC1"/>
        <w:rPr>
          <w:del w:id="364" w:author="Mutali Nepfumbada" w:date="2022-11-02T08:10:00Z"/>
          <w:rFonts w:asciiTheme="minorHAnsi" w:eastAsiaTheme="minorEastAsia" w:hAnsiTheme="minorHAnsi" w:cstheme="minorBidi"/>
          <w:bCs w:val="0"/>
          <w:color w:val="auto"/>
          <w:sz w:val="22"/>
          <w:szCs w:val="22"/>
          <w:lang w:val="en-ZA" w:eastAsia="en-ZA"/>
        </w:rPr>
      </w:pPr>
      <w:del w:id="365" w:author="Mutali Nepfumbada" w:date="2022-11-02T08:10:00Z">
        <w:r w:rsidRPr="00F849E0" w:rsidDel="00F849E0">
          <w:rPr>
            <w:rPrChange w:id="366" w:author="Mutali Nepfumbada" w:date="2022-11-02T08:10:00Z">
              <w:rPr>
                <w:rStyle w:val="Hyperlink"/>
                <w:bCs w:val="0"/>
                <w:lang w:eastAsia="en-US"/>
              </w:rPr>
            </w:rPrChange>
          </w:rPr>
          <w:delText>6.</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67" w:author="Mutali Nepfumbada" w:date="2022-11-02T08:10:00Z">
              <w:rPr>
                <w:rStyle w:val="Hyperlink"/>
                <w:bCs w:val="0"/>
                <w:lang w:eastAsia="en-US"/>
              </w:rPr>
            </w:rPrChange>
          </w:rPr>
          <w:delText>Highveld Technical Performance</w:delText>
        </w:r>
        <w:r w:rsidDel="00F849E0">
          <w:rPr>
            <w:webHidden/>
          </w:rPr>
          <w:tab/>
        </w:r>
        <w:r w:rsidR="00A934D1" w:rsidDel="00F849E0">
          <w:rPr>
            <w:webHidden/>
          </w:rPr>
          <w:delText>6</w:delText>
        </w:r>
      </w:del>
    </w:p>
    <w:p w14:paraId="3994D542" w14:textId="4713D074" w:rsidR="009E3355" w:rsidDel="00F849E0" w:rsidRDefault="009E3355">
      <w:pPr>
        <w:pStyle w:val="TOC2"/>
        <w:rPr>
          <w:del w:id="368" w:author="Mutali Nepfumbada" w:date="2022-11-02T08:10:00Z"/>
          <w:rFonts w:asciiTheme="minorHAnsi" w:eastAsiaTheme="minorEastAsia" w:hAnsiTheme="minorHAnsi" w:cstheme="minorBidi"/>
          <w:noProof/>
          <w:color w:val="auto"/>
          <w:sz w:val="22"/>
          <w:szCs w:val="22"/>
          <w:lang w:val="en-ZA" w:eastAsia="en-ZA"/>
        </w:rPr>
      </w:pPr>
      <w:del w:id="369" w:author="Mutali Nepfumbada" w:date="2022-11-02T08:10:00Z">
        <w:r w:rsidRPr="00F849E0" w:rsidDel="00F849E0">
          <w:rPr>
            <w:rPrChange w:id="370" w:author="Mutali Nepfumbada" w:date="2022-11-02T08:10:00Z">
              <w:rPr>
                <w:rStyle w:val="Hyperlink"/>
                <w:noProof/>
              </w:rPr>
            </w:rPrChange>
          </w:rPr>
          <w:delText>6.1.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1" w:author="Mutali Nepfumbada" w:date="2022-11-02T08:10:00Z">
              <w:rPr>
                <w:rStyle w:val="Hyperlink"/>
                <w:noProof/>
              </w:rPr>
            </w:rPrChange>
          </w:rPr>
          <w:delText>Performance Summary</w:delText>
        </w:r>
        <w:r w:rsidDel="00F849E0">
          <w:rPr>
            <w:noProof/>
            <w:webHidden/>
          </w:rPr>
          <w:tab/>
        </w:r>
        <w:r w:rsidR="00A934D1" w:rsidDel="00F849E0">
          <w:rPr>
            <w:noProof/>
            <w:webHidden/>
          </w:rPr>
          <w:delText>6</w:delText>
        </w:r>
      </w:del>
    </w:p>
    <w:p w14:paraId="1DC61A66" w14:textId="61859067" w:rsidR="009E3355" w:rsidDel="00F849E0" w:rsidRDefault="009E3355">
      <w:pPr>
        <w:pStyle w:val="TOC2"/>
        <w:rPr>
          <w:del w:id="372" w:author="Mutali Nepfumbada" w:date="2022-11-02T08:10:00Z"/>
          <w:rFonts w:asciiTheme="minorHAnsi" w:eastAsiaTheme="minorEastAsia" w:hAnsiTheme="minorHAnsi" w:cstheme="minorBidi"/>
          <w:noProof/>
          <w:color w:val="auto"/>
          <w:sz w:val="22"/>
          <w:szCs w:val="22"/>
          <w:lang w:val="en-ZA" w:eastAsia="en-ZA"/>
        </w:rPr>
      </w:pPr>
      <w:del w:id="373" w:author="Mutali Nepfumbada" w:date="2022-11-02T08:10:00Z">
        <w:r w:rsidRPr="00F849E0" w:rsidDel="00F849E0">
          <w:rPr>
            <w:rPrChange w:id="374" w:author="Mutali Nepfumbada" w:date="2022-11-02T08:10:00Z">
              <w:rPr>
                <w:rStyle w:val="Hyperlink"/>
                <w:noProof/>
              </w:rPr>
            </w:rPrChange>
          </w:rPr>
          <w:delText>6.2.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5" w:author="Mutali Nepfumbada" w:date="2022-11-02T08:10:00Z">
              <w:rPr>
                <w:rStyle w:val="Hyperlink"/>
                <w:noProof/>
              </w:rPr>
            </w:rPrChange>
          </w:rPr>
          <w:delText>System Design</w:delText>
        </w:r>
        <w:r w:rsidDel="00F849E0">
          <w:rPr>
            <w:noProof/>
            <w:webHidden/>
          </w:rPr>
          <w:tab/>
        </w:r>
        <w:r w:rsidR="00A934D1" w:rsidDel="00F849E0">
          <w:rPr>
            <w:noProof/>
            <w:webHidden/>
          </w:rPr>
          <w:delText>6</w:delText>
        </w:r>
      </w:del>
    </w:p>
    <w:p w14:paraId="53EF713A" w14:textId="0460F9D2" w:rsidR="009E3355" w:rsidDel="00F849E0" w:rsidRDefault="009E3355">
      <w:pPr>
        <w:pStyle w:val="TOC2"/>
        <w:rPr>
          <w:del w:id="376" w:author="Mutali Nepfumbada" w:date="2022-11-02T08:10:00Z"/>
          <w:rFonts w:asciiTheme="minorHAnsi" w:eastAsiaTheme="minorEastAsia" w:hAnsiTheme="minorHAnsi" w:cstheme="minorBidi"/>
          <w:noProof/>
          <w:color w:val="auto"/>
          <w:sz w:val="22"/>
          <w:szCs w:val="22"/>
          <w:lang w:val="en-ZA" w:eastAsia="en-ZA"/>
        </w:rPr>
      </w:pPr>
      <w:del w:id="377" w:author="Mutali Nepfumbada" w:date="2022-11-02T08:10:00Z">
        <w:r w:rsidRPr="00F849E0" w:rsidDel="00F849E0">
          <w:rPr>
            <w:rPrChange w:id="378" w:author="Mutali Nepfumbada" w:date="2022-11-02T08:10:00Z">
              <w:rPr>
                <w:rStyle w:val="Hyperlink"/>
                <w:noProof/>
              </w:rPr>
            </w:rPrChange>
          </w:rPr>
          <w:delText>6.3.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9" w:author="Mutali Nepfumbada" w:date="2022-11-02T08:10:00Z">
              <w:rPr>
                <w:rStyle w:val="Hyperlink"/>
                <w:noProof/>
              </w:rPr>
            </w:rPrChange>
          </w:rPr>
          <w:delText>Data Analysed</w:delText>
        </w:r>
        <w:r w:rsidDel="00F849E0">
          <w:rPr>
            <w:noProof/>
            <w:webHidden/>
          </w:rPr>
          <w:tab/>
        </w:r>
        <w:r w:rsidR="00A934D1" w:rsidDel="00F849E0">
          <w:rPr>
            <w:noProof/>
            <w:webHidden/>
          </w:rPr>
          <w:delText>6</w:delText>
        </w:r>
      </w:del>
    </w:p>
    <w:p w14:paraId="23D7A46D" w14:textId="57FB73D1" w:rsidR="009E3355" w:rsidDel="00F849E0" w:rsidRDefault="009E3355">
      <w:pPr>
        <w:pStyle w:val="TOC2"/>
        <w:rPr>
          <w:del w:id="380" w:author="Mutali Nepfumbada" w:date="2022-11-02T08:10:00Z"/>
          <w:rFonts w:asciiTheme="minorHAnsi" w:eastAsiaTheme="minorEastAsia" w:hAnsiTheme="minorHAnsi" w:cstheme="minorBidi"/>
          <w:noProof/>
          <w:color w:val="auto"/>
          <w:sz w:val="22"/>
          <w:szCs w:val="22"/>
          <w:lang w:val="en-ZA" w:eastAsia="en-ZA"/>
        </w:rPr>
      </w:pPr>
      <w:del w:id="381" w:author="Mutali Nepfumbada" w:date="2022-11-02T08:10:00Z">
        <w:r w:rsidRPr="00F849E0" w:rsidDel="00F849E0">
          <w:rPr>
            <w:rPrChange w:id="382" w:author="Mutali Nepfumbada" w:date="2022-11-02T08:10:00Z">
              <w:rPr>
                <w:rStyle w:val="Hyperlink"/>
                <w:noProof/>
              </w:rPr>
            </w:rPrChange>
          </w:rPr>
          <w:delText>6.4.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3" w:author="Mutali Nepfumbada" w:date="2022-11-02T08:10:00Z">
              <w:rPr>
                <w:rStyle w:val="Hyperlink"/>
                <w:noProof/>
              </w:rPr>
            </w:rPrChange>
          </w:rPr>
          <w:delText>Irradiation vs Forecast</w:delText>
        </w:r>
        <w:r w:rsidDel="00F849E0">
          <w:rPr>
            <w:noProof/>
            <w:webHidden/>
          </w:rPr>
          <w:tab/>
        </w:r>
        <w:r w:rsidR="00A934D1" w:rsidDel="00F849E0">
          <w:rPr>
            <w:noProof/>
            <w:webHidden/>
          </w:rPr>
          <w:delText>7</w:delText>
        </w:r>
      </w:del>
    </w:p>
    <w:p w14:paraId="22CBA1B9" w14:textId="5F5F2AFB" w:rsidR="009E3355" w:rsidDel="00F849E0" w:rsidRDefault="009E3355">
      <w:pPr>
        <w:pStyle w:val="TOC2"/>
        <w:rPr>
          <w:del w:id="384" w:author="Mutali Nepfumbada" w:date="2022-11-02T08:10:00Z"/>
          <w:rFonts w:asciiTheme="minorHAnsi" w:eastAsiaTheme="minorEastAsia" w:hAnsiTheme="minorHAnsi" w:cstheme="minorBidi"/>
          <w:noProof/>
          <w:color w:val="auto"/>
          <w:sz w:val="22"/>
          <w:szCs w:val="22"/>
          <w:lang w:val="en-ZA" w:eastAsia="en-ZA"/>
        </w:rPr>
      </w:pPr>
      <w:del w:id="385" w:author="Mutali Nepfumbada" w:date="2022-11-02T08:10:00Z">
        <w:r w:rsidRPr="00F849E0" w:rsidDel="00F849E0">
          <w:rPr>
            <w:rPrChange w:id="386" w:author="Mutali Nepfumbada" w:date="2022-11-02T08:10:00Z">
              <w:rPr>
                <w:rStyle w:val="Hyperlink"/>
                <w:noProof/>
              </w:rPr>
            </w:rPrChange>
          </w:rPr>
          <w:delText>6.5.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7" w:author="Mutali Nepfumbada" w:date="2022-11-02T08:10:00Z">
              <w:rPr>
                <w:rStyle w:val="Hyperlink"/>
                <w:noProof/>
              </w:rPr>
            </w:rPrChange>
          </w:rPr>
          <w:delText>Availability vs Forecast</w:delText>
        </w:r>
        <w:r w:rsidDel="00F849E0">
          <w:rPr>
            <w:noProof/>
            <w:webHidden/>
          </w:rPr>
          <w:tab/>
        </w:r>
        <w:r w:rsidR="00A934D1" w:rsidDel="00F849E0">
          <w:rPr>
            <w:noProof/>
            <w:webHidden/>
          </w:rPr>
          <w:delText>8</w:delText>
        </w:r>
      </w:del>
    </w:p>
    <w:p w14:paraId="7907EB8E" w14:textId="6770EF5D" w:rsidR="009E3355" w:rsidDel="00F849E0" w:rsidRDefault="009E3355">
      <w:pPr>
        <w:pStyle w:val="TOC2"/>
        <w:rPr>
          <w:del w:id="388" w:author="Mutali Nepfumbada" w:date="2022-11-02T08:10:00Z"/>
          <w:rFonts w:asciiTheme="minorHAnsi" w:eastAsiaTheme="minorEastAsia" w:hAnsiTheme="minorHAnsi" w:cstheme="minorBidi"/>
          <w:noProof/>
          <w:color w:val="auto"/>
          <w:sz w:val="22"/>
          <w:szCs w:val="22"/>
          <w:lang w:val="en-ZA" w:eastAsia="en-ZA"/>
        </w:rPr>
      </w:pPr>
      <w:del w:id="389" w:author="Mutali Nepfumbada" w:date="2022-11-02T08:10:00Z">
        <w:r w:rsidRPr="00F849E0" w:rsidDel="00F849E0">
          <w:rPr>
            <w:rPrChange w:id="390" w:author="Mutali Nepfumbada" w:date="2022-11-02T08:10:00Z">
              <w:rPr>
                <w:rStyle w:val="Hyperlink"/>
                <w:noProof/>
              </w:rPr>
            </w:rPrChange>
          </w:rPr>
          <w:delText>6.6.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91" w:author="Mutali Nepfumbada" w:date="2022-11-02T08:10:00Z">
              <w:rPr>
                <w:rStyle w:val="Hyperlink"/>
                <w:noProof/>
              </w:rPr>
            </w:rPrChange>
          </w:rPr>
          <w:delText>Performance Ratio vs Forecast</w:delText>
        </w:r>
        <w:r w:rsidDel="00F849E0">
          <w:rPr>
            <w:noProof/>
            <w:webHidden/>
          </w:rPr>
          <w:tab/>
        </w:r>
        <w:r w:rsidR="00A934D1" w:rsidDel="00F849E0">
          <w:rPr>
            <w:noProof/>
            <w:webHidden/>
          </w:rPr>
          <w:delText>8</w:delText>
        </w:r>
      </w:del>
    </w:p>
    <w:p w14:paraId="3FE48D03" w14:textId="5AD060F4" w:rsidR="009E3355" w:rsidDel="00F849E0" w:rsidRDefault="009E3355">
      <w:pPr>
        <w:pStyle w:val="TOC2"/>
        <w:rPr>
          <w:del w:id="392" w:author="Mutali Nepfumbada" w:date="2022-11-02T08:10:00Z"/>
          <w:rFonts w:asciiTheme="minorHAnsi" w:eastAsiaTheme="minorEastAsia" w:hAnsiTheme="minorHAnsi" w:cstheme="minorBidi"/>
          <w:noProof/>
          <w:color w:val="auto"/>
          <w:sz w:val="22"/>
          <w:szCs w:val="22"/>
          <w:lang w:val="en-ZA" w:eastAsia="en-ZA"/>
        </w:rPr>
      </w:pPr>
      <w:del w:id="393" w:author="Mutali Nepfumbada" w:date="2022-11-02T08:10:00Z">
        <w:r w:rsidRPr="00F849E0" w:rsidDel="00F849E0">
          <w:rPr>
            <w:rPrChange w:id="394" w:author="Mutali Nepfumbada" w:date="2022-11-02T08:10:00Z">
              <w:rPr>
                <w:rStyle w:val="Hyperlink"/>
                <w:noProof/>
              </w:rPr>
            </w:rPrChange>
          </w:rPr>
          <w:delText>6.7.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95" w:author="Mutali Nepfumbada" w:date="2022-11-02T08:10:00Z">
              <w:rPr>
                <w:rStyle w:val="Hyperlink"/>
                <w:noProof/>
              </w:rPr>
            </w:rPrChange>
          </w:rPr>
          <w:delText>Production vs Forecast</w:delText>
        </w:r>
        <w:r w:rsidDel="00F849E0">
          <w:rPr>
            <w:noProof/>
            <w:webHidden/>
          </w:rPr>
          <w:tab/>
        </w:r>
        <w:r w:rsidR="00A934D1" w:rsidDel="00F849E0">
          <w:rPr>
            <w:noProof/>
            <w:webHidden/>
          </w:rPr>
          <w:delText>9</w:delText>
        </w:r>
      </w:del>
    </w:p>
    <w:p w14:paraId="3E02919E" w14:textId="3B9A18D0" w:rsidR="009E3355" w:rsidDel="00F849E0" w:rsidRDefault="009E3355">
      <w:pPr>
        <w:pStyle w:val="TOC1"/>
        <w:rPr>
          <w:del w:id="396" w:author="Mutali Nepfumbada" w:date="2022-11-02T08:10:00Z"/>
          <w:rFonts w:asciiTheme="minorHAnsi" w:eastAsiaTheme="minorEastAsia" w:hAnsiTheme="minorHAnsi" w:cstheme="minorBidi"/>
          <w:bCs w:val="0"/>
          <w:color w:val="auto"/>
          <w:sz w:val="22"/>
          <w:szCs w:val="22"/>
          <w:lang w:val="en-ZA" w:eastAsia="en-ZA"/>
        </w:rPr>
      </w:pPr>
      <w:del w:id="397" w:author="Mutali Nepfumbada" w:date="2022-11-02T08:10:00Z">
        <w:r w:rsidRPr="00F849E0" w:rsidDel="00F849E0">
          <w:rPr>
            <w:rPrChange w:id="398" w:author="Mutali Nepfumbada" w:date="2022-11-02T08:10:00Z">
              <w:rPr>
                <w:rStyle w:val="Hyperlink"/>
                <w:bCs w:val="0"/>
              </w:rPr>
            </w:rPrChange>
          </w:rPr>
          <w:delText>7.</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99" w:author="Mutali Nepfumbada" w:date="2022-11-02T08:10:00Z">
              <w:rPr>
                <w:rStyle w:val="Hyperlink"/>
                <w:bCs w:val="0"/>
              </w:rPr>
            </w:rPrChange>
          </w:rPr>
          <w:delText>Durbanville Technical Performance</w:delText>
        </w:r>
        <w:r w:rsidDel="00F849E0">
          <w:rPr>
            <w:webHidden/>
          </w:rPr>
          <w:tab/>
        </w:r>
        <w:r w:rsidR="00A934D1" w:rsidDel="00F849E0">
          <w:rPr>
            <w:webHidden/>
          </w:rPr>
          <w:delText>11</w:delText>
        </w:r>
      </w:del>
    </w:p>
    <w:p w14:paraId="039938F6" w14:textId="7277D3C2" w:rsidR="009E3355" w:rsidDel="00F849E0" w:rsidRDefault="009E3355">
      <w:pPr>
        <w:pStyle w:val="TOC2"/>
        <w:rPr>
          <w:del w:id="400" w:author="Mutali Nepfumbada" w:date="2022-11-02T08:10:00Z"/>
          <w:rFonts w:asciiTheme="minorHAnsi" w:eastAsiaTheme="minorEastAsia" w:hAnsiTheme="minorHAnsi" w:cstheme="minorBidi"/>
          <w:noProof/>
          <w:color w:val="auto"/>
          <w:sz w:val="22"/>
          <w:szCs w:val="22"/>
          <w:lang w:val="en-ZA" w:eastAsia="en-ZA"/>
        </w:rPr>
      </w:pPr>
      <w:del w:id="401" w:author="Mutali Nepfumbada" w:date="2022-11-02T08:10:00Z">
        <w:r w:rsidRPr="00F849E0" w:rsidDel="00F849E0">
          <w:rPr>
            <w:rPrChange w:id="402" w:author="Mutali Nepfumbada" w:date="2022-11-02T08:10:00Z">
              <w:rPr>
                <w:rStyle w:val="Hyperlink"/>
                <w:noProof/>
              </w:rPr>
            </w:rPrChange>
          </w:rPr>
          <w:delText>7.1.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3" w:author="Mutali Nepfumbada" w:date="2022-11-02T08:10:00Z">
              <w:rPr>
                <w:rStyle w:val="Hyperlink"/>
                <w:noProof/>
              </w:rPr>
            </w:rPrChange>
          </w:rPr>
          <w:delText>Summary</w:delText>
        </w:r>
        <w:r w:rsidDel="00F849E0">
          <w:rPr>
            <w:noProof/>
            <w:webHidden/>
          </w:rPr>
          <w:tab/>
        </w:r>
        <w:r w:rsidR="00A934D1" w:rsidDel="00F849E0">
          <w:rPr>
            <w:noProof/>
            <w:webHidden/>
          </w:rPr>
          <w:delText>11</w:delText>
        </w:r>
      </w:del>
    </w:p>
    <w:p w14:paraId="282AF1B0" w14:textId="7A34CCC6" w:rsidR="009E3355" w:rsidDel="00F849E0" w:rsidRDefault="009E3355">
      <w:pPr>
        <w:pStyle w:val="TOC2"/>
        <w:rPr>
          <w:del w:id="404" w:author="Mutali Nepfumbada" w:date="2022-11-02T08:10:00Z"/>
          <w:rFonts w:asciiTheme="minorHAnsi" w:eastAsiaTheme="minorEastAsia" w:hAnsiTheme="minorHAnsi" w:cstheme="minorBidi"/>
          <w:noProof/>
          <w:color w:val="auto"/>
          <w:sz w:val="22"/>
          <w:szCs w:val="22"/>
          <w:lang w:val="en-ZA" w:eastAsia="en-ZA"/>
        </w:rPr>
      </w:pPr>
      <w:del w:id="405" w:author="Mutali Nepfumbada" w:date="2022-11-02T08:10:00Z">
        <w:r w:rsidRPr="00F849E0" w:rsidDel="00F849E0">
          <w:rPr>
            <w:rPrChange w:id="406" w:author="Mutali Nepfumbada" w:date="2022-11-02T08:10:00Z">
              <w:rPr>
                <w:rStyle w:val="Hyperlink"/>
                <w:noProof/>
              </w:rPr>
            </w:rPrChange>
          </w:rPr>
          <w:delText>7.2.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7" w:author="Mutali Nepfumbada" w:date="2022-11-02T08:10:00Z">
              <w:rPr>
                <w:rStyle w:val="Hyperlink"/>
                <w:noProof/>
              </w:rPr>
            </w:rPrChange>
          </w:rPr>
          <w:delText>System Design</w:delText>
        </w:r>
        <w:r w:rsidDel="00F849E0">
          <w:rPr>
            <w:noProof/>
            <w:webHidden/>
          </w:rPr>
          <w:tab/>
        </w:r>
        <w:r w:rsidR="00A934D1" w:rsidDel="00F849E0">
          <w:rPr>
            <w:noProof/>
            <w:webHidden/>
          </w:rPr>
          <w:delText>11</w:delText>
        </w:r>
      </w:del>
    </w:p>
    <w:p w14:paraId="1286A8E2" w14:textId="3D332735" w:rsidR="009E3355" w:rsidDel="00F849E0" w:rsidRDefault="009E3355">
      <w:pPr>
        <w:pStyle w:val="TOC2"/>
        <w:rPr>
          <w:del w:id="408" w:author="Mutali Nepfumbada" w:date="2022-11-02T08:10:00Z"/>
          <w:rFonts w:asciiTheme="minorHAnsi" w:eastAsiaTheme="minorEastAsia" w:hAnsiTheme="minorHAnsi" w:cstheme="minorBidi"/>
          <w:noProof/>
          <w:color w:val="auto"/>
          <w:sz w:val="22"/>
          <w:szCs w:val="22"/>
          <w:lang w:val="en-ZA" w:eastAsia="en-ZA"/>
        </w:rPr>
      </w:pPr>
      <w:del w:id="409" w:author="Mutali Nepfumbada" w:date="2022-11-02T08:10:00Z">
        <w:r w:rsidRPr="00F849E0" w:rsidDel="00F849E0">
          <w:rPr>
            <w:rPrChange w:id="410" w:author="Mutali Nepfumbada" w:date="2022-11-02T08:10:00Z">
              <w:rPr>
                <w:rStyle w:val="Hyperlink"/>
                <w:noProof/>
              </w:rPr>
            </w:rPrChange>
          </w:rPr>
          <w:delText>7.3.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1" w:author="Mutali Nepfumbada" w:date="2022-11-02T08:10:00Z">
              <w:rPr>
                <w:rStyle w:val="Hyperlink"/>
                <w:noProof/>
              </w:rPr>
            </w:rPrChange>
          </w:rPr>
          <w:delText>Data Analysed</w:delText>
        </w:r>
        <w:r w:rsidDel="00F849E0">
          <w:rPr>
            <w:noProof/>
            <w:webHidden/>
          </w:rPr>
          <w:tab/>
        </w:r>
      </w:del>
      <w:del w:id="412" w:author="Mutali Nepfumbada" w:date="2022-11-02T08:06:00Z">
        <w:r w:rsidDel="00A934D1">
          <w:rPr>
            <w:noProof/>
            <w:webHidden/>
          </w:rPr>
          <w:delText>12</w:delText>
        </w:r>
      </w:del>
    </w:p>
    <w:p w14:paraId="5309A591" w14:textId="682D518C" w:rsidR="009E3355" w:rsidDel="00F849E0" w:rsidRDefault="009E3355">
      <w:pPr>
        <w:pStyle w:val="TOC2"/>
        <w:rPr>
          <w:del w:id="413" w:author="Mutali Nepfumbada" w:date="2022-11-02T08:10:00Z"/>
          <w:rFonts w:asciiTheme="minorHAnsi" w:eastAsiaTheme="minorEastAsia" w:hAnsiTheme="minorHAnsi" w:cstheme="minorBidi"/>
          <w:noProof/>
          <w:color w:val="auto"/>
          <w:sz w:val="22"/>
          <w:szCs w:val="22"/>
          <w:lang w:val="en-ZA" w:eastAsia="en-ZA"/>
        </w:rPr>
      </w:pPr>
      <w:del w:id="414" w:author="Mutali Nepfumbada" w:date="2022-11-02T08:10:00Z">
        <w:r w:rsidRPr="00F849E0" w:rsidDel="00F849E0">
          <w:rPr>
            <w:rPrChange w:id="415" w:author="Mutali Nepfumbada" w:date="2022-11-02T08:10:00Z">
              <w:rPr>
                <w:rStyle w:val="Hyperlink"/>
                <w:noProof/>
              </w:rPr>
            </w:rPrChange>
          </w:rPr>
          <w:delText>7.4.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6" w:author="Mutali Nepfumbada" w:date="2022-11-02T08:10:00Z">
              <w:rPr>
                <w:rStyle w:val="Hyperlink"/>
                <w:noProof/>
                <w:lang w:eastAsia="en-US"/>
              </w:rPr>
            </w:rPrChange>
          </w:rPr>
          <w:delText>Ir</w:delText>
        </w:r>
        <w:r w:rsidRPr="00F849E0" w:rsidDel="00F849E0">
          <w:rPr>
            <w:rPrChange w:id="417" w:author="Mutali Nepfumbada" w:date="2022-11-02T08:10:00Z">
              <w:rPr>
                <w:rStyle w:val="Hyperlink"/>
                <w:noProof/>
              </w:rPr>
            </w:rPrChange>
          </w:rPr>
          <w:delText>radiation vs Forecast</w:delText>
        </w:r>
        <w:r w:rsidDel="00F849E0">
          <w:rPr>
            <w:noProof/>
            <w:webHidden/>
          </w:rPr>
          <w:tab/>
        </w:r>
        <w:r w:rsidR="00A934D1" w:rsidDel="00F849E0">
          <w:rPr>
            <w:noProof/>
            <w:webHidden/>
          </w:rPr>
          <w:delText>12</w:delText>
        </w:r>
      </w:del>
    </w:p>
    <w:p w14:paraId="34217FBF" w14:textId="3814AB15" w:rsidR="009E3355" w:rsidDel="00F849E0" w:rsidRDefault="009E3355">
      <w:pPr>
        <w:pStyle w:val="TOC2"/>
        <w:rPr>
          <w:del w:id="418" w:author="Mutali Nepfumbada" w:date="2022-11-02T08:10:00Z"/>
          <w:rFonts w:asciiTheme="minorHAnsi" w:eastAsiaTheme="minorEastAsia" w:hAnsiTheme="minorHAnsi" w:cstheme="minorBidi"/>
          <w:noProof/>
          <w:color w:val="auto"/>
          <w:sz w:val="22"/>
          <w:szCs w:val="22"/>
          <w:lang w:val="en-ZA" w:eastAsia="en-ZA"/>
        </w:rPr>
      </w:pPr>
      <w:del w:id="419" w:author="Mutali Nepfumbada" w:date="2022-11-02T08:10:00Z">
        <w:r w:rsidRPr="00F849E0" w:rsidDel="00F849E0">
          <w:rPr>
            <w:rPrChange w:id="420" w:author="Mutali Nepfumbada" w:date="2022-11-02T08:10:00Z">
              <w:rPr>
                <w:rStyle w:val="Hyperlink"/>
                <w:noProof/>
              </w:rPr>
            </w:rPrChange>
          </w:rPr>
          <w:delText>7.5.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1" w:author="Mutali Nepfumbada" w:date="2022-11-02T08:10:00Z">
              <w:rPr>
                <w:rStyle w:val="Hyperlink"/>
                <w:noProof/>
              </w:rPr>
            </w:rPrChange>
          </w:rPr>
          <w:delText>Durbanville Availability vs Forecast</w:delText>
        </w:r>
        <w:r w:rsidDel="00F849E0">
          <w:rPr>
            <w:noProof/>
            <w:webHidden/>
          </w:rPr>
          <w:tab/>
        </w:r>
        <w:r w:rsidR="00A934D1" w:rsidDel="00F849E0">
          <w:rPr>
            <w:noProof/>
            <w:webHidden/>
          </w:rPr>
          <w:delText>13</w:delText>
        </w:r>
      </w:del>
    </w:p>
    <w:p w14:paraId="042E9496" w14:textId="3DD9D416" w:rsidR="009E3355" w:rsidDel="00F849E0" w:rsidRDefault="009E3355">
      <w:pPr>
        <w:pStyle w:val="TOC2"/>
        <w:rPr>
          <w:del w:id="422" w:author="Mutali Nepfumbada" w:date="2022-11-02T08:10:00Z"/>
          <w:rFonts w:asciiTheme="minorHAnsi" w:eastAsiaTheme="minorEastAsia" w:hAnsiTheme="minorHAnsi" w:cstheme="minorBidi"/>
          <w:noProof/>
          <w:color w:val="auto"/>
          <w:sz w:val="22"/>
          <w:szCs w:val="22"/>
          <w:lang w:val="en-ZA" w:eastAsia="en-ZA"/>
        </w:rPr>
      </w:pPr>
      <w:del w:id="423" w:author="Mutali Nepfumbada" w:date="2022-11-02T08:10:00Z">
        <w:r w:rsidRPr="00F849E0" w:rsidDel="00F849E0">
          <w:rPr>
            <w:rPrChange w:id="424" w:author="Mutali Nepfumbada" w:date="2022-11-02T08:10:00Z">
              <w:rPr>
                <w:rStyle w:val="Hyperlink"/>
                <w:noProof/>
              </w:rPr>
            </w:rPrChange>
          </w:rPr>
          <w:delText>7.6.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5" w:author="Mutali Nepfumbada" w:date="2022-11-02T08:10:00Z">
              <w:rPr>
                <w:rStyle w:val="Hyperlink"/>
                <w:noProof/>
              </w:rPr>
            </w:rPrChange>
          </w:rPr>
          <w:delText>Durbanville Performance Ratio vs Forecast</w:delText>
        </w:r>
        <w:r w:rsidDel="00F849E0">
          <w:rPr>
            <w:noProof/>
            <w:webHidden/>
          </w:rPr>
          <w:tab/>
        </w:r>
        <w:r w:rsidR="00A934D1" w:rsidDel="00F849E0">
          <w:rPr>
            <w:noProof/>
            <w:webHidden/>
          </w:rPr>
          <w:delText>14</w:delText>
        </w:r>
      </w:del>
    </w:p>
    <w:p w14:paraId="0A06FBF0" w14:textId="6E73E528" w:rsidR="009E3355" w:rsidDel="00F849E0" w:rsidRDefault="009E3355">
      <w:pPr>
        <w:pStyle w:val="TOC2"/>
        <w:rPr>
          <w:del w:id="426" w:author="Mutali Nepfumbada" w:date="2022-11-02T08:10:00Z"/>
          <w:rFonts w:asciiTheme="minorHAnsi" w:eastAsiaTheme="minorEastAsia" w:hAnsiTheme="minorHAnsi" w:cstheme="minorBidi"/>
          <w:noProof/>
          <w:color w:val="auto"/>
          <w:sz w:val="22"/>
          <w:szCs w:val="22"/>
          <w:lang w:val="en-ZA" w:eastAsia="en-ZA"/>
        </w:rPr>
      </w:pPr>
      <w:del w:id="427" w:author="Mutali Nepfumbada" w:date="2022-11-02T08:10:00Z">
        <w:r w:rsidRPr="00F849E0" w:rsidDel="00F849E0">
          <w:rPr>
            <w:rPrChange w:id="428" w:author="Mutali Nepfumbada" w:date="2022-11-02T08:10:00Z">
              <w:rPr>
                <w:rStyle w:val="Hyperlink"/>
                <w:noProof/>
              </w:rPr>
            </w:rPrChange>
          </w:rPr>
          <w:delText>7.7.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9" w:author="Mutali Nepfumbada" w:date="2022-11-02T08:10:00Z">
              <w:rPr>
                <w:rStyle w:val="Hyperlink"/>
                <w:noProof/>
              </w:rPr>
            </w:rPrChange>
          </w:rPr>
          <w:delText>Production vs Forecast</w:delText>
        </w:r>
        <w:r w:rsidDel="00F849E0">
          <w:rPr>
            <w:noProof/>
            <w:webHidden/>
          </w:rPr>
          <w:tab/>
        </w:r>
      </w:del>
      <w:del w:id="430" w:author="Mutali Nepfumbada" w:date="2022-11-02T08:06:00Z">
        <w:r w:rsidDel="00A934D1">
          <w:rPr>
            <w:noProof/>
            <w:webHidden/>
          </w:rPr>
          <w:delText>15</w:delText>
        </w:r>
      </w:del>
    </w:p>
    <w:p w14:paraId="48FBD791" w14:textId="6F2B259E" w:rsidR="009E3355" w:rsidDel="00F849E0" w:rsidRDefault="009E3355">
      <w:pPr>
        <w:pStyle w:val="TOC1"/>
        <w:rPr>
          <w:del w:id="431" w:author="Mutali Nepfumbada" w:date="2022-11-02T08:10:00Z"/>
          <w:rFonts w:asciiTheme="minorHAnsi" w:eastAsiaTheme="minorEastAsia" w:hAnsiTheme="minorHAnsi" w:cstheme="minorBidi"/>
          <w:bCs w:val="0"/>
          <w:color w:val="auto"/>
          <w:sz w:val="22"/>
          <w:szCs w:val="22"/>
          <w:lang w:val="en-ZA" w:eastAsia="en-ZA"/>
        </w:rPr>
      </w:pPr>
      <w:del w:id="432" w:author="Mutali Nepfumbada" w:date="2022-11-02T08:10:00Z">
        <w:r w:rsidRPr="00F849E0" w:rsidDel="00F849E0">
          <w:rPr>
            <w:rPrChange w:id="433" w:author="Mutali Nepfumbada" w:date="2022-11-02T08:10:00Z">
              <w:rPr>
                <w:rStyle w:val="Hyperlink"/>
                <w:bCs w:val="0"/>
              </w:rPr>
            </w:rPrChange>
          </w:rPr>
          <w:delText>8.</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34" w:author="Mutali Nepfumbada" w:date="2022-11-02T08:10:00Z">
              <w:rPr>
                <w:rStyle w:val="Hyperlink"/>
                <w:bCs w:val="0"/>
              </w:rPr>
            </w:rPrChange>
          </w:rPr>
          <w:delText>Midstream Technical Performance</w:delText>
        </w:r>
        <w:r w:rsidDel="00F849E0">
          <w:rPr>
            <w:webHidden/>
          </w:rPr>
          <w:tab/>
        </w:r>
      </w:del>
      <w:del w:id="435" w:author="Mutali Nepfumbada" w:date="2022-11-02T08:06:00Z">
        <w:r w:rsidDel="00A934D1">
          <w:rPr>
            <w:webHidden/>
          </w:rPr>
          <w:delText>18</w:delText>
        </w:r>
      </w:del>
    </w:p>
    <w:p w14:paraId="0089A40E" w14:textId="654F026D" w:rsidR="009E3355" w:rsidDel="00F849E0" w:rsidRDefault="009E3355">
      <w:pPr>
        <w:pStyle w:val="TOC2"/>
        <w:rPr>
          <w:del w:id="436" w:author="Mutali Nepfumbada" w:date="2022-11-02T08:10:00Z"/>
          <w:rFonts w:asciiTheme="minorHAnsi" w:eastAsiaTheme="minorEastAsia" w:hAnsiTheme="minorHAnsi" w:cstheme="minorBidi"/>
          <w:noProof/>
          <w:color w:val="auto"/>
          <w:sz w:val="22"/>
          <w:szCs w:val="22"/>
          <w:lang w:val="en-ZA" w:eastAsia="en-ZA"/>
        </w:rPr>
      </w:pPr>
      <w:del w:id="437" w:author="Mutali Nepfumbada" w:date="2022-11-02T08:10:00Z">
        <w:r w:rsidRPr="00F849E0" w:rsidDel="00F849E0">
          <w:rPr>
            <w:rPrChange w:id="438" w:author="Mutali Nepfumbada" w:date="2022-11-02T08:10:00Z">
              <w:rPr>
                <w:rStyle w:val="Hyperlink"/>
                <w:noProof/>
              </w:rPr>
            </w:rPrChange>
          </w:rPr>
          <w:delText>8.1.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39" w:author="Mutali Nepfumbada" w:date="2022-11-02T08:10:00Z">
              <w:rPr>
                <w:rStyle w:val="Hyperlink"/>
                <w:noProof/>
              </w:rPr>
            </w:rPrChange>
          </w:rPr>
          <w:delText>Summary</w:delText>
        </w:r>
        <w:r w:rsidDel="00F849E0">
          <w:rPr>
            <w:noProof/>
            <w:webHidden/>
          </w:rPr>
          <w:tab/>
        </w:r>
      </w:del>
      <w:del w:id="440" w:author="Mutali Nepfumbada" w:date="2022-11-02T08:06:00Z">
        <w:r w:rsidDel="00A934D1">
          <w:rPr>
            <w:noProof/>
            <w:webHidden/>
          </w:rPr>
          <w:delText>18</w:delText>
        </w:r>
      </w:del>
    </w:p>
    <w:p w14:paraId="3B67606A" w14:textId="231CFC52" w:rsidR="009E3355" w:rsidDel="00F849E0" w:rsidRDefault="009E3355">
      <w:pPr>
        <w:pStyle w:val="TOC2"/>
        <w:rPr>
          <w:del w:id="441" w:author="Mutali Nepfumbada" w:date="2022-11-02T08:10:00Z"/>
          <w:rFonts w:asciiTheme="minorHAnsi" w:eastAsiaTheme="minorEastAsia" w:hAnsiTheme="minorHAnsi" w:cstheme="minorBidi"/>
          <w:noProof/>
          <w:color w:val="auto"/>
          <w:sz w:val="22"/>
          <w:szCs w:val="22"/>
          <w:lang w:val="en-ZA" w:eastAsia="en-ZA"/>
        </w:rPr>
      </w:pPr>
      <w:del w:id="442" w:author="Mutali Nepfumbada" w:date="2022-11-02T08:10:00Z">
        <w:r w:rsidRPr="00F849E0" w:rsidDel="00F849E0">
          <w:rPr>
            <w:rPrChange w:id="443" w:author="Mutali Nepfumbada" w:date="2022-11-02T08:10:00Z">
              <w:rPr>
                <w:rStyle w:val="Hyperlink"/>
                <w:noProof/>
              </w:rPr>
            </w:rPrChange>
          </w:rPr>
          <w:delText>8.2.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4" w:author="Mutali Nepfumbada" w:date="2022-11-02T08:10:00Z">
              <w:rPr>
                <w:rStyle w:val="Hyperlink"/>
                <w:noProof/>
              </w:rPr>
            </w:rPrChange>
          </w:rPr>
          <w:delText>System Design</w:delText>
        </w:r>
        <w:r w:rsidDel="00F849E0">
          <w:rPr>
            <w:noProof/>
            <w:webHidden/>
          </w:rPr>
          <w:tab/>
        </w:r>
      </w:del>
      <w:del w:id="445" w:author="Mutali Nepfumbada" w:date="2022-11-02T08:06:00Z">
        <w:r w:rsidDel="00A934D1">
          <w:rPr>
            <w:noProof/>
            <w:webHidden/>
          </w:rPr>
          <w:delText>18</w:delText>
        </w:r>
      </w:del>
    </w:p>
    <w:p w14:paraId="07EA863F" w14:textId="2A089EC5" w:rsidR="009E3355" w:rsidDel="00F849E0" w:rsidRDefault="009E3355">
      <w:pPr>
        <w:pStyle w:val="TOC2"/>
        <w:rPr>
          <w:del w:id="446" w:author="Mutali Nepfumbada" w:date="2022-11-02T08:10:00Z"/>
          <w:rFonts w:asciiTheme="minorHAnsi" w:eastAsiaTheme="minorEastAsia" w:hAnsiTheme="minorHAnsi" w:cstheme="minorBidi"/>
          <w:noProof/>
          <w:color w:val="auto"/>
          <w:sz w:val="22"/>
          <w:szCs w:val="22"/>
          <w:lang w:val="en-ZA" w:eastAsia="en-ZA"/>
        </w:rPr>
      </w:pPr>
      <w:del w:id="447" w:author="Mutali Nepfumbada" w:date="2022-11-02T08:10:00Z">
        <w:r w:rsidRPr="00F849E0" w:rsidDel="00F849E0">
          <w:rPr>
            <w:rPrChange w:id="448" w:author="Mutali Nepfumbada" w:date="2022-11-02T08:10:00Z">
              <w:rPr>
                <w:rStyle w:val="Hyperlink"/>
                <w:noProof/>
                <w:lang w:eastAsia="en-US"/>
              </w:rPr>
            </w:rPrChange>
          </w:rPr>
          <w:delText>8.3.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9" w:author="Mutali Nepfumbada" w:date="2022-11-02T08:10:00Z">
              <w:rPr>
                <w:rStyle w:val="Hyperlink"/>
                <w:noProof/>
                <w:lang w:eastAsia="en-US"/>
              </w:rPr>
            </w:rPrChange>
          </w:rPr>
          <w:delText>Data Analysed</w:delText>
        </w:r>
        <w:r w:rsidDel="00F849E0">
          <w:rPr>
            <w:noProof/>
            <w:webHidden/>
          </w:rPr>
          <w:tab/>
        </w:r>
      </w:del>
      <w:del w:id="450" w:author="Mutali Nepfumbada" w:date="2022-11-02T08:06:00Z">
        <w:r w:rsidDel="00A934D1">
          <w:rPr>
            <w:noProof/>
            <w:webHidden/>
          </w:rPr>
          <w:delText>19</w:delText>
        </w:r>
      </w:del>
    </w:p>
    <w:p w14:paraId="4B2CE59E" w14:textId="27BFC243" w:rsidR="009E3355" w:rsidDel="00F849E0" w:rsidRDefault="009E3355">
      <w:pPr>
        <w:pStyle w:val="TOC2"/>
        <w:rPr>
          <w:del w:id="451" w:author="Mutali Nepfumbada" w:date="2022-11-02T08:10:00Z"/>
          <w:rFonts w:asciiTheme="minorHAnsi" w:eastAsiaTheme="minorEastAsia" w:hAnsiTheme="minorHAnsi" w:cstheme="minorBidi"/>
          <w:noProof/>
          <w:color w:val="auto"/>
          <w:sz w:val="22"/>
          <w:szCs w:val="22"/>
          <w:lang w:val="en-ZA" w:eastAsia="en-ZA"/>
        </w:rPr>
      </w:pPr>
      <w:del w:id="452" w:author="Mutali Nepfumbada" w:date="2022-11-02T08:10:00Z">
        <w:r w:rsidRPr="00F849E0" w:rsidDel="00F849E0">
          <w:rPr>
            <w:rPrChange w:id="453" w:author="Mutali Nepfumbada" w:date="2022-11-02T08:10:00Z">
              <w:rPr>
                <w:rStyle w:val="Hyperlink"/>
                <w:noProof/>
              </w:rPr>
            </w:rPrChange>
          </w:rPr>
          <w:delText>8.4.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4" w:author="Mutali Nepfumbada" w:date="2022-11-02T08:10:00Z">
              <w:rPr>
                <w:rStyle w:val="Hyperlink"/>
                <w:noProof/>
              </w:rPr>
            </w:rPrChange>
          </w:rPr>
          <w:delText>Midstream Irradiation vs Forecast</w:delText>
        </w:r>
        <w:r w:rsidDel="00F849E0">
          <w:rPr>
            <w:noProof/>
            <w:webHidden/>
          </w:rPr>
          <w:tab/>
        </w:r>
      </w:del>
      <w:del w:id="455" w:author="Mutali Nepfumbada" w:date="2022-11-02T08:06:00Z">
        <w:r w:rsidDel="00A934D1">
          <w:rPr>
            <w:noProof/>
            <w:webHidden/>
          </w:rPr>
          <w:delText>19</w:delText>
        </w:r>
      </w:del>
    </w:p>
    <w:p w14:paraId="1471CA39" w14:textId="028C3DE4" w:rsidR="009E3355" w:rsidDel="00F849E0" w:rsidRDefault="009E3355">
      <w:pPr>
        <w:pStyle w:val="TOC2"/>
        <w:rPr>
          <w:del w:id="456" w:author="Mutali Nepfumbada" w:date="2022-11-02T08:10:00Z"/>
          <w:rFonts w:asciiTheme="minorHAnsi" w:eastAsiaTheme="minorEastAsia" w:hAnsiTheme="minorHAnsi" w:cstheme="minorBidi"/>
          <w:noProof/>
          <w:color w:val="auto"/>
          <w:sz w:val="22"/>
          <w:szCs w:val="22"/>
          <w:lang w:val="en-ZA" w:eastAsia="en-ZA"/>
        </w:rPr>
      </w:pPr>
      <w:del w:id="457" w:author="Mutali Nepfumbada" w:date="2022-11-02T08:10:00Z">
        <w:r w:rsidRPr="00F849E0" w:rsidDel="00F849E0">
          <w:rPr>
            <w:rPrChange w:id="458" w:author="Mutali Nepfumbada" w:date="2022-11-02T08:10:00Z">
              <w:rPr>
                <w:rStyle w:val="Hyperlink"/>
                <w:noProof/>
              </w:rPr>
            </w:rPrChange>
          </w:rPr>
          <w:delText>8.5.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9" w:author="Mutali Nepfumbada" w:date="2022-11-02T08:10:00Z">
              <w:rPr>
                <w:rStyle w:val="Hyperlink"/>
                <w:noProof/>
              </w:rPr>
            </w:rPrChange>
          </w:rPr>
          <w:delText>Midstream Availability Vs Forecast</w:delText>
        </w:r>
        <w:r w:rsidDel="00F849E0">
          <w:rPr>
            <w:noProof/>
            <w:webHidden/>
          </w:rPr>
          <w:tab/>
        </w:r>
      </w:del>
      <w:del w:id="460" w:author="Mutali Nepfumbada" w:date="2022-11-02T08:06:00Z">
        <w:r w:rsidDel="00A934D1">
          <w:rPr>
            <w:noProof/>
            <w:webHidden/>
          </w:rPr>
          <w:delText>20</w:delText>
        </w:r>
      </w:del>
    </w:p>
    <w:p w14:paraId="6C67AECB" w14:textId="592EF41F" w:rsidR="009E3355" w:rsidDel="00F849E0" w:rsidRDefault="009E3355">
      <w:pPr>
        <w:pStyle w:val="TOC2"/>
        <w:rPr>
          <w:del w:id="461" w:author="Mutali Nepfumbada" w:date="2022-11-02T08:10:00Z"/>
          <w:rFonts w:asciiTheme="minorHAnsi" w:eastAsiaTheme="minorEastAsia" w:hAnsiTheme="minorHAnsi" w:cstheme="minorBidi"/>
          <w:noProof/>
          <w:color w:val="auto"/>
          <w:sz w:val="22"/>
          <w:szCs w:val="22"/>
          <w:lang w:val="en-ZA" w:eastAsia="en-ZA"/>
        </w:rPr>
      </w:pPr>
      <w:del w:id="462" w:author="Mutali Nepfumbada" w:date="2022-11-02T08:10:00Z">
        <w:r w:rsidRPr="00F849E0" w:rsidDel="00F849E0">
          <w:rPr>
            <w:rPrChange w:id="463" w:author="Mutali Nepfumbada" w:date="2022-11-02T08:10:00Z">
              <w:rPr>
                <w:rStyle w:val="Hyperlink"/>
                <w:noProof/>
              </w:rPr>
            </w:rPrChange>
          </w:rPr>
          <w:delText>8.6.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64" w:author="Mutali Nepfumbada" w:date="2022-11-02T08:10:00Z">
              <w:rPr>
                <w:rStyle w:val="Hyperlink"/>
                <w:noProof/>
              </w:rPr>
            </w:rPrChange>
          </w:rPr>
          <w:delText>Midstream Performance Ratio Vs Forecast</w:delText>
        </w:r>
        <w:r w:rsidDel="00F849E0">
          <w:rPr>
            <w:noProof/>
            <w:webHidden/>
          </w:rPr>
          <w:tab/>
        </w:r>
      </w:del>
      <w:del w:id="465" w:author="Mutali Nepfumbada" w:date="2022-11-02T08:06:00Z">
        <w:r w:rsidDel="00A934D1">
          <w:rPr>
            <w:noProof/>
            <w:webHidden/>
          </w:rPr>
          <w:delText>21</w:delText>
        </w:r>
      </w:del>
    </w:p>
    <w:p w14:paraId="60A98387" w14:textId="79582E1D" w:rsidR="009E3355" w:rsidDel="00F849E0" w:rsidRDefault="009E3355">
      <w:pPr>
        <w:pStyle w:val="TOC2"/>
        <w:rPr>
          <w:del w:id="466" w:author="Mutali Nepfumbada" w:date="2022-11-02T08:10:00Z"/>
          <w:rFonts w:asciiTheme="minorHAnsi" w:eastAsiaTheme="minorEastAsia" w:hAnsiTheme="minorHAnsi" w:cstheme="minorBidi"/>
          <w:noProof/>
          <w:color w:val="auto"/>
          <w:sz w:val="22"/>
          <w:szCs w:val="22"/>
          <w:lang w:val="en-ZA" w:eastAsia="en-ZA"/>
        </w:rPr>
      </w:pPr>
      <w:del w:id="467" w:author="Mutali Nepfumbada" w:date="2022-11-02T08:10:00Z">
        <w:r w:rsidRPr="00F849E0" w:rsidDel="00F849E0">
          <w:rPr>
            <w:rPrChange w:id="468" w:author="Mutali Nepfumbada" w:date="2022-11-02T08:10:00Z">
              <w:rPr>
                <w:rStyle w:val="Hyperlink"/>
                <w:noProof/>
              </w:rPr>
            </w:rPrChange>
          </w:rPr>
          <w:delText>8.7.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69" w:author="Mutali Nepfumbada" w:date="2022-11-02T08:10:00Z">
              <w:rPr>
                <w:rStyle w:val="Hyperlink"/>
                <w:noProof/>
              </w:rPr>
            </w:rPrChange>
          </w:rPr>
          <w:delText>Midstream Production Vs Forecast</w:delText>
        </w:r>
        <w:r w:rsidDel="00F849E0">
          <w:rPr>
            <w:noProof/>
            <w:webHidden/>
          </w:rPr>
          <w:tab/>
        </w:r>
      </w:del>
      <w:del w:id="470" w:author="Mutali Nepfumbada" w:date="2022-11-02T08:06:00Z">
        <w:r w:rsidDel="00A934D1">
          <w:rPr>
            <w:noProof/>
            <w:webHidden/>
          </w:rPr>
          <w:delText>22</w:delText>
        </w:r>
      </w:del>
    </w:p>
    <w:p w14:paraId="6227AD87" w14:textId="46EE121C" w:rsidR="009E3355" w:rsidDel="00F849E0" w:rsidRDefault="009E3355">
      <w:pPr>
        <w:pStyle w:val="TOC1"/>
        <w:rPr>
          <w:del w:id="471" w:author="Mutali Nepfumbada" w:date="2022-11-02T08:10:00Z"/>
          <w:rFonts w:asciiTheme="minorHAnsi" w:eastAsiaTheme="minorEastAsia" w:hAnsiTheme="minorHAnsi" w:cstheme="minorBidi"/>
          <w:bCs w:val="0"/>
          <w:color w:val="auto"/>
          <w:sz w:val="22"/>
          <w:szCs w:val="22"/>
          <w:lang w:val="en-ZA" w:eastAsia="en-ZA"/>
        </w:rPr>
      </w:pPr>
      <w:del w:id="472" w:author="Mutali Nepfumbada" w:date="2022-11-02T08:10:00Z">
        <w:r w:rsidRPr="00F849E0" w:rsidDel="00F849E0">
          <w:rPr>
            <w:rPrChange w:id="473" w:author="Mutali Nepfumbada" w:date="2022-11-02T08:10:00Z">
              <w:rPr>
                <w:rStyle w:val="Hyperlink"/>
                <w:bCs w:val="0"/>
              </w:rPr>
            </w:rPrChange>
          </w:rPr>
          <w:delText>9.</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74" w:author="Mutali Nepfumbada" w:date="2022-11-02T08:10:00Z">
              <w:rPr>
                <w:rStyle w:val="Hyperlink"/>
                <w:bCs w:val="0"/>
              </w:rPr>
            </w:rPrChange>
          </w:rPr>
          <w:delText>Hermanus Technical Performance</w:delText>
        </w:r>
        <w:r w:rsidDel="00F849E0">
          <w:rPr>
            <w:webHidden/>
          </w:rPr>
          <w:tab/>
        </w:r>
      </w:del>
      <w:del w:id="475" w:author="Mutali Nepfumbada" w:date="2022-11-02T08:06:00Z">
        <w:r w:rsidDel="00A934D1">
          <w:rPr>
            <w:webHidden/>
          </w:rPr>
          <w:delText>24</w:delText>
        </w:r>
      </w:del>
    </w:p>
    <w:p w14:paraId="27390BEE" w14:textId="36399483" w:rsidR="009E3355" w:rsidDel="00F849E0" w:rsidRDefault="009E3355">
      <w:pPr>
        <w:pStyle w:val="TOC2"/>
        <w:rPr>
          <w:del w:id="476" w:author="Mutali Nepfumbada" w:date="2022-11-02T08:10:00Z"/>
          <w:rFonts w:asciiTheme="minorHAnsi" w:eastAsiaTheme="minorEastAsia" w:hAnsiTheme="minorHAnsi" w:cstheme="minorBidi"/>
          <w:noProof/>
          <w:color w:val="auto"/>
          <w:sz w:val="22"/>
          <w:szCs w:val="22"/>
          <w:lang w:val="en-ZA" w:eastAsia="en-ZA"/>
        </w:rPr>
      </w:pPr>
      <w:del w:id="477" w:author="Mutali Nepfumbada" w:date="2022-11-02T08:10:00Z">
        <w:r w:rsidRPr="00F849E0" w:rsidDel="00F849E0">
          <w:rPr>
            <w:rPrChange w:id="478" w:author="Mutali Nepfumbada" w:date="2022-11-02T08:10:00Z">
              <w:rPr>
                <w:rStyle w:val="Hyperlink"/>
                <w:noProof/>
              </w:rPr>
            </w:rPrChange>
          </w:rPr>
          <w:delText>9.1.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79" w:author="Mutali Nepfumbada" w:date="2022-11-02T08:10:00Z">
              <w:rPr>
                <w:rStyle w:val="Hyperlink"/>
                <w:noProof/>
              </w:rPr>
            </w:rPrChange>
          </w:rPr>
          <w:delText>Summary</w:delText>
        </w:r>
        <w:r w:rsidDel="00F849E0">
          <w:rPr>
            <w:noProof/>
            <w:webHidden/>
          </w:rPr>
          <w:tab/>
        </w:r>
      </w:del>
      <w:del w:id="480" w:author="Mutali Nepfumbada" w:date="2022-11-02T08:06:00Z">
        <w:r w:rsidDel="00A934D1">
          <w:rPr>
            <w:noProof/>
            <w:webHidden/>
          </w:rPr>
          <w:delText>24</w:delText>
        </w:r>
      </w:del>
    </w:p>
    <w:p w14:paraId="528B74EA" w14:textId="5A034559" w:rsidR="009E3355" w:rsidDel="00F849E0" w:rsidRDefault="009E3355">
      <w:pPr>
        <w:pStyle w:val="TOC2"/>
        <w:rPr>
          <w:del w:id="481" w:author="Mutali Nepfumbada" w:date="2022-11-02T08:10:00Z"/>
          <w:rFonts w:asciiTheme="minorHAnsi" w:eastAsiaTheme="minorEastAsia" w:hAnsiTheme="minorHAnsi" w:cstheme="minorBidi"/>
          <w:noProof/>
          <w:color w:val="auto"/>
          <w:sz w:val="22"/>
          <w:szCs w:val="22"/>
          <w:lang w:val="en-ZA" w:eastAsia="en-ZA"/>
        </w:rPr>
      </w:pPr>
      <w:del w:id="482" w:author="Mutali Nepfumbada" w:date="2022-11-02T08:10:00Z">
        <w:r w:rsidRPr="00F849E0" w:rsidDel="00F849E0">
          <w:rPr>
            <w:rPrChange w:id="483" w:author="Mutali Nepfumbada" w:date="2022-11-02T08:10:00Z">
              <w:rPr>
                <w:rStyle w:val="Hyperlink"/>
                <w:noProof/>
              </w:rPr>
            </w:rPrChange>
          </w:rPr>
          <w:delText>9.2.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4" w:author="Mutali Nepfumbada" w:date="2022-11-02T08:10:00Z">
              <w:rPr>
                <w:rStyle w:val="Hyperlink"/>
                <w:noProof/>
              </w:rPr>
            </w:rPrChange>
          </w:rPr>
          <w:delText>System Design</w:delText>
        </w:r>
        <w:r w:rsidDel="00F849E0">
          <w:rPr>
            <w:noProof/>
            <w:webHidden/>
          </w:rPr>
          <w:tab/>
        </w:r>
      </w:del>
      <w:del w:id="485" w:author="Mutali Nepfumbada" w:date="2022-11-02T08:06:00Z">
        <w:r w:rsidDel="00A934D1">
          <w:rPr>
            <w:noProof/>
            <w:webHidden/>
          </w:rPr>
          <w:delText>24</w:delText>
        </w:r>
      </w:del>
    </w:p>
    <w:p w14:paraId="4B110B7A" w14:textId="4A88466A" w:rsidR="009E3355" w:rsidDel="00F849E0" w:rsidRDefault="009E3355">
      <w:pPr>
        <w:pStyle w:val="TOC2"/>
        <w:rPr>
          <w:del w:id="486" w:author="Mutali Nepfumbada" w:date="2022-11-02T08:10:00Z"/>
          <w:rFonts w:asciiTheme="minorHAnsi" w:eastAsiaTheme="minorEastAsia" w:hAnsiTheme="minorHAnsi" w:cstheme="minorBidi"/>
          <w:noProof/>
          <w:color w:val="auto"/>
          <w:sz w:val="22"/>
          <w:szCs w:val="22"/>
          <w:lang w:val="en-ZA" w:eastAsia="en-ZA"/>
        </w:rPr>
      </w:pPr>
      <w:del w:id="487" w:author="Mutali Nepfumbada" w:date="2022-11-02T08:10:00Z">
        <w:r w:rsidRPr="00F849E0" w:rsidDel="00F849E0">
          <w:rPr>
            <w:rPrChange w:id="488" w:author="Mutali Nepfumbada" w:date="2022-11-02T08:10:00Z">
              <w:rPr>
                <w:rStyle w:val="Hyperlink"/>
                <w:noProof/>
                <w:lang w:eastAsia="en-US"/>
              </w:rPr>
            </w:rPrChange>
          </w:rPr>
          <w:delText>9.3.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9" w:author="Mutali Nepfumbada" w:date="2022-11-02T08:10:00Z">
              <w:rPr>
                <w:rStyle w:val="Hyperlink"/>
                <w:noProof/>
                <w:lang w:eastAsia="en-US"/>
              </w:rPr>
            </w:rPrChange>
          </w:rPr>
          <w:delText>Data Analysed</w:delText>
        </w:r>
        <w:r w:rsidDel="00F849E0">
          <w:rPr>
            <w:noProof/>
            <w:webHidden/>
          </w:rPr>
          <w:tab/>
        </w:r>
      </w:del>
      <w:del w:id="490" w:author="Mutali Nepfumbada" w:date="2022-11-02T08:06:00Z">
        <w:r w:rsidDel="00A934D1">
          <w:rPr>
            <w:noProof/>
            <w:webHidden/>
          </w:rPr>
          <w:delText>24</w:delText>
        </w:r>
      </w:del>
    </w:p>
    <w:p w14:paraId="67F21252" w14:textId="69023D9A" w:rsidR="009E3355" w:rsidDel="00F849E0" w:rsidRDefault="009E3355">
      <w:pPr>
        <w:pStyle w:val="TOC2"/>
        <w:rPr>
          <w:del w:id="491" w:author="Mutali Nepfumbada" w:date="2022-11-02T08:10:00Z"/>
          <w:rFonts w:asciiTheme="minorHAnsi" w:eastAsiaTheme="minorEastAsia" w:hAnsiTheme="minorHAnsi" w:cstheme="minorBidi"/>
          <w:noProof/>
          <w:color w:val="auto"/>
          <w:sz w:val="22"/>
          <w:szCs w:val="22"/>
          <w:lang w:val="en-ZA" w:eastAsia="en-ZA"/>
        </w:rPr>
      </w:pPr>
      <w:del w:id="492" w:author="Mutali Nepfumbada" w:date="2022-11-02T08:10:00Z">
        <w:r w:rsidRPr="00F849E0" w:rsidDel="00F849E0">
          <w:rPr>
            <w:rPrChange w:id="493" w:author="Mutali Nepfumbada" w:date="2022-11-02T08:10:00Z">
              <w:rPr>
                <w:rStyle w:val="Hyperlink"/>
                <w:noProof/>
              </w:rPr>
            </w:rPrChange>
          </w:rPr>
          <w:delText>9.4.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4" w:author="Mutali Nepfumbada" w:date="2022-11-02T08:10:00Z">
              <w:rPr>
                <w:rStyle w:val="Hyperlink"/>
                <w:noProof/>
              </w:rPr>
            </w:rPrChange>
          </w:rPr>
          <w:delText>Hermanus Irradiation vs Forecast</w:delText>
        </w:r>
        <w:r w:rsidDel="00F849E0">
          <w:rPr>
            <w:noProof/>
            <w:webHidden/>
          </w:rPr>
          <w:tab/>
        </w:r>
      </w:del>
      <w:del w:id="495" w:author="Mutali Nepfumbada" w:date="2022-11-02T08:06:00Z">
        <w:r w:rsidDel="00A934D1">
          <w:rPr>
            <w:noProof/>
            <w:webHidden/>
          </w:rPr>
          <w:delText>25</w:delText>
        </w:r>
      </w:del>
    </w:p>
    <w:p w14:paraId="4CB5CD2C" w14:textId="160228C5" w:rsidR="009E3355" w:rsidDel="00F849E0" w:rsidRDefault="009E3355">
      <w:pPr>
        <w:pStyle w:val="TOC2"/>
        <w:rPr>
          <w:del w:id="496" w:author="Mutali Nepfumbada" w:date="2022-11-02T08:10:00Z"/>
          <w:rFonts w:asciiTheme="minorHAnsi" w:eastAsiaTheme="minorEastAsia" w:hAnsiTheme="minorHAnsi" w:cstheme="minorBidi"/>
          <w:noProof/>
          <w:color w:val="auto"/>
          <w:sz w:val="22"/>
          <w:szCs w:val="22"/>
          <w:lang w:val="en-ZA" w:eastAsia="en-ZA"/>
        </w:rPr>
      </w:pPr>
      <w:del w:id="497" w:author="Mutali Nepfumbada" w:date="2022-11-02T08:10:00Z">
        <w:r w:rsidRPr="00F849E0" w:rsidDel="00F849E0">
          <w:rPr>
            <w:rPrChange w:id="498" w:author="Mutali Nepfumbada" w:date="2022-11-02T08:10:00Z">
              <w:rPr>
                <w:rStyle w:val="Hyperlink"/>
                <w:noProof/>
                <w:lang w:eastAsia="en-US"/>
              </w:rPr>
            </w:rPrChange>
          </w:rPr>
          <w:delText>9.5.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9" w:author="Mutali Nepfumbada" w:date="2022-11-02T08:10:00Z">
              <w:rPr>
                <w:rStyle w:val="Hyperlink"/>
                <w:noProof/>
              </w:rPr>
            </w:rPrChange>
          </w:rPr>
          <w:delText>Hermanus</w:delText>
        </w:r>
        <w:r w:rsidRPr="00F849E0" w:rsidDel="00F849E0">
          <w:rPr>
            <w:rPrChange w:id="500" w:author="Mutali Nepfumbada" w:date="2022-11-02T08:10:00Z">
              <w:rPr>
                <w:rStyle w:val="Hyperlink"/>
                <w:noProof/>
                <w:lang w:eastAsia="en-US"/>
              </w:rPr>
            </w:rPrChange>
          </w:rPr>
          <w:delText xml:space="preserve"> Availability vs Forecast</w:delText>
        </w:r>
        <w:r w:rsidDel="00F849E0">
          <w:rPr>
            <w:noProof/>
            <w:webHidden/>
          </w:rPr>
          <w:tab/>
        </w:r>
      </w:del>
      <w:del w:id="501" w:author="Mutali Nepfumbada" w:date="2022-11-02T08:06:00Z">
        <w:r w:rsidDel="00A934D1">
          <w:rPr>
            <w:noProof/>
            <w:webHidden/>
          </w:rPr>
          <w:delText>26</w:delText>
        </w:r>
      </w:del>
    </w:p>
    <w:p w14:paraId="758CF4B6" w14:textId="6BE2CFA7" w:rsidR="009E3355" w:rsidDel="00F849E0" w:rsidRDefault="009E3355">
      <w:pPr>
        <w:pStyle w:val="TOC2"/>
        <w:rPr>
          <w:del w:id="502" w:author="Mutali Nepfumbada" w:date="2022-11-02T08:10:00Z"/>
          <w:rFonts w:asciiTheme="minorHAnsi" w:eastAsiaTheme="minorEastAsia" w:hAnsiTheme="minorHAnsi" w:cstheme="minorBidi"/>
          <w:noProof/>
          <w:color w:val="auto"/>
          <w:sz w:val="22"/>
          <w:szCs w:val="22"/>
          <w:lang w:val="en-ZA" w:eastAsia="en-ZA"/>
        </w:rPr>
      </w:pPr>
      <w:del w:id="503" w:author="Mutali Nepfumbada" w:date="2022-11-02T08:10:00Z">
        <w:r w:rsidRPr="00F849E0" w:rsidDel="00F849E0">
          <w:rPr>
            <w:rPrChange w:id="504" w:author="Mutali Nepfumbada" w:date="2022-11-02T08:10:00Z">
              <w:rPr>
                <w:rStyle w:val="Hyperlink"/>
                <w:noProof/>
              </w:rPr>
            </w:rPrChange>
          </w:rPr>
          <w:delText>9.6.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05" w:author="Mutali Nepfumbada" w:date="2022-11-02T08:10:00Z">
              <w:rPr>
                <w:rStyle w:val="Hyperlink"/>
                <w:noProof/>
              </w:rPr>
            </w:rPrChange>
          </w:rPr>
          <w:delText>Hermanus Performance Ratio vs Forecast</w:delText>
        </w:r>
        <w:r w:rsidDel="00F849E0">
          <w:rPr>
            <w:noProof/>
            <w:webHidden/>
          </w:rPr>
          <w:tab/>
        </w:r>
      </w:del>
      <w:del w:id="506" w:author="Mutali Nepfumbada" w:date="2022-11-02T08:06:00Z">
        <w:r w:rsidDel="00A934D1">
          <w:rPr>
            <w:noProof/>
            <w:webHidden/>
          </w:rPr>
          <w:delText>27</w:delText>
        </w:r>
      </w:del>
    </w:p>
    <w:p w14:paraId="3B94E141" w14:textId="77451B72" w:rsidR="009E3355" w:rsidDel="00F849E0" w:rsidRDefault="009E3355">
      <w:pPr>
        <w:pStyle w:val="TOC2"/>
        <w:rPr>
          <w:del w:id="507" w:author="Mutali Nepfumbada" w:date="2022-11-02T08:10:00Z"/>
          <w:rFonts w:asciiTheme="minorHAnsi" w:eastAsiaTheme="minorEastAsia" w:hAnsiTheme="minorHAnsi" w:cstheme="minorBidi"/>
          <w:noProof/>
          <w:color w:val="auto"/>
          <w:sz w:val="22"/>
          <w:szCs w:val="22"/>
          <w:lang w:val="en-ZA" w:eastAsia="en-ZA"/>
        </w:rPr>
      </w:pPr>
      <w:del w:id="508" w:author="Mutali Nepfumbada" w:date="2022-11-02T08:10:00Z">
        <w:r w:rsidRPr="00F849E0" w:rsidDel="00F849E0">
          <w:rPr>
            <w:rPrChange w:id="509" w:author="Mutali Nepfumbada" w:date="2022-11-02T08:10:00Z">
              <w:rPr>
                <w:rStyle w:val="Hyperlink"/>
                <w:noProof/>
              </w:rPr>
            </w:rPrChange>
          </w:rPr>
          <w:delText>9.7.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10" w:author="Mutali Nepfumbada" w:date="2022-11-02T08:10:00Z">
              <w:rPr>
                <w:rStyle w:val="Hyperlink"/>
                <w:noProof/>
              </w:rPr>
            </w:rPrChange>
          </w:rPr>
          <w:delText>Hermanus Production vs Forecast</w:delText>
        </w:r>
        <w:r w:rsidDel="00F849E0">
          <w:rPr>
            <w:noProof/>
            <w:webHidden/>
          </w:rPr>
          <w:tab/>
        </w:r>
      </w:del>
      <w:del w:id="511" w:author="Mutali Nepfumbada" w:date="2022-11-02T08:06:00Z">
        <w:r w:rsidDel="00A934D1">
          <w:rPr>
            <w:noProof/>
            <w:webHidden/>
          </w:rPr>
          <w:delText>28</w:delText>
        </w:r>
      </w:del>
    </w:p>
    <w:p w14:paraId="59924D42" w14:textId="313AE644" w:rsidR="009E3355" w:rsidDel="00F849E0" w:rsidRDefault="009E3355">
      <w:pPr>
        <w:pStyle w:val="TOC1"/>
        <w:rPr>
          <w:del w:id="512" w:author="Mutali Nepfumbada" w:date="2022-11-02T08:10:00Z"/>
          <w:rFonts w:asciiTheme="minorHAnsi" w:eastAsiaTheme="minorEastAsia" w:hAnsiTheme="minorHAnsi" w:cstheme="minorBidi"/>
          <w:bCs w:val="0"/>
          <w:color w:val="auto"/>
          <w:sz w:val="22"/>
          <w:szCs w:val="22"/>
          <w:lang w:val="en-ZA" w:eastAsia="en-ZA"/>
        </w:rPr>
      </w:pPr>
      <w:del w:id="513" w:author="Mutali Nepfumbada" w:date="2022-11-02T08:10:00Z">
        <w:r w:rsidRPr="00F849E0" w:rsidDel="00F849E0">
          <w:rPr>
            <w:rPrChange w:id="514" w:author="Mutali Nepfumbada" w:date="2022-11-02T08:10:00Z">
              <w:rPr>
                <w:rStyle w:val="Hyperlink"/>
                <w:bCs w:val="0"/>
              </w:rPr>
            </w:rPrChange>
          </w:rPr>
          <w:delText>10.</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15" w:author="Mutali Nepfumbada" w:date="2022-11-02T08:10:00Z">
              <w:rPr>
                <w:rStyle w:val="Hyperlink"/>
                <w:bCs w:val="0"/>
              </w:rPr>
            </w:rPrChange>
          </w:rPr>
          <w:delText>Vergelegen Technical Performance</w:delText>
        </w:r>
        <w:r w:rsidDel="00F849E0">
          <w:rPr>
            <w:webHidden/>
          </w:rPr>
          <w:tab/>
        </w:r>
      </w:del>
      <w:del w:id="516" w:author="Mutali Nepfumbada" w:date="2022-11-02T08:06:00Z">
        <w:r w:rsidDel="00A934D1">
          <w:rPr>
            <w:webHidden/>
          </w:rPr>
          <w:delText>30</w:delText>
        </w:r>
      </w:del>
    </w:p>
    <w:p w14:paraId="5CAAC43A" w14:textId="3BA0904D" w:rsidR="009E3355" w:rsidDel="00F849E0" w:rsidRDefault="009E3355">
      <w:pPr>
        <w:pStyle w:val="TOC2"/>
        <w:rPr>
          <w:del w:id="517" w:author="Mutali Nepfumbada" w:date="2022-11-02T08:10:00Z"/>
          <w:rFonts w:asciiTheme="minorHAnsi" w:eastAsiaTheme="minorEastAsia" w:hAnsiTheme="minorHAnsi" w:cstheme="minorBidi"/>
          <w:noProof/>
          <w:color w:val="auto"/>
          <w:sz w:val="22"/>
          <w:szCs w:val="22"/>
          <w:lang w:val="en-ZA" w:eastAsia="en-ZA"/>
        </w:rPr>
      </w:pPr>
      <w:del w:id="518" w:author="Mutali Nepfumbada" w:date="2022-11-02T08:10:00Z">
        <w:r w:rsidRPr="00F849E0" w:rsidDel="00F849E0">
          <w:rPr>
            <w:rPrChange w:id="519" w:author="Mutali Nepfumbada" w:date="2022-11-02T08:10:00Z">
              <w:rPr>
                <w:rStyle w:val="Hyperlink"/>
                <w:noProof/>
              </w:rPr>
            </w:rPrChange>
          </w:rPr>
          <w:delText>10.1.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0" w:author="Mutali Nepfumbada" w:date="2022-11-02T08:10:00Z">
              <w:rPr>
                <w:rStyle w:val="Hyperlink"/>
                <w:noProof/>
              </w:rPr>
            </w:rPrChange>
          </w:rPr>
          <w:delText>Summary</w:delText>
        </w:r>
        <w:r w:rsidDel="00F849E0">
          <w:rPr>
            <w:noProof/>
            <w:webHidden/>
          </w:rPr>
          <w:tab/>
        </w:r>
      </w:del>
      <w:del w:id="521" w:author="Mutali Nepfumbada" w:date="2022-11-02T08:06:00Z">
        <w:r w:rsidDel="00A934D1">
          <w:rPr>
            <w:noProof/>
            <w:webHidden/>
          </w:rPr>
          <w:delText>30</w:delText>
        </w:r>
      </w:del>
    </w:p>
    <w:p w14:paraId="1E36CA73" w14:textId="19CCAC65" w:rsidR="009E3355" w:rsidDel="00F849E0" w:rsidRDefault="009E3355">
      <w:pPr>
        <w:pStyle w:val="TOC2"/>
        <w:rPr>
          <w:del w:id="522" w:author="Mutali Nepfumbada" w:date="2022-11-02T08:10:00Z"/>
          <w:rFonts w:asciiTheme="minorHAnsi" w:eastAsiaTheme="minorEastAsia" w:hAnsiTheme="minorHAnsi" w:cstheme="minorBidi"/>
          <w:noProof/>
          <w:color w:val="auto"/>
          <w:sz w:val="22"/>
          <w:szCs w:val="22"/>
          <w:lang w:val="en-ZA" w:eastAsia="en-ZA"/>
        </w:rPr>
      </w:pPr>
      <w:del w:id="523" w:author="Mutali Nepfumbada" w:date="2022-11-02T08:10:00Z">
        <w:r w:rsidRPr="00F849E0" w:rsidDel="00F849E0">
          <w:rPr>
            <w:rPrChange w:id="524" w:author="Mutali Nepfumbada" w:date="2022-11-02T08:10:00Z">
              <w:rPr>
                <w:rStyle w:val="Hyperlink"/>
                <w:noProof/>
              </w:rPr>
            </w:rPrChange>
          </w:rPr>
          <w:delText>10.2.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5" w:author="Mutali Nepfumbada" w:date="2022-11-02T08:10:00Z">
              <w:rPr>
                <w:rStyle w:val="Hyperlink"/>
                <w:noProof/>
              </w:rPr>
            </w:rPrChange>
          </w:rPr>
          <w:delText>System Design</w:delText>
        </w:r>
        <w:r w:rsidDel="00F849E0">
          <w:rPr>
            <w:noProof/>
            <w:webHidden/>
          </w:rPr>
          <w:tab/>
        </w:r>
      </w:del>
      <w:del w:id="526" w:author="Mutali Nepfumbada" w:date="2022-11-02T08:06:00Z">
        <w:r w:rsidDel="00A934D1">
          <w:rPr>
            <w:noProof/>
            <w:webHidden/>
          </w:rPr>
          <w:delText>30</w:delText>
        </w:r>
      </w:del>
    </w:p>
    <w:p w14:paraId="37016E67" w14:textId="5BFE7109" w:rsidR="009E3355" w:rsidDel="00F849E0" w:rsidRDefault="009E3355">
      <w:pPr>
        <w:pStyle w:val="TOC2"/>
        <w:rPr>
          <w:del w:id="527" w:author="Mutali Nepfumbada" w:date="2022-11-02T08:10:00Z"/>
          <w:rFonts w:asciiTheme="minorHAnsi" w:eastAsiaTheme="minorEastAsia" w:hAnsiTheme="minorHAnsi" w:cstheme="minorBidi"/>
          <w:noProof/>
          <w:color w:val="auto"/>
          <w:sz w:val="22"/>
          <w:szCs w:val="22"/>
          <w:lang w:val="en-ZA" w:eastAsia="en-ZA"/>
        </w:rPr>
      </w:pPr>
      <w:del w:id="528" w:author="Mutali Nepfumbada" w:date="2022-11-02T08:10:00Z">
        <w:r w:rsidRPr="00F849E0" w:rsidDel="00F849E0">
          <w:rPr>
            <w:rPrChange w:id="529" w:author="Mutali Nepfumbada" w:date="2022-11-02T08:10:00Z">
              <w:rPr>
                <w:rStyle w:val="Hyperlink"/>
                <w:noProof/>
                <w:lang w:eastAsia="en-US"/>
              </w:rPr>
            </w:rPrChange>
          </w:rPr>
          <w:delText>10.3.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0" w:author="Mutali Nepfumbada" w:date="2022-11-02T08:10:00Z">
              <w:rPr>
                <w:rStyle w:val="Hyperlink"/>
                <w:noProof/>
                <w:lang w:eastAsia="en-US"/>
              </w:rPr>
            </w:rPrChange>
          </w:rPr>
          <w:delText>Data Analysed</w:delText>
        </w:r>
        <w:r w:rsidDel="00F849E0">
          <w:rPr>
            <w:noProof/>
            <w:webHidden/>
          </w:rPr>
          <w:tab/>
        </w:r>
      </w:del>
      <w:del w:id="531" w:author="Mutali Nepfumbada" w:date="2022-11-02T08:06:00Z">
        <w:r w:rsidDel="00A934D1">
          <w:rPr>
            <w:noProof/>
            <w:webHidden/>
          </w:rPr>
          <w:delText>31</w:delText>
        </w:r>
      </w:del>
    </w:p>
    <w:p w14:paraId="4CF529FA" w14:textId="4B435803" w:rsidR="009E3355" w:rsidDel="00F849E0" w:rsidRDefault="009E3355">
      <w:pPr>
        <w:pStyle w:val="TOC2"/>
        <w:rPr>
          <w:del w:id="532" w:author="Mutali Nepfumbada" w:date="2022-11-02T08:10:00Z"/>
          <w:rFonts w:asciiTheme="minorHAnsi" w:eastAsiaTheme="minorEastAsia" w:hAnsiTheme="minorHAnsi" w:cstheme="minorBidi"/>
          <w:noProof/>
          <w:color w:val="auto"/>
          <w:sz w:val="22"/>
          <w:szCs w:val="22"/>
          <w:lang w:val="en-ZA" w:eastAsia="en-ZA"/>
        </w:rPr>
      </w:pPr>
      <w:del w:id="533" w:author="Mutali Nepfumbada" w:date="2022-11-02T08:10:00Z">
        <w:r w:rsidRPr="00F849E0" w:rsidDel="00F849E0">
          <w:rPr>
            <w:rPrChange w:id="534" w:author="Mutali Nepfumbada" w:date="2022-11-02T08:10:00Z">
              <w:rPr>
                <w:rStyle w:val="Hyperlink"/>
                <w:noProof/>
              </w:rPr>
            </w:rPrChange>
          </w:rPr>
          <w:delText>10.4.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5" w:author="Mutali Nepfumbada" w:date="2022-11-02T08:10:00Z">
              <w:rPr>
                <w:rStyle w:val="Hyperlink"/>
                <w:noProof/>
              </w:rPr>
            </w:rPrChange>
          </w:rPr>
          <w:delText>Vergelegen Irradiation Vs Forecast</w:delText>
        </w:r>
        <w:r w:rsidDel="00F849E0">
          <w:rPr>
            <w:noProof/>
            <w:webHidden/>
          </w:rPr>
          <w:tab/>
        </w:r>
      </w:del>
      <w:del w:id="536" w:author="Mutali Nepfumbada" w:date="2022-11-02T08:06:00Z">
        <w:r w:rsidDel="00A934D1">
          <w:rPr>
            <w:noProof/>
            <w:webHidden/>
          </w:rPr>
          <w:delText>31</w:delText>
        </w:r>
      </w:del>
    </w:p>
    <w:p w14:paraId="74583D60" w14:textId="71943A96" w:rsidR="009E3355" w:rsidDel="00F849E0" w:rsidRDefault="009E3355">
      <w:pPr>
        <w:pStyle w:val="TOC2"/>
        <w:rPr>
          <w:del w:id="537" w:author="Mutali Nepfumbada" w:date="2022-11-02T08:10:00Z"/>
          <w:rFonts w:asciiTheme="minorHAnsi" w:eastAsiaTheme="minorEastAsia" w:hAnsiTheme="minorHAnsi" w:cstheme="minorBidi"/>
          <w:noProof/>
          <w:color w:val="auto"/>
          <w:sz w:val="22"/>
          <w:szCs w:val="22"/>
          <w:lang w:val="en-ZA" w:eastAsia="en-ZA"/>
        </w:rPr>
      </w:pPr>
      <w:del w:id="538" w:author="Mutali Nepfumbada" w:date="2022-11-02T08:10:00Z">
        <w:r w:rsidRPr="00F849E0" w:rsidDel="00F849E0">
          <w:rPr>
            <w:rPrChange w:id="539" w:author="Mutali Nepfumbada" w:date="2022-11-02T08:10:00Z">
              <w:rPr>
                <w:rStyle w:val="Hyperlink"/>
                <w:noProof/>
              </w:rPr>
            </w:rPrChange>
          </w:rPr>
          <w:delText>10.5.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40" w:author="Mutali Nepfumbada" w:date="2022-11-02T08:10:00Z">
              <w:rPr>
                <w:rStyle w:val="Hyperlink"/>
                <w:noProof/>
              </w:rPr>
            </w:rPrChange>
          </w:rPr>
          <w:delText>Vergelegen Availability vs Forecast</w:delText>
        </w:r>
        <w:r w:rsidDel="00F849E0">
          <w:rPr>
            <w:noProof/>
            <w:webHidden/>
          </w:rPr>
          <w:tab/>
        </w:r>
      </w:del>
      <w:del w:id="541" w:author="Mutali Nepfumbada" w:date="2022-11-02T08:06:00Z">
        <w:r w:rsidDel="00A934D1">
          <w:rPr>
            <w:noProof/>
            <w:webHidden/>
          </w:rPr>
          <w:delText>32</w:delText>
        </w:r>
      </w:del>
    </w:p>
    <w:p w14:paraId="783778BE" w14:textId="5E9881FA" w:rsidR="009E3355" w:rsidDel="00F849E0" w:rsidRDefault="009E3355">
      <w:pPr>
        <w:pStyle w:val="TOC2"/>
        <w:rPr>
          <w:del w:id="542" w:author="Mutali Nepfumbada" w:date="2022-11-02T08:10:00Z"/>
          <w:rFonts w:asciiTheme="minorHAnsi" w:eastAsiaTheme="minorEastAsia" w:hAnsiTheme="minorHAnsi" w:cstheme="minorBidi"/>
          <w:noProof/>
          <w:color w:val="auto"/>
          <w:sz w:val="22"/>
          <w:szCs w:val="22"/>
          <w:lang w:val="en-ZA" w:eastAsia="en-ZA"/>
        </w:rPr>
      </w:pPr>
      <w:del w:id="543" w:author="Mutali Nepfumbada" w:date="2022-11-02T08:10:00Z">
        <w:r w:rsidRPr="00F849E0" w:rsidDel="00F849E0">
          <w:rPr>
            <w:rPrChange w:id="544" w:author="Mutali Nepfumbada" w:date="2022-11-02T08:10:00Z">
              <w:rPr>
                <w:rStyle w:val="Hyperlink"/>
                <w:noProof/>
              </w:rPr>
            </w:rPrChange>
          </w:rPr>
          <w:delText>10.6.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45" w:author="Mutali Nepfumbada" w:date="2022-11-02T08:10:00Z">
              <w:rPr>
                <w:rStyle w:val="Hyperlink"/>
                <w:noProof/>
              </w:rPr>
            </w:rPrChange>
          </w:rPr>
          <w:delText>Vergelegen Performance Ratio vs Forecast</w:delText>
        </w:r>
        <w:r w:rsidDel="00F849E0">
          <w:rPr>
            <w:noProof/>
            <w:webHidden/>
          </w:rPr>
          <w:tab/>
        </w:r>
      </w:del>
      <w:del w:id="546" w:author="Mutali Nepfumbada" w:date="2022-11-02T08:06:00Z">
        <w:r w:rsidDel="00A934D1">
          <w:rPr>
            <w:noProof/>
            <w:webHidden/>
          </w:rPr>
          <w:delText>34</w:delText>
        </w:r>
      </w:del>
    </w:p>
    <w:p w14:paraId="03200E62" w14:textId="1BBF4CD5" w:rsidR="009E3355" w:rsidDel="00F849E0" w:rsidRDefault="009E3355">
      <w:pPr>
        <w:pStyle w:val="TOC2"/>
        <w:rPr>
          <w:del w:id="547" w:author="Mutali Nepfumbada" w:date="2022-11-02T08:10:00Z"/>
          <w:rFonts w:asciiTheme="minorHAnsi" w:eastAsiaTheme="minorEastAsia" w:hAnsiTheme="minorHAnsi" w:cstheme="minorBidi"/>
          <w:noProof/>
          <w:color w:val="auto"/>
          <w:sz w:val="22"/>
          <w:szCs w:val="22"/>
          <w:lang w:val="en-ZA" w:eastAsia="en-ZA"/>
        </w:rPr>
      </w:pPr>
      <w:del w:id="548" w:author="Mutali Nepfumbada" w:date="2022-11-02T08:10:00Z">
        <w:r w:rsidRPr="00F849E0" w:rsidDel="00F849E0">
          <w:rPr>
            <w:rPrChange w:id="549" w:author="Mutali Nepfumbada" w:date="2022-11-02T08:10:00Z">
              <w:rPr>
                <w:rStyle w:val="Hyperlink"/>
                <w:noProof/>
              </w:rPr>
            </w:rPrChange>
          </w:rPr>
          <w:delText>10.7.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50" w:author="Mutali Nepfumbada" w:date="2022-11-02T08:10:00Z">
              <w:rPr>
                <w:rStyle w:val="Hyperlink"/>
                <w:noProof/>
              </w:rPr>
            </w:rPrChange>
          </w:rPr>
          <w:delText>Vergelegen Production vs Forecast</w:delText>
        </w:r>
        <w:r w:rsidDel="00F849E0">
          <w:rPr>
            <w:noProof/>
            <w:webHidden/>
          </w:rPr>
          <w:tab/>
        </w:r>
      </w:del>
      <w:del w:id="551" w:author="Mutali Nepfumbada" w:date="2022-11-02T08:06:00Z">
        <w:r w:rsidDel="00A934D1">
          <w:rPr>
            <w:noProof/>
            <w:webHidden/>
          </w:rPr>
          <w:delText>35</w:delText>
        </w:r>
      </w:del>
    </w:p>
    <w:p w14:paraId="7FD474BA" w14:textId="14F34845" w:rsidR="009E3355" w:rsidDel="00F849E0" w:rsidRDefault="009E3355">
      <w:pPr>
        <w:pStyle w:val="TOC1"/>
        <w:rPr>
          <w:del w:id="552" w:author="Mutali Nepfumbada" w:date="2022-11-02T08:10:00Z"/>
          <w:rFonts w:asciiTheme="minorHAnsi" w:eastAsiaTheme="minorEastAsia" w:hAnsiTheme="minorHAnsi" w:cstheme="minorBidi"/>
          <w:bCs w:val="0"/>
          <w:color w:val="auto"/>
          <w:sz w:val="22"/>
          <w:szCs w:val="22"/>
          <w:lang w:val="en-ZA" w:eastAsia="en-ZA"/>
        </w:rPr>
      </w:pPr>
      <w:del w:id="553" w:author="Mutali Nepfumbada" w:date="2022-11-02T08:10:00Z">
        <w:r w:rsidRPr="00F849E0" w:rsidDel="00F849E0">
          <w:rPr>
            <w:rPrChange w:id="554" w:author="Mutali Nepfumbada" w:date="2022-11-02T08:10:00Z">
              <w:rPr>
                <w:rStyle w:val="Hyperlink"/>
                <w:bCs w:val="0"/>
              </w:rPr>
            </w:rPrChange>
          </w:rPr>
          <w:delText>11.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55" w:author="Mutali Nepfumbada" w:date="2022-11-02T08:10:00Z">
              <w:rPr>
                <w:rStyle w:val="Hyperlink"/>
                <w:bCs w:val="0"/>
              </w:rPr>
            </w:rPrChange>
          </w:rPr>
          <w:delText>Events</w:delText>
        </w:r>
        <w:r w:rsidDel="00F849E0">
          <w:rPr>
            <w:webHidden/>
          </w:rPr>
          <w:tab/>
        </w:r>
      </w:del>
      <w:del w:id="556" w:author="Mutali Nepfumbada" w:date="2022-11-02T08:06:00Z">
        <w:r w:rsidDel="00A934D1">
          <w:rPr>
            <w:webHidden/>
          </w:rPr>
          <w:delText>37</w:delText>
        </w:r>
      </w:del>
    </w:p>
    <w:p w14:paraId="148F0D72" w14:textId="54283E15" w:rsidR="009E3355" w:rsidDel="00F849E0" w:rsidRDefault="009E3355">
      <w:pPr>
        <w:pStyle w:val="TOC2"/>
        <w:rPr>
          <w:del w:id="557" w:author="Mutali Nepfumbada" w:date="2022-11-02T08:10:00Z"/>
          <w:rFonts w:asciiTheme="minorHAnsi" w:eastAsiaTheme="minorEastAsia" w:hAnsiTheme="minorHAnsi" w:cstheme="minorBidi"/>
          <w:noProof/>
          <w:color w:val="auto"/>
          <w:sz w:val="22"/>
          <w:szCs w:val="22"/>
          <w:lang w:val="en-ZA" w:eastAsia="en-ZA"/>
        </w:rPr>
      </w:pPr>
      <w:del w:id="558" w:author="Mutali Nepfumbada" w:date="2022-11-02T08:10:00Z">
        <w:r w:rsidRPr="00F849E0" w:rsidDel="00F849E0">
          <w:rPr>
            <w:rPrChange w:id="559" w:author="Mutali Nepfumbada" w:date="2022-11-02T08:10:00Z">
              <w:rPr>
                <w:rStyle w:val="Hyperlink"/>
                <w:noProof/>
              </w:rPr>
            </w:rPrChange>
          </w:rPr>
          <w:delText>11.1.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0" w:author="Mutali Nepfumbada" w:date="2022-11-02T08:10:00Z">
              <w:rPr>
                <w:rStyle w:val="Hyperlink"/>
                <w:noProof/>
              </w:rPr>
            </w:rPrChange>
          </w:rPr>
          <w:delText>Health and Safety</w:delText>
        </w:r>
        <w:r w:rsidDel="00F849E0">
          <w:rPr>
            <w:noProof/>
            <w:webHidden/>
          </w:rPr>
          <w:tab/>
        </w:r>
      </w:del>
      <w:del w:id="561" w:author="Mutali Nepfumbada" w:date="2022-11-02T08:06:00Z">
        <w:r w:rsidDel="00A934D1">
          <w:rPr>
            <w:noProof/>
            <w:webHidden/>
          </w:rPr>
          <w:delText>37</w:delText>
        </w:r>
      </w:del>
    </w:p>
    <w:p w14:paraId="4F037AFF" w14:textId="26E27C41" w:rsidR="009E3355" w:rsidDel="00F849E0" w:rsidRDefault="009E3355">
      <w:pPr>
        <w:pStyle w:val="TOC2"/>
        <w:rPr>
          <w:del w:id="562" w:author="Mutali Nepfumbada" w:date="2022-11-02T08:10:00Z"/>
          <w:rFonts w:asciiTheme="minorHAnsi" w:eastAsiaTheme="minorEastAsia" w:hAnsiTheme="minorHAnsi" w:cstheme="minorBidi"/>
          <w:noProof/>
          <w:color w:val="auto"/>
          <w:sz w:val="22"/>
          <w:szCs w:val="22"/>
          <w:lang w:val="en-ZA" w:eastAsia="en-ZA"/>
        </w:rPr>
      </w:pPr>
      <w:del w:id="563" w:author="Mutali Nepfumbada" w:date="2022-11-02T08:10:00Z">
        <w:r w:rsidRPr="00F849E0" w:rsidDel="00F849E0">
          <w:rPr>
            <w:rPrChange w:id="564" w:author="Mutali Nepfumbada" w:date="2022-11-02T08:10:00Z">
              <w:rPr>
                <w:rStyle w:val="Hyperlink"/>
                <w:noProof/>
              </w:rPr>
            </w:rPrChange>
          </w:rPr>
          <w:delText>11.2.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5" w:author="Mutali Nepfumbada" w:date="2022-11-02T08:10:00Z">
              <w:rPr>
                <w:rStyle w:val="Hyperlink"/>
                <w:noProof/>
              </w:rPr>
            </w:rPrChange>
          </w:rPr>
          <w:delText>Scheduled Maintenance</w:delText>
        </w:r>
        <w:r w:rsidDel="00F849E0">
          <w:rPr>
            <w:noProof/>
            <w:webHidden/>
          </w:rPr>
          <w:tab/>
        </w:r>
      </w:del>
      <w:del w:id="566" w:author="Mutali Nepfumbada" w:date="2022-11-02T08:06:00Z">
        <w:r w:rsidDel="00A934D1">
          <w:rPr>
            <w:noProof/>
            <w:webHidden/>
          </w:rPr>
          <w:delText>37</w:delText>
        </w:r>
      </w:del>
    </w:p>
    <w:p w14:paraId="53926566" w14:textId="59C58E2C" w:rsidR="009E3355" w:rsidDel="00F849E0" w:rsidRDefault="009E3355">
      <w:pPr>
        <w:pStyle w:val="TOC2"/>
        <w:rPr>
          <w:del w:id="567" w:author="Mutali Nepfumbada" w:date="2022-11-02T08:10:00Z"/>
          <w:rFonts w:asciiTheme="minorHAnsi" w:eastAsiaTheme="minorEastAsia" w:hAnsiTheme="minorHAnsi" w:cstheme="minorBidi"/>
          <w:noProof/>
          <w:color w:val="auto"/>
          <w:sz w:val="22"/>
          <w:szCs w:val="22"/>
          <w:lang w:val="en-ZA" w:eastAsia="en-ZA"/>
        </w:rPr>
      </w:pPr>
      <w:del w:id="568" w:author="Mutali Nepfumbada" w:date="2022-11-02T08:10:00Z">
        <w:r w:rsidRPr="00F849E0" w:rsidDel="00F849E0">
          <w:rPr>
            <w:rPrChange w:id="569" w:author="Mutali Nepfumbada" w:date="2022-11-02T08:10:00Z">
              <w:rPr>
                <w:rStyle w:val="Hyperlink"/>
                <w:noProof/>
              </w:rPr>
            </w:rPrChange>
          </w:rPr>
          <w:delText>11.3.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70" w:author="Mutali Nepfumbada" w:date="2022-11-02T08:10:00Z">
              <w:rPr>
                <w:rStyle w:val="Hyperlink"/>
                <w:noProof/>
              </w:rPr>
            </w:rPrChange>
          </w:rPr>
          <w:delText>Unscheduled Maintenance</w:delText>
        </w:r>
        <w:r w:rsidDel="00F849E0">
          <w:rPr>
            <w:noProof/>
            <w:webHidden/>
          </w:rPr>
          <w:tab/>
        </w:r>
      </w:del>
      <w:del w:id="571" w:author="Mutali Nepfumbada" w:date="2022-11-02T08:06:00Z">
        <w:r w:rsidDel="00A934D1">
          <w:rPr>
            <w:noProof/>
            <w:webHidden/>
          </w:rPr>
          <w:delText>37</w:delText>
        </w:r>
      </w:del>
    </w:p>
    <w:p w14:paraId="3248CEF3" w14:textId="0AEC0F8B" w:rsidR="009E3355" w:rsidDel="00F849E0" w:rsidRDefault="009E3355">
      <w:pPr>
        <w:pStyle w:val="TOC2"/>
        <w:rPr>
          <w:del w:id="572" w:author="Mutali Nepfumbada" w:date="2022-11-02T08:10:00Z"/>
          <w:rFonts w:asciiTheme="minorHAnsi" w:eastAsiaTheme="minorEastAsia" w:hAnsiTheme="minorHAnsi" w:cstheme="minorBidi"/>
          <w:noProof/>
          <w:color w:val="auto"/>
          <w:sz w:val="22"/>
          <w:szCs w:val="22"/>
          <w:lang w:val="en-ZA" w:eastAsia="en-ZA"/>
        </w:rPr>
      </w:pPr>
      <w:del w:id="573" w:author="Mutali Nepfumbada" w:date="2022-11-02T08:10:00Z">
        <w:r w:rsidRPr="00F849E0" w:rsidDel="00F849E0">
          <w:rPr>
            <w:rPrChange w:id="574" w:author="Mutali Nepfumbada" w:date="2022-11-02T08:10:00Z">
              <w:rPr>
                <w:rStyle w:val="Hyperlink"/>
                <w:noProof/>
              </w:rPr>
            </w:rPrChange>
          </w:rPr>
          <w:delText>11.4.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75" w:author="Mutali Nepfumbada" w:date="2022-11-02T08:10:00Z">
              <w:rPr>
                <w:rStyle w:val="Hyperlink"/>
                <w:noProof/>
              </w:rPr>
            </w:rPrChange>
          </w:rPr>
          <w:delText>Spare Parts</w:delText>
        </w:r>
        <w:r w:rsidDel="00F849E0">
          <w:rPr>
            <w:noProof/>
            <w:webHidden/>
          </w:rPr>
          <w:tab/>
        </w:r>
      </w:del>
      <w:del w:id="576" w:author="Mutali Nepfumbada" w:date="2022-11-02T08:06:00Z">
        <w:r w:rsidDel="00A934D1">
          <w:rPr>
            <w:noProof/>
            <w:webHidden/>
          </w:rPr>
          <w:delText>38</w:delText>
        </w:r>
      </w:del>
    </w:p>
    <w:p w14:paraId="2E381266" w14:textId="1D1D0E02" w:rsidR="009E3355" w:rsidDel="00F849E0" w:rsidRDefault="009E3355">
      <w:pPr>
        <w:pStyle w:val="TOC1"/>
        <w:rPr>
          <w:del w:id="577" w:author="Mutali Nepfumbada" w:date="2022-11-02T08:10:00Z"/>
          <w:rFonts w:asciiTheme="minorHAnsi" w:eastAsiaTheme="minorEastAsia" w:hAnsiTheme="minorHAnsi" w:cstheme="minorBidi"/>
          <w:bCs w:val="0"/>
          <w:color w:val="auto"/>
          <w:sz w:val="22"/>
          <w:szCs w:val="22"/>
          <w:lang w:val="en-ZA" w:eastAsia="en-ZA"/>
        </w:rPr>
      </w:pPr>
      <w:del w:id="578" w:author="Mutali Nepfumbada" w:date="2022-11-02T08:10:00Z">
        <w:r w:rsidRPr="00F849E0" w:rsidDel="00F849E0">
          <w:rPr>
            <w:rPrChange w:id="579" w:author="Mutali Nepfumbada" w:date="2022-11-02T08:10:00Z">
              <w:rPr>
                <w:rStyle w:val="Hyperlink"/>
                <w:bCs w:val="0"/>
              </w:rPr>
            </w:rPrChange>
          </w:rPr>
          <w:delText>12.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0" w:author="Mutali Nepfumbada" w:date="2022-11-02T08:10:00Z">
              <w:rPr>
                <w:rStyle w:val="Hyperlink"/>
                <w:bCs w:val="0"/>
              </w:rPr>
            </w:rPrChange>
          </w:rPr>
          <w:delText>Documents Reviewed</w:delText>
        </w:r>
        <w:r w:rsidDel="00F849E0">
          <w:rPr>
            <w:webHidden/>
          </w:rPr>
          <w:tab/>
        </w:r>
      </w:del>
      <w:del w:id="581" w:author="Mutali Nepfumbada" w:date="2022-11-02T08:06:00Z">
        <w:r w:rsidDel="00A934D1">
          <w:rPr>
            <w:webHidden/>
          </w:rPr>
          <w:delText>39</w:delText>
        </w:r>
      </w:del>
    </w:p>
    <w:p w14:paraId="3826AFE4" w14:textId="7EAF1347" w:rsidR="009E3355" w:rsidDel="00F849E0" w:rsidRDefault="009E3355">
      <w:pPr>
        <w:pStyle w:val="TOC1"/>
        <w:rPr>
          <w:del w:id="582" w:author="Mutali Nepfumbada" w:date="2022-11-02T08:10:00Z"/>
          <w:rFonts w:asciiTheme="minorHAnsi" w:eastAsiaTheme="minorEastAsia" w:hAnsiTheme="minorHAnsi" w:cstheme="minorBidi"/>
          <w:bCs w:val="0"/>
          <w:color w:val="auto"/>
          <w:sz w:val="22"/>
          <w:szCs w:val="22"/>
          <w:lang w:val="en-ZA" w:eastAsia="en-ZA"/>
        </w:rPr>
      </w:pPr>
      <w:del w:id="583" w:author="Mutali Nepfumbada" w:date="2022-11-02T08:10:00Z">
        <w:r w:rsidRPr="00F849E0" w:rsidDel="00F849E0">
          <w:rPr>
            <w:rPrChange w:id="584" w:author="Mutali Nepfumbada" w:date="2022-11-02T08:10:00Z">
              <w:rPr>
                <w:rStyle w:val="Hyperlink"/>
                <w:bCs w:val="0"/>
              </w:rPr>
            </w:rPrChange>
          </w:rPr>
          <w:delText>A1.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5" w:author="Mutali Nepfumbada" w:date="2022-11-02T08:10:00Z">
              <w:rPr>
                <w:rStyle w:val="Hyperlink"/>
                <w:bCs w:val="0"/>
              </w:rPr>
            </w:rPrChange>
          </w:rPr>
          <w:delText xml:space="preserve">Site Visit Report – Vergelegen </w:delText>
        </w:r>
        <w:r w:rsidDel="00F849E0">
          <w:rPr>
            <w:webHidden/>
          </w:rPr>
          <w:tab/>
        </w:r>
      </w:del>
      <w:del w:id="586" w:author="Mutali Nepfumbada" w:date="2022-11-02T08:06:00Z">
        <w:r w:rsidDel="00A934D1">
          <w:rPr>
            <w:webHidden/>
          </w:rPr>
          <w:delText>40</w:delText>
        </w:r>
      </w:del>
    </w:p>
    <w:p w14:paraId="3F3699B1" w14:textId="1D837F9C" w:rsidR="009E3355" w:rsidDel="00F849E0" w:rsidRDefault="009E3355">
      <w:pPr>
        <w:pStyle w:val="TOC1"/>
        <w:rPr>
          <w:del w:id="587" w:author="Mutali Nepfumbada" w:date="2022-11-02T08:10:00Z"/>
          <w:rFonts w:asciiTheme="minorHAnsi" w:eastAsiaTheme="minorEastAsia" w:hAnsiTheme="minorHAnsi" w:cstheme="minorBidi"/>
          <w:bCs w:val="0"/>
          <w:color w:val="auto"/>
          <w:sz w:val="22"/>
          <w:szCs w:val="22"/>
          <w:lang w:val="en-ZA" w:eastAsia="en-ZA"/>
        </w:rPr>
      </w:pPr>
      <w:del w:id="588" w:author="Mutali Nepfumbada" w:date="2022-11-02T08:10:00Z">
        <w:r w:rsidRPr="00F849E0" w:rsidDel="00F849E0">
          <w:rPr>
            <w:rPrChange w:id="589" w:author="Mutali Nepfumbada" w:date="2022-11-02T08:10:00Z">
              <w:rPr>
                <w:rStyle w:val="Hyperlink"/>
                <w:bCs w:val="0"/>
              </w:rPr>
            </w:rPrChange>
          </w:rPr>
          <w:delText>B1.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90" w:author="Mutali Nepfumbada" w:date="2022-11-02T08:10:00Z">
              <w:rPr>
                <w:rStyle w:val="Hyperlink"/>
                <w:bCs w:val="0"/>
              </w:rPr>
            </w:rPrChange>
          </w:rPr>
          <w:delText>Site Visit Report – Midstream</w:delText>
        </w:r>
        <w:r w:rsidDel="00F849E0">
          <w:rPr>
            <w:webHidden/>
          </w:rPr>
          <w:tab/>
        </w:r>
      </w:del>
      <w:del w:id="591" w:author="Mutali Nepfumbada" w:date="2022-11-02T08:06:00Z">
        <w:r w:rsidDel="00A934D1">
          <w:rPr>
            <w:webHidden/>
          </w:rPr>
          <w:delText>41</w:delText>
        </w:r>
      </w:del>
    </w:p>
    <w:p w14:paraId="2CB2E94D" w14:textId="58C33E0A" w:rsidR="009E3355" w:rsidDel="00F849E0" w:rsidRDefault="009E3355">
      <w:pPr>
        <w:pStyle w:val="TOC1"/>
        <w:rPr>
          <w:del w:id="592" w:author="Mutali Nepfumbada" w:date="2022-11-02T08:10:00Z"/>
          <w:rFonts w:asciiTheme="minorHAnsi" w:eastAsiaTheme="minorEastAsia" w:hAnsiTheme="minorHAnsi" w:cstheme="minorBidi"/>
          <w:bCs w:val="0"/>
          <w:color w:val="auto"/>
          <w:sz w:val="22"/>
          <w:szCs w:val="22"/>
          <w:lang w:val="en-ZA" w:eastAsia="en-ZA"/>
        </w:rPr>
      </w:pPr>
      <w:del w:id="593" w:author="Mutali Nepfumbada" w:date="2022-11-02T08:10:00Z">
        <w:r w:rsidRPr="00F849E0" w:rsidDel="00F849E0">
          <w:rPr>
            <w:rPrChange w:id="594" w:author="Mutali Nepfumbada" w:date="2022-11-02T08:10:00Z">
              <w:rPr>
                <w:rStyle w:val="Hyperlink"/>
                <w:bCs w:val="0"/>
              </w:rPr>
            </w:rPrChange>
          </w:rPr>
          <w:delText>C1.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95" w:author="Mutali Nepfumbada" w:date="2022-11-02T08:10:00Z">
              <w:rPr>
                <w:rStyle w:val="Hyperlink"/>
                <w:bCs w:val="0"/>
              </w:rPr>
            </w:rPrChange>
          </w:rPr>
          <w:delText xml:space="preserve">Site Visit Report – Durbanville </w:delText>
        </w:r>
        <w:r w:rsidDel="00F849E0">
          <w:rPr>
            <w:webHidden/>
          </w:rPr>
          <w:tab/>
        </w:r>
      </w:del>
      <w:del w:id="596" w:author="Mutali Nepfumbada" w:date="2022-11-02T08:06:00Z">
        <w:r w:rsidDel="00A934D1">
          <w:rPr>
            <w:webHidden/>
          </w:rPr>
          <w:delText>42</w:delText>
        </w:r>
      </w:del>
    </w:p>
    <w:p w14:paraId="3D2B5FAD" w14:textId="66AD0C2E" w:rsidR="008C60F0" w:rsidRPr="00D82B8B" w:rsidRDefault="001301E2" w:rsidP="008C60F0">
      <w:r w:rsidRPr="00D82B8B">
        <w:rPr>
          <w:noProof/>
        </w:rPr>
        <w:fldChar w:fldCharType="end"/>
      </w:r>
    </w:p>
    <w:p w14:paraId="151CF6C1" w14:textId="77777777" w:rsidR="004A2B2E" w:rsidRDefault="004A2B2E" w:rsidP="00C92C90">
      <w:pPr>
        <w:rPr>
          <w:ins w:id="597" w:author="Chanda Nxumalo" w:date="2022-10-18T11:40:00Z"/>
          <w:color w:val="5F0505"/>
          <w:sz w:val="32"/>
          <w:szCs w:val="32"/>
        </w:rPr>
        <w:sectPr w:rsidR="004A2B2E" w:rsidSect="006C75D2">
          <w:headerReference w:type="default" r:id="rId22"/>
          <w:pgSz w:w="11907" w:h="16840" w:code="9"/>
          <w:pgMar w:top="1985" w:right="1179" w:bottom="1134" w:left="1179" w:header="709" w:footer="425" w:gutter="0"/>
          <w:pgNumType w:start="1"/>
          <w:cols w:space="708"/>
          <w:docGrid w:linePitch="360"/>
        </w:sectPr>
      </w:pPr>
    </w:p>
    <w:p w14:paraId="0100C8F8" w14:textId="6BB2350E" w:rsidR="00C92C90" w:rsidRPr="00D82B8B" w:rsidRDefault="00C92C90" w:rsidP="00C92C90">
      <w:pPr>
        <w:rPr>
          <w:color w:val="5F0505"/>
          <w:sz w:val="32"/>
          <w:szCs w:val="32"/>
        </w:rPr>
      </w:pPr>
      <w:r w:rsidRPr="00D82B8B">
        <w:rPr>
          <w:color w:val="5F0505"/>
          <w:sz w:val="32"/>
          <w:szCs w:val="32"/>
        </w:rPr>
        <w:lastRenderedPageBreak/>
        <w:t>List of Figures</w:t>
      </w:r>
    </w:p>
    <w:p w14:paraId="08742B6A" w14:textId="77777777" w:rsidR="00C92C90" w:rsidRPr="00D82B8B" w:rsidRDefault="00C92C90" w:rsidP="00C92C90">
      <w:pPr>
        <w:rPr>
          <w:color w:val="5F0505"/>
        </w:rPr>
      </w:pPr>
    </w:p>
    <w:p w14:paraId="0B17A596" w14:textId="4A21D891" w:rsidR="001F3DEB" w:rsidRPr="00F849E0" w:rsidRDefault="00C92C90">
      <w:pPr>
        <w:pStyle w:val="TableofFigures"/>
        <w:tabs>
          <w:tab w:val="right" w:leader="dot" w:pos="9539"/>
        </w:tabs>
        <w:rPr>
          <w:ins w:id="598" w:author="Mutali Nepfumbada" w:date="2022-11-02T08:09:00Z"/>
          <w:rFonts w:asciiTheme="minorHAnsi" w:eastAsiaTheme="minorEastAsia" w:hAnsiTheme="minorHAnsi" w:cstheme="minorBidi"/>
          <w:noProof/>
          <w:sz w:val="22"/>
          <w:szCs w:val="22"/>
          <w:lang w:val="en-ZA" w:eastAsia="en-ZA"/>
        </w:rPr>
      </w:pPr>
      <w:r w:rsidRPr="00D82B8B">
        <w:rPr>
          <w:szCs w:val="24"/>
        </w:rPr>
        <w:fldChar w:fldCharType="begin"/>
      </w:r>
      <w:r w:rsidRPr="00D82B8B">
        <w:rPr>
          <w:szCs w:val="24"/>
        </w:rPr>
        <w:instrText xml:space="preserve"> TOC \h \z \c "Figure" </w:instrText>
      </w:r>
      <w:r w:rsidRPr="00D82B8B">
        <w:rPr>
          <w:szCs w:val="24"/>
        </w:rPr>
        <w:fldChar w:fldCharType="separate"/>
      </w:r>
      <w:ins w:id="599" w:author="Mutali Nepfumbada" w:date="2022-11-02T08:09:00Z">
        <w:r w:rsidR="001F3DEB" w:rsidRPr="00F849E0">
          <w:rPr>
            <w:rStyle w:val="Hyperlink"/>
            <w:noProof/>
          </w:rPr>
          <w:fldChar w:fldCharType="begin"/>
        </w:r>
        <w:r w:rsidR="001F3DEB" w:rsidRPr="00F849E0">
          <w:rPr>
            <w:rStyle w:val="Hyperlink"/>
            <w:noProof/>
          </w:rPr>
          <w:instrText xml:space="preserve"> </w:instrText>
        </w:r>
        <w:r w:rsidR="001F3DEB" w:rsidRPr="00F849E0">
          <w:rPr>
            <w:noProof/>
          </w:rPr>
          <w:instrText>HYPERLINK \l "_Toc118269004"</w:instrText>
        </w:r>
        <w:r w:rsidR="001F3DEB" w:rsidRPr="00F849E0">
          <w:rPr>
            <w:rStyle w:val="Hyperlink"/>
            <w:noProof/>
          </w:rPr>
          <w:instrText xml:space="preserve"> </w:instrText>
        </w:r>
        <w:r w:rsidR="001F3DEB" w:rsidRPr="00F849E0">
          <w:rPr>
            <w:rStyle w:val="Hyperlink"/>
            <w:noProof/>
          </w:rPr>
        </w:r>
        <w:r w:rsidR="001F3DEB" w:rsidRPr="00F849E0">
          <w:rPr>
            <w:rStyle w:val="Hyperlink"/>
            <w:noProof/>
          </w:rPr>
          <w:fldChar w:fldCharType="separate"/>
        </w:r>
        <w:r w:rsidR="001F3DEB" w:rsidRPr="00F849E0">
          <w:rPr>
            <w:rStyle w:val="Hyperlink"/>
            <w:noProof/>
          </w:rPr>
          <w:t>Figure 2</w:t>
        </w:r>
        <w:r w:rsidR="001F3DEB" w:rsidRPr="00F849E0">
          <w:rPr>
            <w:rStyle w:val="Hyperlink"/>
            <w:noProof/>
          </w:rPr>
          <w:noBreakHyphen/>
          <w:t>1: Project Locations</w:t>
        </w:r>
        <w:r w:rsidR="001F3DEB" w:rsidRPr="00F849E0">
          <w:rPr>
            <w:noProof/>
            <w:webHidden/>
          </w:rPr>
          <w:tab/>
        </w:r>
        <w:r w:rsidR="001F3DEB" w:rsidRPr="00F849E0">
          <w:rPr>
            <w:noProof/>
            <w:webHidden/>
          </w:rPr>
          <w:fldChar w:fldCharType="begin"/>
        </w:r>
        <w:r w:rsidR="001F3DEB" w:rsidRPr="00F849E0">
          <w:rPr>
            <w:noProof/>
            <w:webHidden/>
          </w:rPr>
          <w:instrText xml:space="preserve"> PAGEREF _Toc118269004 \h </w:instrText>
        </w:r>
      </w:ins>
      <w:r w:rsidR="001F3DEB" w:rsidRPr="00F849E0">
        <w:rPr>
          <w:noProof/>
          <w:webHidden/>
        </w:rPr>
      </w:r>
      <w:r w:rsidR="001F3DEB" w:rsidRPr="00F849E0">
        <w:rPr>
          <w:noProof/>
          <w:webHidden/>
        </w:rPr>
        <w:fldChar w:fldCharType="separate"/>
      </w:r>
      <w:ins w:id="600" w:author="Mutali Nepfumbada" w:date="2022-11-02T08:09:00Z">
        <w:r w:rsidR="001F3DEB" w:rsidRPr="00F849E0">
          <w:rPr>
            <w:noProof/>
            <w:webHidden/>
          </w:rPr>
          <w:t>1</w:t>
        </w:r>
        <w:r w:rsidR="001F3DEB" w:rsidRPr="00F849E0">
          <w:rPr>
            <w:noProof/>
            <w:webHidden/>
          </w:rPr>
          <w:fldChar w:fldCharType="end"/>
        </w:r>
        <w:r w:rsidR="001F3DEB" w:rsidRPr="00F849E0">
          <w:rPr>
            <w:rStyle w:val="Hyperlink"/>
            <w:noProof/>
          </w:rPr>
          <w:fldChar w:fldCharType="end"/>
        </w:r>
      </w:ins>
    </w:p>
    <w:p w14:paraId="25382617" w14:textId="318BAFF1" w:rsidR="001F3DEB" w:rsidRPr="00F849E0" w:rsidRDefault="001F3DEB">
      <w:pPr>
        <w:pStyle w:val="TableofFigures"/>
        <w:tabs>
          <w:tab w:val="right" w:leader="dot" w:pos="9539"/>
        </w:tabs>
        <w:rPr>
          <w:ins w:id="601" w:author="Mutali Nepfumbada" w:date="2022-11-02T08:09:00Z"/>
          <w:rFonts w:asciiTheme="minorHAnsi" w:eastAsiaTheme="minorEastAsia" w:hAnsiTheme="minorHAnsi" w:cstheme="minorBidi"/>
          <w:noProof/>
          <w:sz w:val="22"/>
          <w:szCs w:val="22"/>
          <w:lang w:val="en-ZA" w:eastAsia="en-ZA"/>
        </w:rPr>
      </w:pPr>
      <w:ins w:id="60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4</w:t>
        </w:r>
        <w:r w:rsidRPr="00F849E0">
          <w:rPr>
            <w:rStyle w:val="Hyperlink"/>
            <w:noProof/>
          </w:rPr>
          <w:noBreakHyphen/>
          <w:t>1: Revenue to Date vs Forecast</w:t>
        </w:r>
        <w:r w:rsidRPr="00F849E0">
          <w:rPr>
            <w:noProof/>
            <w:webHidden/>
          </w:rPr>
          <w:tab/>
        </w:r>
        <w:r w:rsidRPr="00F849E0">
          <w:rPr>
            <w:noProof/>
            <w:webHidden/>
          </w:rPr>
          <w:fldChar w:fldCharType="begin"/>
        </w:r>
        <w:r w:rsidRPr="00F849E0">
          <w:rPr>
            <w:noProof/>
            <w:webHidden/>
          </w:rPr>
          <w:instrText xml:space="preserve"> PAGEREF _Toc118269005 \h </w:instrText>
        </w:r>
      </w:ins>
      <w:r w:rsidRPr="00F849E0">
        <w:rPr>
          <w:noProof/>
          <w:webHidden/>
        </w:rPr>
      </w:r>
      <w:r w:rsidRPr="00F849E0">
        <w:rPr>
          <w:noProof/>
          <w:webHidden/>
        </w:rPr>
        <w:fldChar w:fldCharType="separate"/>
      </w:r>
      <w:ins w:id="603" w:author="Mutali Nepfumbada" w:date="2022-11-02T08:09:00Z">
        <w:r w:rsidRPr="00F849E0">
          <w:rPr>
            <w:noProof/>
            <w:webHidden/>
          </w:rPr>
          <w:t>4</w:t>
        </w:r>
        <w:r w:rsidRPr="00F849E0">
          <w:rPr>
            <w:noProof/>
            <w:webHidden/>
          </w:rPr>
          <w:fldChar w:fldCharType="end"/>
        </w:r>
        <w:r w:rsidRPr="00F849E0">
          <w:rPr>
            <w:rStyle w:val="Hyperlink"/>
            <w:noProof/>
          </w:rPr>
          <w:fldChar w:fldCharType="end"/>
        </w:r>
      </w:ins>
    </w:p>
    <w:p w14:paraId="7619F57A" w14:textId="610ADF94" w:rsidR="001F3DEB" w:rsidRPr="00F849E0" w:rsidRDefault="001F3DEB">
      <w:pPr>
        <w:pStyle w:val="TableofFigures"/>
        <w:tabs>
          <w:tab w:val="right" w:leader="dot" w:pos="9539"/>
        </w:tabs>
        <w:rPr>
          <w:ins w:id="604" w:author="Mutali Nepfumbada" w:date="2022-11-02T08:09:00Z"/>
          <w:rFonts w:asciiTheme="minorHAnsi" w:eastAsiaTheme="minorEastAsia" w:hAnsiTheme="minorHAnsi" w:cstheme="minorBidi"/>
          <w:noProof/>
          <w:sz w:val="22"/>
          <w:szCs w:val="22"/>
          <w:lang w:val="en-ZA" w:eastAsia="en-ZA"/>
        </w:rPr>
      </w:pPr>
      <w:ins w:id="60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1: Highveld Actual Irradiation Vs Forecast Irradiation</w:t>
        </w:r>
        <w:r w:rsidRPr="00F849E0">
          <w:rPr>
            <w:noProof/>
            <w:webHidden/>
          </w:rPr>
          <w:tab/>
        </w:r>
        <w:r w:rsidRPr="00F849E0">
          <w:rPr>
            <w:noProof/>
            <w:webHidden/>
          </w:rPr>
          <w:fldChar w:fldCharType="begin"/>
        </w:r>
        <w:r w:rsidRPr="00F849E0">
          <w:rPr>
            <w:noProof/>
            <w:webHidden/>
          </w:rPr>
          <w:instrText xml:space="preserve"> PAGEREF _Toc118269006 \h </w:instrText>
        </w:r>
      </w:ins>
      <w:r w:rsidRPr="00F849E0">
        <w:rPr>
          <w:noProof/>
          <w:webHidden/>
        </w:rPr>
      </w:r>
      <w:r w:rsidRPr="00F849E0">
        <w:rPr>
          <w:noProof/>
          <w:webHidden/>
        </w:rPr>
        <w:fldChar w:fldCharType="separate"/>
      </w:r>
      <w:ins w:id="606" w:author="Mutali Nepfumbada" w:date="2022-11-02T08:09:00Z">
        <w:r w:rsidRPr="00F849E0">
          <w:rPr>
            <w:noProof/>
            <w:webHidden/>
          </w:rPr>
          <w:t>7</w:t>
        </w:r>
        <w:r w:rsidRPr="00F849E0">
          <w:rPr>
            <w:noProof/>
            <w:webHidden/>
          </w:rPr>
          <w:fldChar w:fldCharType="end"/>
        </w:r>
        <w:r w:rsidRPr="00F849E0">
          <w:rPr>
            <w:rStyle w:val="Hyperlink"/>
            <w:noProof/>
          </w:rPr>
          <w:fldChar w:fldCharType="end"/>
        </w:r>
      </w:ins>
    </w:p>
    <w:p w14:paraId="5CEB4134" w14:textId="1D8CBE61" w:rsidR="001F3DEB" w:rsidRPr="00F849E0" w:rsidRDefault="001F3DEB">
      <w:pPr>
        <w:pStyle w:val="TableofFigures"/>
        <w:tabs>
          <w:tab w:val="right" w:leader="dot" w:pos="9539"/>
        </w:tabs>
        <w:rPr>
          <w:ins w:id="607" w:author="Mutali Nepfumbada" w:date="2022-11-02T08:09:00Z"/>
          <w:rFonts w:asciiTheme="minorHAnsi" w:eastAsiaTheme="minorEastAsia" w:hAnsiTheme="minorHAnsi" w:cstheme="minorBidi"/>
          <w:noProof/>
          <w:sz w:val="22"/>
          <w:szCs w:val="22"/>
          <w:lang w:val="en-ZA" w:eastAsia="en-ZA"/>
        </w:rPr>
      </w:pPr>
      <w:ins w:id="60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2: Highveld Actual Availability Vs Forecast Availability</w:t>
        </w:r>
        <w:r w:rsidRPr="00F849E0">
          <w:rPr>
            <w:noProof/>
            <w:webHidden/>
          </w:rPr>
          <w:tab/>
        </w:r>
        <w:r w:rsidRPr="00F849E0">
          <w:rPr>
            <w:noProof/>
            <w:webHidden/>
          </w:rPr>
          <w:fldChar w:fldCharType="begin"/>
        </w:r>
        <w:r w:rsidRPr="00F849E0">
          <w:rPr>
            <w:noProof/>
            <w:webHidden/>
          </w:rPr>
          <w:instrText xml:space="preserve"> PAGEREF _Toc118269007 \h </w:instrText>
        </w:r>
      </w:ins>
      <w:r w:rsidRPr="00F849E0">
        <w:rPr>
          <w:noProof/>
          <w:webHidden/>
        </w:rPr>
      </w:r>
      <w:r w:rsidRPr="00F849E0">
        <w:rPr>
          <w:noProof/>
          <w:webHidden/>
        </w:rPr>
        <w:fldChar w:fldCharType="separate"/>
      </w:r>
      <w:ins w:id="609" w:author="Mutali Nepfumbada" w:date="2022-11-02T08:09:00Z">
        <w:r w:rsidRPr="00F849E0">
          <w:rPr>
            <w:noProof/>
            <w:webHidden/>
          </w:rPr>
          <w:t>8</w:t>
        </w:r>
        <w:r w:rsidRPr="00F849E0">
          <w:rPr>
            <w:noProof/>
            <w:webHidden/>
          </w:rPr>
          <w:fldChar w:fldCharType="end"/>
        </w:r>
        <w:r w:rsidRPr="00F849E0">
          <w:rPr>
            <w:rStyle w:val="Hyperlink"/>
            <w:noProof/>
          </w:rPr>
          <w:fldChar w:fldCharType="end"/>
        </w:r>
      </w:ins>
    </w:p>
    <w:p w14:paraId="483159B5" w14:textId="6AEF894E" w:rsidR="001F3DEB" w:rsidRPr="00F849E0" w:rsidRDefault="001F3DEB">
      <w:pPr>
        <w:pStyle w:val="TableofFigures"/>
        <w:tabs>
          <w:tab w:val="right" w:leader="dot" w:pos="9539"/>
        </w:tabs>
        <w:rPr>
          <w:ins w:id="610" w:author="Mutali Nepfumbada" w:date="2022-11-02T08:09:00Z"/>
          <w:rFonts w:asciiTheme="minorHAnsi" w:eastAsiaTheme="minorEastAsia" w:hAnsiTheme="minorHAnsi" w:cstheme="minorBidi"/>
          <w:noProof/>
          <w:sz w:val="22"/>
          <w:szCs w:val="22"/>
          <w:lang w:val="en-ZA" w:eastAsia="en-ZA"/>
        </w:rPr>
      </w:pPr>
      <w:ins w:id="61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3: Highveld Actual PR Vs Forecast PR</w:t>
        </w:r>
        <w:r w:rsidRPr="00F849E0">
          <w:rPr>
            <w:noProof/>
            <w:webHidden/>
          </w:rPr>
          <w:tab/>
        </w:r>
        <w:r w:rsidRPr="00F849E0">
          <w:rPr>
            <w:noProof/>
            <w:webHidden/>
          </w:rPr>
          <w:fldChar w:fldCharType="begin"/>
        </w:r>
        <w:r w:rsidRPr="00F849E0">
          <w:rPr>
            <w:noProof/>
            <w:webHidden/>
          </w:rPr>
          <w:instrText xml:space="preserve"> PAGEREF _Toc118269008 \h </w:instrText>
        </w:r>
      </w:ins>
      <w:r w:rsidRPr="00F849E0">
        <w:rPr>
          <w:noProof/>
          <w:webHidden/>
        </w:rPr>
      </w:r>
      <w:r w:rsidRPr="00F849E0">
        <w:rPr>
          <w:noProof/>
          <w:webHidden/>
        </w:rPr>
        <w:fldChar w:fldCharType="separate"/>
      </w:r>
      <w:ins w:id="612" w:author="Mutali Nepfumbada" w:date="2022-11-02T08:09:00Z">
        <w:r w:rsidRPr="00F849E0">
          <w:rPr>
            <w:noProof/>
            <w:webHidden/>
          </w:rPr>
          <w:t>9</w:t>
        </w:r>
        <w:r w:rsidRPr="00F849E0">
          <w:rPr>
            <w:noProof/>
            <w:webHidden/>
          </w:rPr>
          <w:fldChar w:fldCharType="end"/>
        </w:r>
        <w:r w:rsidRPr="00F849E0">
          <w:rPr>
            <w:rStyle w:val="Hyperlink"/>
            <w:noProof/>
          </w:rPr>
          <w:fldChar w:fldCharType="end"/>
        </w:r>
      </w:ins>
    </w:p>
    <w:p w14:paraId="284B4B39" w14:textId="756A64EF" w:rsidR="001F3DEB" w:rsidRPr="00F849E0" w:rsidRDefault="001F3DEB">
      <w:pPr>
        <w:pStyle w:val="TableofFigures"/>
        <w:tabs>
          <w:tab w:val="right" w:leader="dot" w:pos="9539"/>
        </w:tabs>
        <w:rPr>
          <w:ins w:id="613" w:author="Mutali Nepfumbada" w:date="2022-11-02T08:09:00Z"/>
          <w:rFonts w:asciiTheme="minorHAnsi" w:eastAsiaTheme="minorEastAsia" w:hAnsiTheme="minorHAnsi" w:cstheme="minorBidi"/>
          <w:noProof/>
          <w:sz w:val="22"/>
          <w:szCs w:val="22"/>
          <w:lang w:val="en-ZA" w:eastAsia="en-ZA"/>
        </w:rPr>
      </w:pPr>
      <w:ins w:id="61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 xml:space="preserve">4: Highveld </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_Toc118269009 \h </w:instrText>
        </w:r>
      </w:ins>
      <w:r w:rsidRPr="00F849E0">
        <w:rPr>
          <w:noProof/>
          <w:webHidden/>
        </w:rPr>
      </w:r>
      <w:r w:rsidRPr="00F849E0">
        <w:rPr>
          <w:noProof/>
          <w:webHidden/>
        </w:rPr>
        <w:fldChar w:fldCharType="separate"/>
      </w:r>
      <w:ins w:id="615" w:author="Mutali Nepfumbada" w:date="2022-11-02T08:09:00Z">
        <w:r w:rsidRPr="00F849E0">
          <w:rPr>
            <w:noProof/>
            <w:webHidden/>
          </w:rPr>
          <w:t>10</w:t>
        </w:r>
        <w:r w:rsidRPr="00F849E0">
          <w:rPr>
            <w:noProof/>
            <w:webHidden/>
          </w:rPr>
          <w:fldChar w:fldCharType="end"/>
        </w:r>
        <w:r w:rsidRPr="00F849E0">
          <w:rPr>
            <w:rStyle w:val="Hyperlink"/>
            <w:noProof/>
          </w:rPr>
          <w:fldChar w:fldCharType="end"/>
        </w:r>
      </w:ins>
    </w:p>
    <w:p w14:paraId="6B9194B5" w14:textId="6FB7C50F" w:rsidR="001F3DEB" w:rsidRPr="00F849E0" w:rsidRDefault="001F3DEB">
      <w:pPr>
        <w:pStyle w:val="TableofFigures"/>
        <w:tabs>
          <w:tab w:val="right" w:leader="dot" w:pos="9539"/>
        </w:tabs>
        <w:rPr>
          <w:ins w:id="616" w:author="Mutali Nepfumbada" w:date="2022-11-02T08:09:00Z"/>
          <w:rFonts w:asciiTheme="minorHAnsi" w:eastAsiaTheme="minorEastAsia" w:hAnsiTheme="minorHAnsi" w:cstheme="minorBidi"/>
          <w:noProof/>
          <w:sz w:val="22"/>
          <w:szCs w:val="22"/>
          <w:lang w:val="en-ZA" w:eastAsia="en-ZA"/>
        </w:rPr>
      </w:pPr>
      <w:ins w:id="61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1: Durbanville Actual Irradiation Vs Forecast</w:t>
        </w:r>
        <w:r w:rsidRPr="00F849E0">
          <w:rPr>
            <w:noProof/>
            <w:webHidden/>
          </w:rPr>
          <w:tab/>
        </w:r>
        <w:r w:rsidRPr="00F849E0">
          <w:rPr>
            <w:noProof/>
            <w:webHidden/>
          </w:rPr>
          <w:fldChar w:fldCharType="begin"/>
        </w:r>
        <w:r w:rsidRPr="00F849E0">
          <w:rPr>
            <w:noProof/>
            <w:webHidden/>
          </w:rPr>
          <w:instrText xml:space="preserve"> PAGEREF _Toc118269010 \h </w:instrText>
        </w:r>
      </w:ins>
      <w:r w:rsidRPr="00F849E0">
        <w:rPr>
          <w:noProof/>
          <w:webHidden/>
        </w:rPr>
      </w:r>
      <w:r w:rsidRPr="00F849E0">
        <w:rPr>
          <w:noProof/>
          <w:webHidden/>
        </w:rPr>
        <w:fldChar w:fldCharType="separate"/>
      </w:r>
      <w:ins w:id="618" w:author="Mutali Nepfumbada" w:date="2022-11-02T08:09:00Z">
        <w:r w:rsidRPr="00F849E0">
          <w:rPr>
            <w:noProof/>
            <w:webHidden/>
          </w:rPr>
          <w:t>12</w:t>
        </w:r>
        <w:r w:rsidRPr="00F849E0">
          <w:rPr>
            <w:noProof/>
            <w:webHidden/>
          </w:rPr>
          <w:fldChar w:fldCharType="end"/>
        </w:r>
        <w:r w:rsidRPr="00F849E0">
          <w:rPr>
            <w:rStyle w:val="Hyperlink"/>
            <w:noProof/>
          </w:rPr>
          <w:fldChar w:fldCharType="end"/>
        </w:r>
      </w:ins>
    </w:p>
    <w:p w14:paraId="4B02DD23" w14:textId="2DEAC34F" w:rsidR="001F3DEB" w:rsidRPr="00F849E0" w:rsidRDefault="001F3DEB">
      <w:pPr>
        <w:pStyle w:val="TableofFigures"/>
        <w:tabs>
          <w:tab w:val="right" w:leader="dot" w:pos="9539"/>
        </w:tabs>
        <w:rPr>
          <w:ins w:id="619" w:author="Mutali Nepfumbada" w:date="2022-11-02T08:09:00Z"/>
          <w:rFonts w:asciiTheme="minorHAnsi" w:eastAsiaTheme="minorEastAsia" w:hAnsiTheme="minorHAnsi" w:cstheme="minorBidi"/>
          <w:noProof/>
          <w:sz w:val="22"/>
          <w:szCs w:val="22"/>
          <w:lang w:val="en-ZA" w:eastAsia="en-ZA"/>
        </w:rPr>
      </w:pPr>
      <w:ins w:id="62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2: Durbanville Actual Availability Vs Forecast</w:t>
        </w:r>
        <w:r w:rsidRPr="00F849E0">
          <w:rPr>
            <w:noProof/>
            <w:webHidden/>
          </w:rPr>
          <w:tab/>
        </w:r>
        <w:r w:rsidRPr="00F849E0">
          <w:rPr>
            <w:noProof/>
            <w:webHidden/>
          </w:rPr>
          <w:fldChar w:fldCharType="begin"/>
        </w:r>
        <w:r w:rsidRPr="00F849E0">
          <w:rPr>
            <w:noProof/>
            <w:webHidden/>
          </w:rPr>
          <w:instrText xml:space="preserve"> PAGEREF _Toc118269011 \h </w:instrText>
        </w:r>
      </w:ins>
      <w:r w:rsidRPr="00F849E0">
        <w:rPr>
          <w:noProof/>
          <w:webHidden/>
        </w:rPr>
      </w:r>
      <w:r w:rsidRPr="00F849E0">
        <w:rPr>
          <w:noProof/>
          <w:webHidden/>
        </w:rPr>
        <w:fldChar w:fldCharType="separate"/>
      </w:r>
      <w:ins w:id="621" w:author="Mutali Nepfumbada" w:date="2022-11-02T08:09:00Z">
        <w:r w:rsidRPr="00F849E0">
          <w:rPr>
            <w:noProof/>
            <w:webHidden/>
          </w:rPr>
          <w:t>13</w:t>
        </w:r>
        <w:r w:rsidRPr="00F849E0">
          <w:rPr>
            <w:noProof/>
            <w:webHidden/>
          </w:rPr>
          <w:fldChar w:fldCharType="end"/>
        </w:r>
        <w:r w:rsidRPr="00F849E0">
          <w:rPr>
            <w:rStyle w:val="Hyperlink"/>
            <w:noProof/>
          </w:rPr>
          <w:fldChar w:fldCharType="end"/>
        </w:r>
      </w:ins>
    </w:p>
    <w:p w14:paraId="47EA6B72" w14:textId="3BDA6791" w:rsidR="001F3DEB" w:rsidRPr="00F849E0" w:rsidRDefault="001F3DEB">
      <w:pPr>
        <w:pStyle w:val="TableofFigures"/>
        <w:tabs>
          <w:tab w:val="right" w:leader="dot" w:pos="9539"/>
        </w:tabs>
        <w:rPr>
          <w:ins w:id="622" w:author="Mutali Nepfumbada" w:date="2022-11-02T08:09:00Z"/>
          <w:rFonts w:asciiTheme="minorHAnsi" w:eastAsiaTheme="minorEastAsia" w:hAnsiTheme="minorHAnsi" w:cstheme="minorBidi"/>
          <w:noProof/>
          <w:sz w:val="22"/>
          <w:szCs w:val="22"/>
          <w:lang w:val="en-ZA" w:eastAsia="en-ZA"/>
        </w:rPr>
      </w:pPr>
      <w:ins w:id="62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3: Durbanville PR Vs Forecast</w:t>
        </w:r>
        <w:r w:rsidRPr="00F849E0">
          <w:rPr>
            <w:noProof/>
            <w:webHidden/>
          </w:rPr>
          <w:tab/>
        </w:r>
        <w:r w:rsidRPr="00F849E0">
          <w:rPr>
            <w:noProof/>
            <w:webHidden/>
          </w:rPr>
          <w:fldChar w:fldCharType="begin"/>
        </w:r>
        <w:r w:rsidRPr="00F849E0">
          <w:rPr>
            <w:noProof/>
            <w:webHidden/>
          </w:rPr>
          <w:instrText xml:space="preserve"> PAGEREF _Toc118269012 \h </w:instrText>
        </w:r>
      </w:ins>
      <w:r w:rsidRPr="00F849E0">
        <w:rPr>
          <w:noProof/>
          <w:webHidden/>
        </w:rPr>
      </w:r>
      <w:r w:rsidRPr="00F849E0">
        <w:rPr>
          <w:noProof/>
          <w:webHidden/>
        </w:rPr>
        <w:fldChar w:fldCharType="separate"/>
      </w:r>
      <w:ins w:id="624" w:author="Mutali Nepfumbada" w:date="2022-11-02T08:09:00Z">
        <w:r w:rsidRPr="00F849E0">
          <w:rPr>
            <w:noProof/>
            <w:webHidden/>
          </w:rPr>
          <w:t>14</w:t>
        </w:r>
        <w:r w:rsidRPr="00F849E0">
          <w:rPr>
            <w:noProof/>
            <w:webHidden/>
          </w:rPr>
          <w:fldChar w:fldCharType="end"/>
        </w:r>
        <w:r w:rsidRPr="00F849E0">
          <w:rPr>
            <w:rStyle w:val="Hyperlink"/>
            <w:noProof/>
          </w:rPr>
          <w:fldChar w:fldCharType="end"/>
        </w:r>
      </w:ins>
    </w:p>
    <w:p w14:paraId="0728C531" w14:textId="0FBEA304" w:rsidR="001F3DEB" w:rsidRPr="00F849E0" w:rsidRDefault="001F3DEB">
      <w:pPr>
        <w:pStyle w:val="TableofFigures"/>
        <w:tabs>
          <w:tab w:val="right" w:leader="dot" w:pos="9539"/>
        </w:tabs>
        <w:rPr>
          <w:ins w:id="625" w:author="Mutali Nepfumbada" w:date="2022-11-02T08:09:00Z"/>
          <w:rFonts w:asciiTheme="minorHAnsi" w:eastAsiaTheme="minorEastAsia" w:hAnsiTheme="minorHAnsi" w:cstheme="minorBidi"/>
          <w:noProof/>
          <w:sz w:val="22"/>
          <w:szCs w:val="22"/>
          <w:lang w:val="en-ZA" w:eastAsia="en-ZA"/>
        </w:rPr>
      </w:pPr>
      <w:ins w:id="62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4: Durbanville</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_Toc118269013 \h </w:instrText>
        </w:r>
      </w:ins>
      <w:r w:rsidRPr="00F849E0">
        <w:rPr>
          <w:noProof/>
          <w:webHidden/>
        </w:rPr>
      </w:r>
      <w:r w:rsidRPr="00F849E0">
        <w:rPr>
          <w:noProof/>
          <w:webHidden/>
        </w:rPr>
        <w:fldChar w:fldCharType="separate"/>
      </w:r>
      <w:ins w:id="627" w:author="Mutali Nepfumbada" w:date="2022-11-02T08:09:00Z">
        <w:r w:rsidRPr="00F849E0">
          <w:rPr>
            <w:noProof/>
            <w:webHidden/>
          </w:rPr>
          <w:t>15</w:t>
        </w:r>
        <w:r w:rsidRPr="00F849E0">
          <w:rPr>
            <w:noProof/>
            <w:webHidden/>
          </w:rPr>
          <w:fldChar w:fldCharType="end"/>
        </w:r>
        <w:r w:rsidRPr="00F849E0">
          <w:rPr>
            <w:rStyle w:val="Hyperlink"/>
            <w:noProof/>
          </w:rPr>
          <w:fldChar w:fldCharType="end"/>
        </w:r>
      </w:ins>
    </w:p>
    <w:p w14:paraId="422194EF" w14:textId="70B82B74" w:rsidR="001F3DEB" w:rsidRPr="00F849E0" w:rsidRDefault="001F3DEB">
      <w:pPr>
        <w:pStyle w:val="TableofFigures"/>
        <w:tabs>
          <w:tab w:val="right" w:leader="dot" w:pos="9539"/>
        </w:tabs>
        <w:rPr>
          <w:ins w:id="628" w:author="Mutali Nepfumbada" w:date="2022-11-02T08:09:00Z"/>
          <w:rFonts w:asciiTheme="minorHAnsi" w:eastAsiaTheme="minorEastAsia" w:hAnsiTheme="minorHAnsi" w:cstheme="minorBidi"/>
          <w:noProof/>
          <w:sz w:val="22"/>
          <w:szCs w:val="22"/>
          <w:lang w:val="en-ZA" w:eastAsia="en-ZA"/>
        </w:rPr>
      </w:pPr>
      <w:ins w:id="62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5: Module Shading</w:t>
        </w:r>
        <w:r w:rsidRPr="00F849E0">
          <w:rPr>
            <w:noProof/>
            <w:webHidden/>
          </w:rPr>
          <w:tab/>
        </w:r>
        <w:r w:rsidRPr="00F849E0">
          <w:rPr>
            <w:noProof/>
            <w:webHidden/>
          </w:rPr>
          <w:fldChar w:fldCharType="begin"/>
        </w:r>
        <w:r w:rsidRPr="00F849E0">
          <w:rPr>
            <w:noProof/>
            <w:webHidden/>
          </w:rPr>
          <w:instrText xml:space="preserve"> PAGEREF _Toc118269014 \h </w:instrText>
        </w:r>
      </w:ins>
      <w:r w:rsidRPr="00F849E0">
        <w:rPr>
          <w:noProof/>
          <w:webHidden/>
        </w:rPr>
      </w:r>
      <w:r w:rsidRPr="00F849E0">
        <w:rPr>
          <w:noProof/>
          <w:webHidden/>
        </w:rPr>
        <w:fldChar w:fldCharType="separate"/>
      </w:r>
      <w:ins w:id="630" w:author="Mutali Nepfumbada" w:date="2022-11-02T08:09:00Z">
        <w:r w:rsidRPr="00F849E0">
          <w:rPr>
            <w:noProof/>
            <w:webHidden/>
          </w:rPr>
          <w:t>16</w:t>
        </w:r>
        <w:r w:rsidRPr="00F849E0">
          <w:rPr>
            <w:noProof/>
            <w:webHidden/>
          </w:rPr>
          <w:fldChar w:fldCharType="end"/>
        </w:r>
        <w:r w:rsidRPr="00F849E0">
          <w:rPr>
            <w:rStyle w:val="Hyperlink"/>
            <w:noProof/>
          </w:rPr>
          <w:fldChar w:fldCharType="end"/>
        </w:r>
      </w:ins>
    </w:p>
    <w:p w14:paraId="1D5B6E24" w14:textId="36BCE7B9" w:rsidR="001F3DEB" w:rsidRPr="00F849E0" w:rsidRDefault="001F3DEB">
      <w:pPr>
        <w:pStyle w:val="TableofFigures"/>
        <w:tabs>
          <w:tab w:val="right" w:leader="dot" w:pos="9539"/>
        </w:tabs>
        <w:rPr>
          <w:ins w:id="631" w:author="Mutali Nepfumbada" w:date="2022-11-02T08:09:00Z"/>
          <w:rFonts w:asciiTheme="minorHAnsi" w:eastAsiaTheme="minorEastAsia" w:hAnsiTheme="minorHAnsi" w:cstheme="minorBidi"/>
          <w:noProof/>
          <w:sz w:val="22"/>
          <w:szCs w:val="22"/>
          <w:lang w:val="en-ZA" w:eastAsia="en-ZA"/>
        </w:rPr>
      </w:pPr>
      <w:ins w:id="63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1: Midstream Actual Irradiation Vs Forecast</w:t>
        </w:r>
        <w:r w:rsidRPr="00F849E0">
          <w:rPr>
            <w:noProof/>
            <w:webHidden/>
          </w:rPr>
          <w:tab/>
        </w:r>
        <w:r w:rsidRPr="00F849E0">
          <w:rPr>
            <w:noProof/>
            <w:webHidden/>
          </w:rPr>
          <w:fldChar w:fldCharType="begin"/>
        </w:r>
        <w:r w:rsidRPr="00F849E0">
          <w:rPr>
            <w:noProof/>
            <w:webHidden/>
          </w:rPr>
          <w:instrText xml:space="preserve"> PAGEREF _Toc118269015 \h </w:instrText>
        </w:r>
      </w:ins>
      <w:r w:rsidRPr="00F849E0">
        <w:rPr>
          <w:noProof/>
          <w:webHidden/>
        </w:rPr>
      </w:r>
      <w:r w:rsidRPr="00F849E0">
        <w:rPr>
          <w:noProof/>
          <w:webHidden/>
        </w:rPr>
        <w:fldChar w:fldCharType="separate"/>
      </w:r>
      <w:ins w:id="633" w:author="Mutali Nepfumbada" w:date="2022-11-02T08:09:00Z">
        <w:r w:rsidRPr="00F849E0">
          <w:rPr>
            <w:noProof/>
            <w:webHidden/>
          </w:rPr>
          <w:t>18</w:t>
        </w:r>
        <w:r w:rsidRPr="00F849E0">
          <w:rPr>
            <w:noProof/>
            <w:webHidden/>
          </w:rPr>
          <w:fldChar w:fldCharType="end"/>
        </w:r>
        <w:r w:rsidRPr="00F849E0">
          <w:rPr>
            <w:rStyle w:val="Hyperlink"/>
            <w:noProof/>
          </w:rPr>
          <w:fldChar w:fldCharType="end"/>
        </w:r>
      </w:ins>
    </w:p>
    <w:p w14:paraId="579D2255" w14:textId="79B18065" w:rsidR="001F3DEB" w:rsidRPr="00F849E0" w:rsidRDefault="001F3DEB">
      <w:pPr>
        <w:pStyle w:val="TableofFigures"/>
        <w:tabs>
          <w:tab w:val="right" w:leader="dot" w:pos="9539"/>
        </w:tabs>
        <w:rPr>
          <w:ins w:id="634" w:author="Mutali Nepfumbada" w:date="2022-11-02T08:09:00Z"/>
          <w:rFonts w:asciiTheme="minorHAnsi" w:eastAsiaTheme="minorEastAsia" w:hAnsiTheme="minorHAnsi" w:cstheme="minorBidi"/>
          <w:noProof/>
          <w:sz w:val="22"/>
          <w:szCs w:val="22"/>
          <w:lang w:val="en-ZA" w:eastAsia="en-ZA"/>
        </w:rPr>
      </w:pPr>
      <w:ins w:id="63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2: Midstream Actual Availability Vs Forecast</w:t>
        </w:r>
        <w:r w:rsidRPr="00F849E0">
          <w:rPr>
            <w:noProof/>
            <w:webHidden/>
          </w:rPr>
          <w:tab/>
        </w:r>
        <w:r w:rsidRPr="00F849E0">
          <w:rPr>
            <w:noProof/>
            <w:webHidden/>
          </w:rPr>
          <w:fldChar w:fldCharType="begin"/>
        </w:r>
        <w:r w:rsidRPr="00F849E0">
          <w:rPr>
            <w:noProof/>
            <w:webHidden/>
          </w:rPr>
          <w:instrText xml:space="preserve"> PAGEREF _Toc118269016 \h </w:instrText>
        </w:r>
      </w:ins>
      <w:r w:rsidRPr="00F849E0">
        <w:rPr>
          <w:noProof/>
          <w:webHidden/>
        </w:rPr>
      </w:r>
      <w:r w:rsidRPr="00F849E0">
        <w:rPr>
          <w:noProof/>
          <w:webHidden/>
        </w:rPr>
        <w:fldChar w:fldCharType="separate"/>
      </w:r>
      <w:ins w:id="636" w:author="Mutali Nepfumbada" w:date="2022-11-02T08:09:00Z">
        <w:r w:rsidRPr="00F849E0">
          <w:rPr>
            <w:noProof/>
            <w:webHidden/>
          </w:rPr>
          <w:t>19</w:t>
        </w:r>
        <w:r w:rsidRPr="00F849E0">
          <w:rPr>
            <w:noProof/>
            <w:webHidden/>
          </w:rPr>
          <w:fldChar w:fldCharType="end"/>
        </w:r>
        <w:r w:rsidRPr="00F849E0">
          <w:rPr>
            <w:rStyle w:val="Hyperlink"/>
            <w:noProof/>
          </w:rPr>
          <w:fldChar w:fldCharType="end"/>
        </w:r>
      </w:ins>
    </w:p>
    <w:p w14:paraId="423B0D1E" w14:textId="7DD6688B" w:rsidR="001F3DEB" w:rsidRPr="00F849E0" w:rsidRDefault="001F3DEB">
      <w:pPr>
        <w:pStyle w:val="TableofFigures"/>
        <w:tabs>
          <w:tab w:val="right" w:leader="dot" w:pos="9539"/>
        </w:tabs>
        <w:rPr>
          <w:ins w:id="637" w:author="Mutali Nepfumbada" w:date="2022-11-02T08:09:00Z"/>
          <w:rFonts w:asciiTheme="minorHAnsi" w:eastAsiaTheme="minorEastAsia" w:hAnsiTheme="minorHAnsi" w:cstheme="minorBidi"/>
          <w:noProof/>
          <w:sz w:val="22"/>
          <w:szCs w:val="22"/>
          <w:lang w:val="en-ZA" w:eastAsia="en-ZA"/>
        </w:rPr>
      </w:pPr>
      <w:ins w:id="63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3: Midstream PR Vs Forecast</w:t>
        </w:r>
        <w:r w:rsidRPr="00F849E0">
          <w:rPr>
            <w:noProof/>
            <w:webHidden/>
          </w:rPr>
          <w:tab/>
        </w:r>
        <w:r w:rsidRPr="00F849E0">
          <w:rPr>
            <w:noProof/>
            <w:webHidden/>
          </w:rPr>
          <w:fldChar w:fldCharType="begin"/>
        </w:r>
        <w:r w:rsidRPr="00F849E0">
          <w:rPr>
            <w:noProof/>
            <w:webHidden/>
          </w:rPr>
          <w:instrText xml:space="preserve"> PAGEREF _Toc118269017 \h </w:instrText>
        </w:r>
      </w:ins>
      <w:r w:rsidRPr="00F849E0">
        <w:rPr>
          <w:noProof/>
          <w:webHidden/>
        </w:rPr>
      </w:r>
      <w:r w:rsidRPr="00F849E0">
        <w:rPr>
          <w:noProof/>
          <w:webHidden/>
        </w:rPr>
        <w:fldChar w:fldCharType="separate"/>
      </w:r>
      <w:ins w:id="639" w:author="Mutali Nepfumbada" w:date="2022-11-02T08:09:00Z">
        <w:r w:rsidRPr="00F849E0">
          <w:rPr>
            <w:noProof/>
            <w:webHidden/>
          </w:rPr>
          <w:t>20</w:t>
        </w:r>
        <w:r w:rsidRPr="00F849E0">
          <w:rPr>
            <w:noProof/>
            <w:webHidden/>
          </w:rPr>
          <w:fldChar w:fldCharType="end"/>
        </w:r>
        <w:r w:rsidRPr="00F849E0">
          <w:rPr>
            <w:rStyle w:val="Hyperlink"/>
            <w:noProof/>
          </w:rPr>
          <w:fldChar w:fldCharType="end"/>
        </w:r>
      </w:ins>
    </w:p>
    <w:p w14:paraId="6E730380" w14:textId="1B3D513A" w:rsidR="001F3DEB" w:rsidRPr="00F849E0" w:rsidRDefault="001F3DEB">
      <w:pPr>
        <w:pStyle w:val="TableofFigures"/>
        <w:tabs>
          <w:tab w:val="right" w:leader="dot" w:pos="9539"/>
        </w:tabs>
        <w:rPr>
          <w:ins w:id="640" w:author="Mutali Nepfumbada" w:date="2022-11-02T08:09:00Z"/>
          <w:rFonts w:asciiTheme="minorHAnsi" w:eastAsiaTheme="minorEastAsia" w:hAnsiTheme="minorHAnsi" w:cstheme="minorBidi"/>
          <w:noProof/>
          <w:sz w:val="22"/>
          <w:szCs w:val="22"/>
          <w:lang w:val="en-ZA" w:eastAsia="en-ZA"/>
        </w:rPr>
      </w:pPr>
      <w:ins w:id="64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4: Midstream</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_Toc118269018 \h </w:instrText>
        </w:r>
      </w:ins>
      <w:r w:rsidRPr="00F849E0">
        <w:rPr>
          <w:noProof/>
          <w:webHidden/>
        </w:rPr>
      </w:r>
      <w:r w:rsidRPr="00F849E0">
        <w:rPr>
          <w:noProof/>
          <w:webHidden/>
        </w:rPr>
        <w:fldChar w:fldCharType="separate"/>
      </w:r>
      <w:ins w:id="642" w:author="Mutali Nepfumbada" w:date="2022-11-02T08:09:00Z">
        <w:r w:rsidRPr="00F849E0">
          <w:rPr>
            <w:noProof/>
            <w:webHidden/>
          </w:rPr>
          <w:t>21</w:t>
        </w:r>
        <w:r w:rsidRPr="00F849E0">
          <w:rPr>
            <w:noProof/>
            <w:webHidden/>
          </w:rPr>
          <w:fldChar w:fldCharType="end"/>
        </w:r>
        <w:r w:rsidRPr="00F849E0">
          <w:rPr>
            <w:rStyle w:val="Hyperlink"/>
            <w:noProof/>
          </w:rPr>
          <w:fldChar w:fldCharType="end"/>
        </w:r>
      </w:ins>
    </w:p>
    <w:p w14:paraId="4D5A29E7" w14:textId="4B898E99" w:rsidR="001F3DEB" w:rsidRPr="00F849E0" w:rsidRDefault="001F3DEB">
      <w:pPr>
        <w:pStyle w:val="TableofFigures"/>
        <w:tabs>
          <w:tab w:val="right" w:leader="dot" w:pos="9539"/>
        </w:tabs>
        <w:rPr>
          <w:ins w:id="643" w:author="Mutali Nepfumbada" w:date="2022-11-02T08:09:00Z"/>
          <w:rFonts w:asciiTheme="minorHAnsi" w:eastAsiaTheme="minorEastAsia" w:hAnsiTheme="minorHAnsi" w:cstheme="minorBidi"/>
          <w:noProof/>
          <w:sz w:val="22"/>
          <w:szCs w:val="22"/>
          <w:lang w:val="en-ZA" w:eastAsia="en-ZA"/>
        </w:rPr>
      </w:pPr>
      <w:ins w:id="64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5: Midstream</w:t>
        </w:r>
        <w:r w:rsidRPr="00F849E0">
          <w:rPr>
            <w:rStyle w:val="Hyperlink"/>
            <w:noProof/>
            <w:lang w:eastAsia="en-US"/>
          </w:rPr>
          <w:t xml:space="preserve"> Soiling</w:t>
        </w:r>
        <w:r w:rsidRPr="00F849E0">
          <w:rPr>
            <w:noProof/>
            <w:webHidden/>
          </w:rPr>
          <w:tab/>
        </w:r>
        <w:r w:rsidRPr="00F849E0">
          <w:rPr>
            <w:noProof/>
            <w:webHidden/>
          </w:rPr>
          <w:fldChar w:fldCharType="begin"/>
        </w:r>
        <w:r w:rsidRPr="00F849E0">
          <w:rPr>
            <w:noProof/>
            <w:webHidden/>
          </w:rPr>
          <w:instrText xml:space="preserve"> PAGEREF _Toc118269019 \h </w:instrText>
        </w:r>
      </w:ins>
      <w:r w:rsidRPr="00F849E0">
        <w:rPr>
          <w:noProof/>
          <w:webHidden/>
        </w:rPr>
      </w:r>
      <w:r w:rsidRPr="00F849E0">
        <w:rPr>
          <w:noProof/>
          <w:webHidden/>
        </w:rPr>
        <w:fldChar w:fldCharType="separate"/>
      </w:r>
      <w:ins w:id="645" w:author="Mutali Nepfumbada" w:date="2022-11-02T08:09:00Z">
        <w:r w:rsidRPr="00F849E0">
          <w:rPr>
            <w:noProof/>
            <w:webHidden/>
          </w:rPr>
          <w:t>22</w:t>
        </w:r>
        <w:r w:rsidRPr="00F849E0">
          <w:rPr>
            <w:noProof/>
            <w:webHidden/>
          </w:rPr>
          <w:fldChar w:fldCharType="end"/>
        </w:r>
        <w:r w:rsidRPr="00F849E0">
          <w:rPr>
            <w:rStyle w:val="Hyperlink"/>
            <w:noProof/>
          </w:rPr>
          <w:fldChar w:fldCharType="end"/>
        </w:r>
      </w:ins>
    </w:p>
    <w:p w14:paraId="17066C0C" w14:textId="2BE79628" w:rsidR="001F3DEB" w:rsidRPr="00F849E0" w:rsidRDefault="001F3DEB">
      <w:pPr>
        <w:pStyle w:val="TableofFigures"/>
        <w:tabs>
          <w:tab w:val="right" w:leader="dot" w:pos="9539"/>
        </w:tabs>
        <w:rPr>
          <w:ins w:id="646" w:author="Mutali Nepfumbada" w:date="2022-11-02T08:09:00Z"/>
          <w:rFonts w:asciiTheme="minorHAnsi" w:eastAsiaTheme="minorEastAsia" w:hAnsiTheme="minorHAnsi" w:cstheme="minorBidi"/>
          <w:noProof/>
          <w:sz w:val="22"/>
          <w:szCs w:val="22"/>
          <w:lang w:val="en-ZA" w:eastAsia="en-ZA"/>
        </w:rPr>
      </w:pPr>
      <w:ins w:id="64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1: Hermanus Actual Irradiation Vs Forecast</w:t>
        </w:r>
        <w:r w:rsidRPr="00F849E0">
          <w:rPr>
            <w:noProof/>
            <w:webHidden/>
          </w:rPr>
          <w:tab/>
        </w:r>
        <w:r w:rsidRPr="00F849E0">
          <w:rPr>
            <w:noProof/>
            <w:webHidden/>
          </w:rPr>
          <w:fldChar w:fldCharType="begin"/>
        </w:r>
        <w:r w:rsidRPr="00F849E0">
          <w:rPr>
            <w:noProof/>
            <w:webHidden/>
          </w:rPr>
          <w:instrText xml:space="preserve"> PAGEREF _Toc118269020 \h </w:instrText>
        </w:r>
      </w:ins>
      <w:r w:rsidRPr="00F849E0">
        <w:rPr>
          <w:noProof/>
          <w:webHidden/>
        </w:rPr>
      </w:r>
      <w:r w:rsidRPr="00F849E0">
        <w:rPr>
          <w:noProof/>
          <w:webHidden/>
        </w:rPr>
        <w:fldChar w:fldCharType="separate"/>
      </w:r>
      <w:ins w:id="648" w:author="Mutali Nepfumbada" w:date="2022-11-02T08:09:00Z">
        <w:r w:rsidRPr="00F849E0">
          <w:rPr>
            <w:noProof/>
            <w:webHidden/>
          </w:rPr>
          <w:t>24</w:t>
        </w:r>
        <w:r w:rsidRPr="00F849E0">
          <w:rPr>
            <w:noProof/>
            <w:webHidden/>
          </w:rPr>
          <w:fldChar w:fldCharType="end"/>
        </w:r>
        <w:r w:rsidRPr="00F849E0">
          <w:rPr>
            <w:rStyle w:val="Hyperlink"/>
            <w:noProof/>
          </w:rPr>
          <w:fldChar w:fldCharType="end"/>
        </w:r>
      </w:ins>
    </w:p>
    <w:p w14:paraId="6C6BB5C3" w14:textId="19727918" w:rsidR="001F3DEB" w:rsidRPr="00F849E0" w:rsidRDefault="001F3DEB">
      <w:pPr>
        <w:pStyle w:val="TableofFigures"/>
        <w:tabs>
          <w:tab w:val="right" w:leader="dot" w:pos="9539"/>
        </w:tabs>
        <w:rPr>
          <w:ins w:id="649" w:author="Mutali Nepfumbada" w:date="2022-11-02T08:09:00Z"/>
          <w:rFonts w:asciiTheme="minorHAnsi" w:eastAsiaTheme="minorEastAsia" w:hAnsiTheme="minorHAnsi" w:cstheme="minorBidi"/>
          <w:noProof/>
          <w:sz w:val="22"/>
          <w:szCs w:val="22"/>
          <w:lang w:val="en-ZA" w:eastAsia="en-ZA"/>
        </w:rPr>
      </w:pPr>
      <w:ins w:id="65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2: Hermanus Actual Availability Vs Forecast</w:t>
        </w:r>
        <w:r w:rsidRPr="00F849E0">
          <w:rPr>
            <w:noProof/>
            <w:webHidden/>
          </w:rPr>
          <w:tab/>
        </w:r>
        <w:r w:rsidRPr="00F849E0">
          <w:rPr>
            <w:noProof/>
            <w:webHidden/>
          </w:rPr>
          <w:fldChar w:fldCharType="begin"/>
        </w:r>
        <w:r w:rsidRPr="00F849E0">
          <w:rPr>
            <w:noProof/>
            <w:webHidden/>
          </w:rPr>
          <w:instrText xml:space="preserve"> PAGEREF _Toc118269021 \h </w:instrText>
        </w:r>
      </w:ins>
      <w:r w:rsidRPr="00F849E0">
        <w:rPr>
          <w:noProof/>
          <w:webHidden/>
        </w:rPr>
      </w:r>
      <w:r w:rsidRPr="00F849E0">
        <w:rPr>
          <w:noProof/>
          <w:webHidden/>
        </w:rPr>
        <w:fldChar w:fldCharType="separate"/>
      </w:r>
      <w:ins w:id="651" w:author="Mutali Nepfumbada" w:date="2022-11-02T08:09:00Z">
        <w:r w:rsidRPr="00F849E0">
          <w:rPr>
            <w:noProof/>
            <w:webHidden/>
          </w:rPr>
          <w:t>25</w:t>
        </w:r>
        <w:r w:rsidRPr="00F849E0">
          <w:rPr>
            <w:noProof/>
            <w:webHidden/>
          </w:rPr>
          <w:fldChar w:fldCharType="end"/>
        </w:r>
        <w:r w:rsidRPr="00F849E0">
          <w:rPr>
            <w:rStyle w:val="Hyperlink"/>
            <w:noProof/>
          </w:rPr>
          <w:fldChar w:fldCharType="end"/>
        </w:r>
      </w:ins>
    </w:p>
    <w:p w14:paraId="7B28FCE3" w14:textId="70409EB0" w:rsidR="001F3DEB" w:rsidRPr="00F849E0" w:rsidRDefault="001F3DEB">
      <w:pPr>
        <w:pStyle w:val="TableofFigures"/>
        <w:tabs>
          <w:tab w:val="right" w:leader="dot" w:pos="9539"/>
        </w:tabs>
        <w:rPr>
          <w:ins w:id="652" w:author="Mutali Nepfumbada" w:date="2022-11-02T08:09:00Z"/>
          <w:rFonts w:asciiTheme="minorHAnsi" w:eastAsiaTheme="minorEastAsia" w:hAnsiTheme="minorHAnsi" w:cstheme="minorBidi"/>
          <w:noProof/>
          <w:sz w:val="22"/>
          <w:szCs w:val="22"/>
          <w:lang w:val="en-ZA" w:eastAsia="en-ZA"/>
        </w:rPr>
      </w:pPr>
      <w:ins w:id="65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3: Hermanus Actual Availability Vs Irradiation</w:t>
        </w:r>
        <w:r w:rsidRPr="00F849E0">
          <w:rPr>
            <w:noProof/>
            <w:webHidden/>
          </w:rPr>
          <w:tab/>
        </w:r>
        <w:r w:rsidRPr="00F849E0">
          <w:rPr>
            <w:noProof/>
            <w:webHidden/>
          </w:rPr>
          <w:fldChar w:fldCharType="begin"/>
        </w:r>
        <w:r w:rsidRPr="00F849E0">
          <w:rPr>
            <w:noProof/>
            <w:webHidden/>
          </w:rPr>
          <w:instrText xml:space="preserve"> PAGEREF _Toc118269022 \h </w:instrText>
        </w:r>
      </w:ins>
      <w:r w:rsidRPr="00F849E0">
        <w:rPr>
          <w:noProof/>
          <w:webHidden/>
        </w:rPr>
      </w:r>
      <w:r w:rsidRPr="00F849E0">
        <w:rPr>
          <w:noProof/>
          <w:webHidden/>
        </w:rPr>
        <w:fldChar w:fldCharType="separate"/>
      </w:r>
      <w:ins w:id="654" w:author="Mutali Nepfumbada" w:date="2022-11-02T08:09:00Z">
        <w:r w:rsidRPr="00F849E0">
          <w:rPr>
            <w:noProof/>
            <w:webHidden/>
          </w:rPr>
          <w:t>26</w:t>
        </w:r>
        <w:r w:rsidRPr="00F849E0">
          <w:rPr>
            <w:noProof/>
            <w:webHidden/>
          </w:rPr>
          <w:fldChar w:fldCharType="end"/>
        </w:r>
        <w:r w:rsidRPr="00F849E0">
          <w:rPr>
            <w:rStyle w:val="Hyperlink"/>
            <w:noProof/>
          </w:rPr>
          <w:fldChar w:fldCharType="end"/>
        </w:r>
      </w:ins>
    </w:p>
    <w:p w14:paraId="6E7A84D3" w14:textId="6911C443" w:rsidR="001F3DEB" w:rsidRPr="00F849E0" w:rsidRDefault="001F3DEB">
      <w:pPr>
        <w:pStyle w:val="TableofFigures"/>
        <w:tabs>
          <w:tab w:val="right" w:leader="dot" w:pos="9539"/>
        </w:tabs>
        <w:rPr>
          <w:ins w:id="655" w:author="Mutali Nepfumbada" w:date="2022-11-02T08:09:00Z"/>
          <w:rFonts w:asciiTheme="minorHAnsi" w:eastAsiaTheme="minorEastAsia" w:hAnsiTheme="minorHAnsi" w:cstheme="minorBidi"/>
          <w:noProof/>
          <w:sz w:val="22"/>
          <w:szCs w:val="22"/>
          <w:lang w:val="en-ZA" w:eastAsia="en-ZA"/>
        </w:rPr>
      </w:pPr>
      <w:ins w:id="65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4: Hermanus PR Vs Forecast</w:t>
        </w:r>
        <w:r w:rsidRPr="00F849E0">
          <w:rPr>
            <w:noProof/>
            <w:webHidden/>
          </w:rPr>
          <w:tab/>
        </w:r>
        <w:r w:rsidRPr="00F849E0">
          <w:rPr>
            <w:noProof/>
            <w:webHidden/>
          </w:rPr>
          <w:fldChar w:fldCharType="begin"/>
        </w:r>
        <w:r w:rsidRPr="00F849E0">
          <w:rPr>
            <w:noProof/>
            <w:webHidden/>
          </w:rPr>
          <w:instrText xml:space="preserve"> PAGEREF _Toc118269023 \h </w:instrText>
        </w:r>
      </w:ins>
      <w:r w:rsidRPr="00F849E0">
        <w:rPr>
          <w:noProof/>
          <w:webHidden/>
        </w:rPr>
      </w:r>
      <w:r w:rsidRPr="00F849E0">
        <w:rPr>
          <w:noProof/>
          <w:webHidden/>
        </w:rPr>
        <w:fldChar w:fldCharType="separate"/>
      </w:r>
      <w:ins w:id="657" w:author="Mutali Nepfumbada" w:date="2022-11-02T08:09:00Z">
        <w:r w:rsidRPr="00F849E0">
          <w:rPr>
            <w:noProof/>
            <w:webHidden/>
          </w:rPr>
          <w:t>27</w:t>
        </w:r>
        <w:r w:rsidRPr="00F849E0">
          <w:rPr>
            <w:noProof/>
            <w:webHidden/>
          </w:rPr>
          <w:fldChar w:fldCharType="end"/>
        </w:r>
        <w:r w:rsidRPr="00F849E0">
          <w:rPr>
            <w:rStyle w:val="Hyperlink"/>
            <w:noProof/>
          </w:rPr>
          <w:fldChar w:fldCharType="end"/>
        </w:r>
      </w:ins>
    </w:p>
    <w:p w14:paraId="6D46964D" w14:textId="77CBFD69" w:rsidR="001F3DEB" w:rsidRPr="00F849E0" w:rsidRDefault="001F3DEB">
      <w:pPr>
        <w:pStyle w:val="TableofFigures"/>
        <w:tabs>
          <w:tab w:val="right" w:leader="dot" w:pos="9539"/>
        </w:tabs>
        <w:rPr>
          <w:ins w:id="658" w:author="Mutali Nepfumbada" w:date="2022-11-02T08:09:00Z"/>
          <w:rFonts w:asciiTheme="minorHAnsi" w:eastAsiaTheme="minorEastAsia" w:hAnsiTheme="minorHAnsi" w:cstheme="minorBidi"/>
          <w:noProof/>
          <w:sz w:val="22"/>
          <w:szCs w:val="22"/>
          <w:lang w:val="en-ZA" w:eastAsia="en-ZA"/>
        </w:rPr>
      </w:pPr>
      <w:ins w:id="65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60" w:author="Mutali Nepfumbada" w:date="2022-11-02T08:10:00Z">
              <w:rPr>
                <w:rStyle w:val="Hyperlink"/>
                <w:i/>
                <w:iCs/>
                <w:noProof/>
              </w:rPr>
            </w:rPrChange>
          </w:rPr>
          <w:t>Figure 9</w:t>
        </w:r>
        <w:r w:rsidRPr="00F849E0">
          <w:rPr>
            <w:rStyle w:val="Hyperlink"/>
            <w:noProof/>
            <w:rPrChange w:id="661" w:author="Mutali Nepfumbada" w:date="2022-11-02T08:10:00Z">
              <w:rPr>
                <w:rStyle w:val="Hyperlink"/>
                <w:i/>
                <w:iCs/>
                <w:noProof/>
              </w:rPr>
            </w:rPrChange>
          </w:rPr>
          <w:noBreakHyphen/>
          <w:t>5: Hermanus</w:t>
        </w:r>
        <w:r w:rsidRPr="00F849E0">
          <w:rPr>
            <w:rStyle w:val="Hyperlink"/>
            <w:noProof/>
            <w:lang w:eastAsia="en-US"/>
            <w:rPrChange w:id="662"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_Toc118269024 \h </w:instrText>
        </w:r>
      </w:ins>
      <w:r w:rsidRPr="00F849E0">
        <w:rPr>
          <w:noProof/>
          <w:webHidden/>
        </w:rPr>
      </w:r>
      <w:r w:rsidRPr="00F849E0">
        <w:rPr>
          <w:noProof/>
          <w:webHidden/>
        </w:rPr>
        <w:fldChar w:fldCharType="separate"/>
      </w:r>
      <w:ins w:id="663" w:author="Mutali Nepfumbada" w:date="2022-11-02T08:09:00Z">
        <w:r w:rsidRPr="00F849E0">
          <w:rPr>
            <w:noProof/>
            <w:webHidden/>
          </w:rPr>
          <w:t>28</w:t>
        </w:r>
        <w:r w:rsidRPr="00F849E0">
          <w:rPr>
            <w:noProof/>
            <w:webHidden/>
          </w:rPr>
          <w:fldChar w:fldCharType="end"/>
        </w:r>
        <w:r w:rsidRPr="00F849E0">
          <w:rPr>
            <w:rStyle w:val="Hyperlink"/>
            <w:noProof/>
          </w:rPr>
          <w:fldChar w:fldCharType="end"/>
        </w:r>
      </w:ins>
    </w:p>
    <w:p w14:paraId="4800E75B" w14:textId="36B47ED7" w:rsidR="001F3DEB" w:rsidRPr="00F849E0" w:rsidRDefault="001F3DEB">
      <w:pPr>
        <w:pStyle w:val="TableofFigures"/>
        <w:tabs>
          <w:tab w:val="right" w:leader="dot" w:pos="9539"/>
        </w:tabs>
        <w:rPr>
          <w:ins w:id="664" w:author="Mutali Nepfumbada" w:date="2022-11-02T08:09:00Z"/>
          <w:rFonts w:asciiTheme="minorHAnsi" w:eastAsiaTheme="minorEastAsia" w:hAnsiTheme="minorHAnsi" w:cstheme="minorBidi"/>
          <w:noProof/>
          <w:sz w:val="22"/>
          <w:szCs w:val="22"/>
          <w:lang w:val="en-ZA" w:eastAsia="en-ZA"/>
        </w:rPr>
      </w:pPr>
      <w:ins w:id="66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1: Vergelegen Actual Irradiation Vs Forecast</w:t>
        </w:r>
        <w:r w:rsidRPr="00F849E0">
          <w:rPr>
            <w:noProof/>
            <w:webHidden/>
          </w:rPr>
          <w:tab/>
        </w:r>
        <w:r w:rsidRPr="00F849E0">
          <w:rPr>
            <w:noProof/>
            <w:webHidden/>
          </w:rPr>
          <w:fldChar w:fldCharType="begin"/>
        </w:r>
        <w:r w:rsidRPr="00F849E0">
          <w:rPr>
            <w:noProof/>
            <w:webHidden/>
          </w:rPr>
          <w:instrText xml:space="preserve"> PAGEREF _Toc118269025 \h </w:instrText>
        </w:r>
      </w:ins>
      <w:r w:rsidRPr="00F849E0">
        <w:rPr>
          <w:noProof/>
          <w:webHidden/>
        </w:rPr>
      </w:r>
      <w:r w:rsidRPr="00F849E0">
        <w:rPr>
          <w:noProof/>
          <w:webHidden/>
        </w:rPr>
        <w:fldChar w:fldCharType="separate"/>
      </w:r>
      <w:ins w:id="666" w:author="Mutali Nepfumbada" w:date="2022-11-02T08:09:00Z">
        <w:r w:rsidRPr="00F849E0">
          <w:rPr>
            <w:noProof/>
            <w:webHidden/>
          </w:rPr>
          <w:t>31</w:t>
        </w:r>
        <w:r w:rsidRPr="00F849E0">
          <w:rPr>
            <w:noProof/>
            <w:webHidden/>
          </w:rPr>
          <w:fldChar w:fldCharType="end"/>
        </w:r>
        <w:r w:rsidRPr="00F849E0">
          <w:rPr>
            <w:rStyle w:val="Hyperlink"/>
            <w:noProof/>
          </w:rPr>
          <w:fldChar w:fldCharType="end"/>
        </w:r>
      </w:ins>
    </w:p>
    <w:p w14:paraId="65B870BD" w14:textId="348861C1" w:rsidR="001F3DEB" w:rsidRPr="00F849E0" w:rsidRDefault="001F3DEB">
      <w:pPr>
        <w:pStyle w:val="TableofFigures"/>
        <w:tabs>
          <w:tab w:val="right" w:leader="dot" w:pos="9539"/>
        </w:tabs>
        <w:rPr>
          <w:ins w:id="667" w:author="Mutali Nepfumbada" w:date="2022-11-02T08:09:00Z"/>
          <w:rFonts w:asciiTheme="minorHAnsi" w:eastAsiaTheme="minorEastAsia" w:hAnsiTheme="minorHAnsi" w:cstheme="minorBidi"/>
          <w:noProof/>
          <w:sz w:val="22"/>
          <w:szCs w:val="22"/>
          <w:lang w:val="en-ZA" w:eastAsia="en-ZA"/>
        </w:rPr>
      </w:pPr>
      <w:ins w:id="66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2: Vergelegen Actual Availability Vs Forecast</w:t>
        </w:r>
        <w:r w:rsidRPr="00F849E0">
          <w:rPr>
            <w:noProof/>
            <w:webHidden/>
          </w:rPr>
          <w:tab/>
        </w:r>
        <w:r w:rsidRPr="00F849E0">
          <w:rPr>
            <w:noProof/>
            <w:webHidden/>
          </w:rPr>
          <w:fldChar w:fldCharType="begin"/>
        </w:r>
        <w:r w:rsidRPr="00F849E0">
          <w:rPr>
            <w:noProof/>
            <w:webHidden/>
          </w:rPr>
          <w:instrText xml:space="preserve"> PAGEREF _Toc118269026 \h </w:instrText>
        </w:r>
      </w:ins>
      <w:r w:rsidRPr="00F849E0">
        <w:rPr>
          <w:noProof/>
          <w:webHidden/>
        </w:rPr>
      </w:r>
      <w:r w:rsidRPr="00F849E0">
        <w:rPr>
          <w:noProof/>
          <w:webHidden/>
        </w:rPr>
        <w:fldChar w:fldCharType="separate"/>
      </w:r>
      <w:ins w:id="669" w:author="Mutali Nepfumbada" w:date="2022-11-02T08:09:00Z">
        <w:r w:rsidRPr="00F849E0">
          <w:rPr>
            <w:noProof/>
            <w:webHidden/>
          </w:rPr>
          <w:t>32</w:t>
        </w:r>
        <w:r w:rsidRPr="00F849E0">
          <w:rPr>
            <w:noProof/>
            <w:webHidden/>
          </w:rPr>
          <w:fldChar w:fldCharType="end"/>
        </w:r>
        <w:r w:rsidRPr="00F849E0">
          <w:rPr>
            <w:rStyle w:val="Hyperlink"/>
            <w:noProof/>
          </w:rPr>
          <w:fldChar w:fldCharType="end"/>
        </w:r>
      </w:ins>
    </w:p>
    <w:p w14:paraId="6FC9E4F7" w14:textId="392BEFCF" w:rsidR="001F3DEB" w:rsidRPr="00F849E0" w:rsidRDefault="001F3DEB">
      <w:pPr>
        <w:pStyle w:val="TableofFigures"/>
        <w:tabs>
          <w:tab w:val="right" w:leader="dot" w:pos="9539"/>
        </w:tabs>
        <w:rPr>
          <w:ins w:id="670" w:author="Mutali Nepfumbada" w:date="2022-11-02T08:09:00Z"/>
          <w:rFonts w:asciiTheme="minorHAnsi" w:eastAsiaTheme="minorEastAsia" w:hAnsiTheme="minorHAnsi" w:cstheme="minorBidi"/>
          <w:noProof/>
          <w:sz w:val="22"/>
          <w:szCs w:val="22"/>
          <w:lang w:val="en-ZA" w:eastAsia="en-ZA"/>
        </w:rPr>
      </w:pPr>
      <w:ins w:id="67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3: Vergelegen PR Vs Forecast</w:t>
        </w:r>
        <w:r w:rsidRPr="00F849E0">
          <w:rPr>
            <w:noProof/>
            <w:webHidden/>
          </w:rPr>
          <w:tab/>
        </w:r>
        <w:r w:rsidRPr="00F849E0">
          <w:rPr>
            <w:noProof/>
            <w:webHidden/>
          </w:rPr>
          <w:fldChar w:fldCharType="begin"/>
        </w:r>
        <w:r w:rsidRPr="00F849E0">
          <w:rPr>
            <w:noProof/>
            <w:webHidden/>
          </w:rPr>
          <w:instrText xml:space="preserve"> PAGEREF _Toc118269027 \h </w:instrText>
        </w:r>
      </w:ins>
      <w:r w:rsidRPr="00F849E0">
        <w:rPr>
          <w:noProof/>
          <w:webHidden/>
        </w:rPr>
      </w:r>
      <w:r w:rsidRPr="00F849E0">
        <w:rPr>
          <w:noProof/>
          <w:webHidden/>
        </w:rPr>
        <w:fldChar w:fldCharType="separate"/>
      </w:r>
      <w:ins w:id="672" w:author="Mutali Nepfumbada" w:date="2022-11-02T08:09:00Z">
        <w:r w:rsidRPr="00F849E0">
          <w:rPr>
            <w:noProof/>
            <w:webHidden/>
          </w:rPr>
          <w:t>33</w:t>
        </w:r>
        <w:r w:rsidRPr="00F849E0">
          <w:rPr>
            <w:noProof/>
            <w:webHidden/>
          </w:rPr>
          <w:fldChar w:fldCharType="end"/>
        </w:r>
        <w:r w:rsidRPr="00F849E0">
          <w:rPr>
            <w:rStyle w:val="Hyperlink"/>
            <w:noProof/>
          </w:rPr>
          <w:fldChar w:fldCharType="end"/>
        </w:r>
      </w:ins>
    </w:p>
    <w:p w14:paraId="2F61BD8F" w14:textId="4E0A84FF" w:rsidR="001F3DEB" w:rsidRPr="00F849E0" w:rsidRDefault="001F3DEB">
      <w:pPr>
        <w:pStyle w:val="TableofFigures"/>
        <w:tabs>
          <w:tab w:val="right" w:leader="dot" w:pos="9539"/>
        </w:tabs>
        <w:rPr>
          <w:ins w:id="673" w:author="Mutali Nepfumbada" w:date="2022-11-02T08:09:00Z"/>
          <w:rFonts w:asciiTheme="minorHAnsi" w:eastAsiaTheme="minorEastAsia" w:hAnsiTheme="minorHAnsi" w:cstheme="minorBidi"/>
          <w:noProof/>
          <w:sz w:val="22"/>
          <w:szCs w:val="22"/>
          <w:lang w:val="en-ZA" w:eastAsia="en-ZA"/>
        </w:rPr>
      </w:pPr>
      <w:ins w:id="67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75" w:author="Mutali Nepfumbada" w:date="2022-11-02T08:10:00Z">
              <w:rPr>
                <w:rStyle w:val="Hyperlink"/>
                <w:i/>
                <w:iCs/>
                <w:noProof/>
              </w:rPr>
            </w:rPrChange>
          </w:rPr>
          <w:t>Figure 10</w:t>
        </w:r>
        <w:r w:rsidRPr="00F849E0">
          <w:rPr>
            <w:rStyle w:val="Hyperlink"/>
            <w:noProof/>
            <w:rPrChange w:id="676" w:author="Mutali Nepfumbada" w:date="2022-11-02T08:10:00Z">
              <w:rPr>
                <w:rStyle w:val="Hyperlink"/>
                <w:i/>
                <w:iCs/>
                <w:noProof/>
              </w:rPr>
            </w:rPrChange>
          </w:rPr>
          <w:noBreakHyphen/>
          <w:t>4: Vergelegen</w:t>
        </w:r>
        <w:r w:rsidRPr="00F849E0">
          <w:rPr>
            <w:rStyle w:val="Hyperlink"/>
            <w:noProof/>
            <w:lang w:eastAsia="en-US"/>
            <w:rPrChange w:id="677"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_Toc118269028 \h </w:instrText>
        </w:r>
      </w:ins>
      <w:r w:rsidRPr="00F849E0">
        <w:rPr>
          <w:noProof/>
          <w:webHidden/>
        </w:rPr>
      </w:r>
      <w:r w:rsidRPr="00F849E0">
        <w:rPr>
          <w:noProof/>
          <w:webHidden/>
        </w:rPr>
        <w:fldChar w:fldCharType="separate"/>
      </w:r>
      <w:ins w:id="678"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53B1EB18" w14:textId="292F6648" w:rsidR="001F3DEB" w:rsidRPr="00F849E0" w:rsidRDefault="001F3DEB">
      <w:pPr>
        <w:pStyle w:val="TableofFigures"/>
        <w:tabs>
          <w:tab w:val="right" w:leader="dot" w:pos="9539"/>
        </w:tabs>
        <w:rPr>
          <w:ins w:id="679" w:author="Mutali Nepfumbada" w:date="2022-11-02T08:09:00Z"/>
          <w:rFonts w:asciiTheme="minorHAnsi" w:eastAsiaTheme="minorEastAsia" w:hAnsiTheme="minorHAnsi" w:cstheme="minorBidi"/>
          <w:noProof/>
          <w:sz w:val="22"/>
          <w:szCs w:val="22"/>
          <w:lang w:val="en-ZA" w:eastAsia="en-ZA"/>
        </w:rPr>
      </w:pPr>
      <w:ins w:id="68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5: Vergelegen</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_Toc118269029 \h </w:instrText>
        </w:r>
      </w:ins>
      <w:r w:rsidRPr="00F849E0">
        <w:rPr>
          <w:noProof/>
          <w:webHidden/>
        </w:rPr>
      </w:r>
      <w:r w:rsidRPr="00F849E0">
        <w:rPr>
          <w:noProof/>
          <w:webHidden/>
        </w:rPr>
        <w:fldChar w:fldCharType="separate"/>
      </w:r>
      <w:ins w:id="681"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72028747" w14:textId="6B94D0E2" w:rsidR="00A934D1" w:rsidDel="001F3DEB" w:rsidRDefault="00A934D1">
      <w:pPr>
        <w:pStyle w:val="TableofFigures"/>
        <w:tabs>
          <w:tab w:val="right" w:leader="dot" w:pos="9539"/>
        </w:tabs>
        <w:rPr>
          <w:del w:id="682" w:author="Mutali Nepfumbada" w:date="2022-11-02T08:09:00Z"/>
          <w:rFonts w:asciiTheme="minorHAnsi" w:eastAsiaTheme="minorEastAsia" w:hAnsiTheme="minorHAnsi" w:cstheme="minorBidi"/>
          <w:noProof/>
          <w:sz w:val="22"/>
          <w:szCs w:val="22"/>
          <w:lang w:val="en-ZA" w:eastAsia="en-ZA"/>
        </w:rPr>
      </w:pPr>
      <w:del w:id="683" w:author="Mutali Nepfumbada" w:date="2022-11-02T08:09:00Z">
        <w:r w:rsidRPr="00F849E0" w:rsidDel="001F3DEB">
          <w:rPr>
            <w:rStyle w:val="Hyperlink"/>
            <w:noProof/>
          </w:rPr>
          <w:delText>Figure 2</w:delText>
        </w:r>
        <w:r w:rsidRPr="00F849E0" w:rsidDel="001F3DEB">
          <w:rPr>
            <w:rStyle w:val="Hyperlink"/>
            <w:noProof/>
          </w:rPr>
          <w:noBreakHyphen/>
          <w:delText>1: Project Locations</w:delText>
        </w:r>
        <w:r w:rsidDel="001F3DEB">
          <w:rPr>
            <w:noProof/>
            <w:webHidden/>
          </w:rPr>
          <w:tab/>
          <w:delText>1</w:delText>
        </w:r>
      </w:del>
    </w:p>
    <w:p w14:paraId="660CA255" w14:textId="490DD437" w:rsidR="00A934D1" w:rsidDel="001F3DEB" w:rsidRDefault="00A934D1">
      <w:pPr>
        <w:pStyle w:val="TableofFigures"/>
        <w:tabs>
          <w:tab w:val="right" w:leader="dot" w:pos="9539"/>
        </w:tabs>
        <w:rPr>
          <w:del w:id="684" w:author="Mutali Nepfumbada" w:date="2022-11-02T08:09:00Z"/>
          <w:rFonts w:asciiTheme="minorHAnsi" w:eastAsiaTheme="minorEastAsia" w:hAnsiTheme="minorHAnsi" w:cstheme="minorBidi"/>
          <w:noProof/>
          <w:sz w:val="22"/>
          <w:szCs w:val="22"/>
          <w:lang w:val="en-ZA" w:eastAsia="en-ZA"/>
        </w:rPr>
      </w:pPr>
      <w:del w:id="685" w:author="Mutali Nepfumbada" w:date="2022-11-02T08:09:00Z">
        <w:r w:rsidRPr="00F849E0" w:rsidDel="001F3DEB">
          <w:rPr>
            <w:rStyle w:val="Hyperlink"/>
            <w:noProof/>
          </w:rPr>
          <w:delText>Figure 4</w:delText>
        </w:r>
        <w:r w:rsidRPr="00F849E0" w:rsidDel="001F3DEB">
          <w:rPr>
            <w:rStyle w:val="Hyperlink"/>
            <w:noProof/>
          </w:rPr>
          <w:noBreakHyphen/>
          <w:delText>1: Revenue to Date vs Forecast</w:delText>
        </w:r>
        <w:r w:rsidDel="001F3DEB">
          <w:rPr>
            <w:noProof/>
            <w:webHidden/>
          </w:rPr>
          <w:tab/>
          <w:delText>4</w:delText>
        </w:r>
      </w:del>
    </w:p>
    <w:p w14:paraId="0DBC7451" w14:textId="5CBFC91A" w:rsidR="00A934D1" w:rsidDel="001F3DEB" w:rsidRDefault="00A934D1">
      <w:pPr>
        <w:pStyle w:val="TableofFigures"/>
        <w:tabs>
          <w:tab w:val="right" w:leader="dot" w:pos="9539"/>
        </w:tabs>
        <w:rPr>
          <w:del w:id="686" w:author="Mutali Nepfumbada" w:date="2022-11-02T08:09:00Z"/>
          <w:rFonts w:asciiTheme="minorHAnsi" w:eastAsiaTheme="minorEastAsia" w:hAnsiTheme="minorHAnsi" w:cstheme="minorBidi"/>
          <w:noProof/>
          <w:sz w:val="22"/>
          <w:szCs w:val="22"/>
          <w:lang w:val="en-ZA" w:eastAsia="en-ZA"/>
        </w:rPr>
      </w:pPr>
      <w:del w:id="687" w:author="Mutali Nepfumbada" w:date="2022-11-02T08:09:00Z">
        <w:r w:rsidRPr="00F849E0" w:rsidDel="001F3DEB">
          <w:rPr>
            <w:rStyle w:val="Hyperlink"/>
            <w:noProof/>
          </w:rPr>
          <w:delText>Figure 6</w:delText>
        </w:r>
        <w:r w:rsidRPr="00F849E0" w:rsidDel="001F3DEB">
          <w:rPr>
            <w:rStyle w:val="Hyperlink"/>
            <w:noProof/>
          </w:rPr>
          <w:noBreakHyphen/>
          <w:delText>1: Highveld Actual Irradiation Vs Forecast Irradiation</w:delText>
        </w:r>
        <w:r w:rsidDel="001F3DEB">
          <w:rPr>
            <w:noProof/>
            <w:webHidden/>
          </w:rPr>
          <w:tab/>
          <w:delText>7</w:delText>
        </w:r>
      </w:del>
    </w:p>
    <w:p w14:paraId="11C70E50" w14:textId="184B98D5" w:rsidR="00A934D1" w:rsidDel="001F3DEB" w:rsidRDefault="00A934D1">
      <w:pPr>
        <w:pStyle w:val="TableofFigures"/>
        <w:tabs>
          <w:tab w:val="right" w:leader="dot" w:pos="9539"/>
        </w:tabs>
        <w:rPr>
          <w:del w:id="688" w:author="Mutali Nepfumbada" w:date="2022-11-02T08:09:00Z"/>
          <w:rFonts w:asciiTheme="minorHAnsi" w:eastAsiaTheme="minorEastAsia" w:hAnsiTheme="minorHAnsi" w:cstheme="minorBidi"/>
          <w:noProof/>
          <w:sz w:val="22"/>
          <w:szCs w:val="22"/>
          <w:lang w:val="en-ZA" w:eastAsia="en-ZA"/>
        </w:rPr>
      </w:pPr>
      <w:del w:id="689" w:author="Mutali Nepfumbada" w:date="2022-11-02T08:09:00Z">
        <w:r w:rsidRPr="00F849E0" w:rsidDel="001F3DEB">
          <w:rPr>
            <w:rStyle w:val="Hyperlink"/>
            <w:noProof/>
          </w:rPr>
          <w:delText>Figure 6</w:delText>
        </w:r>
        <w:r w:rsidRPr="00F849E0" w:rsidDel="001F3DEB">
          <w:rPr>
            <w:rStyle w:val="Hyperlink"/>
            <w:noProof/>
          </w:rPr>
          <w:noBreakHyphen/>
          <w:delText>2: Highveld Actual Availability Vs Forecast Availability</w:delText>
        </w:r>
        <w:r w:rsidDel="001F3DEB">
          <w:rPr>
            <w:noProof/>
            <w:webHidden/>
          </w:rPr>
          <w:tab/>
          <w:delText>8</w:delText>
        </w:r>
      </w:del>
    </w:p>
    <w:p w14:paraId="1C7CC019" w14:textId="696A6BA9" w:rsidR="00A934D1" w:rsidDel="001F3DEB" w:rsidRDefault="00A934D1">
      <w:pPr>
        <w:pStyle w:val="TableofFigures"/>
        <w:tabs>
          <w:tab w:val="right" w:leader="dot" w:pos="9539"/>
        </w:tabs>
        <w:rPr>
          <w:del w:id="690" w:author="Mutali Nepfumbada" w:date="2022-11-02T08:09:00Z"/>
          <w:rFonts w:asciiTheme="minorHAnsi" w:eastAsiaTheme="minorEastAsia" w:hAnsiTheme="minorHAnsi" w:cstheme="minorBidi"/>
          <w:noProof/>
          <w:sz w:val="22"/>
          <w:szCs w:val="22"/>
          <w:lang w:val="en-ZA" w:eastAsia="en-ZA"/>
        </w:rPr>
      </w:pPr>
      <w:del w:id="691" w:author="Mutali Nepfumbada" w:date="2022-11-02T08:09:00Z">
        <w:r w:rsidRPr="00F849E0" w:rsidDel="001F3DEB">
          <w:rPr>
            <w:rStyle w:val="Hyperlink"/>
            <w:noProof/>
          </w:rPr>
          <w:delText>Figure 6</w:delText>
        </w:r>
        <w:r w:rsidRPr="00F849E0" w:rsidDel="001F3DEB">
          <w:rPr>
            <w:rStyle w:val="Hyperlink"/>
            <w:noProof/>
          </w:rPr>
          <w:noBreakHyphen/>
          <w:delText>3: Highveld Actual PR Vs Forecast PR</w:delText>
        </w:r>
        <w:r w:rsidDel="001F3DEB">
          <w:rPr>
            <w:noProof/>
            <w:webHidden/>
          </w:rPr>
          <w:tab/>
          <w:delText>9</w:delText>
        </w:r>
      </w:del>
    </w:p>
    <w:p w14:paraId="78E238EC" w14:textId="272EFC1F" w:rsidR="00A934D1" w:rsidDel="001F3DEB" w:rsidRDefault="00A934D1">
      <w:pPr>
        <w:pStyle w:val="TableofFigures"/>
        <w:tabs>
          <w:tab w:val="right" w:leader="dot" w:pos="9539"/>
        </w:tabs>
        <w:rPr>
          <w:del w:id="692" w:author="Mutali Nepfumbada" w:date="2022-11-02T08:09:00Z"/>
          <w:rFonts w:asciiTheme="minorHAnsi" w:eastAsiaTheme="minorEastAsia" w:hAnsiTheme="minorHAnsi" w:cstheme="minorBidi"/>
          <w:noProof/>
          <w:sz w:val="22"/>
          <w:szCs w:val="22"/>
          <w:lang w:val="en-ZA" w:eastAsia="en-ZA"/>
        </w:rPr>
      </w:pPr>
      <w:del w:id="693" w:author="Mutali Nepfumbada" w:date="2022-11-02T08:09:00Z">
        <w:r w:rsidRPr="00F849E0" w:rsidDel="001F3DEB">
          <w:rPr>
            <w:rStyle w:val="Hyperlink"/>
            <w:noProof/>
          </w:rPr>
          <w:delText>Figure 6</w:delText>
        </w:r>
        <w:r w:rsidRPr="00F849E0" w:rsidDel="001F3DEB">
          <w:rPr>
            <w:rStyle w:val="Hyperlink"/>
            <w:noProof/>
          </w:rPr>
          <w:noBreakHyphen/>
          <w:delText>4: Highveld PR</w:delText>
        </w:r>
        <w:r w:rsidRPr="00F849E0" w:rsidDel="001F3DEB">
          <w:rPr>
            <w:rStyle w:val="Hyperlink"/>
            <w:noProof/>
            <w:lang w:eastAsia="en-US"/>
          </w:rPr>
          <w:delText xml:space="preserve"> Production Vs Forecast</w:delText>
        </w:r>
        <w:r w:rsidDel="001F3DEB">
          <w:rPr>
            <w:noProof/>
            <w:webHidden/>
          </w:rPr>
          <w:tab/>
          <w:delText>10</w:delText>
        </w:r>
      </w:del>
    </w:p>
    <w:p w14:paraId="19AEBEA2" w14:textId="4B448CAF" w:rsidR="00A934D1" w:rsidDel="001F3DEB" w:rsidRDefault="00A934D1">
      <w:pPr>
        <w:pStyle w:val="TableofFigures"/>
        <w:tabs>
          <w:tab w:val="right" w:leader="dot" w:pos="9539"/>
        </w:tabs>
        <w:rPr>
          <w:del w:id="694" w:author="Mutali Nepfumbada" w:date="2022-11-02T08:09:00Z"/>
          <w:rFonts w:asciiTheme="minorHAnsi" w:eastAsiaTheme="minorEastAsia" w:hAnsiTheme="minorHAnsi" w:cstheme="minorBidi"/>
          <w:noProof/>
          <w:sz w:val="22"/>
          <w:szCs w:val="22"/>
          <w:lang w:val="en-ZA" w:eastAsia="en-ZA"/>
        </w:rPr>
      </w:pPr>
      <w:del w:id="695" w:author="Mutali Nepfumbada" w:date="2022-11-02T08:09:00Z">
        <w:r w:rsidRPr="00F849E0" w:rsidDel="001F3DEB">
          <w:rPr>
            <w:rStyle w:val="Hyperlink"/>
            <w:noProof/>
          </w:rPr>
          <w:delText>Figure 7</w:delText>
        </w:r>
        <w:r w:rsidRPr="00F849E0" w:rsidDel="001F3DEB">
          <w:rPr>
            <w:rStyle w:val="Hyperlink"/>
            <w:noProof/>
          </w:rPr>
          <w:noBreakHyphen/>
          <w:delText>1: Durbanville Actual Irradiation Vs Forecast</w:delText>
        </w:r>
        <w:r w:rsidDel="001F3DEB">
          <w:rPr>
            <w:noProof/>
            <w:webHidden/>
          </w:rPr>
          <w:tab/>
          <w:delText>12</w:delText>
        </w:r>
      </w:del>
    </w:p>
    <w:p w14:paraId="5FD3FAEE" w14:textId="156A6FB1" w:rsidR="00A934D1" w:rsidDel="001F3DEB" w:rsidRDefault="00A934D1">
      <w:pPr>
        <w:pStyle w:val="TableofFigures"/>
        <w:tabs>
          <w:tab w:val="right" w:leader="dot" w:pos="9539"/>
        </w:tabs>
        <w:rPr>
          <w:del w:id="696" w:author="Mutali Nepfumbada" w:date="2022-11-02T08:09:00Z"/>
          <w:rFonts w:asciiTheme="minorHAnsi" w:eastAsiaTheme="minorEastAsia" w:hAnsiTheme="minorHAnsi" w:cstheme="minorBidi"/>
          <w:noProof/>
          <w:sz w:val="22"/>
          <w:szCs w:val="22"/>
          <w:lang w:val="en-ZA" w:eastAsia="en-ZA"/>
        </w:rPr>
      </w:pPr>
      <w:del w:id="697" w:author="Mutali Nepfumbada" w:date="2022-11-02T08:09:00Z">
        <w:r w:rsidRPr="00F849E0" w:rsidDel="001F3DEB">
          <w:rPr>
            <w:rStyle w:val="Hyperlink"/>
            <w:noProof/>
          </w:rPr>
          <w:delText>Figure 7</w:delText>
        </w:r>
        <w:r w:rsidRPr="00F849E0" w:rsidDel="001F3DEB">
          <w:rPr>
            <w:rStyle w:val="Hyperlink"/>
            <w:noProof/>
          </w:rPr>
          <w:noBreakHyphen/>
          <w:delText>2: Durbanville Actual Availability Vs Forecast</w:delText>
        </w:r>
        <w:r w:rsidDel="001F3DEB">
          <w:rPr>
            <w:noProof/>
            <w:webHidden/>
          </w:rPr>
          <w:tab/>
          <w:delText>13</w:delText>
        </w:r>
      </w:del>
    </w:p>
    <w:p w14:paraId="624E717F" w14:textId="35C9C620" w:rsidR="00A934D1" w:rsidDel="001F3DEB" w:rsidRDefault="00A934D1">
      <w:pPr>
        <w:pStyle w:val="TableofFigures"/>
        <w:tabs>
          <w:tab w:val="right" w:leader="dot" w:pos="9539"/>
        </w:tabs>
        <w:rPr>
          <w:del w:id="698" w:author="Mutali Nepfumbada" w:date="2022-11-02T08:09:00Z"/>
          <w:rFonts w:asciiTheme="minorHAnsi" w:eastAsiaTheme="minorEastAsia" w:hAnsiTheme="minorHAnsi" w:cstheme="minorBidi"/>
          <w:noProof/>
          <w:sz w:val="22"/>
          <w:szCs w:val="22"/>
          <w:lang w:val="en-ZA" w:eastAsia="en-ZA"/>
        </w:rPr>
      </w:pPr>
      <w:del w:id="699" w:author="Mutali Nepfumbada" w:date="2022-11-02T08:09:00Z">
        <w:r w:rsidRPr="00F849E0" w:rsidDel="001F3DEB">
          <w:rPr>
            <w:rStyle w:val="Hyperlink"/>
            <w:noProof/>
          </w:rPr>
          <w:delText>Figure 7</w:delText>
        </w:r>
        <w:r w:rsidRPr="00F849E0" w:rsidDel="001F3DEB">
          <w:rPr>
            <w:rStyle w:val="Hyperlink"/>
            <w:noProof/>
          </w:rPr>
          <w:noBreakHyphen/>
          <w:delText>3: Durbanville PR Vs Forecast</w:delText>
        </w:r>
        <w:r w:rsidDel="001F3DEB">
          <w:rPr>
            <w:noProof/>
            <w:webHidden/>
          </w:rPr>
          <w:tab/>
          <w:delText>14</w:delText>
        </w:r>
      </w:del>
    </w:p>
    <w:p w14:paraId="76650AB2" w14:textId="2D0BD735" w:rsidR="00A934D1" w:rsidDel="001F3DEB" w:rsidRDefault="00A934D1">
      <w:pPr>
        <w:pStyle w:val="TableofFigures"/>
        <w:tabs>
          <w:tab w:val="right" w:leader="dot" w:pos="9539"/>
        </w:tabs>
        <w:rPr>
          <w:del w:id="700" w:author="Mutali Nepfumbada" w:date="2022-11-02T08:09:00Z"/>
          <w:rFonts w:asciiTheme="minorHAnsi" w:eastAsiaTheme="minorEastAsia" w:hAnsiTheme="minorHAnsi" w:cstheme="minorBidi"/>
          <w:noProof/>
          <w:sz w:val="22"/>
          <w:szCs w:val="22"/>
          <w:lang w:val="en-ZA" w:eastAsia="en-ZA"/>
        </w:rPr>
      </w:pPr>
      <w:del w:id="701" w:author="Mutali Nepfumbada" w:date="2022-11-02T08:09:00Z">
        <w:r w:rsidRPr="00F849E0" w:rsidDel="001F3DEB">
          <w:rPr>
            <w:rStyle w:val="Hyperlink"/>
            <w:noProof/>
          </w:rPr>
          <w:delText>Figure 7</w:delText>
        </w:r>
        <w:r w:rsidRPr="00F849E0" w:rsidDel="001F3DEB">
          <w:rPr>
            <w:rStyle w:val="Hyperlink"/>
            <w:noProof/>
          </w:rPr>
          <w:noBreakHyphen/>
          <w:delText>4: Durbanville</w:delText>
        </w:r>
        <w:r w:rsidRPr="00F849E0" w:rsidDel="001F3DEB">
          <w:rPr>
            <w:rStyle w:val="Hyperlink"/>
            <w:noProof/>
            <w:lang w:eastAsia="en-US"/>
          </w:rPr>
          <w:delText xml:space="preserve"> Production Vs Forecast</w:delText>
        </w:r>
        <w:r w:rsidDel="001F3DEB">
          <w:rPr>
            <w:noProof/>
            <w:webHidden/>
          </w:rPr>
          <w:tab/>
          <w:delText>15</w:delText>
        </w:r>
      </w:del>
    </w:p>
    <w:p w14:paraId="1D584EA5" w14:textId="2163C569" w:rsidR="00A934D1" w:rsidDel="001F3DEB" w:rsidRDefault="00A934D1">
      <w:pPr>
        <w:pStyle w:val="TableofFigures"/>
        <w:tabs>
          <w:tab w:val="right" w:leader="dot" w:pos="9539"/>
        </w:tabs>
        <w:rPr>
          <w:del w:id="702" w:author="Mutali Nepfumbada" w:date="2022-11-02T08:09:00Z"/>
          <w:rFonts w:asciiTheme="minorHAnsi" w:eastAsiaTheme="minorEastAsia" w:hAnsiTheme="minorHAnsi" w:cstheme="minorBidi"/>
          <w:noProof/>
          <w:sz w:val="22"/>
          <w:szCs w:val="22"/>
          <w:lang w:val="en-ZA" w:eastAsia="en-ZA"/>
        </w:rPr>
      </w:pPr>
      <w:del w:id="703" w:author="Mutali Nepfumbada" w:date="2022-11-02T08:09:00Z">
        <w:r w:rsidRPr="00F849E0" w:rsidDel="001F3DEB">
          <w:rPr>
            <w:rStyle w:val="Hyperlink"/>
            <w:noProof/>
          </w:rPr>
          <w:delText>Figure 7</w:delText>
        </w:r>
        <w:r w:rsidRPr="00F849E0" w:rsidDel="001F3DEB">
          <w:rPr>
            <w:rStyle w:val="Hyperlink"/>
            <w:noProof/>
          </w:rPr>
          <w:noBreakHyphen/>
          <w:delText>5: Module Shading</w:delText>
        </w:r>
        <w:r w:rsidDel="001F3DEB">
          <w:rPr>
            <w:noProof/>
            <w:webHidden/>
          </w:rPr>
          <w:tab/>
          <w:delText>16</w:delText>
        </w:r>
      </w:del>
    </w:p>
    <w:p w14:paraId="5FCDCCB5" w14:textId="5DCAC2EF" w:rsidR="00A934D1" w:rsidDel="001F3DEB" w:rsidRDefault="00A934D1">
      <w:pPr>
        <w:pStyle w:val="TableofFigures"/>
        <w:tabs>
          <w:tab w:val="right" w:leader="dot" w:pos="9539"/>
        </w:tabs>
        <w:rPr>
          <w:del w:id="704" w:author="Mutali Nepfumbada" w:date="2022-11-02T08:09:00Z"/>
          <w:rFonts w:asciiTheme="minorHAnsi" w:eastAsiaTheme="minorEastAsia" w:hAnsiTheme="minorHAnsi" w:cstheme="minorBidi"/>
          <w:noProof/>
          <w:sz w:val="22"/>
          <w:szCs w:val="22"/>
          <w:lang w:val="en-ZA" w:eastAsia="en-ZA"/>
        </w:rPr>
      </w:pPr>
      <w:del w:id="705" w:author="Mutali Nepfumbada" w:date="2022-11-02T08:09:00Z">
        <w:r w:rsidRPr="00F849E0" w:rsidDel="001F3DEB">
          <w:rPr>
            <w:rStyle w:val="Hyperlink"/>
            <w:noProof/>
          </w:rPr>
          <w:delText>Figure 8</w:delText>
        </w:r>
        <w:r w:rsidRPr="00F849E0" w:rsidDel="001F3DEB">
          <w:rPr>
            <w:rStyle w:val="Hyperlink"/>
            <w:noProof/>
          </w:rPr>
          <w:noBreakHyphen/>
          <w:delText>1: Midstream Actual Irradiation Vs Forecast</w:delText>
        </w:r>
        <w:r w:rsidDel="001F3DEB">
          <w:rPr>
            <w:noProof/>
            <w:webHidden/>
          </w:rPr>
          <w:tab/>
          <w:delText>18</w:delText>
        </w:r>
      </w:del>
    </w:p>
    <w:p w14:paraId="75332181" w14:textId="49030B4E" w:rsidR="00A934D1" w:rsidDel="001F3DEB" w:rsidRDefault="00A934D1">
      <w:pPr>
        <w:pStyle w:val="TableofFigures"/>
        <w:tabs>
          <w:tab w:val="right" w:leader="dot" w:pos="9539"/>
        </w:tabs>
        <w:rPr>
          <w:del w:id="706" w:author="Mutali Nepfumbada" w:date="2022-11-02T08:09:00Z"/>
          <w:rFonts w:asciiTheme="minorHAnsi" w:eastAsiaTheme="minorEastAsia" w:hAnsiTheme="minorHAnsi" w:cstheme="minorBidi"/>
          <w:noProof/>
          <w:sz w:val="22"/>
          <w:szCs w:val="22"/>
          <w:lang w:val="en-ZA" w:eastAsia="en-ZA"/>
        </w:rPr>
      </w:pPr>
      <w:del w:id="707" w:author="Mutali Nepfumbada" w:date="2022-11-02T08:09:00Z">
        <w:r w:rsidRPr="00F849E0" w:rsidDel="001F3DEB">
          <w:rPr>
            <w:rStyle w:val="Hyperlink"/>
            <w:noProof/>
          </w:rPr>
          <w:delText>Figure 8</w:delText>
        </w:r>
        <w:r w:rsidRPr="00F849E0" w:rsidDel="001F3DEB">
          <w:rPr>
            <w:rStyle w:val="Hyperlink"/>
            <w:noProof/>
          </w:rPr>
          <w:noBreakHyphen/>
          <w:delText>2: Midstream Actual Availability Vs Forecast</w:delText>
        </w:r>
        <w:r w:rsidDel="001F3DEB">
          <w:rPr>
            <w:noProof/>
            <w:webHidden/>
          </w:rPr>
          <w:tab/>
          <w:delText>19</w:delText>
        </w:r>
      </w:del>
    </w:p>
    <w:p w14:paraId="45994554" w14:textId="3DB34849" w:rsidR="00A934D1" w:rsidDel="001F3DEB" w:rsidRDefault="00A934D1">
      <w:pPr>
        <w:pStyle w:val="TableofFigures"/>
        <w:tabs>
          <w:tab w:val="right" w:leader="dot" w:pos="9539"/>
        </w:tabs>
        <w:rPr>
          <w:del w:id="708" w:author="Mutali Nepfumbada" w:date="2022-11-02T08:09:00Z"/>
          <w:rFonts w:asciiTheme="minorHAnsi" w:eastAsiaTheme="minorEastAsia" w:hAnsiTheme="minorHAnsi" w:cstheme="minorBidi"/>
          <w:noProof/>
          <w:sz w:val="22"/>
          <w:szCs w:val="22"/>
          <w:lang w:val="en-ZA" w:eastAsia="en-ZA"/>
        </w:rPr>
      </w:pPr>
      <w:del w:id="709" w:author="Mutali Nepfumbada" w:date="2022-11-02T08:09:00Z">
        <w:r w:rsidRPr="00F849E0" w:rsidDel="001F3DEB">
          <w:rPr>
            <w:rStyle w:val="Hyperlink"/>
            <w:noProof/>
          </w:rPr>
          <w:delText>Figure 8</w:delText>
        </w:r>
        <w:r w:rsidRPr="00F849E0" w:rsidDel="001F3DEB">
          <w:rPr>
            <w:rStyle w:val="Hyperlink"/>
            <w:noProof/>
          </w:rPr>
          <w:noBreakHyphen/>
          <w:delText>3: Midstream PR Vs Forecast</w:delText>
        </w:r>
        <w:r w:rsidDel="001F3DEB">
          <w:rPr>
            <w:noProof/>
            <w:webHidden/>
          </w:rPr>
          <w:tab/>
          <w:delText>20</w:delText>
        </w:r>
      </w:del>
    </w:p>
    <w:p w14:paraId="24057DE9" w14:textId="1143FD93" w:rsidR="00A934D1" w:rsidDel="001F3DEB" w:rsidRDefault="00A934D1">
      <w:pPr>
        <w:pStyle w:val="TableofFigures"/>
        <w:tabs>
          <w:tab w:val="right" w:leader="dot" w:pos="9539"/>
        </w:tabs>
        <w:rPr>
          <w:del w:id="710" w:author="Mutali Nepfumbada" w:date="2022-11-02T08:09:00Z"/>
          <w:rFonts w:asciiTheme="minorHAnsi" w:eastAsiaTheme="minorEastAsia" w:hAnsiTheme="minorHAnsi" w:cstheme="minorBidi"/>
          <w:noProof/>
          <w:sz w:val="22"/>
          <w:szCs w:val="22"/>
          <w:lang w:val="en-ZA" w:eastAsia="en-ZA"/>
        </w:rPr>
      </w:pPr>
      <w:del w:id="711" w:author="Mutali Nepfumbada" w:date="2022-11-02T08:09:00Z">
        <w:r w:rsidRPr="00F849E0" w:rsidDel="001F3DEB">
          <w:rPr>
            <w:rStyle w:val="Hyperlink"/>
            <w:noProof/>
          </w:rPr>
          <w:delText>Figure 8</w:delText>
        </w:r>
        <w:r w:rsidRPr="00F849E0" w:rsidDel="001F3DEB">
          <w:rPr>
            <w:rStyle w:val="Hyperlink"/>
            <w:noProof/>
          </w:rPr>
          <w:noBreakHyphen/>
          <w:delText>4: Midstream</w:delText>
        </w:r>
        <w:r w:rsidRPr="00F849E0" w:rsidDel="001F3DEB">
          <w:rPr>
            <w:rStyle w:val="Hyperlink"/>
            <w:noProof/>
            <w:lang w:eastAsia="en-US"/>
          </w:rPr>
          <w:delText xml:space="preserve"> Production Vs Forecast</w:delText>
        </w:r>
        <w:r w:rsidDel="001F3DEB">
          <w:rPr>
            <w:noProof/>
            <w:webHidden/>
          </w:rPr>
          <w:tab/>
          <w:delText>21</w:delText>
        </w:r>
      </w:del>
    </w:p>
    <w:p w14:paraId="01BC17AF" w14:textId="40334621" w:rsidR="00A934D1" w:rsidDel="001F3DEB" w:rsidRDefault="00A934D1">
      <w:pPr>
        <w:pStyle w:val="TableofFigures"/>
        <w:tabs>
          <w:tab w:val="right" w:leader="dot" w:pos="9539"/>
        </w:tabs>
        <w:rPr>
          <w:del w:id="712" w:author="Mutali Nepfumbada" w:date="2022-11-02T08:09:00Z"/>
          <w:rFonts w:asciiTheme="minorHAnsi" w:eastAsiaTheme="minorEastAsia" w:hAnsiTheme="minorHAnsi" w:cstheme="minorBidi"/>
          <w:noProof/>
          <w:sz w:val="22"/>
          <w:szCs w:val="22"/>
          <w:lang w:val="en-ZA" w:eastAsia="en-ZA"/>
        </w:rPr>
      </w:pPr>
      <w:del w:id="713" w:author="Mutali Nepfumbada" w:date="2022-11-02T08:09:00Z">
        <w:r w:rsidRPr="00F849E0" w:rsidDel="001F3DEB">
          <w:rPr>
            <w:rStyle w:val="Hyperlink"/>
            <w:noProof/>
          </w:rPr>
          <w:delText>Figure 8</w:delText>
        </w:r>
        <w:r w:rsidRPr="00F849E0" w:rsidDel="001F3DEB">
          <w:rPr>
            <w:rStyle w:val="Hyperlink"/>
            <w:noProof/>
          </w:rPr>
          <w:noBreakHyphen/>
          <w:delText>5: Midstream</w:delText>
        </w:r>
        <w:r w:rsidRPr="00F849E0" w:rsidDel="001F3DEB">
          <w:rPr>
            <w:rStyle w:val="Hyperlink"/>
            <w:noProof/>
            <w:lang w:eastAsia="en-US"/>
          </w:rPr>
          <w:delText xml:space="preserve"> Soiling</w:delText>
        </w:r>
        <w:r w:rsidDel="001F3DEB">
          <w:rPr>
            <w:noProof/>
            <w:webHidden/>
          </w:rPr>
          <w:tab/>
          <w:delText>22</w:delText>
        </w:r>
      </w:del>
    </w:p>
    <w:p w14:paraId="27E5455B" w14:textId="12DAC5AC" w:rsidR="00A934D1" w:rsidDel="001F3DEB" w:rsidRDefault="00A934D1">
      <w:pPr>
        <w:pStyle w:val="TableofFigures"/>
        <w:tabs>
          <w:tab w:val="right" w:leader="dot" w:pos="9539"/>
        </w:tabs>
        <w:rPr>
          <w:del w:id="714" w:author="Mutali Nepfumbada" w:date="2022-11-02T08:09:00Z"/>
          <w:rFonts w:asciiTheme="minorHAnsi" w:eastAsiaTheme="minorEastAsia" w:hAnsiTheme="minorHAnsi" w:cstheme="minorBidi"/>
          <w:noProof/>
          <w:sz w:val="22"/>
          <w:szCs w:val="22"/>
          <w:lang w:val="en-ZA" w:eastAsia="en-ZA"/>
        </w:rPr>
      </w:pPr>
      <w:del w:id="715" w:author="Mutali Nepfumbada" w:date="2022-11-02T08:09:00Z">
        <w:r w:rsidRPr="00F849E0" w:rsidDel="001F3DEB">
          <w:rPr>
            <w:rStyle w:val="Hyperlink"/>
            <w:noProof/>
          </w:rPr>
          <w:delText>Figure 9</w:delText>
        </w:r>
        <w:r w:rsidRPr="00F849E0" w:rsidDel="001F3DEB">
          <w:rPr>
            <w:rStyle w:val="Hyperlink"/>
            <w:noProof/>
          </w:rPr>
          <w:noBreakHyphen/>
          <w:delText>1: Hermanus Actual Irradiation Vs Forecast</w:delText>
        </w:r>
        <w:r w:rsidDel="001F3DEB">
          <w:rPr>
            <w:noProof/>
            <w:webHidden/>
          </w:rPr>
          <w:tab/>
          <w:delText>24</w:delText>
        </w:r>
      </w:del>
    </w:p>
    <w:p w14:paraId="21A2710E" w14:textId="5E300E28" w:rsidR="00A934D1" w:rsidDel="001F3DEB" w:rsidRDefault="00A934D1">
      <w:pPr>
        <w:pStyle w:val="TableofFigures"/>
        <w:tabs>
          <w:tab w:val="right" w:leader="dot" w:pos="9539"/>
        </w:tabs>
        <w:rPr>
          <w:del w:id="716" w:author="Mutali Nepfumbada" w:date="2022-11-02T08:09:00Z"/>
          <w:rFonts w:asciiTheme="minorHAnsi" w:eastAsiaTheme="minorEastAsia" w:hAnsiTheme="minorHAnsi" w:cstheme="minorBidi"/>
          <w:noProof/>
          <w:sz w:val="22"/>
          <w:szCs w:val="22"/>
          <w:lang w:val="en-ZA" w:eastAsia="en-ZA"/>
        </w:rPr>
      </w:pPr>
      <w:del w:id="717" w:author="Mutali Nepfumbada" w:date="2022-11-02T08:09:00Z">
        <w:r w:rsidRPr="00F849E0" w:rsidDel="001F3DEB">
          <w:rPr>
            <w:rStyle w:val="Hyperlink"/>
            <w:noProof/>
          </w:rPr>
          <w:delText>Figure 9</w:delText>
        </w:r>
        <w:r w:rsidRPr="00F849E0" w:rsidDel="001F3DEB">
          <w:rPr>
            <w:rStyle w:val="Hyperlink"/>
            <w:noProof/>
          </w:rPr>
          <w:noBreakHyphen/>
          <w:delText>2: Hermanus Actual Availability Vs Forecast</w:delText>
        </w:r>
        <w:r w:rsidDel="001F3DEB">
          <w:rPr>
            <w:noProof/>
            <w:webHidden/>
          </w:rPr>
          <w:tab/>
          <w:delText>25</w:delText>
        </w:r>
      </w:del>
    </w:p>
    <w:p w14:paraId="6FD7EB04" w14:textId="1A99BC46" w:rsidR="00A934D1" w:rsidDel="001F3DEB" w:rsidRDefault="00A934D1">
      <w:pPr>
        <w:pStyle w:val="TableofFigures"/>
        <w:tabs>
          <w:tab w:val="right" w:leader="dot" w:pos="9539"/>
        </w:tabs>
        <w:rPr>
          <w:del w:id="718" w:author="Mutali Nepfumbada" w:date="2022-11-02T08:09:00Z"/>
          <w:rFonts w:asciiTheme="minorHAnsi" w:eastAsiaTheme="minorEastAsia" w:hAnsiTheme="minorHAnsi" w:cstheme="minorBidi"/>
          <w:noProof/>
          <w:sz w:val="22"/>
          <w:szCs w:val="22"/>
          <w:lang w:val="en-ZA" w:eastAsia="en-ZA"/>
        </w:rPr>
      </w:pPr>
      <w:del w:id="719" w:author="Mutali Nepfumbada" w:date="2022-11-02T08:09:00Z">
        <w:r w:rsidRPr="00F849E0" w:rsidDel="001F3DEB">
          <w:rPr>
            <w:rStyle w:val="Hyperlink"/>
            <w:noProof/>
          </w:rPr>
          <w:delText>Figure 9</w:delText>
        </w:r>
        <w:r w:rsidRPr="00F849E0" w:rsidDel="001F3DEB">
          <w:rPr>
            <w:rStyle w:val="Hyperlink"/>
            <w:noProof/>
          </w:rPr>
          <w:noBreakHyphen/>
          <w:delText>3: Hermanus Actual Availability Vs Irradiation</w:delText>
        </w:r>
        <w:r w:rsidDel="001F3DEB">
          <w:rPr>
            <w:noProof/>
            <w:webHidden/>
          </w:rPr>
          <w:tab/>
          <w:delText>26</w:delText>
        </w:r>
      </w:del>
    </w:p>
    <w:p w14:paraId="495FFCDA" w14:textId="5F8DEE5E" w:rsidR="00A934D1" w:rsidDel="001F3DEB" w:rsidRDefault="00A934D1">
      <w:pPr>
        <w:pStyle w:val="TableofFigures"/>
        <w:tabs>
          <w:tab w:val="right" w:leader="dot" w:pos="9539"/>
        </w:tabs>
        <w:rPr>
          <w:del w:id="720" w:author="Mutali Nepfumbada" w:date="2022-11-02T08:09:00Z"/>
          <w:rFonts w:asciiTheme="minorHAnsi" w:eastAsiaTheme="minorEastAsia" w:hAnsiTheme="minorHAnsi" w:cstheme="minorBidi"/>
          <w:noProof/>
          <w:sz w:val="22"/>
          <w:szCs w:val="22"/>
          <w:lang w:val="en-ZA" w:eastAsia="en-ZA"/>
        </w:rPr>
      </w:pPr>
      <w:del w:id="721" w:author="Mutali Nepfumbada" w:date="2022-11-02T08:09:00Z">
        <w:r w:rsidRPr="00F849E0" w:rsidDel="001F3DEB">
          <w:rPr>
            <w:rStyle w:val="Hyperlink"/>
            <w:noProof/>
          </w:rPr>
          <w:delText>Figure 9</w:delText>
        </w:r>
        <w:r w:rsidRPr="00F849E0" w:rsidDel="001F3DEB">
          <w:rPr>
            <w:rStyle w:val="Hyperlink"/>
            <w:noProof/>
          </w:rPr>
          <w:noBreakHyphen/>
          <w:delText>4: Hermanus PR Vs Forecast</w:delText>
        </w:r>
        <w:r w:rsidDel="001F3DEB">
          <w:rPr>
            <w:noProof/>
            <w:webHidden/>
          </w:rPr>
          <w:tab/>
          <w:delText>27</w:delText>
        </w:r>
      </w:del>
    </w:p>
    <w:p w14:paraId="02740F8A" w14:textId="2AFAA4FC" w:rsidR="00A934D1" w:rsidDel="001F3DEB" w:rsidRDefault="00A934D1">
      <w:pPr>
        <w:pStyle w:val="TableofFigures"/>
        <w:tabs>
          <w:tab w:val="right" w:leader="dot" w:pos="9539"/>
        </w:tabs>
        <w:rPr>
          <w:del w:id="722" w:author="Mutali Nepfumbada" w:date="2022-11-02T08:09:00Z"/>
          <w:rFonts w:asciiTheme="minorHAnsi" w:eastAsiaTheme="minorEastAsia" w:hAnsiTheme="minorHAnsi" w:cstheme="minorBidi"/>
          <w:noProof/>
          <w:sz w:val="22"/>
          <w:szCs w:val="22"/>
          <w:lang w:val="en-ZA" w:eastAsia="en-ZA"/>
        </w:rPr>
      </w:pPr>
      <w:del w:id="723" w:author="Mutali Nepfumbada" w:date="2022-11-02T08:09:00Z">
        <w:r w:rsidRPr="00F849E0" w:rsidDel="001F3DEB">
          <w:rPr>
            <w:rStyle w:val="Hyperlink"/>
            <w:i/>
            <w:iCs/>
            <w:noProof/>
          </w:rPr>
          <w:delText>Figure 9</w:delText>
        </w:r>
        <w:r w:rsidRPr="00F849E0" w:rsidDel="001F3DEB">
          <w:rPr>
            <w:rStyle w:val="Hyperlink"/>
            <w:i/>
            <w:iCs/>
            <w:noProof/>
          </w:rPr>
          <w:noBreakHyphen/>
          <w:delText>5: Hermanus</w:delText>
        </w:r>
        <w:r w:rsidRPr="00F849E0" w:rsidDel="001F3DEB">
          <w:rPr>
            <w:rStyle w:val="Hyperlink"/>
            <w:i/>
            <w:iCs/>
            <w:noProof/>
            <w:lang w:eastAsia="en-US"/>
          </w:rPr>
          <w:delText xml:space="preserve"> Production Vs Forecast</w:delText>
        </w:r>
        <w:r w:rsidDel="001F3DEB">
          <w:rPr>
            <w:noProof/>
            <w:webHidden/>
          </w:rPr>
          <w:tab/>
          <w:delText>28</w:delText>
        </w:r>
      </w:del>
    </w:p>
    <w:p w14:paraId="3984DA87" w14:textId="6F9E61D7" w:rsidR="00A934D1" w:rsidDel="001F3DEB" w:rsidRDefault="00A934D1">
      <w:pPr>
        <w:pStyle w:val="TableofFigures"/>
        <w:tabs>
          <w:tab w:val="right" w:leader="dot" w:pos="9539"/>
        </w:tabs>
        <w:rPr>
          <w:del w:id="724" w:author="Mutali Nepfumbada" w:date="2022-11-02T08:09:00Z"/>
          <w:rFonts w:asciiTheme="minorHAnsi" w:eastAsiaTheme="minorEastAsia" w:hAnsiTheme="minorHAnsi" w:cstheme="minorBidi"/>
          <w:noProof/>
          <w:sz w:val="22"/>
          <w:szCs w:val="22"/>
          <w:lang w:val="en-ZA" w:eastAsia="en-ZA"/>
        </w:rPr>
      </w:pPr>
      <w:del w:id="725" w:author="Mutali Nepfumbada" w:date="2022-11-02T08:09:00Z">
        <w:r w:rsidRPr="00F849E0" w:rsidDel="001F3DEB">
          <w:rPr>
            <w:rStyle w:val="Hyperlink"/>
            <w:noProof/>
          </w:rPr>
          <w:delText>Figure 10</w:delText>
        </w:r>
        <w:r w:rsidRPr="00F849E0" w:rsidDel="001F3DEB">
          <w:rPr>
            <w:rStyle w:val="Hyperlink"/>
            <w:noProof/>
          </w:rPr>
          <w:noBreakHyphen/>
          <w:delText>1: Vergelegen Actual Irradiation Vs Forecast</w:delText>
        </w:r>
        <w:r w:rsidDel="001F3DEB">
          <w:rPr>
            <w:noProof/>
            <w:webHidden/>
          </w:rPr>
          <w:tab/>
          <w:delText>31</w:delText>
        </w:r>
      </w:del>
    </w:p>
    <w:p w14:paraId="38C04C21" w14:textId="5AA2413A" w:rsidR="00A934D1" w:rsidDel="001F3DEB" w:rsidRDefault="00A934D1">
      <w:pPr>
        <w:pStyle w:val="TableofFigures"/>
        <w:tabs>
          <w:tab w:val="right" w:leader="dot" w:pos="9539"/>
        </w:tabs>
        <w:rPr>
          <w:del w:id="726" w:author="Mutali Nepfumbada" w:date="2022-11-02T08:09:00Z"/>
          <w:rFonts w:asciiTheme="minorHAnsi" w:eastAsiaTheme="minorEastAsia" w:hAnsiTheme="minorHAnsi" w:cstheme="minorBidi"/>
          <w:noProof/>
          <w:sz w:val="22"/>
          <w:szCs w:val="22"/>
          <w:lang w:val="en-ZA" w:eastAsia="en-ZA"/>
        </w:rPr>
      </w:pPr>
      <w:del w:id="727" w:author="Mutali Nepfumbada" w:date="2022-11-02T08:09:00Z">
        <w:r w:rsidRPr="00F849E0" w:rsidDel="001F3DEB">
          <w:rPr>
            <w:rStyle w:val="Hyperlink"/>
            <w:noProof/>
          </w:rPr>
          <w:delText>Figure 10</w:delText>
        </w:r>
        <w:r w:rsidRPr="00F849E0" w:rsidDel="001F3DEB">
          <w:rPr>
            <w:rStyle w:val="Hyperlink"/>
            <w:noProof/>
          </w:rPr>
          <w:noBreakHyphen/>
          <w:delText>2: Vergelegen Actual Availability Vs Forecast</w:delText>
        </w:r>
        <w:r w:rsidDel="001F3DEB">
          <w:rPr>
            <w:noProof/>
            <w:webHidden/>
          </w:rPr>
          <w:tab/>
          <w:delText>32</w:delText>
        </w:r>
      </w:del>
    </w:p>
    <w:p w14:paraId="44356BB9" w14:textId="18BD6B87" w:rsidR="00A934D1" w:rsidDel="001F3DEB" w:rsidRDefault="00A934D1">
      <w:pPr>
        <w:pStyle w:val="TableofFigures"/>
        <w:tabs>
          <w:tab w:val="right" w:leader="dot" w:pos="9539"/>
        </w:tabs>
        <w:rPr>
          <w:del w:id="728" w:author="Mutali Nepfumbada" w:date="2022-11-02T08:09:00Z"/>
          <w:rFonts w:asciiTheme="minorHAnsi" w:eastAsiaTheme="minorEastAsia" w:hAnsiTheme="minorHAnsi" w:cstheme="minorBidi"/>
          <w:noProof/>
          <w:sz w:val="22"/>
          <w:szCs w:val="22"/>
          <w:lang w:val="en-ZA" w:eastAsia="en-ZA"/>
        </w:rPr>
      </w:pPr>
      <w:del w:id="729" w:author="Mutali Nepfumbada" w:date="2022-11-02T08:09:00Z">
        <w:r w:rsidRPr="00F849E0" w:rsidDel="001F3DEB">
          <w:rPr>
            <w:rStyle w:val="Hyperlink"/>
            <w:noProof/>
          </w:rPr>
          <w:delText>Figure 10</w:delText>
        </w:r>
        <w:r w:rsidRPr="00F849E0" w:rsidDel="001F3DEB">
          <w:rPr>
            <w:rStyle w:val="Hyperlink"/>
            <w:noProof/>
          </w:rPr>
          <w:noBreakHyphen/>
          <w:delText>4: Vergelegen PR Vs Forecast</w:delText>
        </w:r>
        <w:r w:rsidDel="001F3DEB">
          <w:rPr>
            <w:noProof/>
            <w:webHidden/>
          </w:rPr>
          <w:tab/>
          <w:delText>33</w:delText>
        </w:r>
      </w:del>
    </w:p>
    <w:p w14:paraId="50727AF6" w14:textId="20D4CE86" w:rsidR="00A934D1" w:rsidDel="001F3DEB" w:rsidRDefault="00A934D1">
      <w:pPr>
        <w:pStyle w:val="TableofFigures"/>
        <w:tabs>
          <w:tab w:val="right" w:leader="dot" w:pos="9539"/>
        </w:tabs>
        <w:rPr>
          <w:del w:id="730" w:author="Mutali Nepfumbada" w:date="2022-11-02T08:09:00Z"/>
          <w:rFonts w:asciiTheme="minorHAnsi" w:eastAsiaTheme="minorEastAsia" w:hAnsiTheme="minorHAnsi" w:cstheme="minorBidi"/>
          <w:noProof/>
          <w:sz w:val="22"/>
          <w:szCs w:val="22"/>
          <w:lang w:val="en-ZA" w:eastAsia="en-ZA"/>
        </w:rPr>
      </w:pPr>
      <w:del w:id="731" w:author="Mutali Nepfumbada" w:date="2022-11-02T08:09:00Z">
        <w:r w:rsidRPr="00F849E0" w:rsidDel="001F3DEB">
          <w:rPr>
            <w:rStyle w:val="Hyperlink"/>
            <w:i/>
            <w:iCs/>
            <w:noProof/>
          </w:rPr>
          <w:delText>Figure 10</w:delText>
        </w:r>
        <w:r w:rsidRPr="00F849E0" w:rsidDel="001F3DEB">
          <w:rPr>
            <w:rStyle w:val="Hyperlink"/>
            <w:i/>
            <w:iCs/>
            <w:noProof/>
          </w:rPr>
          <w:noBreakHyphen/>
          <w:delText>5: Vergelegen</w:delText>
        </w:r>
        <w:r w:rsidRPr="00F849E0" w:rsidDel="001F3DEB">
          <w:rPr>
            <w:rStyle w:val="Hyperlink"/>
            <w:i/>
            <w:iCs/>
            <w:noProof/>
            <w:lang w:eastAsia="en-US"/>
          </w:rPr>
          <w:delText xml:space="preserve"> Production Vs Forecast</w:delText>
        </w:r>
        <w:r w:rsidDel="001F3DEB">
          <w:rPr>
            <w:noProof/>
            <w:webHidden/>
          </w:rPr>
          <w:tab/>
          <w:delText>34</w:delText>
        </w:r>
      </w:del>
    </w:p>
    <w:p w14:paraId="52E418A4" w14:textId="099C69B3" w:rsidR="00A934D1" w:rsidDel="001F3DEB" w:rsidRDefault="00A934D1">
      <w:pPr>
        <w:pStyle w:val="TableofFigures"/>
        <w:tabs>
          <w:tab w:val="right" w:leader="dot" w:pos="9539"/>
        </w:tabs>
        <w:rPr>
          <w:del w:id="732" w:author="Mutali Nepfumbada" w:date="2022-11-02T08:09:00Z"/>
          <w:rFonts w:asciiTheme="minorHAnsi" w:eastAsiaTheme="minorEastAsia" w:hAnsiTheme="minorHAnsi" w:cstheme="minorBidi"/>
          <w:noProof/>
          <w:sz w:val="22"/>
          <w:szCs w:val="22"/>
          <w:lang w:val="en-ZA" w:eastAsia="en-ZA"/>
        </w:rPr>
      </w:pPr>
      <w:del w:id="733" w:author="Mutali Nepfumbada" w:date="2022-11-02T08:09:00Z">
        <w:r w:rsidRPr="00F849E0" w:rsidDel="001F3DEB">
          <w:rPr>
            <w:rStyle w:val="Hyperlink"/>
            <w:noProof/>
          </w:rPr>
          <w:delText>Figure 10</w:delText>
        </w:r>
        <w:r w:rsidRPr="00F849E0" w:rsidDel="001F3DEB">
          <w:rPr>
            <w:rStyle w:val="Hyperlink"/>
            <w:noProof/>
          </w:rPr>
          <w:noBreakHyphen/>
          <w:delText>6: Vergelegen</w:delText>
        </w:r>
        <w:r w:rsidRPr="00F849E0" w:rsidDel="001F3DEB">
          <w:rPr>
            <w:rStyle w:val="Hyperlink"/>
            <w:noProof/>
            <w:lang w:eastAsia="en-US"/>
          </w:rPr>
          <w:delText xml:space="preserve"> Production Vs Forecast</w:delText>
        </w:r>
        <w:r w:rsidDel="001F3DEB">
          <w:rPr>
            <w:noProof/>
            <w:webHidden/>
          </w:rPr>
          <w:tab/>
          <w:delText>34</w:delText>
        </w:r>
      </w:del>
    </w:p>
    <w:p w14:paraId="680D2D2B" w14:textId="13922D4A" w:rsidR="00A934D1" w:rsidDel="00A934D1" w:rsidRDefault="00A934D1">
      <w:pPr>
        <w:pStyle w:val="TableofFigures"/>
        <w:tabs>
          <w:tab w:val="right" w:leader="dot" w:pos="9539"/>
        </w:tabs>
        <w:rPr>
          <w:del w:id="734" w:author="Mutali Nepfumbada" w:date="2022-11-02T08:04:00Z"/>
          <w:rFonts w:asciiTheme="minorHAnsi" w:eastAsiaTheme="minorEastAsia" w:hAnsiTheme="minorHAnsi" w:cstheme="minorBidi"/>
          <w:noProof/>
          <w:sz w:val="22"/>
          <w:szCs w:val="22"/>
          <w:lang w:val="en-ZA" w:eastAsia="en-ZA"/>
        </w:rPr>
      </w:pPr>
      <w:del w:id="735" w:author="Mutali Nepfumbada" w:date="2022-11-02T08:04: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5C8ABFA8" w14:textId="4FD6059D" w:rsidR="00A934D1" w:rsidRPr="00A934D1" w:rsidDel="00A934D1" w:rsidRDefault="00A934D1">
      <w:pPr>
        <w:pStyle w:val="TableofFigures"/>
        <w:tabs>
          <w:tab w:val="right" w:leader="dot" w:pos="9539"/>
        </w:tabs>
        <w:rPr>
          <w:del w:id="736" w:author="Mutali Nepfumbada" w:date="2022-11-02T08:04:00Z"/>
          <w:rFonts w:asciiTheme="minorHAnsi" w:eastAsiaTheme="minorEastAsia" w:hAnsiTheme="minorHAnsi" w:cstheme="minorBidi"/>
          <w:noProof/>
          <w:sz w:val="22"/>
          <w:szCs w:val="22"/>
          <w:lang w:val="en-ZA" w:eastAsia="en-ZA"/>
        </w:rPr>
      </w:pPr>
      <w:del w:id="737" w:author="Mutali Nepfumbada" w:date="2022-11-02T08:04:00Z">
        <w:r w:rsidRPr="00A934D1" w:rsidDel="00A934D1">
          <w:rPr>
            <w:rStyle w:val="Hyperlink"/>
            <w:noProof/>
          </w:rPr>
          <w:delText>Figure 4</w:delText>
        </w:r>
        <w:r w:rsidRPr="00A934D1" w:rsidDel="00A934D1">
          <w:rPr>
            <w:rStyle w:val="Hyperlink"/>
            <w:noProof/>
          </w:rPr>
          <w:noBreakHyphen/>
          <w:delText>1: Revenue to Date vs Forecast</w:delText>
        </w:r>
        <w:r w:rsidRPr="00A934D1" w:rsidDel="00A934D1">
          <w:rPr>
            <w:noProof/>
            <w:webHidden/>
          </w:rPr>
          <w:tab/>
          <w:delText>4</w:delText>
        </w:r>
      </w:del>
    </w:p>
    <w:p w14:paraId="51E78598" w14:textId="76C00C35" w:rsidR="00A934D1" w:rsidRPr="00A934D1" w:rsidDel="00A934D1" w:rsidRDefault="00A934D1">
      <w:pPr>
        <w:pStyle w:val="TableofFigures"/>
        <w:tabs>
          <w:tab w:val="right" w:leader="dot" w:pos="9539"/>
        </w:tabs>
        <w:rPr>
          <w:del w:id="738" w:author="Mutali Nepfumbada" w:date="2022-11-02T08:04:00Z"/>
          <w:rFonts w:asciiTheme="minorHAnsi" w:eastAsiaTheme="minorEastAsia" w:hAnsiTheme="minorHAnsi" w:cstheme="minorBidi"/>
          <w:noProof/>
          <w:sz w:val="22"/>
          <w:szCs w:val="22"/>
          <w:lang w:val="en-ZA" w:eastAsia="en-ZA"/>
        </w:rPr>
      </w:pPr>
      <w:del w:id="739" w:author="Mutali Nepfumbada" w:date="2022-11-02T08:04: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RPr="00A934D1" w:rsidDel="00A934D1">
          <w:rPr>
            <w:noProof/>
            <w:webHidden/>
          </w:rPr>
          <w:tab/>
          <w:delText>7</w:delText>
        </w:r>
      </w:del>
    </w:p>
    <w:p w14:paraId="39FCF1D5" w14:textId="4A1337FE" w:rsidR="00A934D1" w:rsidRPr="00A934D1" w:rsidDel="00A934D1" w:rsidRDefault="00A934D1">
      <w:pPr>
        <w:pStyle w:val="TableofFigures"/>
        <w:tabs>
          <w:tab w:val="right" w:leader="dot" w:pos="9539"/>
        </w:tabs>
        <w:rPr>
          <w:del w:id="740" w:author="Mutali Nepfumbada" w:date="2022-11-02T08:04:00Z"/>
          <w:rFonts w:asciiTheme="minorHAnsi" w:eastAsiaTheme="minorEastAsia" w:hAnsiTheme="minorHAnsi" w:cstheme="minorBidi"/>
          <w:noProof/>
          <w:sz w:val="22"/>
          <w:szCs w:val="22"/>
          <w:lang w:val="en-ZA" w:eastAsia="en-ZA"/>
        </w:rPr>
      </w:pPr>
      <w:del w:id="741" w:author="Mutali Nepfumbada" w:date="2022-11-02T08:04:00Z">
        <w:r w:rsidRPr="00A934D1" w:rsidDel="00A934D1">
          <w:rPr>
            <w:rStyle w:val="Hyperlink"/>
            <w:noProof/>
          </w:rPr>
          <w:delText>Figure 6</w:delText>
        </w:r>
        <w:r w:rsidRPr="00A934D1" w:rsidDel="00A934D1">
          <w:rPr>
            <w:rStyle w:val="Hyperlink"/>
            <w:noProof/>
          </w:rPr>
          <w:noBreakHyphen/>
          <w:delText>2: Highveld Forecast Availability</w:delText>
        </w:r>
        <w:r w:rsidRPr="00A934D1" w:rsidDel="00A934D1">
          <w:rPr>
            <w:noProof/>
            <w:webHidden/>
          </w:rPr>
          <w:tab/>
          <w:delText>8</w:delText>
        </w:r>
      </w:del>
    </w:p>
    <w:p w14:paraId="37D65B83" w14:textId="228BFC69" w:rsidR="00A934D1" w:rsidRPr="00A934D1" w:rsidDel="00A934D1" w:rsidRDefault="00A934D1">
      <w:pPr>
        <w:pStyle w:val="TableofFigures"/>
        <w:tabs>
          <w:tab w:val="right" w:leader="dot" w:pos="9539"/>
        </w:tabs>
        <w:rPr>
          <w:del w:id="742" w:author="Mutali Nepfumbada" w:date="2022-11-02T08:04:00Z"/>
          <w:rFonts w:asciiTheme="minorHAnsi" w:eastAsiaTheme="minorEastAsia" w:hAnsiTheme="minorHAnsi" w:cstheme="minorBidi"/>
          <w:noProof/>
          <w:sz w:val="22"/>
          <w:szCs w:val="22"/>
          <w:lang w:val="en-ZA" w:eastAsia="en-ZA"/>
        </w:rPr>
      </w:pPr>
      <w:del w:id="743" w:author="Mutali Nepfumbada" w:date="2022-11-02T08:04:00Z">
        <w:r w:rsidRPr="00A934D1" w:rsidDel="00A934D1">
          <w:rPr>
            <w:rStyle w:val="Hyperlink"/>
            <w:noProof/>
          </w:rPr>
          <w:delText>Figure 6</w:delText>
        </w:r>
        <w:r w:rsidRPr="00A934D1" w:rsidDel="00A934D1">
          <w:rPr>
            <w:rStyle w:val="Hyperlink"/>
            <w:noProof/>
          </w:rPr>
          <w:noBreakHyphen/>
          <w:delText>3: Highveld Actual PR Vs Forecast PR</w:delText>
        </w:r>
        <w:r w:rsidRPr="00A934D1" w:rsidDel="00A934D1">
          <w:rPr>
            <w:noProof/>
            <w:webHidden/>
          </w:rPr>
          <w:tab/>
          <w:delText>9</w:delText>
        </w:r>
      </w:del>
    </w:p>
    <w:p w14:paraId="35816FFB" w14:textId="3DD5182E" w:rsidR="00A934D1" w:rsidRPr="00A934D1" w:rsidDel="00A934D1" w:rsidRDefault="00A934D1">
      <w:pPr>
        <w:pStyle w:val="TableofFigures"/>
        <w:tabs>
          <w:tab w:val="right" w:leader="dot" w:pos="9539"/>
        </w:tabs>
        <w:rPr>
          <w:del w:id="744" w:author="Mutali Nepfumbada" w:date="2022-11-02T08:04:00Z"/>
          <w:rFonts w:asciiTheme="minorHAnsi" w:eastAsiaTheme="minorEastAsia" w:hAnsiTheme="minorHAnsi" w:cstheme="minorBidi"/>
          <w:noProof/>
          <w:sz w:val="22"/>
          <w:szCs w:val="22"/>
          <w:lang w:val="en-ZA" w:eastAsia="en-ZA"/>
        </w:rPr>
      </w:pPr>
      <w:del w:id="745" w:author="Mutali Nepfumbada" w:date="2022-11-02T08:04: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RPr="00A934D1" w:rsidDel="00A934D1">
          <w:rPr>
            <w:noProof/>
            <w:webHidden/>
          </w:rPr>
          <w:tab/>
          <w:delText>10</w:delText>
        </w:r>
      </w:del>
    </w:p>
    <w:p w14:paraId="41B1BD49" w14:textId="26D167A4" w:rsidR="00A934D1" w:rsidRPr="00A934D1" w:rsidDel="00A934D1" w:rsidRDefault="00A934D1">
      <w:pPr>
        <w:pStyle w:val="TableofFigures"/>
        <w:tabs>
          <w:tab w:val="right" w:leader="dot" w:pos="9539"/>
        </w:tabs>
        <w:rPr>
          <w:del w:id="746" w:author="Mutali Nepfumbada" w:date="2022-11-02T08:04:00Z"/>
          <w:rFonts w:asciiTheme="minorHAnsi" w:eastAsiaTheme="minorEastAsia" w:hAnsiTheme="minorHAnsi" w:cstheme="minorBidi"/>
          <w:noProof/>
          <w:sz w:val="22"/>
          <w:szCs w:val="22"/>
          <w:lang w:val="en-ZA" w:eastAsia="en-ZA"/>
        </w:rPr>
      </w:pPr>
      <w:del w:id="747" w:author="Mutali Nepfumbada" w:date="2022-11-02T08:04:00Z">
        <w:r w:rsidRPr="00A934D1" w:rsidDel="00A934D1">
          <w:rPr>
            <w:rStyle w:val="Hyperlink"/>
            <w:noProof/>
          </w:rPr>
          <w:delText>Figure 7</w:delText>
        </w:r>
        <w:r w:rsidRPr="00A934D1" w:rsidDel="00A934D1">
          <w:rPr>
            <w:rStyle w:val="Hyperlink"/>
            <w:noProof/>
          </w:rPr>
          <w:noBreakHyphen/>
          <w:delText>1: Durbanville Actual Irradiation Vs Forecast</w:delText>
        </w:r>
        <w:r w:rsidRPr="00A934D1" w:rsidDel="00A934D1">
          <w:rPr>
            <w:noProof/>
            <w:webHidden/>
          </w:rPr>
          <w:tab/>
          <w:delText>12</w:delText>
        </w:r>
      </w:del>
    </w:p>
    <w:p w14:paraId="5AB76FD6" w14:textId="6B7F1631" w:rsidR="00A934D1" w:rsidRPr="00A934D1" w:rsidDel="00A934D1" w:rsidRDefault="00A934D1">
      <w:pPr>
        <w:pStyle w:val="TableofFigures"/>
        <w:tabs>
          <w:tab w:val="right" w:leader="dot" w:pos="9539"/>
        </w:tabs>
        <w:rPr>
          <w:del w:id="748" w:author="Mutali Nepfumbada" w:date="2022-11-02T08:04:00Z"/>
          <w:rFonts w:asciiTheme="minorHAnsi" w:eastAsiaTheme="minorEastAsia" w:hAnsiTheme="minorHAnsi" w:cstheme="minorBidi"/>
          <w:noProof/>
          <w:sz w:val="22"/>
          <w:szCs w:val="22"/>
          <w:lang w:val="en-ZA" w:eastAsia="en-ZA"/>
        </w:rPr>
      </w:pPr>
      <w:del w:id="749" w:author="Mutali Nepfumbada" w:date="2022-11-02T08:04:00Z">
        <w:r w:rsidRPr="00A934D1" w:rsidDel="00A934D1">
          <w:rPr>
            <w:rStyle w:val="Hyperlink"/>
            <w:noProof/>
          </w:rPr>
          <w:delText>Figure 7</w:delText>
        </w:r>
        <w:r w:rsidRPr="00A934D1" w:rsidDel="00A934D1">
          <w:rPr>
            <w:rStyle w:val="Hyperlink"/>
            <w:noProof/>
          </w:rPr>
          <w:noBreakHyphen/>
          <w:delText>2: Durbanville Availability Vs Forecast</w:delText>
        </w:r>
        <w:r w:rsidRPr="00A934D1" w:rsidDel="00A934D1">
          <w:rPr>
            <w:noProof/>
            <w:webHidden/>
          </w:rPr>
          <w:tab/>
          <w:delText>13</w:delText>
        </w:r>
      </w:del>
    </w:p>
    <w:p w14:paraId="4A4A482C" w14:textId="21786E9B" w:rsidR="00A934D1" w:rsidRPr="00A934D1" w:rsidDel="00A934D1" w:rsidRDefault="00A934D1">
      <w:pPr>
        <w:pStyle w:val="TableofFigures"/>
        <w:tabs>
          <w:tab w:val="right" w:leader="dot" w:pos="9539"/>
        </w:tabs>
        <w:rPr>
          <w:del w:id="750" w:author="Mutali Nepfumbada" w:date="2022-11-02T08:04:00Z"/>
          <w:rFonts w:asciiTheme="minorHAnsi" w:eastAsiaTheme="minorEastAsia" w:hAnsiTheme="minorHAnsi" w:cstheme="minorBidi"/>
          <w:noProof/>
          <w:sz w:val="22"/>
          <w:szCs w:val="22"/>
          <w:lang w:val="en-ZA" w:eastAsia="en-ZA"/>
        </w:rPr>
      </w:pPr>
      <w:del w:id="751" w:author="Mutali Nepfumbada" w:date="2022-11-02T08:04:00Z">
        <w:r w:rsidRPr="00A934D1" w:rsidDel="00A934D1">
          <w:rPr>
            <w:rStyle w:val="Hyperlink"/>
            <w:noProof/>
          </w:rPr>
          <w:delText>Figure 7</w:delText>
        </w:r>
        <w:r w:rsidRPr="00A934D1" w:rsidDel="00A934D1">
          <w:rPr>
            <w:rStyle w:val="Hyperlink"/>
            <w:noProof/>
          </w:rPr>
          <w:noBreakHyphen/>
          <w:delText>3: Durbanville PR Vs Forecast</w:delText>
        </w:r>
        <w:r w:rsidRPr="00A934D1" w:rsidDel="00A934D1">
          <w:rPr>
            <w:noProof/>
            <w:webHidden/>
          </w:rPr>
          <w:tab/>
          <w:delText>14</w:delText>
        </w:r>
      </w:del>
    </w:p>
    <w:p w14:paraId="1EBF9B40" w14:textId="3A6CD2EC" w:rsidR="00A934D1" w:rsidRPr="00A934D1" w:rsidDel="00A934D1" w:rsidRDefault="00A934D1">
      <w:pPr>
        <w:pStyle w:val="TableofFigures"/>
        <w:tabs>
          <w:tab w:val="right" w:leader="dot" w:pos="9539"/>
        </w:tabs>
        <w:rPr>
          <w:del w:id="752" w:author="Mutali Nepfumbada" w:date="2022-11-02T08:04:00Z"/>
          <w:rFonts w:asciiTheme="minorHAnsi" w:eastAsiaTheme="minorEastAsia" w:hAnsiTheme="minorHAnsi" w:cstheme="minorBidi"/>
          <w:noProof/>
          <w:sz w:val="22"/>
          <w:szCs w:val="22"/>
          <w:lang w:val="en-ZA" w:eastAsia="en-ZA"/>
        </w:rPr>
      </w:pPr>
      <w:del w:id="753" w:author="Mutali Nepfumbada" w:date="2022-11-02T08:04: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RPr="00A934D1" w:rsidDel="00A934D1">
          <w:rPr>
            <w:noProof/>
            <w:webHidden/>
          </w:rPr>
          <w:tab/>
          <w:delText>15</w:delText>
        </w:r>
      </w:del>
    </w:p>
    <w:p w14:paraId="37B3A2DE" w14:textId="75131F76" w:rsidR="00A934D1" w:rsidRPr="00A934D1" w:rsidDel="00A934D1" w:rsidRDefault="00A934D1">
      <w:pPr>
        <w:pStyle w:val="TableofFigures"/>
        <w:tabs>
          <w:tab w:val="right" w:leader="dot" w:pos="9539"/>
        </w:tabs>
        <w:rPr>
          <w:del w:id="754" w:author="Mutali Nepfumbada" w:date="2022-11-02T08:04:00Z"/>
          <w:rFonts w:asciiTheme="minorHAnsi" w:eastAsiaTheme="minorEastAsia" w:hAnsiTheme="minorHAnsi" w:cstheme="minorBidi"/>
          <w:noProof/>
          <w:sz w:val="22"/>
          <w:szCs w:val="22"/>
          <w:lang w:val="en-ZA" w:eastAsia="en-ZA"/>
        </w:rPr>
      </w:pPr>
      <w:del w:id="755" w:author="Mutali Nepfumbada" w:date="2022-11-02T08:04:00Z">
        <w:r w:rsidRPr="00A934D1" w:rsidDel="00A934D1">
          <w:rPr>
            <w:rStyle w:val="Hyperlink"/>
            <w:noProof/>
          </w:rPr>
          <w:delText>Figure 7</w:delText>
        </w:r>
        <w:r w:rsidRPr="00A934D1" w:rsidDel="00A934D1">
          <w:rPr>
            <w:rStyle w:val="Hyperlink"/>
            <w:noProof/>
          </w:rPr>
          <w:noBreakHyphen/>
          <w:delText>5: Module Shading</w:delText>
        </w:r>
        <w:r w:rsidRPr="00A934D1" w:rsidDel="00A934D1">
          <w:rPr>
            <w:noProof/>
            <w:webHidden/>
          </w:rPr>
          <w:tab/>
          <w:delText>16</w:delText>
        </w:r>
      </w:del>
    </w:p>
    <w:p w14:paraId="017BF678" w14:textId="78CB4E3D" w:rsidR="00A934D1" w:rsidRPr="00A934D1" w:rsidDel="00A934D1" w:rsidRDefault="00A934D1">
      <w:pPr>
        <w:pStyle w:val="TableofFigures"/>
        <w:tabs>
          <w:tab w:val="right" w:leader="dot" w:pos="9539"/>
        </w:tabs>
        <w:rPr>
          <w:del w:id="756" w:author="Mutali Nepfumbada" w:date="2022-11-02T08:04:00Z"/>
          <w:rFonts w:asciiTheme="minorHAnsi" w:eastAsiaTheme="minorEastAsia" w:hAnsiTheme="minorHAnsi" w:cstheme="minorBidi"/>
          <w:noProof/>
          <w:sz w:val="22"/>
          <w:szCs w:val="22"/>
          <w:lang w:val="en-ZA" w:eastAsia="en-ZA"/>
        </w:rPr>
      </w:pPr>
      <w:del w:id="757" w:author="Mutali Nepfumbada" w:date="2022-11-02T08:04:00Z">
        <w:r w:rsidRPr="00A934D1" w:rsidDel="00A934D1">
          <w:rPr>
            <w:rStyle w:val="Hyperlink"/>
            <w:noProof/>
          </w:rPr>
          <w:delText>Figure 8</w:delText>
        </w:r>
        <w:r w:rsidRPr="00A934D1" w:rsidDel="00A934D1">
          <w:rPr>
            <w:rStyle w:val="Hyperlink"/>
            <w:noProof/>
          </w:rPr>
          <w:noBreakHyphen/>
          <w:delText>1: Midstream Actual Irradiation Vs Forecast</w:delText>
        </w:r>
        <w:r w:rsidRPr="00A934D1" w:rsidDel="00A934D1">
          <w:rPr>
            <w:noProof/>
            <w:webHidden/>
          </w:rPr>
          <w:tab/>
          <w:delText>18</w:delText>
        </w:r>
      </w:del>
    </w:p>
    <w:p w14:paraId="0BAB0894" w14:textId="62F3022B" w:rsidR="00A934D1" w:rsidRPr="00A934D1" w:rsidDel="00A934D1" w:rsidRDefault="00A934D1">
      <w:pPr>
        <w:pStyle w:val="TableofFigures"/>
        <w:tabs>
          <w:tab w:val="right" w:leader="dot" w:pos="9539"/>
        </w:tabs>
        <w:rPr>
          <w:del w:id="758" w:author="Mutali Nepfumbada" w:date="2022-11-02T08:04:00Z"/>
          <w:rFonts w:asciiTheme="minorHAnsi" w:eastAsiaTheme="minorEastAsia" w:hAnsiTheme="minorHAnsi" w:cstheme="minorBidi"/>
          <w:noProof/>
          <w:sz w:val="22"/>
          <w:szCs w:val="22"/>
          <w:lang w:val="en-ZA" w:eastAsia="en-ZA"/>
        </w:rPr>
      </w:pPr>
      <w:del w:id="759" w:author="Mutali Nepfumbada" w:date="2022-11-02T08:04:00Z">
        <w:r w:rsidRPr="00A934D1" w:rsidDel="00A934D1">
          <w:rPr>
            <w:rStyle w:val="Hyperlink"/>
            <w:noProof/>
          </w:rPr>
          <w:delText>Figure 8</w:delText>
        </w:r>
        <w:r w:rsidRPr="00A934D1" w:rsidDel="00A934D1">
          <w:rPr>
            <w:rStyle w:val="Hyperlink"/>
            <w:noProof/>
          </w:rPr>
          <w:noBreakHyphen/>
          <w:delText>2: Midstream Availability Vs Forecast</w:delText>
        </w:r>
        <w:r w:rsidRPr="00A934D1" w:rsidDel="00A934D1">
          <w:rPr>
            <w:noProof/>
            <w:webHidden/>
          </w:rPr>
          <w:tab/>
          <w:delText>19</w:delText>
        </w:r>
      </w:del>
    </w:p>
    <w:p w14:paraId="3B74C4F9" w14:textId="136DB91C" w:rsidR="00A934D1" w:rsidRPr="00A934D1" w:rsidDel="00A934D1" w:rsidRDefault="00A934D1">
      <w:pPr>
        <w:pStyle w:val="TableofFigures"/>
        <w:tabs>
          <w:tab w:val="right" w:leader="dot" w:pos="9539"/>
        </w:tabs>
        <w:rPr>
          <w:del w:id="760" w:author="Mutali Nepfumbada" w:date="2022-11-02T08:04:00Z"/>
          <w:rFonts w:asciiTheme="minorHAnsi" w:eastAsiaTheme="minorEastAsia" w:hAnsiTheme="minorHAnsi" w:cstheme="minorBidi"/>
          <w:noProof/>
          <w:sz w:val="22"/>
          <w:szCs w:val="22"/>
          <w:lang w:val="en-ZA" w:eastAsia="en-ZA"/>
        </w:rPr>
      </w:pPr>
      <w:del w:id="761" w:author="Mutali Nepfumbada" w:date="2022-11-02T08:04:00Z">
        <w:r w:rsidRPr="00A934D1" w:rsidDel="00A934D1">
          <w:rPr>
            <w:rStyle w:val="Hyperlink"/>
            <w:noProof/>
          </w:rPr>
          <w:delText>Figure 8</w:delText>
        </w:r>
        <w:r w:rsidRPr="00A934D1" w:rsidDel="00A934D1">
          <w:rPr>
            <w:rStyle w:val="Hyperlink"/>
            <w:noProof/>
          </w:rPr>
          <w:noBreakHyphen/>
          <w:delText>3: Midstream PR Vs Forecast</w:delText>
        </w:r>
        <w:r w:rsidRPr="00A934D1" w:rsidDel="00A934D1">
          <w:rPr>
            <w:noProof/>
            <w:webHidden/>
          </w:rPr>
          <w:tab/>
          <w:delText>20</w:delText>
        </w:r>
      </w:del>
    </w:p>
    <w:p w14:paraId="09B55412" w14:textId="6E479979" w:rsidR="00A934D1" w:rsidRPr="00A934D1" w:rsidDel="00A934D1" w:rsidRDefault="00A934D1">
      <w:pPr>
        <w:pStyle w:val="TableofFigures"/>
        <w:tabs>
          <w:tab w:val="right" w:leader="dot" w:pos="9539"/>
        </w:tabs>
        <w:rPr>
          <w:del w:id="762" w:author="Mutali Nepfumbada" w:date="2022-11-02T08:04:00Z"/>
          <w:rFonts w:asciiTheme="minorHAnsi" w:eastAsiaTheme="minorEastAsia" w:hAnsiTheme="minorHAnsi" w:cstheme="minorBidi"/>
          <w:noProof/>
          <w:sz w:val="22"/>
          <w:szCs w:val="22"/>
          <w:lang w:val="en-ZA" w:eastAsia="en-ZA"/>
        </w:rPr>
      </w:pPr>
      <w:del w:id="763" w:author="Mutali Nepfumbada" w:date="2022-11-02T08:04: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RPr="00A934D1" w:rsidDel="00A934D1">
          <w:rPr>
            <w:noProof/>
            <w:webHidden/>
          </w:rPr>
          <w:tab/>
          <w:delText>21</w:delText>
        </w:r>
      </w:del>
    </w:p>
    <w:p w14:paraId="0C66FCFA" w14:textId="3AB7A828" w:rsidR="00A934D1" w:rsidRPr="00A934D1" w:rsidDel="00A934D1" w:rsidRDefault="00A934D1">
      <w:pPr>
        <w:pStyle w:val="TableofFigures"/>
        <w:tabs>
          <w:tab w:val="right" w:leader="dot" w:pos="9539"/>
        </w:tabs>
        <w:rPr>
          <w:del w:id="764" w:author="Mutali Nepfumbada" w:date="2022-11-02T08:04:00Z"/>
          <w:rFonts w:asciiTheme="minorHAnsi" w:eastAsiaTheme="minorEastAsia" w:hAnsiTheme="minorHAnsi" w:cstheme="minorBidi"/>
          <w:noProof/>
          <w:sz w:val="22"/>
          <w:szCs w:val="22"/>
          <w:lang w:val="en-ZA" w:eastAsia="en-ZA"/>
        </w:rPr>
      </w:pPr>
      <w:del w:id="765" w:author="Mutali Nepfumbada" w:date="2022-11-02T08:04: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RPr="00A934D1" w:rsidDel="00A934D1">
          <w:rPr>
            <w:noProof/>
            <w:webHidden/>
          </w:rPr>
          <w:tab/>
          <w:delText>22</w:delText>
        </w:r>
      </w:del>
    </w:p>
    <w:p w14:paraId="6603AC67" w14:textId="6948F258" w:rsidR="00A934D1" w:rsidRPr="00A934D1" w:rsidDel="00A934D1" w:rsidRDefault="00A934D1">
      <w:pPr>
        <w:pStyle w:val="TableofFigures"/>
        <w:tabs>
          <w:tab w:val="right" w:leader="dot" w:pos="9539"/>
        </w:tabs>
        <w:rPr>
          <w:del w:id="766" w:author="Mutali Nepfumbada" w:date="2022-11-02T08:04:00Z"/>
          <w:rFonts w:asciiTheme="minorHAnsi" w:eastAsiaTheme="minorEastAsia" w:hAnsiTheme="minorHAnsi" w:cstheme="minorBidi"/>
          <w:noProof/>
          <w:sz w:val="22"/>
          <w:szCs w:val="22"/>
          <w:lang w:val="en-ZA" w:eastAsia="en-ZA"/>
        </w:rPr>
      </w:pPr>
      <w:del w:id="767" w:author="Mutali Nepfumbada" w:date="2022-11-02T08:04:00Z">
        <w:r w:rsidRPr="00A934D1" w:rsidDel="00A934D1">
          <w:rPr>
            <w:rStyle w:val="Hyperlink"/>
            <w:noProof/>
          </w:rPr>
          <w:delText>Figure 9</w:delText>
        </w:r>
        <w:r w:rsidRPr="00A934D1" w:rsidDel="00A934D1">
          <w:rPr>
            <w:rStyle w:val="Hyperlink"/>
            <w:noProof/>
          </w:rPr>
          <w:noBreakHyphen/>
          <w:delText>1: Hermanus Actual Irradiation Vs Forecast</w:delText>
        </w:r>
        <w:r w:rsidRPr="00A934D1" w:rsidDel="00A934D1">
          <w:rPr>
            <w:noProof/>
            <w:webHidden/>
          </w:rPr>
          <w:tab/>
          <w:delText>24</w:delText>
        </w:r>
      </w:del>
    </w:p>
    <w:p w14:paraId="35F9E45A" w14:textId="3932D52B" w:rsidR="00A934D1" w:rsidRPr="00A934D1" w:rsidDel="00A934D1" w:rsidRDefault="00A934D1">
      <w:pPr>
        <w:pStyle w:val="TableofFigures"/>
        <w:tabs>
          <w:tab w:val="right" w:leader="dot" w:pos="9539"/>
        </w:tabs>
        <w:rPr>
          <w:del w:id="768" w:author="Mutali Nepfumbada" w:date="2022-11-02T08:04:00Z"/>
          <w:rFonts w:asciiTheme="minorHAnsi" w:eastAsiaTheme="minorEastAsia" w:hAnsiTheme="minorHAnsi" w:cstheme="minorBidi"/>
          <w:noProof/>
          <w:sz w:val="22"/>
          <w:szCs w:val="22"/>
          <w:lang w:val="en-ZA" w:eastAsia="en-ZA"/>
        </w:rPr>
      </w:pPr>
      <w:del w:id="769" w:author="Mutali Nepfumbada" w:date="2022-11-02T08:04:00Z">
        <w:r w:rsidRPr="00A934D1" w:rsidDel="00A934D1">
          <w:rPr>
            <w:rStyle w:val="Hyperlink"/>
            <w:noProof/>
          </w:rPr>
          <w:delText>Figure 9</w:delText>
        </w:r>
        <w:r w:rsidRPr="00A934D1" w:rsidDel="00A934D1">
          <w:rPr>
            <w:rStyle w:val="Hyperlink"/>
            <w:noProof/>
          </w:rPr>
          <w:noBreakHyphen/>
          <w:delText>2: Hermanus Availability Vs Forecast</w:delText>
        </w:r>
        <w:r w:rsidRPr="00A934D1" w:rsidDel="00A934D1">
          <w:rPr>
            <w:noProof/>
            <w:webHidden/>
          </w:rPr>
          <w:tab/>
          <w:delText>25</w:delText>
        </w:r>
      </w:del>
    </w:p>
    <w:p w14:paraId="4EBA30FA" w14:textId="6E342EC3" w:rsidR="00A934D1" w:rsidRPr="00A934D1" w:rsidDel="00A934D1" w:rsidRDefault="00A934D1">
      <w:pPr>
        <w:pStyle w:val="TableofFigures"/>
        <w:tabs>
          <w:tab w:val="right" w:leader="dot" w:pos="9539"/>
        </w:tabs>
        <w:rPr>
          <w:del w:id="770" w:author="Mutali Nepfumbada" w:date="2022-11-02T08:04:00Z"/>
          <w:rFonts w:asciiTheme="minorHAnsi" w:eastAsiaTheme="minorEastAsia" w:hAnsiTheme="minorHAnsi" w:cstheme="minorBidi"/>
          <w:noProof/>
          <w:sz w:val="22"/>
          <w:szCs w:val="22"/>
          <w:lang w:val="en-ZA" w:eastAsia="en-ZA"/>
        </w:rPr>
      </w:pPr>
      <w:del w:id="771" w:author="Mutali Nepfumbada" w:date="2022-11-02T08:04:00Z">
        <w:r w:rsidRPr="00A934D1" w:rsidDel="00A934D1">
          <w:rPr>
            <w:rStyle w:val="Hyperlink"/>
            <w:noProof/>
          </w:rPr>
          <w:delText>Figure 9</w:delText>
        </w:r>
        <w:r w:rsidRPr="00A934D1" w:rsidDel="00A934D1">
          <w:rPr>
            <w:rStyle w:val="Hyperlink"/>
            <w:noProof/>
          </w:rPr>
          <w:noBreakHyphen/>
          <w:delText>3: Hermanus Availability Vs Irradiation</w:delText>
        </w:r>
        <w:r w:rsidRPr="00A934D1" w:rsidDel="00A934D1">
          <w:rPr>
            <w:noProof/>
            <w:webHidden/>
          </w:rPr>
          <w:tab/>
          <w:delText>26</w:delText>
        </w:r>
      </w:del>
    </w:p>
    <w:p w14:paraId="57F5D051" w14:textId="7479E25E" w:rsidR="00A934D1" w:rsidRPr="00A934D1" w:rsidDel="00A934D1" w:rsidRDefault="00A934D1">
      <w:pPr>
        <w:pStyle w:val="TableofFigures"/>
        <w:tabs>
          <w:tab w:val="right" w:leader="dot" w:pos="9539"/>
        </w:tabs>
        <w:rPr>
          <w:del w:id="772" w:author="Mutali Nepfumbada" w:date="2022-11-02T08:04:00Z"/>
          <w:rFonts w:asciiTheme="minorHAnsi" w:eastAsiaTheme="minorEastAsia" w:hAnsiTheme="minorHAnsi" w:cstheme="minorBidi"/>
          <w:noProof/>
          <w:sz w:val="22"/>
          <w:szCs w:val="22"/>
          <w:lang w:val="en-ZA" w:eastAsia="en-ZA"/>
        </w:rPr>
      </w:pPr>
      <w:del w:id="773" w:author="Mutali Nepfumbada" w:date="2022-11-02T08:04:00Z">
        <w:r w:rsidRPr="00A934D1" w:rsidDel="00A934D1">
          <w:rPr>
            <w:rStyle w:val="Hyperlink"/>
            <w:noProof/>
          </w:rPr>
          <w:delText>Figure 9</w:delText>
        </w:r>
        <w:r w:rsidRPr="00A934D1" w:rsidDel="00A934D1">
          <w:rPr>
            <w:rStyle w:val="Hyperlink"/>
            <w:noProof/>
          </w:rPr>
          <w:noBreakHyphen/>
          <w:delText>4: Hermanus PR Vs Forecast</w:delText>
        </w:r>
        <w:r w:rsidRPr="00A934D1" w:rsidDel="00A934D1">
          <w:rPr>
            <w:noProof/>
            <w:webHidden/>
          </w:rPr>
          <w:tab/>
          <w:delText>27</w:delText>
        </w:r>
      </w:del>
    </w:p>
    <w:p w14:paraId="0C45AA0A" w14:textId="2A05D899" w:rsidR="00A934D1" w:rsidRPr="00A934D1" w:rsidDel="00A934D1" w:rsidRDefault="00A934D1">
      <w:pPr>
        <w:pStyle w:val="TableofFigures"/>
        <w:tabs>
          <w:tab w:val="right" w:leader="dot" w:pos="9539"/>
        </w:tabs>
        <w:rPr>
          <w:del w:id="774" w:author="Mutali Nepfumbada" w:date="2022-11-02T08:04:00Z"/>
          <w:rFonts w:asciiTheme="minorHAnsi" w:eastAsiaTheme="minorEastAsia" w:hAnsiTheme="minorHAnsi" w:cstheme="minorBidi"/>
          <w:noProof/>
          <w:sz w:val="22"/>
          <w:szCs w:val="22"/>
          <w:lang w:val="en-ZA" w:eastAsia="en-ZA"/>
        </w:rPr>
      </w:pPr>
      <w:del w:id="775" w:author="Mutali Nepfumbada" w:date="2022-11-02T08:04:00Z">
        <w:r w:rsidRPr="00A934D1" w:rsidDel="00A934D1">
          <w:rPr>
            <w:rStyle w:val="Hyperlink"/>
            <w:noProof/>
            <w:rPrChange w:id="776" w:author="Mutali Nepfumbada" w:date="2022-11-02T08:04:00Z">
              <w:rPr>
                <w:rStyle w:val="Hyperlink"/>
                <w:i/>
                <w:iCs/>
                <w:noProof/>
              </w:rPr>
            </w:rPrChange>
          </w:rPr>
          <w:delText>Figure 9</w:delText>
        </w:r>
        <w:r w:rsidRPr="00A934D1" w:rsidDel="00A934D1">
          <w:rPr>
            <w:rStyle w:val="Hyperlink"/>
            <w:noProof/>
            <w:rPrChange w:id="777" w:author="Mutali Nepfumbada" w:date="2022-11-02T08:04:00Z">
              <w:rPr>
                <w:rStyle w:val="Hyperlink"/>
                <w:i/>
                <w:iCs/>
                <w:noProof/>
              </w:rPr>
            </w:rPrChange>
          </w:rPr>
          <w:noBreakHyphen/>
          <w:delText>5: Hermanus</w:delText>
        </w:r>
        <w:r w:rsidRPr="00A934D1" w:rsidDel="00A934D1">
          <w:rPr>
            <w:rStyle w:val="Hyperlink"/>
            <w:noProof/>
            <w:lang w:eastAsia="en-US"/>
            <w:rPrChange w:id="778" w:author="Mutali Nepfumbada" w:date="2022-11-02T08:04:00Z">
              <w:rPr>
                <w:rStyle w:val="Hyperlink"/>
                <w:i/>
                <w:iCs/>
                <w:noProof/>
                <w:lang w:eastAsia="en-US"/>
              </w:rPr>
            </w:rPrChange>
          </w:rPr>
          <w:delText xml:space="preserve"> Production Vs Forecast</w:delText>
        </w:r>
        <w:r w:rsidRPr="00A934D1" w:rsidDel="00A934D1">
          <w:rPr>
            <w:noProof/>
            <w:webHidden/>
          </w:rPr>
          <w:tab/>
          <w:delText>28</w:delText>
        </w:r>
      </w:del>
    </w:p>
    <w:p w14:paraId="679909B6" w14:textId="04A41E0C" w:rsidR="00A934D1" w:rsidRPr="00A934D1" w:rsidDel="00A934D1" w:rsidRDefault="00A934D1">
      <w:pPr>
        <w:pStyle w:val="TableofFigures"/>
        <w:tabs>
          <w:tab w:val="right" w:leader="dot" w:pos="9539"/>
        </w:tabs>
        <w:rPr>
          <w:del w:id="779" w:author="Mutali Nepfumbada" w:date="2022-11-02T08:04:00Z"/>
          <w:rFonts w:asciiTheme="minorHAnsi" w:eastAsiaTheme="minorEastAsia" w:hAnsiTheme="minorHAnsi" w:cstheme="minorBidi"/>
          <w:noProof/>
          <w:sz w:val="22"/>
          <w:szCs w:val="22"/>
          <w:lang w:val="en-ZA" w:eastAsia="en-ZA"/>
        </w:rPr>
      </w:pPr>
      <w:del w:id="780" w:author="Mutali Nepfumbada" w:date="2022-11-02T08:04:00Z">
        <w:r w:rsidRPr="00A934D1" w:rsidDel="00A934D1">
          <w:rPr>
            <w:rStyle w:val="Hyperlink"/>
            <w:noProof/>
          </w:rPr>
          <w:delText>Figure 10</w:delText>
        </w:r>
        <w:r w:rsidRPr="00A934D1" w:rsidDel="00A934D1">
          <w:rPr>
            <w:rStyle w:val="Hyperlink"/>
            <w:noProof/>
          </w:rPr>
          <w:noBreakHyphen/>
          <w:delText>1: Vergelegen Actual Irradiation Vs Forecast</w:delText>
        </w:r>
        <w:r w:rsidRPr="00A934D1" w:rsidDel="00A934D1">
          <w:rPr>
            <w:noProof/>
            <w:webHidden/>
          </w:rPr>
          <w:tab/>
          <w:delText>31</w:delText>
        </w:r>
      </w:del>
    </w:p>
    <w:p w14:paraId="75168147" w14:textId="7F1A5885" w:rsidR="00A934D1" w:rsidRPr="00A934D1" w:rsidDel="00A934D1" w:rsidRDefault="00A934D1">
      <w:pPr>
        <w:pStyle w:val="TableofFigures"/>
        <w:tabs>
          <w:tab w:val="right" w:leader="dot" w:pos="9539"/>
        </w:tabs>
        <w:rPr>
          <w:del w:id="781" w:author="Mutali Nepfumbada" w:date="2022-11-02T08:04:00Z"/>
          <w:rFonts w:asciiTheme="minorHAnsi" w:eastAsiaTheme="minorEastAsia" w:hAnsiTheme="minorHAnsi" w:cstheme="minorBidi"/>
          <w:noProof/>
          <w:sz w:val="22"/>
          <w:szCs w:val="22"/>
          <w:lang w:val="en-ZA" w:eastAsia="en-ZA"/>
        </w:rPr>
      </w:pPr>
      <w:del w:id="782" w:author="Mutali Nepfumbada" w:date="2022-11-02T08:04:00Z">
        <w:r w:rsidRPr="00A934D1" w:rsidDel="00A934D1">
          <w:rPr>
            <w:rStyle w:val="Hyperlink"/>
            <w:noProof/>
          </w:rPr>
          <w:delText>Figure 10</w:delText>
        </w:r>
        <w:r w:rsidRPr="00A934D1" w:rsidDel="00A934D1">
          <w:rPr>
            <w:rStyle w:val="Hyperlink"/>
            <w:noProof/>
          </w:rPr>
          <w:noBreakHyphen/>
          <w:delText>2: Vergelegen Availability Vs Forecast</w:delText>
        </w:r>
        <w:r w:rsidRPr="00A934D1" w:rsidDel="00A934D1">
          <w:rPr>
            <w:noProof/>
            <w:webHidden/>
          </w:rPr>
          <w:tab/>
          <w:delText>32</w:delText>
        </w:r>
      </w:del>
    </w:p>
    <w:p w14:paraId="7B6A6BCA" w14:textId="61C185F3" w:rsidR="00A934D1" w:rsidRPr="00A934D1" w:rsidDel="00A934D1" w:rsidRDefault="00A934D1">
      <w:pPr>
        <w:pStyle w:val="TableofFigures"/>
        <w:tabs>
          <w:tab w:val="right" w:leader="dot" w:pos="9539"/>
        </w:tabs>
        <w:rPr>
          <w:del w:id="783" w:author="Mutali Nepfumbada" w:date="2022-11-02T08:04:00Z"/>
          <w:rFonts w:asciiTheme="minorHAnsi" w:eastAsiaTheme="minorEastAsia" w:hAnsiTheme="minorHAnsi" w:cstheme="minorBidi"/>
          <w:noProof/>
          <w:sz w:val="22"/>
          <w:szCs w:val="22"/>
          <w:lang w:val="en-ZA" w:eastAsia="en-ZA"/>
        </w:rPr>
      </w:pPr>
      <w:del w:id="784" w:author="Mutali Nepfumbada" w:date="2022-11-02T08:04:00Z">
        <w:r w:rsidRPr="00A934D1" w:rsidDel="00A934D1">
          <w:rPr>
            <w:rStyle w:val="Hyperlink"/>
            <w:noProof/>
          </w:rPr>
          <w:delText>Figure 10</w:delText>
        </w:r>
        <w:r w:rsidRPr="00A934D1" w:rsidDel="00A934D1">
          <w:rPr>
            <w:rStyle w:val="Hyperlink"/>
            <w:noProof/>
          </w:rPr>
          <w:noBreakHyphen/>
          <w:delText>4: Vergelegen PR Vs Forecast</w:delText>
        </w:r>
        <w:r w:rsidRPr="00A934D1" w:rsidDel="00A934D1">
          <w:rPr>
            <w:noProof/>
            <w:webHidden/>
          </w:rPr>
          <w:tab/>
          <w:delText>33</w:delText>
        </w:r>
      </w:del>
    </w:p>
    <w:p w14:paraId="3CB60CE9" w14:textId="1550AFC4" w:rsidR="00A934D1" w:rsidRPr="00A934D1" w:rsidDel="00A934D1" w:rsidRDefault="00A934D1">
      <w:pPr>
        <w:pStyle w:val="TableofFigures"/>
        <w:tabs>
          <w:tab w:val="right" w:leader="dot" w:pos="9539"/>
        </w:tabs>
        <w:rPr>
          <w:del w:id="785" w:author="Mutali Nepfumbada" w:date="2022-11-02T08:04:00Z"/>
          <w:rFonts w:asciiTheme="minorHAnsi" w:eastAsiaTheme="minorEastAsia" w:hAnsiTheme="minorHAnsi" w:cstheme="minorBidi"/>
          <w:noProof/>
          <w:sz w:val="22"/>
          <w:szCs w:val="22"/>
          <w:lang w:val="en-ZA" w:eastAsia="en-ZA"/>
        </w:rPr>
      </w:pPr>
      <w:del w:id="786" w:author="Mutali Nepfumbada" w:date="2022-11-02T08:04:00Z">
        <w:r w:rsidRPr="00A934D1" w:rsidDel="00A934D1">
          <w:rPr>
            <w:rStyle w:val="Hyperlink"/>
            <w:noProof/>
            <w:rPrChange w:id="787" w:author="Mutali Nepfumbada" w:date="2022-11-02T08:04:00Z">
              <w:rPr>
                <w:rStyle w:val="Hyperlink"/>
                <w:i/>
                <w:iCs/>
                <w:noProof/>
              </w:rPr>
            </w:rPrChange>
          </w:rPr>
          <w:delText>Figure 10</w:delText>
        </w:r>
        <w:r w:rsidRPr="00A934D1" w:rsidDel="00A934D1">
          <w:rPr>
            <w:rStyle w:val="Hyperlink"/>
            <w:noProof/>
            <w:rPrChange w:id="788" w:author="Mutali Nepfumbada" w:date="2022-11-02T08:04:00Z">
              <w:rPr>
                <w:rStyle w:val="Hyperlink"/>
                <w:i/>
                <w:iCs/>
                <w:noProof/>
              </w:rPr>
            </w:rPrChange>
          </w:rPr>
          <w:noBreakHyphen/>
          <w:delText>5: Vergelegen</w:delText>
        </w:r>
        <w:r w:rsidRPr="00A934D1" w:rsidDel="00A934D1">
          <w:rPr>
            <w:rStyle w:val="Hyperlink"/>
            <w:noProof/>
            <w:lang w:eastAsia="en-US"/>
            <w:rPrChange w:id="789" w:author="Mutali Nepfumbada" w:date="2022-11-02T08:04:00Z">
              <w:rPr>
                <w:rStyle w:val="Hyperlink"/>
                <w:i/>
                <w:iCs/>
                <w:noProof/>
                <w:lang w:eastAsia="en-US"/>
              </w:rPr>
            </w:rPrChange>
          </w:rPr>
          <w:delText xml:space="preserve"> Production Vs Forecast</w:delText>
        </w:r>
        <w:r w:rsidRPr="00A934D1" w:rsidDel="00A934D1">
          <w:rPr>
            <w:noProof/>
            <w:webHidden/>
          </w:rPr>
          <w:tab/>
          <w:delText>34</w:delText>
        </w:r>
      </w:del>
    </w:p>
    <w:p w14:paraId="2F1A091B" w14:textId="2265434A" w:rsidR="00A934D1" w:rsidRPr="00A934D1" w:rsidDel="00A934D1" w:rsidRDefault="00A934D1">
      <w:pPr>
        <w:pStyle w:val="TableofFigures"/>
        <w:tabs>
          <w:tab w:val="right" w:leader="dot" w:pos="9539"/>
        </w:tabs>
        <w:rPr>
          <w:del w:id="790" w:author="Mutali Nepfumbada" w:date="2022-11-02T08:04:00Z"/>
          <w:rFonts w:asciiTheme="minorHAnsi" w:eastAsiaTheme="minorEastAsia" w:hAnsiTheme="minorHAnsi" w:cstheme="minorBidi"/>
          <w:noProof/>
          <w:sz w:val="22"/>
          <w:szCs w:val="22"/>
          <w:lang w:val="en-ZA" w:eastAsia="en-ZA"/>
        </w:rPr>
      </w:pPr>
      <w:del w:id="791" w:author="Mutali Nepfumbada" w:date="2022-11-02T08:04: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RPr="00A934D1" w:rsidDel="00A934D1">
          <w:rPr>
            <w:noProof/>
            <w:webHidden/>
          </w:rPr>
          <w:tab/>
          <w:delText>34</w:delText>
        </w:r>
      </w:del>
    </w:p>
    <w:p w14:paraId="36FF7AA1" w14:textId="14DC2F12" w:rsidR="00066E6C" w:rsidDel="00A934D1" w:rsidRDefault="00066E6C">
      <w:pPr>
        <w:pStyle w:val="TableofFigures"/>
        <w:tabs>
          <w:tab w:val="right" w:leader="dot" w:pos="9539"/>
        </w:tabs>
        <w:rPr>
          <w:del w:id="792" w:author="Mutali Nepfumbada" w:date="2022-11-02T08:00:00Z"/>
          <w:rFonts w:asciiTheme="minorHAnsi" w:eastAsiaTheme="minorEastAsia" w:hAnsiTheme="minorHAnsi" w:cstheme="minorBidi"/>
          <w:noProof/>
          <w:sz w:val="22"/>
          <w:szCs w:val="22"/>
          <w:lang w:val="en-ZA" w:eastAsia="en-ZA"/>
        </w:rPr>
      </w:pPr>
      <w:del w:id="793" w:author="Mutali Nepfumbada" w:date="2022-11-02T08:00: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02104BA8" w14:textId="2B0ABEB8" w:rsidR="00066E6C" w:rsidDel="00A934D1" w:rsidRDefault="00066E6C">
      <w:pPr>
        <w:pStyle w:val="TableofFigures"/>
        <w:tabs>
          <w:tab w:val="right" w:leader="dot" w:pos="9539"/>
        </w:tabs>
        <w:rPr>
          <w:del w:id="794" w:author="Mutali Nepfumbada" w:date="2022-11-02T08:00:00Z"/>
          <w:rFonts w:asciiTheme="minorHAnsi" w:eastAsiaTheme="minorEastAsia" w:hAnsiTheme="minorHAnsi" w:cstheme="minorBidi"/>
          <w:noProof/>
          <w:sz w:val="22"/>
          <w:szCs w:val="22"/>
          <w:lang w:val="en-ZA" w:eastAsia="en-ZA"/>
        </w:rPr>
      </w:pPr>
      <w:del w:id="795" w:author="Mutali Nepfumbada" w:date="2022-11-02T08:00:00Z">
        <w:r w:rsidRPr="00A934D1" w:rsidDel="00A934D1">
          <w:rPr>
            <w:rStyle w:val="Hyperlink"/>
            <w:noProof/>
          </w:rPr>
          <w:delText>Figure 4</w:delText>
        </w:r>
        <w:r w:rsidRPr="00A934D1" w:rsidDel="00A934D1">
          <w:rPr>
            <w:rStyle w:val="Hyperlink"/>
            <w:noProof/>
          </w:rPr>
          <w:noBreakHyphen/>
          <w:delText>1: Revenue to Date vs Forecast</w:delText>
        </w:r>
        <w:r w:rsidDel="00A934D1">
          <w:rPr>
            <w:noProof/>
            <w:webHidden/>
          </w:rPr>
          <w:tab/>
          <w:delText>4</w:delText>
        </w:r>
      </w:del>
    </w:p>
    <w:p w14:paraId="4633255A" w14:textId="39BF1DA9" w:rsidR="00066E6C" w:rsidDel="00A934D1" w:rsidRDefault="00066E6C">
      <w:pPr>
        <w:pStyle w:val="TableofFigures"/>
        <w:tabs>
          <w:tab w:val="right" w:leader="dot" w:pos="9539"/>
        </w:tabs>
        <w:rPr>
          <w:del w:id="796" w:author="Mutali Nepfumbada" w:date="2022-11-02T08:00:00Z"/>
          <w:rFonts w:asciiTheme="minorHAnsi" w:eastAsiaTheme="minorEastAsia" w:hAnsiTheme="minorHAnsi" w:cstheme="minorBidi"/>
          <w:noProof/>
          <w:sz w:val="22"/>
          <w:szCs w:val="22"/>
          <w:lang w:val="en-ZA" w:eastAsia="en-ZA"/>
        </w:rPr>
      </w:pPr>
      <w:del w:id="797" w:author="Mutali Nepfumbada" w:date="2022-11-02T08:00: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Del="00A934D1">
          <w:rPr>
            <w:noProof/>
            <w:webHidden/>
          </w:rPr>
          <w:tab/>
          <w:delText>7</w:delText>
        </w:r>
      </w:del>
    </w:p>
    <w:p w14:paraId="332CC5D0" w14:textId="0F3EBC5B" w:rsidR="00066E6C" w:rsidDel="00A934D1" w:rsidRDefault="00066E6C">
      <w:pPr>
        <w:pStyle w:val="TableofFigures"/>
        <w:tabs>
          <w:tab w:val="right" w:leader="dot" w:pos="9539"/>
        </w:tabs>
        <w:rPr>
          <w:del w:id="798" w:author="Mutali Nepfumbada" w:date="2022-11-02T08:00:00Z"/>
          <w:rFonts w:asciiTheme="minorHAnsi" w:eastAsiaTheme="minorEastAsia" w:hAnsiTheme="minorHAnsi" w:cstheme="minorBidi"/>
          <w:noProof/>
          <w:sz w:val="22"/>
          <w:szCs w:val="22"/>
          <w:lang w:val="en-ZA" w:eastAsia="en-ZA"/>
        </w:rPr>
      </w:pPr>
      <w:del w:id="799" w:author="Mutali Nepfumbada" w:date="2022-11-02T08:00:00Z">
        <w:r w:rsidRPr="00A934D1" w:rsidDel="00A934D1">
          <w:rPr>
            <w:rStyle w:val="Hyperlink"/>
            <w:noProof/>
          </w:rPr>
          <w:delText>Figure 6</w:delText>
        </w:r>
        <w:r w:rsidRPr="00A934D1" w:rsidDel="00A934D1">
          <w:rPr>
            <w:rStyle w:val="Hyperlink"/>
            <w:noProof/>
          </w:rPr>
          <w:noBreakHyphen/>
          <w:delText>2: Highveld Actual Availability Vs Forecast Availability</w:delText>
        </w:r>
        <w:r w:rsidDel="00A934D1">
          <w:rPr>
            <w:noProof/>
            <w:webHidden/>
          </w:rPr>
          <w:tab/>
          <w:delText>8</w:delText>
        </w:r>
      </w:del>
    </w:p>
    <w:p w14:paraId="57AD9E6B" w14:textId="3984F444" w:rsidR="00066E6C" w:rsidDel="00A934D1" w:rsidRDefault="00066E6C">
      <w:pPr>
        <w:pStyle w:val="TableofFigures"/>
        <w:tabs>
          <w:tab w:val="right" w:leader="dot" w:pos="9539"/>
        </w:tabs>
        <w:rPr>
          <w:del w:id="800" w:author="Mutali Nepfumbada" w:date="2022-11-02T08:00:00Z"/>
          <w:rFonts w:asciiTheme="minorHAnsi" w:eastAsiaTheme="minorEastAsia" w:hAnsiTheme="minorHAnsi" w:cstheme="minorBidi"/>
          <w:noProof/>
          <w:sz w:val="22"/>
          <w:szCs w:val="22"/>
          <w:lang w:val="en-ZA" w:eastAsia="en-ZA"/>
        </w:rPr>
      </w:pPr>
      <w:del w:id="801" w:author="Mutali Nepfumbada" w:date="2022-11-02T08:00:00Z">
        <w:r w:rsidRPr="00A934D1" w:rsidDel="00A934D1">
          <w:rPr>
            <w:rStyle w:val="Hyperlink"/>
            <w:noProof/>
          </w:rPr>
          <w:delText>Figure 6</w:delText>
        </w:r>
        <w:r w:rsidRPr="00A934D1" w:rsidDel="00A934D1">
          <w:rPr>
            <w:rStyle w:val="Hyperlink"/>
            <w:noProof/>
          </w:rPr>
          <w:noBreakHyphen/>
          <w:delText>3: Highveld Actual PR Vs Forecast PR</w:delText>
        </w:r>
        <w:r w:rsidDel="00A934D1">
          <w:rPr>
            <w:noProof/>
            <w:webHidden/>
          </w:rPr>
          <w:tab/>
          <w:delText>9</w:delText>
        </w:r>
      </w:del>
    </w:p>
    <w:p w14:paraId="3AA35141" w14:textId="18934AA6" w:rsidR="00066E6C" w:rsidDel="00A934D1" w:rsidRDefault="00066E6C">
      <w:pPr>
        <w:pStyle w:val="TableofFigures"/>
        <w:tabs>
          <w:tab w:val="right" w:leader="dot" w:pos="9539"/>
        </w:tabs>
        <w:rPr>
          <w:del w:id="802" w:author="Mutali Nepfumbada" w:date="2022-11-02T08:00:00Z"/>
          <w:rFonts w:asciiTheme="minorHAnsi" w:eastAsiaTheme="minorEastAsia" w:hAnsiTheme="minorHAnsi" w:cstheme="minorBidi"/>
          <w:noProof/>
          <w:sz w:val="22"/>
          <w:szCs w:val="22"/>
          <w:lang w:val="en-ZA" w:eastAsia="en-ZA"/>
        </w:rPr>
      </w:pPr>
      <w:del w:id="803" w:author="Mutali Nepfumbada" w:date="2022-11-02T08:00: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Del="00A934D1">
          <w:rPr>
            <w:noProof/>
            <w:webHidden/>
          </w:rPr>
          <w:tab/>
          <w:delText>10</w:delText>
        </w:r>
      </w:del>
    </w:p>
    <w:p w14:paraId="2670F10C" w14:textId="5596DE5A" w:rsidR="00066E6C" w:rsidDel="00A934D1" w:rsidRDefault="00066E6C">
      <w:pPr>
        <w:pStyle w:val="TableofFigures"/>
        <w:tabs>
          <w:tab w:val="right" w:leader="dot" w:pos="9539"/>
        </w:tabs>
        <w:rPr>
          <w:del w:id="804" w:author="Mutali Nepfumbada" w:date="2022-11-02T08:00:00Z"/>
          <w:rFonts w:asciiTheme="minorHAnsi" w:eastAsiaTheme="minorEastAsia" w:hAnsiTheme="minorHAnsi" w:cstheme="minorBidi"/>
          <w:noProof/>
          <w:sz w:val="22"/>
          <w:szCs w:val="22"/>
          <w:lang w:val="en-ZA" w:eastAsia="en-ZA"/>
        </w:rPr>
      </w:pPr>
      <w:del w:id="805" w:author="Mutali Nepfumbada" w:date="2022-11-02T08:00:00Z">
        <w:r w:rsidRPr="00A934D1" w:rsidDel="00A934D1">
          <w:rPr>
            <w:rStyle w:val="Hyperlink"/>
            <w:noProof/>
          </w:rPr>
          <w:delText>Figure 7</w:delText>
        </w:r>
        <w:r w:rsidRPr="00A934D1" w:rsidDel="00A934D1">
          <w:rPr>
            <w:rStyle w:val="Hyperlink"/>
            <w:noProof/>
          </w:rPr>
          <w:noBreakHyphen/>
          <w:delText>1: Durbanville Irradiation Vs Forecast</w:delText>
        </w:r>
        <w:r w:rsidDel="00A934D1">
          <w:rPr>
            <w:noProof/>
            <w:webHidden/>
          </w:rPr>
          <w:tab/>
          <w:delText>12</w:delText>
        </w:r>
      </w:del>
    </w:p>
    <w:p w14:paraId="55DC294F" w14:textId="5390D5E2" w:rsidR="00066E6C" w:rsidDel="00A934D1" w:rsidRDefault="00066E6C">
      <w:pPr>
        <w:pStyle w:val="TableofFigures"/>
        <w:tabs>
          <w:tab w:val="right" w:leader="dot" w:pos="9539"/>
        </w:tabs>
        <w:rPr>
          <w:del w:id="806" w:author="Mutali Nepfumbada" w:date="2022-11-02T08:00:00Z"/>
          <w:rFonts w:asciiTheme="minorHAnsi" w:eastAsiaTheme="minorEastAsia" w:hAnsiTheme="minorHAnsi" w:cstheme="minorBidi"/>
          <w:noProof/>
          <w:sz w:val="22"/>
          <w:szCs w:val="22"/>
          <w:lang w:val="en-ZA" w:eastAsia="en-ZA"/>
        </w:rPr>
      </w:pPr>
      <w:del w:id="807" w:author="Mutali Nepfumbada" w:date="2022-11-02T08:00:00Z">
        <w:r w:rsidRPr="00A934D1" w:rsidDel="00A934D1">
          <w:rPr>
            <w:rStyle w:val="Hyperlink"/>
            <w:noProof/>
          </w:rPr>
          <w:delText>Figure 7</w:delText>
        </w:r>
        <w:r w:rsidRPr="00A934D1" w:rsidDel="00A934D1">
          <w:rPr>
            <w:rStyle w:val="Hyperlink"/>
            <w:noProof/>
          </w:rPr>
          <w:noBreakHyphen/>
          <w:delText>2: Durbanville Availability Vs Forecast</w:delText>
        </w:r>
        <w:r w:rsidDel="00A934D1">
          <w:rPr>
            <w:noProof/>
            <w:webHidden/>
          </w:rPr>
          <w:tab/>
          <w:delText>13</w:delText>
        </w:r>
      </w:del>
    </w:p>
    <w:p w14:paraId="7A298E44" w14:textId="67E0EBB2" w:rsidR="00066E6C" w:rsidDel="00A934D1" w:rsidRDefault="00066E6C">
      <w:pPr>
        <w:pStyle w:val="TableofFigures"/>
        <w:tabs>
          <w:tab w:val="right" w:leader="dot" w:pos="9539"/>
        </w:tabs>
        <w:rPr>
          <w:del w:id="808" w:author="Mutali Nepfumbada" w:date="2022-11-02T08:00:00Z"/>
          <w:rFonts w:asciiTheme="minorHAnsi" w:eastAsiaTheme="minorEastAsia" w:hAnsiTheme="minorHAnsi" w:cstheme="minorBidi"/>
          <w:noProof/>
          <w:sz w:val="22"/>
          <w:szCs w:val="22"/>
          <w:lang w:val="en-ZA" w:eastAsia="en-ZA"/>
        </w:rPr>
      </w:pPr>
      <w:del w:id="809" w:author="Mutali Nepfumbada" w:date="2022-11-02T08:00:00Z">
        <w:r w:rsidRPr="00A934D1" w:rsidDel="00A934D1">
          <w:rPr>
            <w:rStyle w:val="Hyperlink"/>
            <w:noProof/>
          </w:rPr>
          <w:delText>Figure 7</w:delText>
        </w:r>
        <w:r w:rsidRPr="00A934D1" w:rsidDel="00A934D1">
          <w:rPr>
            <w:rStyle w:val="Hyperlink"/>
            <w:noProof/>
          </w:rPr>
          <w:noBreakHyphen/>
          <w:delText>3: Durbanville PR Vs Forecast</w:delText>
        </w:r>
        <w:r w:rsidDel="00A934D1">
          <w:rPr>
            <w:noProof/>
            <w:webHidden/>
          </w:rPr>
          <w:tab/>
          <w:delText>14</w:delText>
        </w:r>
      </w:del>
    </w:p>
    <w:p w14:paraId="2743CD5A" w14:textId="59A2317D" w:rsidR="00066E6C" w:rsidDel="00A934D1" w:rsidRDefault="00066E6C">
      <w:pPr>
        <w:pStyle w:val="TableofFigures"/>
        <w:tabs>
          <w:tab w:val="right" w:leader="dot" w:pos="9539"/>
        </w:tabs>
        <w:rPr>
          <w:del w:id="810" w:author="Mutali Nepfumbada" w:date="2022-11-02T08:00:00Z"/>
          <w:rFonts w:asciiTheme="minorHAnsi" w:eastAsiaTheme="minorEastAsia" w:hAnsiTheme="minorHAnsi" w:cstheme="minorBidi"/>
          <w:noProof/>
          <w:sz w:val="22"/>
          <w:szCs w:val="22"/>
          <w:lang w:val="en-ZA" w:eastAsia="en-ZA"/>
        </w:rPr>
      </w:pPr>
      <w:del w:id="811" w:author="Mutali Nepfumbada" w:date="2022-11-02T08:00: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Del="00A934D1">
          <w:rPr>
            <w:noProof/>
            <w:webHidden/>
          </w:rPr>
          <w:tab/>
          <w:delText>15</w:delText>
        </w:r>
      </w:del>
    </w:p>
    <w:p w14:paraId="6F29B8E7" w14:textId="284A2A48" w:rsidR="00066E6C" w:rsidDel="00A934D1" w:rsidRDefault="00066E6C">
      <w:pPr>
        <w:pStyle w:val="TableofFigures"/>
        <w:tabs>
          <w:tab w:val="right" w:leader="dot" w:pos="9539"/>
        </w:tabs>
        <w:rPr>
          <w:del w:id="812" w:author="Mutali Nepfumbada" w:date="2022-11-02T08:00:00Z"/>
          <w:rFonts w:asciiTheme="minorHAnsi" w:eastAsiaTheme="minorEastAsia" w:hAnsiTheme="minorHAnsi" w:cstheme="minorBidi"/>
          <w:noProof/>
          <w:sz w:val="22"/>
          <w:szCs w:val="22"/>
          <w:lang w:val="en-ZA" w:eastAsia="en-ZA"/>
        </w:rPr>
      </w:pPr>
      <w:del w:id="813" w:author="Mutali Nepfumbada" w:date="2022-11-02T08:00:00Z">
        <w:r w:rsidRPr="00A934D1" w:rsidDel="00A934D1">
          <w:rPr>
            <w:rStyle w:val="Hyperlink"/>
            <w:noProof/>
          </w:rPr>
          <w:delText>Figure 7</w:delText>
        </w:r>
        <w:r w:rsidRPr="00A934D1" w:rsidDel="00A934D1">
          <w:rPr>
            <w:rStyle w:val="Hyperlink"/>
            <w:noProof/>
          </w:rPr>
          <w:noBreakHyphen/>
          <w:delText>5: Module Shading</w:delText>
        </w:r>
        <w:r w:rsidDel="00A934D1">
          <w:rPr>
            <w:noProof/>
            <w:webHidden/>
          </w:rPr>
          <w:tab/>
          <w:delText>16</w:delText>
        </w:r>
      </w:del>
    </w:p>
    <w:p w14:paraId="2EA77380" w14:textId="76DDD037" w:rsidR="00066E6C" w:rsidDel="00A934D1" w:rsidRDefault="00066E6C">
      <w:pPr>
        <w:pStyle w:val="TableofFigures"/>
        <w:tabs>
          <w:tab w:val="right" w:leader="dot" w:pos="9539"/>
        </w:tabs>
        <w:rPr>
          <w:del w:id="814" w:author="Mutali Nepfumbada" w:date="2022-11-02T08:00:00Z"/>
          <w:rFonts w:asciiTheme="minorHAnsi" w:eastAsiaTheme="minorEastAsia" w:hAnsiTheme="minorHAnsi" w:cstheme="minorBidi"/>
          <w:noProof/>
          <w:sz w:val="22"/>
          <w:szCs w:val="22"/>
          <w:lang w:val="en-ZA" w:eastAsia="en-ZA"/>
        </w:rPr>
      </w:pPr>
      <w:del w:id="815" w:author="Mutali Nepfumbada" w:date="2022-11-02T08:00:00Z">
        <w:r w:rsidRPr="00A934D1" w:rsidDel="00A934D1">
          <w:rPr>
            <w:rStyle w:val="Hyperlink"/>
            <w:noProof/>
          </w:rPr>
          <w:delText>Figure 8</w:delText>
        </w:r>
        <w:r w:rsidRPr="00A934D1" w:rsidDel="00A934D1">
          <w:rPr>
            <w:rStyle w:val="Hyperlink"/>
            <w:noProof/>
          </w:rPr>
          <w:noBreakHyphen/>
          <w:delText xml:space="preserve">1: Midstream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18</w:delText>
        </w:r>
      </w:del>
    </w:p>
    <w:p w14:paraId="6906B975" w14:textId="20E90A95" w:rsidR="00066E6C" w:rsidDel="00A934D1" w:rsidRDefault="00066E6C">
      <w:pPr>
        <w:pStyle w:val="TableofFigures"/>
        <w:tabs>
          <w:tab w:val="right" w:leader="dot" w:pos="9539"/>
        </w:tabs>
        <w:rPr>
          <w:del w:id="816" w:author="Mutali Nepfumbada" w:date="2022-11-02T08:00:00Z"/>
          <w:rFonts w:asciiTheme="minorHAnsi" w:eastAsiaTheme="minorEastAsia" w:hAnsiTheme="minorHAnsi" w:cstheme="minorBidi"/>
          <w:noProof/>
          <w:sz w:val="22"/>
          <w:szCs w:val="22"/>
          <w:lang w:val="en-ZA" w:eastAsia="en-ZA"/>
        </w:rPr>
      </w:pPr>
      <w:del w:id="817" w:author="Mutali Nepfumbada" w:date="2022-11-02T08:00:00Z">
        <w:r w:rsidRPr="00A934D1" w:rsidDel="00A934D1">
          <w:rPr>
            <w:rStyle w:val="Hyperlink"/>
            <w:noProof/>
          </w:rPr>
          <w:delText>Figure 8</w:delText>
        </w:r>
        <w:r w:rsidRPr="00A934D1" w:rsidDel="00A934D1">
          <w:rPr>
            <w:rStyle w:val="Hyperlink"/>
            <w:noProof/>
          </w:rPr>
          <w:noBreakHyphen/>
          <w:delText>2: Midstream Availability Vs Forecast</w:delText>
        </w:r>
        <w:r w:rsidDel="00A934D1">
          <w:rPr>
            <w:noProof/>
            <w:webHidden/>
          </w:rPr>
          <w:tab/>
          <w:delText>19</w:delText>
        </w:r>
      </w:del>
    </w:p>
    <w:p w14:paraId="4205B40A" w14:textId="6C3243C2" w:rsidR="00066E6C" w:rsidDel="00A934D1" w:rsidRDefault="00066E6C">
      <w:pPr>
        <w:pStyle w:val="TableofFigures"/>
        <w:tabs>
          <w:tab w:val="right" w:leader="dot" w:pos="9539"/>
        </w:tabs>
        <w:rPr>
          <w:del w:id="818" w:author="Mutali Nepfumbada" w:date="2022-11-02T08:00:00Z"/>
          <w:rFonts w:asciiTheme="minorHAnsi" w:eastAsiaTheme="minorEastAsia" w:hAnsiTheme="minorHAnsi" w:cstheme="minorBidi"/>
          <w:noProof/>
          <w:sz w:val="22"/>
          <w:szCs w:val="22"/>
          <w:lang w:val="en-ZA" w:eastAsia="en-ZA"/>
        </w:rPr>
      </w:pPr>
      <w:del w:id="819" w:author="Mutali Nepfumbada" w:date="2022-11-02T08:00:00Z">
        <w:r w:rsidRPr="00A934D1" w:rsidDel="00A934D1">
          <w:rPr>
            <w:rStyle w:val="Hyperlink"/>
            <w:noProof/>
          </w:rPr>
          <w:delText>Figure 8</w:delText>
        </w:r>
        <w:r w:rsidRPr="00A934D1" w:rsidDel="00A934D1">
          <w:rPr>
            <w:rStyle w:val="Hyperlink"/>
            <w:noProof/>
          </w:rPr>
          <w:noBreakHyphen/>
          <w:delText>3: Midstream PR Vs Forecast</w:delText>
        </w:r>
        <w:r w:rsidDel="00A934D1">
          <w:rPr>
            <w:noProof/>
            <w:webHidden/>
          </w:rPr>
          <w:tab/>
          <w:delText>20</w:delText>
        </w:r>
      </w:del>
    </w:p>
    <w:p w14:paraId="6FD8CB1B" w14:textId="7D662E5A" w:rsidR="00066E6C" w:rsidDel="00A934D1" w:rsidRDefault="00066E6C">
      <w:pPr>
        <w:pStyle w:val="TableofFigures"/>
        <w:tabs>
          <w:tab w:val="right" w:leader="dot" w:pos="9539"/>
        </w:tabs>
        <w:rPr>
          <w:del w:id="820" w:author="Mutali Nepfumbada" w:date="2022-11-02T08:00:00Z"/>
          <w:rFonts w:asciiTheme="minorHAnsi" w:eastAsiaTheme="minorEastAsia" w:hAnsiTheme="minorHAnsi" w:cstheme="minorBidi"/>
          <w:noProof/>
          <w:sz w:val="22"/>
          <w:szCs w:val="22"/>
          <w:lang w:val="en-ZA" w:eastAsia="en-ZA"/>
        </w:rPr>
      </w:pPr>
      <w:del w:id="821" w:author="Mutali Nepfumbada" w:date="2022-11-02T08:00: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Del="00A934D1">
          <w:rPr>
            <w:noProof/>
            <w:webHidden/>
          </w:rPr>
          <w:tab/>
          <w:delText>21</w:delText>
        </w:r>
      </w:del>
    </w:p>
    <w:p w14:paraId="6AF4C517" w14:textId="277997D9" w:rsidR="00066E6C" w:rsidDel="00A934D1" w:rsidRDefault="00066E6C">
      <w:pPr>
        <w:pStyle w:val="TableofFigures"/>
        <w:tabs>
          <w:tab w:val="right" w:leader="dot" w:pos="9539"/>
        </w:tabs>
        <w:rPr>
          <w:del w:id="822" w:author="Mutali Nepfumbada" w:date="2022-11-02T08:00:00Z"/>
          <w:rFonts w:asciiTheme="minorHAnsi" w:eastAsiaTheme="minorEastAsia" w:hAnsiTheme="minorHAnsi" w:cstheme="minorBidi"/>
          <w:noProof/>
          <w:sz w:val="22"/>
          <w:szCs w:val="22"/>
          <w:lang w:val="en-ZA" w:eastAsia="en-ZA"/>
        </w:rPr>
      </w:pPr>
      <w:del w:id="823" w:author="Mutali Nepfumbada" w:date="2022-11-02T08:00: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Del="00A934D1">
          <w:rPr>
            <w:noProof/>
            <w:webHidden/>
          </w:rPr>
          <w:tab/>
          <w:delText>22</w:delText>
        </w:r>
      </w:del>
    </w:p>
    <w:p w14:paraId="4B39EDFA" w14:textId="3551FABD" w:rsidR="00066E6C" w:rsidDel="00A934D1" w:rsidRDefault="00066E6C">
      <w:pPr>
        <w:pStyle w:val="TableofFigures"/>
        <w:tabs>
          <w:tab w:val="right" w:leader="dot" w:pos="9539"/>
        </w:tabs>
        <w:rPr>
          <w:del w:id="824" w:author="Mutali Nepfumbada" w:date="2022-11-02T08:00:00Z"/>
          <w:rFonts w:asciiTheme="minorHAnsi" w:eastAsiaTheme="minorEastAsia" w:hAnsiTheme="minorHAnsi" w:cstheme="minorBidi"/>
          <w:noProof/>
          <w:sz w:val="22"/>
          <w:szCs w:val="22"/>
          <w:lang w:val="en-ZA" w:eastAsia="en-ZA"/>
        </w:rPr>
      </w:pPr>
      <w:del w:id="825" w:author="Mutali Nepfumbada" w:date="2022-11-02T08:00:00Z">
        <w:r w:rsidRPr="00A934D1" w:rsidDel="00A934D1">
          <w:rPr>
            <w:rStyle w:val="Hyperlink"/>
            <w:noProof/>
          </w:rPr>
          <w:delText>Figure 9</w:delText>
        </w:r>
        <w:r w:rsidRPr="00A934D1" w:rsidDel="00A934D1">
          <w:rPr>
            <w:rStyle w:val="Hyperlink"/>
            <w:noProof/>
          </w:rPr>
          <w:noBreakHyphen/>
          <w:delText xml:space="preserve">1: Hermanus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24</w:delText>
        </w:r>
      </w:del>
    </w:p>
    <w:p w14:paraId="086B7BF2" w14:textId="56B8312D" w:rsidR="00066E6C" w:rsidDel="00A934D1" w:rsidRDefault="00066E6C">
      <w:pPr>
        <w:pStyle w:val="TableofFigures"/>
        <w:tabs>
          <w:tab w:val="right" w:leader="dot" w:pos="9539"/>
        </w:tabs>
        <w:rPr>
          <w:del w:id="826" w:author="Mutali Nepfumbada" w:date="2022-11-02T08:00:00Z"/>
          <w:rFonts w:asciiTheme="minorHAnsi" w:eastAsiaTheme="minorEastAsia" w:hAnsiTheme="minorHAnsi" w:cstheme="minorBidi"/>
          <w:noProof/>
          <w:sz w:val="22"/>
          <w:szCs w:val="22"/>
          <w:lang w:val="en-ZA" w:eastAsia="en-ZA"/>
        </w:rPr>
      </w:pPr>
      <w:del w:id="827" w:author="Mutali Nepfumbada" w:date="2022-11-02T08:00:00Z">
        <w:r w:rsidRPr="00A934D1" w:rsidDel="00A934D1">
          <w:rPr>
            <w:rStyle w:val="Hyperlink"/>
            <w:noProof/>
          </w:rPr>
          <w:delText>Figure 9</w:delText>
        </w:r>
        <w:r w:rsidRPr="00A934D1" w:rsidDel="00A934D1">
          <w:rPr>
            <w:rStyle w:val="Hyperlink"/>
            <w:noProof/>
          </w:rPr>
          <w:noBreakHyphen/>
          <w:delText>2: Hermanus Availability Vs Forecast</w:delText>
        </w:r>
        <w:r w:rsidDel="00A934D1">
          <w:rPr>
            <w:noProof/>
            <w:webHidden/>
          </w:rPr>
          <w:tab/>
          <w:delText>25</w:delText>
        </w:r>
      </w:del>
    </w:p>
    <w:p w14:paraId="1E7EAA83" w14:textId="1777CE49" w:rsidR="00066E6C" w:rsidDel="00A934D1" w:rsidRDefault="00066E6C">
      <w:pPr>
        <w:pStyle w:val="TableofFigures"/>
        <w:tabs>
          <w:tab w:val="right" w:leader="dot" w:pos="9539"/>
        </w:tabs>
        <w:rPr>
          <w:del w:id="828" w:author="Mutali Nepfumbada" w:date="2022-11-02T08:00:00Z"/>
          <w:rFonts w:asciiTheme="minorHAnsi" w:eastAsiaTheme="minorEastAsia" w:hAnsiTheme="minorHAnsi" w:cstheme="minorBidi"/>
          <w:noProof/>
          <w:sz w:val="22"/>
          <w:szCs w:val="22"/>
          <w:lang w:val="en-ZA" w:eastAsia="en-ZA"/>
        </w:rPr>
      </w:pPr>
      <w:del w:id="829" w:author="Mutali Nepfumbada" w:date="2022-11-02T08:00:00Z">
        <w:r w:rsidRPr="00A934D1" w:rsidDel="00A934D1">
          <w:rPr>
            <w:rStyle w:val="Hyperlink"/>
            <w:noProof/>
          </w:rPr>
          <w:delText>Figure 9</w:delText>
        </w:r>
        <w:r w:rsidRPr="00A934D1" w:rsidDel="00A934D1">
          <w:rPr>
            <w:rStyle w:val="Hyperlink"/>
            <w:noProof/>
          </w:rPr>
          <w:noBreakHyphen/>
          <w:delText>3: Hermanus Availability Vs Irradiation</w:delText>
        </w:r>
        <w:r w:rsidDel="00A934D1">
          <w:rPr>
            <w:noProof/>
            <w:webHidden/>
          </w:rPr>
          <w:tab/>
          <w:delText>26</w:delText>
        </w:r>
      </w:del>
    </w:p>
    <w:p w14:paraId="7C6034E2" w14:textId="25B327F4" w:rsidR="00066E6C" w:rsidDel="00A934D1" w:rsidRDefault="00066E6C">
      <w:pPr>
        <w:pStyle w:val="TableofFigures"/>
        <w:tabs>
          <w:tab w:val="right" w:leader="dot" w:pos="9539"/>
        </w:tabs>
        <w:rPr>
          <w:del w:id="830" w:author="Mutali Nepfumbada" w:date="2022-11-02T08:00:00Z"/>
          <w:rFonts w:asciiTheme="minorHAnsi" w:eastAsiaTheme="minorEastAsia" w:hAnsiTheme="minorHAnsi" w:cstheme="minorBidi"/>
          <w:noProof/>
          <w:sz w:val="22"/>
          <w:szCs w:val="22"/>
          <w:lang w:val="en-ZA" w:eastAsia="en-ZA"/>
        </w:rPr>
      </w:pPr>
      <w:del w:id="831" w:author="Mutali Nepfumbada" w:date="2022-11-02T08:00:00Z">
        <w:r w:rsidRPr="00A934D1" w:rsidDel="00A934D1">
          <w:rPr>
            <w:rStyle w:val="Hyperlink"/>
            <w:noProof/>
          </w:rPr>
          <w:delText>Figure 9</w:delText>
        </w:r>
        <w:r w:rsidRPr="00A934D1" w:rsidDel="00A934D1">
          <w:rPr>
            <w:rStyle w:val="Hyperlink"/>
            <w:noProof/>
          </w:rPr>
          <w:noBreakHyphen/>
          <w:delText>4: Hermanus PR Vs Forecast</w:delText>
        </w:r>
        <w:r w:rsidDel="00A934D1">
          <w:rPr>
            <w:noProof/>
            <w:webHidden/>
          </w:rPr>
          <w:tab/>
          <w:delText>27</w:delText>
        </w:r>
      </w:del>
    </w:p>
    <w:p w14:paraId="11D9C561" w14:textId="0094B67A" w:rsidR="00066E6C" w:rsidRPr="00E60529" w:rsidDel="00A934D1" w:rsidRDefault="00066E6C">
      <w:pPr>
        <w:pStyle w:val="TableofFigures"/>
        <w:tabs>
          <w:tab w:val="right" w:leader="dot" w:pos="9539"/>
        </w:tabs>
        <w:rPr>
          <w:del w:id="832" w:author="Mutali Nepfumbada" w:date="2022-11-02T08:00:00Z"/>
          <w:rFonts w:asciiTheme="minorHAnsi" w:eastAsiaTheme="minorEastAsia" w:hAnsiTheme="minorHAnsi" w:cstheme="minorBidi"/>
          <w:noProof/>
          <w:sz w:val="22"/>
          <w:szCs w:val="22"/>
          <w:lang w:val="en-ZA" w:eastAsia="en-ZA"/>
        </w:rPr>
      </w:pPr>
      <w:del w:id="833" w:author="Mutali Nepfumbada" w:date="2022-11-02T08:00:00Z">
        <w:r w:rsidRPr="00A934D1" w:rsidDel="00A934D1">
          <w:rPr>
            <w:rStyle w:val="Hyperlink"/>
            <w:noProof/>
            <w:rPrChange w:id="834" w:author="Mutali Nepfumbada" w:date="2022-11-02T08:00:00Z">
              <w:rPr>
                <w:rStyle w:val="Hyperlink"/>
                <w:i/>
                <w:iCs/>
                <w:noProof/>
              </w:rPr>
            </w:rPrChange>
          </w:rPr>
          <w:delText>Figure 9</w:delText>
        </w:r>
        <w:r w:rsidRPr="00A934D1" w:rsidDel="00A934D1">
          <w:rPr>
            <w:rStyle w:val="Hyperlink"/>
            <w:noProof/>
            <w:rPrChange w:id="835" w:author="Mutali Nepfumbada" w:date="2022-11-02T08:00:00Z">
              <w:rPr>
                <w:rStyle w:val="Hyperlink"/>
                <w:i/>
                <w:iCs/>
                <w:noProof/>
              </w:rPr>
            </w:rPrChange>
          </w:rPr>
          <w:noBreakHyphen/>
          <w:delText>5: Hermanus</w:delText>
        </w:r>
        <w:r w:rsidRPr="00A934D1" w:rsidDel="00A934D1">
          <w:rPr>
            <w:rStyle w:val="Hyperlink"/>
            <w:noProof/>
            <w:lang w:eastAsia="en-US"/>
            <w:rPrChange w:id="836" w:author="Mutali Nepfumbada" w:date="2022-11-02T08:00:00Z">
              <w:rPr>
                <w:rStyle w:val="Hyperlink"/>
                <w:i/>
                <w:iCs/>
                <w:noProof/>
                <w:lang w:eastAsia="en-US"/>
              </w:rPr>
            </w:rPrChange>
          </w:rPr>
          <w:delText xml:space="preserve"> Production Vs Forecast</w:delText>
        </w:r>
        <w:r w:rsidRPr="00E60529" w:rsidDel="00A934D1">
          <w:rPr>
            <w:noProof/>
            <w:webHidden/>
          </w:rPr>
          <w:tab/>
          <w:delText>28</w:delText>
        </w:r>
      </w:del>
    </w:p>
    <w:p w14:paraId="6A75D6B4" w14:textId="0A07290C" w:rsidR="00066E6C" w:rsidDel="00A934D1" w:rsidRDefault="00066E6C">
      <w:pPr>
        <w:pStyle w:val="TableofFigures"/>
        <w:tabs>
          <w:tab w:val="right" w:leader="dot" w:pos="9539"/>
        </w:tabs>
        <w:rPr>
          <w:del w:id="837" w:author="Mutali Nepfumbada" w:date="2022-11-02T08:00:00Z"/>
          <w:rFonts w:asciiTheme="minorHAnsi" w:eastAsiaTheme="minorEastAsia" w:hAnsiTheme="minorHAnsi" w:cstheme="minorBidi"/>
          <w:noProof/>
          <w:sz w:val="22"/>
          <w:szCs w:val="22"/>
          <w:lang w:val="en-ZA" w:eastAsia="en-ZA"/>
        </w:rPr>
      </w:pPr>
      <w:del w:id="838" w:author="Mutali Nepfumbada" w:date="2022-11-02T08:00:00Z">
        <w:r w:rsidRPr="00A934D1" w:rsidDel="00A934D1">
          <w:rPr>
            <w:rStyle w:val="Hyperlink"/>
            <w:noProof/>
          </w:rPr>
          <w:delText>Figure 10</w:delText>
        </w:r>
        <w:r w:rsidRPr="00A934D1" w:rsidDel="00A934D1">
          <w:rPr>
            <w:rStyle w:val="Hyperlink"/>
            <w:noProof/>
          </w:rPr>
          <w:noBreakHyphen/>
          <w:delText xml:space="preserve">1: Vergelegen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31</w:delText>
        </w:r>
      </w:del>
    </w:p>
    <w:p w14:paraId="45BAA7A2" w14:textId="2B3572AB" w:rsidR="00066E6C" w:rsidDel="00A934D1" w:rsidRDefault="00066E6C">
      <w:pPr>
        <w:pStyle w:val="TableofFigures"/>
        <w:tabs>
          <w:tab w:val="right" w:leader="dot" w:pos="9539"/>
        </w:tabs>
        <w:rPr>
          <w:del w:id="839" w:author="Mutali Nepfumbada" w:date="2022-11-02T08:00:00Z"/>
          <w:rFonts w:asciiTheme="minorHAnsi" w:eastAsiaTheme="minorEastAsia" w:hAnsiTheme="minorHAnsi" w:cstheme="minorBidi"/>
          <w:noProof/>
          <w:sz w:val="22"/>
          <w:szCs w:val="22"/>
          <w:lang w:val="en-ZA" w:eastAsia="en-ZA"/>
        </w:rPr>
      </w:pPr>
      <w:del w:id="840" w:author="Mutali Nepfumbada" w:date="2022-11-02T08:00:00Z">
        <w:r w:rsidRPr="00A934D1" w:rsidDel="00A934D1">
          <w:rPr>
            <w:rStyle w:val="Hyperlink"/>
            <w:noProof/>
          </w:rPr>
          <w:delText>Figure 10</w:delText>
        </w:r>
        <w:r w:rsidRPr="00A934D1" w:rsidDel="00A934D1">
          <w:rPr>
            <w:rStyle w:val="Hyperlink"/>
            <w:noProof/>
          </w:rPr>
          <w:noBreakHyphen/>
          <w:delText>2: Vergelegen Availability Vs Forecast</w:delText>
        </w:r>
        <w:r w:rsidDel="00A934D1">
          <w:rPr>
            <w:noProof/>
            <w:webHidden/>
          </w:rPr>
          <w:tab/>
          <w:delText>32</w:delText>
        </w:r>
      </w:del>
    </w:p>
    <w:p w14:paraId="24BDCF70" w14:textId="0C0F4DC8" w:rsidR="00066E6C" w:rsidDel="00A934D1" w:rsidRDefault="00066E6C">
      <w:pPr>
        <w:pStyle w:val="TableofFigures"/>
        <w:tabs>
          <w:tab w:val="right" w:leader="dot" w:pos="9539"/>
        </w:tabs>
        <w:rPr>
          <w:del w:id="841" w:author="Mutali Nepfumbada" w:date="2022-11-02T08:00:00Z"/>
          <w:rFonts w:asciiTheme="minorHAnsi" w:eastAsiaTheme="minorEastAsia" w:hAnsiTheme="minorHAnsi" w:cstheme="minorBidi"/>
          <w:noProof/>
          <w:sz w:val="22"/>
          <w:szCs w:val="22"/>
          <w:lang w:val="en-ZA" w:eastAsia="en-ZA"/>
        </w:rPr>
      </w:pPr>
      <w:del w:id="842" w:author="Mutali Nepfumbada" w:date="2022-11-02T08:00:00Z">
        <w:r w:rsidRPr="00A934D1" w:rsidDel="00A934D1">
          <w:rPr>
            <w:rStyle w:val="Hyperlink"/>
            <w:noProof/>
          </w:rPr>
          <w:delText>Figure 10</w:delText>
        </w:r>
        <w:r w:rsidRPr="00A934D1" w:rsidDel="00A934D1">
          <w:rPr>
            <w:rStyle w:val="Hyperlink"/>
            <w:noProof/>
          </w:rPr>
          <w:noBreakHyphen/>
          <w:delText>4: Vergelegen PR Vs Forecast</w:delText>
        </w:r>
        <w:r w:rsidDel="00A934D1">
          <w:rPr>
            <w:noProof/>
            <w:webHidden/>
          </w:rPr>
          <w:tab/>
          <w:delText>33</w:delText>
        </w:r>
      </w:del>
    </w:p>
    <w:p w14:paraId="20CBD082" w14:textId="38634A29" w:rsidR="00066E6C" w:rsidDel="00A934D1" w:rsidRDefault="00066E6C">
      <w:pPr>
        <w:pStyle w:val="TableofFigures"/>
        <w:tabs>
          <w:tab w:val="right" w:leader="dot" w:pos="9539"/>
        </w:tabs>
        <w:rPr>
          <w:del w:id="843" w:author="Mutali Nepfumbada" w:date="2022-11-02T08:00:00Z"/>
          <w:rFonts w:asciiTheme="minorHAnsi" w:eastAsiaTheme="minorEastAsia" w:hAnsiTheme="minorHAnsi" w:cstheme="minorBidi"/>
          <w:noProof/>
          <w:sz w:val="22"/>
          <w:szCs w:val="22"/>
          <w:lang w:val="en-ZA" w:eastAsia="en-ZA"/>
        </w:rPr>
      </w:pPr>
      <w:del w:id="844" w:author="Mutali Nepfumbada" w:date="2022-11-02T08:00:00Z">
        <w:r w:rsidRPr="00A934D1" w:rsidDel="00A934D1">
          <w:rPr>
            <w:rStyle w:val="Hyperlink"/>
            <w:i/>
            <w:iCs/>
            <w:noProof/>
          </w:rPr>
          <w:delText>Figure 10</w:delText>
        </w:r>
        <w:r w:rsidRPr="00A934D1" w:rsidDel="00A934D1">
          <w:rPr>
            <w:rStyle w:val="Hyperlink"/>
            <w:i/>
            <w:iCs/>
            <w:noProof/>
          </w:rPr>
          <w:noBreakHyphen/>
          <w:delText>5: Vergelegen</w:delText>
        </w:r>
        <w:r w:rsidRPr="00A934D1" w:rsidDel="00A934D1">
          <w:rPr>
            <w:rStyle w:val="Hyperlink"/>
            <w:i/>
            <w:iCs/>
            <w:noProof/>
            <w:lang w:eastAsia="en-US"/>
          </w:rPr>
          <w:delText xml:space="preserve"> Production Vs Forecast</w:delText>
        </w:r>
        <w:r w:rsidDel="00A934D1">
          <w:rPr>
            <w:noProof/>
            <w:webHidden/>
          </w:rPr>
          <w:tab/>
          <w:delText>34</w:delText>
        </w:r>
      </w:del>
    </w:p>
    <w:p w14:paraId="460AD661" w14:textId="459C71D1" w:rsidR="00066E6C" w:rsidDel="00A934D1" w:rsidRDefault="00066E6C">
      <w:pPr>
        <w:pStyle w:val="TableofFigures"/>
        <w:tabs>
          <w:tab w:val="right" w:leader="dot" w:pos="9539"/>
        </w:tabs>
        <w:rPr>
          <w:del w:id="845" w:author="Mutali Nepfumbada" w:date="2022-11-02T08:00:00Z"/>
          <w:rFonts w:asciiTheme="minorHAnsi" w:eastAsiaTheme="minorEastAsia" w:hAnsiTheme="minorHAnsi" w:cstheme="minorBidi"/>
          <w:noProof/>
          <w:sz w:val="22"/>
          <w:szCs w:val="22"/>
          <w:lang w:val="en-ZA" w:eastAsia="en-ZA"/>
        </w:rPr>
      </w:pPr>
      <w:del w:id="846" w:author="Mutali Nepfumbada" w:date="2022-11-02T08:00: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Del="00A934D1">
          <w:rPr>
            <w:noProof/>
            <w:webHidden/>
          </w:rPr>
          <w:tab/>
          <w:delText>34</w:delText>
        </w:r>
      </w:del>
    </w:p>
    <w:p w14:paraId="621C05BC" w14:textId="28CF2832" w:rsidR="009E3355" w:rsidDel="00066E6C" w:rsidRDefault="009E3355">
      <w:pPr>
        <w:pStyle w:val="TableofFigures"/>
        <w:tabs>
          <w:tab w:val="right" w:leader="dot" w:pos="9539"/>
        </w:tabs>
        <w:rPr>
          <w:del w:id="847" w:author="Mutali Nepfumbada" w:date="2022-11-02T07:56:00Z"/>
          <w:rFonts w:asciiTheme="minorHAnsi" w:eastAsiaTheme="minorEastAsia" w:hAnsiTheme="minorHAnsi" w:cstheme="minorBidi"/>
          <w:noProof/>
          <w:sz w:val="22"/>
          <w:szCs w:val="22"/>
          <w:lang w:val="en-ZA" w:eastAsia="en-ZA"/>
        </w:rPr>
      </w:pPr>
      <w:del w:id="848" w:author="Mutali Nepfumbada" w:date="2022-11-02T07:56:00Z">
        <w:r w:rsidRPr="00066E6C" w:rsidDel="00066E6C">
          <w:rPr>
            <w:rPrChange w:id="849" w:author="Mutali Nepfumbada" w:date="2022-11-02T07:56:00Z">
              <w:rPr>
                <w:rStyle w:val="Hyperlink"/>
                <w:noProof/>
              </w:rPr>
            </w:rPrChange>
          </w:rPr>
          <w:delText>Figure 2</w:delText>
        </w:r>
        <w:r w:rsidRPr="00066E6C" w:rsidDel="00066E6C">
          <w:rPr>
            <w:rPrChange w:id="850" w:author="Mutali Nepfumbada" w:date="2022-11-02T07:56:00Z">
              <w:rPr>
                <w:rStyle w:val="Hyperlink"/>
                <w:noProof/>
              </w:rPr>
            </w:rPrChange>
          </w:rPr>
          <w:noBreakHyphen/>
          <w:delText>1: Project Locations</w:delText>
        </w:r>
        <w:r w:rsidDel="00066E6C">
          <w:rPr>
            <w:noProof/>
            <w:webHidden/>
          </w:rPr>
          <w:tab/>
          <w:delText>1</w:delText>
        </w:r>
      </w:del>
    </w:p>
    <w:p w14:paraId="6814E36C" w14:textId="7D0116AA" w:rsidR="009E3355" w:rsidDel="00066E6C" w:rsidRDefault="009E3355">
      <w:pPr>
        <w:pStyle w:val="TableofFigures"/>
        <w:tabs>
          <w:tab w:val="right" w:leader="dot" w:pos="9539"/>
        </w:tabs>
        <w:rPr>
          <w:del w:id="851" w:author="Mutali Nepfumbada" w:date="2022-11-02T07:56:00Z"/>
          <w:rFonts w:asciiTheme="minorHAnsi" w:eastAsiaTheme="minorEastAsia" w:hAnsiTheme="minorHAnsi" w:cstheme="minorBidi"/>
          <w:noProof/>
          <w:sz w:val="22"/>
          <w:szCs w:val="22"/>
          <w:lang w:val="en-ZA" w:eastAsia="en-ZA"/>
        </w:rPr>
      </w:pPr>
      <w:del w:id="852" w:author="Mutali Nepfumbada" w:date="2022-11-02T07:56:00Z">
        <w:r w:rsidRPr="00066E6C" w:rsidDel="00066E6C">
          <w:rPr>
            <w:rPrChange w:id="853" w:author="Mutali Nepfumbada" w:date="2022-11-02T07:56:00Z">
              <w:rPr>
                <w:rStyle w:val="Hyperlink"/>
                <w:noProof/>
              </w:rPr>
            </w:rPrChange>
          </w:rPr>
          <w:delText>Figure 4</w:delText>
        </w:r>
        <w:r w:rsidRPr="00066E6C" w:rsidDel="00066E6C">
          <w:rPr>
            <w:rPrChange w:id="854" w:author="Mutali Nepfumbada" w:date="2022-11-02T07:56:00Z">
              <w:rPr>
                <w:rStyle w:val="Hyperlink"/>
                <w:noProof/>
              </w:rPr>
            </w:rPrChange>
          </w:rPr>
          <w:noBreakHyphen/>
          <w:delText>1: Revenue to Date vs Forecast</w:delText>
        </w:r>
        <w:r w:rsidDel="00066E6C">
          <w:rPr>
            <w:noProof/>
            <w:webHidden/>
          </w:rPr>
          <w:tab/>
          <w:delText>4</w:delText>
        </w:r>
      </w:del>
    </w:p>
    <w:p w14:paraId="0465962E" w14:textId="494C1FD7" w:rsidR="009E3355" w:rsidDel="00066E6C" w:rsidRDefault="009E3355">
      <w:pPr>
        <w:pStyle w:val="TableofFigures"/>
        <w:tabs>
          <w:tab w:val="right" w:leader="dot" w:pos="9539"/>
        </w:tabs>
        <w:rPr>
          <w:del w:id="855" w:author="Mutali Nepfumbada" w:date="2022-11-02T07:56:00Z"/>
          <w:rFonts w:asciiTheme="minorHAnsi" w:eastAsiaTheme="minorEastAsia" w:hAnsiTheme="minorHAnsi" w:cstheme="minorBidi"/>
          <w:noProof/>
          <w:sz w:val="22"/>
          <w:szCs w:val="22"/>
          <w:lang w:val="en-ZA" w:eastAsia="en-ZA"/>
        </w:rPr>
      </w:pPr>
      <w:del w:id="856" w:author="Mutali Nepfumbada" w:date="2022-11-02T07:56:00Z">
        <w:r w:rsidRPr="00066E6C" w:rsidDel="00066E6C">
          <w:rPr>
            <w:rPrChange w:id="857" w:author="Mutali Nepfumbada" w:date="2022-11-02T07:56:00Z">
              <w:rPr>
                <w:rStyle w:val="Hyperlink"/>
                <w:noProof/>
              </w:rPr>
            </w:rPrChange>
          </w:rPr>
          <w:delText>Figure 5</w:delText>
        </w:r>
        <w:r w:rsidRPr="00066E6C" w:rsidDel="00066E6C">
          <w:rPr>
            <w:rPrChange w:id="858" w:author="Mutali Nepfumbada" w:date="2022-11-02T07:56:00Z">
              <w:rPr>
                <w:rStyle w:val="Hyperlink"/>
                <w:noProof/>
              </w:rPr>
            </w:rPrChange>
          </w:rPr>
          <w:noBreakHyphen/>
          <w:delText>1: Highveld actual Irradiation Vs Forecast Irradiation</w:delText>
        </w:r>
        <w:r w:rsidDel="00066E6C">
          <w:rPr>
            <w:noProof/>
            <w:webHidden/>
          </w:rPr>
          <w:tab/>
          <w:delText>7</w:delText>
        </w:r>
      </w:del>
    </w:p>
    <w:p w14:paraId="483F246C" w14:textId="5C72E174" w:rsidR="009E3355" w:rsidDel="00066E6C" w:rsidRDefault="009E3355">
      <w:pPr>
        <w:pStyle w:val="TableofFigures"/>
        <w:tabs>
          <w:tab w:val="right" w:leader="dot" w:pos="9539"/>
        </w:tabs>
        <w:rPr>
          <w:del w:id="859" w:author="Mutali Nepfumbada" w:date="2022-11-02T07:56:00Z"/>
          <w:rFonts w:asciiTheme="minorHAnsi" w:eastAsiaTheme="minorEastAsia" w:hAnsiTheme="minorHAnsi" w:cstheme="minorBidi"/>
          <w:noProof/>
          <w:sz w:val="22"/>
          <w:szCs w:val="22"/>
          <w:lang w:val="en-ZA" w:eastAsia="en-ZA"/>
        </w:rPr>
      </w:pPr>
      <w:del w:id="860" w:author="Mutali Nepfumbada" w:date="2022-11-02T07:56:00Z">
        <w:r w:rsidRPr="00066E6C" w:rsidDel="00066E6C">
          <w:rPr>
            <w:rPrChange w:id="861" w:author="Mutali Nepfumbada" w:date="2022-11-02T07:56:00Z">
              <w:rPr>
                <w:rStyle w:val="Hyperlink"/>
                <w:noProof/>
              </w:rPr>
            </w:rPrChange>
          </w:rPr>
          <w:delText>Figure 5</w:delText>
        </w:r>
        <w:r w:rsidRPr="00066E6C" w:rsidDel="00066E6C">
          <w:rPr>
            <w:rPrChange w:id="862" w:author="Mutali Nepfumbada" w:date="2022-11-02T07:56:00Z">
              <w:rPr>
                <w:rStyle w:val="Hyperlink"/>
                <w:noProof/>
              </w:rPr>
            </w:rPrChange>
          </w:rPr>
          <w:noBreakHyphen/>
          <w:delText>2: Highveld Actual Availability Vs Forecast Availability</w:delText>
        </w:r>
        <w:r w:rsidDel="00066E6C">
          <w:rPr>
            <w:noProof/>
            <w:webHidden/>
          </w:rPr>
          <w:tab/>
          <w:delText>8</w:delText>
        </w:r>
      </w:del>
    </w:p>
    <w:p w14:paraId="3965288A" w14:textId="4BD10982" w:rsidR="009E3355" w:rsidDel="00066E6C" w:rsidRDefault="009E3355">
      <w:pPr>
        <w:pStyle w:val="TableofFigures"/>
        <w:tabs>
          <w:tab w:val="right" w:leader="dot" w:pos="9539"/>
        </w:tabs>
        <w:rPr>
          <w:del w:id="863" w:author="Mutali Nepfumbada" w:date="2022-11-02T07:56:00Z"/>
          <w:rFonts w:asciiTheme="minorHAnsi" w:eastAsiaTheme="minorEastAsia" w:hAnsiTheme="minorHAnsi" w:cstheme="minorBidi"/>
          <w:noProof/>
          <w:sz w:val="22"/>
          <w:szCs w:val="22"/>
          <w:lang w:val="en-ZA" w:eastAsia="en-ZA"/>
        </w:rPr>
      </w:pPr>
      <w:del w:id="864" w:author="Mutali Nepfumbada" w:date="2022-11-02T07:56:00Z">
        <w:r w:rsidRPr="00066E6C" w:rsidDel="00066E6C">
          <w:rPr>
            <w:rPrChange w:id="865" w:author="Mutali Nepfumbada" w:date="2022-11-02T07:56:00Z">
              <w:rPr>
                <w:rStyle w:val="Hyperlink"/>
                <w:noProof/>
              </w:rPr>
            </w:rPrChange>
          </w:rPr>
          <w:delText>Figure 5</w:delText>
        </w:r>
        <w:r w:rsidRPr="00066E6C" w:rsidDel="00066E6C">
          <w:rPr>
            <w:rPrChange w:id="866" w:author="Mutali Nepfumbada" w:date="2022-11-02T07:56:00Z">
              <w:rPr>
                <w:rStyle w:val="Hyperlink"/>
                <w:noProof/>
              </w:rPr>
            </w:rPrChange>
          </w:rPr>
          <w:noBreakHyphen/>
          <w:delText>4: Highveld Actual PR Vs Forecast PR</w:delText>
        </w:r>
        <w:r w:rsidDel="00066E6C">
          <w:rPr>
            <w:noProof/>
            <w:webHidden/>
          </w:rPr>
          <w:tab/>
          <w:delText>9</w:delText>
        </w:r>
      </w:del>
    </w:p>
    <w:p w14:paraId="78D0FFC9" w14:textId="45774EC2" w:rsidR="009E3355" w:rsidDel="00066E6C" w:rsidRDefault="009E3355">
      <w:pPr>
        <w:pStyle w:val="TableofFigures"/>
        <w:tabs>
          <w:tab w:val="right" w:leader="dot" w:pos="9539"/>
        </w:tabs>
        <w:rPr>
          <w:del w:id="867" w:author="Mutali Nepfumbada" w:date="2022-11-02T07:56:00Z"/>
          <w:rFonts w:asciiTheme="minorHAnsi" w:eastAsiaTheme="minorEastAsia" w:hAnsiTheme="minorHAnsi" w:cstheme="minorBidi"/>
          <w:noProof/>
          <w:sz w:val="22"/>
          <w:szCs w:val="22"/>
          <w:lang w:val="en-ZA" w:eastAsia="en-ZA"/>
        </w:rPr>
      </w:pPr>
      <w:del w:id="868" w:author="Mutali Nepfumbada" w:date="2022-11-02T07:56:00Z">
        <w:r w:rsidRPr="00066E6C" w:rsidDel="00066E6C">
          <w:rPr>
            <w:rPrChange w:id="869" w:author="Mutali Nepfumbada" w:date="2022-11-02T07:56:00Z">
              <w:rPr>
                <w:rStyle w:val="Hyperlink"/>
                <w:noProof/>
              </w:rPr>
            </w:rPrChange>
          </w:rPr>
          <w:delText>Figure 5</w:delText>
        </w:r>
        <w:r w:rsidRPr="00066E6C" w:rsidDel="00066E6C">
          <w:rPr>
            <w:rPrChange w:id="870" w:author="Mutali Nepfumbada" w:date="2022-11-02T07:56:00Z">
              <w:rPr>
                <w:rStyle w:val="Hyperlink"/>
                <w:noProof/>
              </w:rPr>
            </w:rPrChange>
          </w:rPr>
          <w:noBreakHyphen/>
          <w:delText>5: Highveld PR</w:delText>
        </w:r>
        <w:r w:rsidRPr="00066E6C" w:rsidDel="00066E6C">
          <w:rPr>
            <w:rPrChange w:id="871" w:author="Mutali Nepfumbada" w:date="2022-11-02T07:56:00Z">
              <w:rPr>
                <w:rStyle w:val="Hyperlink"/>
                <w:noProof/>
                <w:lang w:eastAsia="en-US"/>
              </w:rPr>
            </w:rPrChange>
          </w:rPr>
          <w:delText xml:space="preserve"> Production Vs Forecast</w:delText>
        </w:r>
        <w:r w:rsidDel="00066E6C">
          <w:rPr>
            <w:noProof/>
            <w:webHidden/>
          </w:rPr>
          <w:tab/>
          <w:delText>10</w:delText>
        </w:r>
      </w:del>
    </w:p>
    <w:p w14:paraId="04F1B111" w14:textId="48B44644" w:rsidR="009E3355" w:rsidDel="00066E6C" w:rsidRDefault="009E3355">
      <w:pPr>
        <w:pStyle w:val="TableofFigures"/>
        <w:tabs>
          <w:tab w:val="right" w:leader="dot" w:pos="9539"/>
        </w:tabs>
        <w:rPr>
          <w:del w:id="872" w:author="Mutali Nepfumbada" w:date="2022-11-02T07:56:00Z"/>
          <w:rFonts w:asciiTheme="minorHAnsi" w:eastAsiaTheme="minorEastAsia" w:hAnsiTheme="minorHAnsi" w:cstheme="minorBidi"/>
          <w:noProof/>
          <w:sz w:val="22"/>
          <w:szCs w:val="22"/>
          <w:lang w:val="en-ZA" w:eastAsia="en-ZA"/>
        </w:rPr>
      </w:pPr>
      <w:del w:id="873" w:author="Mutali Nepfumbada" w:date="2022-11-02T07:56:00Z">
        <w:r w:rsidRPr="00066E6C" w:rsidDel="00066E6C">
          <w:rPr>
            <w:rPrChange w:id="874" w:author="Mutali Nepfumbada" w:date="2022-11-02T07:56:00Z">
              <w:rPr>
                <w:rStyle w:val="Hyperlink"/>
                <w:noProof/>
              </w:rPr>
            </w:rPrChange>
          </w:rPr>
          <w:delText>Figure 6</w:delText>
        </w:r>
        <w:r w:rsidRPr="00066E6C" w:rsidDel="00066E6C">
          <w:rPr>
            <w:rPrChange w:id="875" w:author="Mutali Nepfumbada" w:date="2022-11-02T07:56:00Z">
              <w:rPr>
                <w:rStyle w:val="Hyperlink"/>
                <w:noProof/>
              </w:rPr>
            </w:rPrChange>
          </w:rPr>
          <w:noBreakHyphen/>
          <w:delText>1: Durbanville Irradiation Vs Forecast</w:delText>
        </w:r>
        <w:r w:rsidDel="00066E6C">
          <w:rPr>
            <w:noProof/>
            <w:webHidden/>
          </w:rPr>
          <w:tab/>
          <w:delText>13</w:delText>
        </w:r>
      </w:del>
    </w:p>
    <w:p w14:paraId="47229425" w14:textId="4894FFF6" w:rsidR="009E3355" w:rsidDel="00066E6C" w:rsidRDefault="009E3355">
      <w:pPr>
        <w:pStyle w:val="TableofFigures"/>
        <w:tabs>
          <w:tab w:val="right" w:leader="dot" w:pos="9539"/>
        </w:tabs>
        <w:rPr>
          <w:del w:id="876" w:author="Mutali Nepfumbada" w:date="2022-11-02T07:56:00Z"/>
          <w:rFonts w:asciiTheme="minorHAnsi" w:eastAsiaTheme="minorEastAsia" w:hAnsiTheme="minorHAnsi" w:cstheme="minorBidi"/>
          <w:noProof/>
          <w:sz w:val="22"/>
          <w:szCs w:val="22"/>
          <w:lang w:val="en-ZA" w:eastAsia="en-ZA"/>
        </w:rPr>
      </w:pPr>
      <w:del w:id="877" w:author="Mutali Nepfumbada" w:date="2022-11-02T07:56:00Z">
        <w:r w:rsidRPr="00066E6C" w:rsidDel="00066E6C">
          <w:rPr>
            <w:rPrChange w:id="878" w:author="Mutali Nepfumbada" w:date="2022-11-02T07:56:00Z">
              <w:rPr>
                <w:rStyle w:val="Hyperlink"/>
                <w:noProof/>
              </w:rPr>
            </w:rPrChange>
          </w:rPr>
          <w:delText>Figure 6</w:delText>
        </w:r>
        <w:r w:rsidRPr="00066E6C" w:rsidDel="00066E6C">
          <w:rPr>
            <w:rPrChange w:id="879" w:author="Mutali Nepfumbada" w:date="2022-11-02T07:56:00Z">
              <w:rPr>
                <w:rStyle w:val="Hyperlink"/>
                <w:noProof/>
              </w:rPr>
            </w:rPrChange>
          </w:rPr>
          <w:noBreakHyphen/>
          <w:delText>2: Durbanville Availability Vs Forecast</w:delText>
        </w:r>
        <w:r w:rsidDel="00066E6C">
          <w:rPr>
            <w:noProof/>
            <w:webHidden/>
          </w:rPr>
          <w:tab/>
          <w:delText>14</w:delText>
        </w:r>
      </w:del>
    </w:p>
    <w:p w14:paraId="149A2769" w14:textId="0A6DD667" w:rsidR="009E3355" w:rsidDel="00066E6C" w:rsidRDefault="009E3355">
      <w:pPr>
        <w:pStyle w:val="TableofFigures"/>
        <w:tabs>
          <w:tab w:val="right" w:leader="dot" w:pos="9539"/>
        </w:tabs>
        <w:rPr>
          <w:del w:id="880" w:author="Mutali Nepfumbada" w:date="2022-11-02T07:56:00Z"/>
          <w:rFonts w:asciiTheme="minorHAnsi" w:eastAsiaTheme="minorEastAsia" w:hAnsiTheme="minorHAnsi" w:cstheme="minorBidi"/>
          <w:noProof/>
          <w:sz w:val="22"/>
          <w:szCs w:val="22"/>
          <w:lang w:val="en-ZA" w:eastAsia="en-ZA"/>
        </w:rPr>
      </w:pPr>
      <w:del w:id="881" w:author="Mutali Nepfumbada" w:date="2022-11-02T07:56:00Z">
        <w:r w:rsidRPr="00066E6C" w:rsidDel="00066E6C">
          <w:rPr>
            <w:rPrChange w:id="882" w:author="Mutali Nepfumbada" w:date="2022-11-02T07:56:00Z">
              <w:rPr>
                <w:rStyle w:val="Hyperlink"/>
                <w:noProof/>
              </w:rPr>
            </w:rPrChange>
          </w:rPr>
          <w:delText>Figure 6</w:delText>
        </w:r>
        <w:r w:rsidRPr="00066E6C" w:rsidDel="00066E6C">
          <w:rPr>
            <w:rPrChange w:id="883" w:author="Mutali Nepfumbada" w:date="2022-11-02T07:56:00Z">
              <w:rPr>
                <w:rStyle w:val="Hyperlink"/>
                <w:noProof/>
              </w:rPr>
            </w:rPrChange>
          </w:rPr>
          <w:noBreakHyphen/>
          <w:delText>4: Durbanville PR Vs Forecast</w:delText>
        </w:r>
        <w:r w:rsidDel="00066E6C">
          <w:rPr>
            <w:noProof/>
            <w:webHidden/>
          </w:rPr>
          <w:tab/>
          <w:delText>15</w:delText>
        </w:r>
      </w:del>
    </w:p>
    <w:p w14:paraId="78E6A40F" w14:textId="35348B19" w:rsidR="009E3355" w:rsidDel="00066E6C" w:rsidRDefault="009E3355">
      <w:pPr>
        <w:pStyle w:val="TableofFigures"/>
        <w:tabs>
          <w:tab w:val="right" w:leader="dot" w:pos="9539"/>
        </w:tabs>
        <w:rPr>
          <w:del w:id="884" w:author="Mutali Nepfumbada" w:date="2022-11-02T07:56:00Z"/>
          <w:rFonts w:asciiTheme="minorHAnsi" w:eastAsiaTheme="minorEastAsia" w:hAnsiTheme="minorHAnsi" w:cstheme="minorBidi"/>
          <w:noProof/>
          <w:sz w:val="22"/>
          <w:szCs w:val="22"/>
          <w:lang w:val="en-ZA" w:eastAsia="en-ZA"/>
        </w:rPr>
      </w:pPr>
      <w:del w:id="885" w:author="Mutali Nepfumbada" w:date="2022-11-02T07:56:00Z">
        <w:r w:rsidRPr="00066E6C" w:rsidDel="00066E6C">
          <w:rPr>
            <w:rPrChange w:id="886" w:author="Mutali Nepfumbada" w:date="2022-11-02T07:56:00Z">
              <w:rPr>
                <w:rStyle w:val="Hyperlink"/>
                <w:noProof/>
              </w:rPr>
            </w:rPrChange>
          </w:rPr>
          <w:delText>Figure 5</w:delText>
        </w:r>
        <w:r w:rsidRPr="00066E6C" w:rsidDel="00066E6C">
          <w:rPr>
            <w:rPrChange w:id="887" w:author="Mutali Nepfumbada" w:date="2022-11-02T07:56:00Z">
              <w:rPr>
                <w:rStyle w:val="Hyperlink"/>
                <w:noProof/>
              </w:rPr>
            </w:rPrChange>
          </w:rPr>
          <w:noBreakHyphen/>
          <w:delText>1: Durbanville</w:delText>
        </w:r>
        <w:r w:rsidRPr="00066E6C" w:rsidDel="00066E6C">
          <w:rPr>
            <w:rPrChange w:id="888" w:author="Mutali Nepfumbada" w:date="2022-11-02T07:56:00Z">
              <w:rPr>
                <w:rStyle w:val="Hyperlink"/>
                <w:noProof/>
                <w:lang w:eastAsia="en-US"/>
              </w:rPr>
            </w:rPrChange>
          </w:rPr>
          <w:delText xml:space="preserve"> Production Vs Forecast</w:delText>
        </w:r>
        <w:r w:rsidDel="00066E6C">
          <w:rPr>
            <w:noProof/>
            <w:webHidden/>
          </w:rPr>
          <w:tab/>
          <w:delText>16</w:delText>
        </w:r>
      </w:del>
    </w:p>
    <w:p w14:paraId="4330C723" w14:textId="4B2799D0" w:rsidR="009E3355" w:rsidDel="00066E6C" w:rsidRDefault="009E3355">
      <w:pPr>
        <w:pStyle w:val="TableofFigures"/>
        <w:tabs>
          <w:tab w:val="right" w:leader="dot" w:pos="9539"/>
        </w:tabs>
        <w:rPr>
          <w:del w:id="889" w:author="Mutali Nepfumbada" w:date="2022-11-02T07:56:00Z"/>
          <w:rFonts w:asciiTheme="minorHAnsi" w:eastAsiaTheme="minorEastAsia" w:hAnsiTheme="minorHAnsi" w:cstheme="minorBidi"/>
          <w:noProof/>
          <w:sz w:val="22"/>
          <w:szCs w:val="22"/>
          <w:lang w:val="en-ZA" w:eastAsia="en-ZA"/>
        </w:rPr>
      </w:pPr>
      <w:del w:id="890" w:author="Mutali Nepfumbada" w:date="2022-11-02T07:56:00Z">
        <w:r w:rsidRPr="00066E6C" w:rsidDel="00066E6C">
          <w:rPr>
            <w:rPrChange w:id="891" w:author="Mutali Nepfumbada" w:date="2022-11-02T07:56:00Z">
              <w:rPr>
                <w:rStyle w:val="Hyperlink"/>
                <w:noProof/>
              </w:rPr>
            </w:rPrChange>
          </w:rPr>
          <w:delText>Figure 6</w:delText>
        </w:r>
        <w:r w:rsidRPr="00066E6C" w:rsidDel="00066E6C">
          <w:rPr>
            <w:rPrChange w:id="892" w:author="Mutali Nepfumbada" w:date="2022-11-02T07:56:00Z">
              <w:rPr>
                <w:rStyle w:val="Hyperlink"/>
                <w:noProof/>
              </w:rPr>
            </w:rPrChange>
          </w:rPr>
          <w:noBreakHyphen/>
          <w:delText>6: Module Shading</w:delText>
        </w:r>
        <w:r w:rsidDel="00066E6C">
          <w:rPr>
            <w:noProof/>
            <w:webHidden/>
          </w:rPr>
          <w:tab/>
          <w:delText>16</w:delText>
        </w:r>
      </w:del>
    </w:p>
    <w:p w14:paraId="415474F0" w14:textId="2042E2A4" w:rsidR="009E3355" w:rsidDel="00066E6C" w:rsidRDefault="009E3355">
      <w:pPr>
        <w:pStyle w:val="TableofFigures"/>
        <w:tabs>
          <w:tab w:val="right" w:leader="dot" w:pos="9539"/>
        </w:tabs>
        <w:rPr>
          <w:del w:id="893" w:author="Mutali Nepfumbada" w:date="2022-11-02T07:56:00Z"/>
          <w:rFonts w:asciiTheme="minorHAnsi" w:eastAsiaTheme="minorEastAsia" w:hAnsiTheme="minorHAnsi" w:cstheme="minorBidi"/>
          <w:noProof/>
          <w:sz w:val="22"/>
          <w:szCs w:val="22"/>
          <w:lang w:val="en-ZA" w:eastAsia="en-ZA"/>
        </w:rPr>
      </w:pPr>
      <w:del w:id="894" w:author="Mutali Nepfumbada" w:date="2022-11-02T07:56:00Z">
        <w:r w:rsidRPr="00066E6C" w:rsidDel="00066E6C">
          <w:rPr>
            <w:rPrChange w:id="895" w:author="Mutali Nepfumbada" w:date="2022-11-02T07:56:00Z">
              <w:rPr>
                <w:rStyle w:val="Hyperlink"/>
                <w:noProof/>
              </w:rPr>
            </w:rPrChange>
          </w:rPr>
          <w:delText>Figure 7</w:delText>
        </w:r>
        <w:r w:rsidRPr="00066E6C" w:rsidDel="00066E6C">
          <w:rPr>
            <w:rPrChange w:id="896" w:author="Mutali Nepfumbada" w:date="2022-11-02T07:56:00Z">
              <w:rPr>
                <w:rStyle w:val="Hyperlink"/>
                <w:noProof/>
              </w:rPr>
            </w:rPrChange>
          </w:rPr>
          <w:noBreakHyphen/>
          <w:delText>1: Midstream Irradiation Vs Forecast</w:delText>
        </w:r>
        <w:r w:rsidDel="00066E6C">
          <w:rPr>
            <w:noProof/>
            <w:webHidden/>
          </w:rPr>
          <w:tab/>
          <w:delText>20</w:delText>
        </w:r>
      </w:del>
    </w:p>
    <w:p w14:paraId="6016F241" w14:textId="2FE53FC8" w:rsidR="009E3355" w:rsidDel="00066E6C" w:rsidRDefault="009E3355">
      <w:pPr>
        <w:pStyle w:val="TableofFigures"/>
        <w:tabs>
          <w:tab w:val="right" w:leader="dot" w:pos="9539"/>
        </w:tabs>
        <w:rPr>
          <w:del w:id="897" w:author="Mutali Nepfumbada" w:date="2022-11-02T07:56:00Z"/>
          <w:rFonts w:asciiTheme="minorHAnsi" w:eastAsiaTheme="minorEastAsia" w:hAnsiTheme="minorHAnsi" w:cstheme="minorBidi"/>
          <w:noProof/>
          <w:sz w:val="22"/>
          <w:szCs w:val="22"/>
          <w:lang w:val="en-ZA" w:eastAsia="en-ZA"/>
        </w:rPr>
      </w:pPr>
      <w:del w:id="898" w:author="Mutali Nepfumbada" w:date="2022-11-02T07:56:00Z">
        <w:r w:rsidRPr="00066E6C" w:rsidDel="00066E6C">
          <w:rPr>
            <w:rPrChange w:id="899" w:author="Mutali Nepfumbada" w:date="2022-11-02T07:56:00Z">
              <w:rPr>
                <w:rStyle w:val="Hyperlink"/>
                <w:noProof/>
              </w:rPr>
            </w:rPrChange>
          </w:rPr>
          <w:delText>Figure 7</w:delText>
        </w:r>
        <w:r w:rsidRPr="00066E6C" w:rsidDel="00066E6C">
          <w:rPr>
            <w:rPrChange w:id="900" w:author="Mutali Nepfumbada" w:date="2022-11-02T07:56:00Z">
              <w:rPr>
                <w:rStyle w:val="Hyperlink"/>
                <w:noProof/>
              </w:rPr>
            </w:rPrChange>
          </w:rPr>
          <w:noBreakHyphen/>
          <w:delText>2: Midstream Availability Vs Forecast</w:delText>
        </w:r>
        <w:r w:rsidDel="00066E6C">
          <w:rPr>
            <w:noProof/>
            <w:webHidden/>
          </w:rPr>
          <w:tab/>
          <w:delText>21</w:delText>
        </w:r>
      </w:del>
    </w:p>
    <w:p w14:paraId="6B5883FF" w14:textId="5EE38B92" w:rsidR="009E3355" w:rsidDel="00066E6C" w:rsidRDefault="009E3355">
      <w:pPr>
        <w:pStyle w:val="TableofFigures"/>
        <w:tabs>
          <w:tab w:val="right" w:leader="dot" w:pos="9539"/>
        </w:tabs>
        <w:rPr>
          <w:del w:id="901" w:author="Mutali Nepfumbada" w:date="2022-11-02T07:56:00Z"/>
          <w:rFonts w:asciiTheme="minorHAnsi" w:eastAsiaTheme="minorEastAsia" w:hAnsiTheme="minorHAnsi" w:cstheme="minorBidi"/>
          <w:noProof/>
          <w:sz w:val="22"/>
          <w:szCs w:val="22"/>
          <w:lang w:val="en-ZA" w:eastAsia="en-ZA"/>
        </w:rPr>
      </w:pPr>
      <w:del w:id="902" w:author="Mutali Nepfumbada" w:date="2022-11-02T07:56:00Z">
        <w:r w:rsidRPr="00066E6C" w:rsidDel="00066E6C">
          <w:rPr>
            <w:rPrChange w:id="903" w:author="Mutali Nepfumbada" w:date="2022-11-02T07:56:00Z">
              <w:rPr>
                <w:rStyle w:val="Hyperlink"/>
                <w:noProof/>
              </w:rPr>
            </w:rPrChange>
          </w:rPr>
          <w:delText>Figure 7</w:delText>
        </w:r>
        <w:r w:rsidRPr="00066E6C" w:rsidDel="00066E6C">
          <w:rPr>
            <w:rPrChange w:id="904" w:author="Mutali Nepfumbada" w:date="2022-11-02T07:56:00Z">
              <w:rPr>
                <w:rStyle w:val="Hyperlink"/>
                <w:noProof/>
              </w:rPr>
            </w:rPrChange>
          </w:rPr>
          <w:noBreakHyphen/>
          <w:delText>4: Midstream PR Vs Forecast</w:delText>
        </w:r>
        <w:r w:rsidDel="00066E6C">
          <w:rPr>
            <w:noProof/>
            <w:webHidden/>
          </w:rPr>
          <w:tab/>
          <w:delText>22</w:delText>
        </w:r>
      </w:del>
    </w:p>
    <w:p w14:paraId="3DCCCC6A" w14:textId="3812C67B" w:rsidR="009E3355" w:rsidDel="00066E6C" w:rsidRDefault="009E3355">
      <w:pPr>
        <w:pStyle w:val="TableofFigures"/>
        <w:tabs>
          <w:tab w:val="right" w:leader="dot" w:pos="9539"/>
        </w:tabs>
        <w:rPr>
          <w:del w:id="905" w:author="Mutali Nepfumbada" w:date="2022-11-02T07:56:00Z"/>
          <w:rFonts w:asciiTheme="minorHAnsi" w:eastAsiaTheme="minorEastAsia" w:hAnsiTheme="minorHAnsi" w:cstheme="minorBidi"/>
          <w:noProof/>
          <w:sz w:val="22"/>
          <w:szCs w:val="22"/>
          <w:lang w:val="en-ZA" w:eastAsia="en-ZA"/>
        </w:rPr>
      </w:pPr>
      <w:del w:id="906" w:author="Mutali Nepfumbada" w:date="2022-11-02T07:56:00Z">
        <w:r w:rsidRPr="00066E6C" w:rsidDel="00066E6C">
          <w:rPr>
            <w:rPrChange w:id="907" w:author="Mutali Nepfumbada" w:date="2022-11-02T07:56:00Z">
              <w:rPr>
                <w:rStyle w:val="Hyperlink"/>
                <w:noProof/>
              </w:rPr>
            </w:rPrChange>
          </w:rPr>
          <w:delText>Figure 6</w:delText>
        </w:r>
        <w:r w:rsidRPr="00066E6C" w:rsidDel="00066E6C">
          <w:rPr>
            <w:rPrChange w:id="908" w:author="Mutali Nepfumbada" w:date="2022-11-02T07:56:00Z">
              <w:rPr>
                <w:rStyle w:val="Hyperlink"/>
                <w:noProof/>
              </w:rPr>
            </w:rPrChange>
          </w:rPr>
          <w:noBreakHyphen/>
          <w:delText>1: Midstream</w:delText>
        </w:r>
        <w:r w:rsidRPr="00066E6C" w:rsidDel="00066E6C">
          <w:rPr>
            <w:rPrChange w:id="909" w:author="Mutali Nepfumbada" w:date="2022-11-02T07:56:00Z">
              <w:rPr>
                <w:rStyle w:val="Hyperlink"/>
                <w:noProof/>
                <w:lang w:eastAsia="en-US"/>
              </w:rPr>
            </w:rPrChange>
          </w:rPr>
          <w:delText xml:space="preserve"> Production Vs Forecast</w:delText>
        </w:r>
        <w:r w:rsidDel="00066E6C">
          <w:rPr>
            <w:noProof/>
            <w:webHidden/>
          </w:rPr>
          <w:tab/>
          <w:delText>23</w:delText>
        </w:r>
      </w:del>
    </w:p>
    <w:p w14:paraId="74CAE53B" w14:textId="2ABF5D17" w:rsidR="009E3355" w:rsidDel="00066E6C" w:rsidRDefault="009E3355">
      <w:pPr>
        <w:pStyle w:val="TableofFigures"/>
        <w:tabs>
          <w:tab w:val="right" w:leader="dot" w:pos="9539"/>
        </w:tabs>
        <w:rPr>
          <w:del w:id="910" w:author="Mutali Nepfumbada" w:date="2022-11-02T07:56:00Z"/>
          <w:rFonts w:asciiTheme="minorHAnsi" w:eastAsiaTheme="minorEastAsia" w:hAnsiTheme="minorHAnsi" w:cstheme="minorBidi"/>
          <w:noProof/>
          <w:sz w:val="22"/>
          <w:szCs w:val="22"/>
          <w:lang w:val="en-ZA" w:eastAsia="en-ZA"/>
        </w:rPr>
      </w:pPr>
      <w:del w:id="911" w:author="Mutali Nepfumbada" w:date="2022-11-02T07:56:00Z">
        <w:r w:rsidRPr="00066E6C" w:rsidDel="00066E6C">
          <w:rPr>
            <w:rPrChange w:id="912" w:author="Mutali Nepfumbada" w:date="2022-11-02T07:56:00Z">
              <w:rPr>
                <w:rStyle w:val="Hyperlink"/>
                <w:noProof/>
              </w:rPr>
            </w:rPrChange>
          </w:rPr>
          <w:delText>Figure 7</w:delText>
        </w:r>
        <w:r w:rsidRPr="00066E6C" w:rsidDel="00066E6C">
          <w:rPr>
            <w:rPrChange w:id="913" w:author="Mutali Nepfumbada" w:date="2022-11-02T07:56:00Z">
              <w:rPr>
                <w:rStyle w:val="Hyperlink"/>
                <w:noProof/>
              </w:rPr>
            </w:rPrChange>
          </w:rPr>
          <w:noBreakHyphen/>
          <w:delText>6: Midstream</w:delText>
        </w:r>
        <w:r w:rsidRPr="00066E6C" w:rsidDel="00066E6C">
          <w:rPr>
            <w:rPrChange w:id="914" w:author="Mutali Nepfumbada" w:date="2022-11-02T07:56:00Z">
              <w:rPr>
                <w:rStyle w:val="Hyperlink"/>
                <w:noProof/>
                <w:lang w:eastAsia="en-US"/>
              </w:rPr>
            </w:rPrChange>
          </w:rPr>
          <w:delText xml:space="preserve"> Soiling</w:delText>
        </w:r>
        <w:r w:rsidDel="00066E6C">
          <w:rPr>
            <w:noProof/>
            <w:webHidden/>
          </w:rPr>
          <w:tab/>
          <w:delText>23</w:delText>
        </w:r>
      </w:del>
    </w:p>
    <w:p w14:paraId="26C909C3" w14:textId="10B96D39" w:rsidR="009E3355" w:rsidDel="00066E6C" w:rsidRDefault="009E3355">
      <w:pPr>
        <w:pStyle w:val="TableofFigures"/>
        <w:tabs>
          <w:tab w:val="right" w:leader="dot" w:pos="9539"/>
        </w:tabs>
        <w:rPr>
          <w:del w:id="915" w:author="Mutali Nepfumbada" w:date="2022-11-02T07:56:00Z"/>
          <w:rFonts w:asciiTheme="minorHAnsi" w:eastAsiaTheme="minorEastAsia" w:hAnsiTheme="minorHAnsi" w:cstheme="minorBidi"/>
          <w:noProof/>
          <w:sz w:val="22"/>
          <w:szCs w:val="22"/>
          <w:lang w:val="en-ZA" w:eastAsia="en-ZA"/>
        </w:rPr>
      </w:pPr>
      <w:del w:id="916" w:author="Mutali Nepfumbada" w:date="2022-11-02T07:56:00Z">
        <w:r w:rsidRPr="00066E6C" w:rsidDel="00066E6C">
          <w:rPr>
            <w:rPrChange w:id="917" w:author="Mutali Nepfumbada" w:date="2022-11-02T07:56:00Z">
              <w:rPr>
                <w:rStyle w:val="Hyperlink"/>
                <w:noProof/>
              </w:rPr>
            </w:rPrChange>
          </w:rPr>
          <w:delText>Figure 8</w:delText>
        </w:r>
        <w:r w:rsidRPr="00066E6C" w:rsidDel="00066E6C">
          <w:rPr>
            <w:rPrChange w:id="918" w:author="Mutali Nepfumbada" w:date="2022-11-02T07:56:00Z">
              <w:rPr>
                <w:rStyle w:val="Hyperlink"/>
                <w:noProof/>
              </w:rPr>
            </w:rPrChange>
          </w:rPr>
          <w:noBreakHyphen/>
          <w:delText>1: Hermanus Irradiation Vs Forecast</w:delText>
        </w:r>
        <w:r w:rsidDel="00066E6C">
          <w:rPr>
            <w:noProof/>
            <w:webHidden/>
          </w:rPr>
          <w:tab/>
          <w:delText>25</w:delText>
        </w:r>
      </w:del>
    </w:p>
    <w:p w14:paraId="0988451A" w14:textId="4C24CD71" w:rsidR="009E3355" w:rsidDel="00066E6C" w:rsidRDefault="009E3355">
      <w:pPr>
        <w:pStyle w:val="TableofFigures"/>
        <w:tabs>
          <w:tab w:val="right" w:leader="dot" w:pos="9539"/>
        </w:tabs>
        <w:rPr>
          <w:del w:id="919" w:author="Mutali Nepfumbada" w:date="2022-11-02T07:56:00Z"/>
          <w:rFonts w:asciiTheme="minorHAnsi" w:eastAsiaTheme="minorEastAsia" w:hAnsiTheme="minorHAnsi" w:cstheme="minorBidi"/>
          <w:noProof/>
          <w:sz w:val="22"/>
          <w:szCs w:val="22"/>
          <w:lang w:val="en-ZA" w:eastAsia="en-ZA"/>
        </w:rPr>
      </w:pPr>
      <w:del w:id="920" w:author="Mutali Nepfumbada" w:date="2022-11-02T07:56:00Z">
        <w:r w:rsidRPr="00066E6C" w:rsidDel="00066E6C">
          <w:rPr>
            <w:rPrChange w:id="921" w:author="Mutali Nepfumbada" w:date="2022-11-02T07:56:00Z">
              <w:rPr>
                <w:rStyle w:val="Hyperlink"/>
                <w:noProof/>
              </w:rPr>
            </w:rPrChange>
          </w:rPr>
          <w:delText>Figure 8</w:delText>
        </w:r>
        <w:r w:rsidRPr="00066E6C" w:rsidDel="00066E6C">
          <w:rPr>
            <w:rPrChange w:id="922" w:author="Mutali Nepfumbada" w:date="2022-11-02T07:56:00Z">
              <w:rPr>
                <w:rStyle w:val="Hyperlink"/>
                <w:noProof/>
              </w:rPr>
            </w:rPrChange>
          </w:rPr>
          <w:noBreakHyphen/>
          <w:delText>2: Hermanus Availability Vs Forecast</w:delText>
        </w:r>
        <w:r w:rsidDel="00066E6C">
          <w:rPr>
            <w:noProof/>
            <w:webHidden/>
          </w:rPr>
          <w:tab/>
          <w:delText>26</w:delText>
        </w:r>
      </w:del>
    </w:p>
    <w:p w14:paraId="4BCF9FF5" w14:textId="65265EA1" w:rsidR="009E3355" w:rsidDel="00066E6C" w:rsidRDefault="009E3355">
      <w:pPr>
        <w:pStyle w:val="TableofFigures"/>
        <w:tabs>
          <w:tab w:val="right" w:leader="dot" w:pos="9539"/>
        </w:tabs>
        <w:rPr>
          <w:del w:id="923" w:author="Mutali Nepfumbada" w:date="2022-11-02T07:56:00Z"/>
          <w:rFonts w:asciiTheme="minorHAnsi" w:eastAsiaTheme="minorEastAsia" w:hAnsiTheme="minorHAnsi" w:cstheme="minorBidi"/>
          <w:noProof/>
          <w:sz w:val="22"/>
          <w:szCs w:val="22"/>
          <w:lang w:val="en-ZA" w:eastAsia="en-ZA"/>
        </w:rPr>
      </w:pPr>
      <w:del w:id="924" w:author="Mutali Nepfumbada" w:date="2022-11-02T07:56:00Z">
        <w:r w:rsidRPr="00066E6C" w:rsidDel="00066E6C">
          <w:rPr>
            <w:rPrChange w:id="925" w:author="Mutali Nepfumbada" w:date="2022-11-02T07:56:00Z">
              <w:rPr>
                <w:rStyle w:val="Hyperlink"/>
                <w:noProof/>
              </w:rPr>
            </w:rPrChange>
          </w:rPr>
          <w:delText>Figure 8</w:delText>
        </w:r>
        <w:r w:rsidRPr="00066E6C" w:rsidDel="00066E6C">
          <w:rPr>
            <w:rPrChange w:id="926" w:author="Mutali Nepfumbada" w:date="2022-11-02T07:56:00Z">
              <w:rPr>
                <w:rStyle w:val="Hyperlink"/>
                <w:noProof/>
              </w:rPr>
            </w:rPrChange>
          </w:rPr>
          <w:noBreakHyphen/>
          <w:delText>3: Hermanus Availability Vs Irradiation</w:delText>
        </w:r>
        <w:r w:rsidDel="00066E6C">
          <w:rPr>
            <w:noProof/>
            <w:webHidden/>
          </w:rPr>
          <w:tab/>
          <w:delText>27</w:delText>
        </w:r>
      </w:del>
    </w:p>
    <w:p w14:paraId="7738459A" w14:textId="16678F0D" w:rsidR="009E3355" w:rsidDel="00066E6C" w:rsidRDefault="009E3355">
      <w:pPr>
        <w:pStyle w:val="TableofFigures"/>
        <w:tabs>
          <w:tab w:val="right" w:leader="dot" w:pos="9539"/>
        </w:tabs>
        <w:rPr>
          <w:del w:id="927" w:author="Mutali Nepfumbada" w:date="2022-11-02T07:56:00Z"/>
          <w:rFonts w:asciiTheme="minorHAnsi" w:eastAsiaTheme="minorEastAsia" w:hAnsiTheme="minorHAnsi" w:cstheme="minorBidi"/>
          <w:noProof/>
          <w:sz w:val="22"/>
          <w:szCs w:val="22"/>
          <w:lang w:val="en-ZA" w:eastAsia="en-ZA"/>
        </w:rPr>
      </w:pPr>
      <w:del w:id="928" w:author="Mutali Nepfumbada" w:date="2022-11-02T07:56:00Z">
        <w:r w:rsidRPr="00066E6C" w:rsidDel="00066E6C">
          <w:rPr>
            <w:rPrChange w:id="929" w:author="Mutali Nepfumbada" w:date="2022-11-02T07:56:00Z">
              <w:rPr>
                <w:rStyle w:val="Hyperlink"/>
                <w:noProof/>
              </w:rPr>
            </w:rPrChange>
          </w:rPr>
          <w:delText>Figure 8</w:delText>
        </w:r>
        <w:r w:rsidRPr="00066E6C" w:rsidDel="00066E6C">
          <w:rPr>
            <w:rPrChange w:id="930" w:author="Mutali Nepfumbada" w:date="2022-11-02T07:56:00Z">
              <w:rPr>
                <w:rStyle w:val="Hyperlink"/>
                <w:noProof/>
              </w:rPr>
            </w:rPrChange>
          </w:rPr>
          <w:noBreakHyphen/>
          <w:delText>4: Hermanus PR Vs Forecast</w:delText>
        </w:r>
        <w:r w:rsidDel="00066E6C">
          <w:rPr>
            <w:noProof/>
            <w:webHidden/>
          </w:rPr>
          <w:tab/>
          <w:delText>28</w:delText>
        </w:r>
      </w:del>
    </w:p>
    <w:p w14:paraId="44D32FB6" w14:textId="470CA01A" w:rsidR="009E3355" w:rsidDel="00066E6C" w:rsidRDefault="009E3355">
      <w:pPr>
        <w:pStyle w:val="TableofFigures"/>
        <w:tabs>
          <w:tab w:val="right" w:leader="dot" w:pos="9539"/>
        </w:tabs>
        <w:rPr>
          <w:del w:id="931" w:author="Mutali Nepfumbada" w:date="2022-11-02T07:56:00Z"/>
          <w:rFonts w:asciiTheme="minorHAnsi" w:eastAsiaTheme="minorEastAsia" w:hAnsiTheme="minorHAnsi" w:cstheme="minorBidi"/>
          <w:noProof/>
          <w:sz w:val="22"/>
          <w:szCs w:val="22"/>
          <w:lang w:val="en-ZA" w:eastAsia="en-ZA"/>
        </w:rPr>
      </w:pPr>
      <w:del w:id="932" w:author="Mutali Nepfumbada" w:date="2022-11-02T07:56:00Z">
        <w:r w:rsidRPr="00066E6C" w:rsidDel="00066E6C">
          <w:rPr>
            <w:rPrChange w:id="933" w:author="Mutali Nepfumbada" w:date="2022-11-02T07:56:00Z">
              <w:rPr>
                <w:rStyle w:val="Hyperlink"/>
                <w:i/>
                <w:iCs/>
                <w:noProof/>
              </w:rPr>
            </w:rPrChange>
          </w:rPr>
          <w:delText>Figure 7</w:delText>
        </w:r>
        <w:r w:rsidRPr="00066E6C" w:rsidDel="00066E6C">
          <w:rPr>
            <w:rPrChange w:id="934" w:author="Mutali Nepfumbada" w:date="2022-11-02T07:56:00Z">
              <w:rPr>
                <w:rStyle w:val="Hyperlink"/>
                <w:i/>
                <w:iCs/>
                <w:noProof/>
              </w:rPr>
            </w:rPrChange>
          </w:rPr>
          <w:noBreakHyphen/>
          <w:delText>1: Hermanus</w:delText>
        </w:r>
        <w:r w:rsidRPr="00066E6C" w:rsidDel="00066E6C">
          <w:rPr>
            <w:rPrChange w:id="935" w:author="Mutali Nepfumbada" w:date="2022-11-02T07:56:00Z">
              <w:rPr>
                <w:rStyle w:val="Hyperlink"/>
                <w:i/>
                <w:iCs/>
                <w:noProof/>
                <w:lang w:eastAsia="en-US"/>
              </w:rPr>
            </w:rPrChange>
          </w:rPr>
          <w:delText xml:space="preserve"> Production Vs Forecast</w:delText>
        </w:r>
        <w:r w:rsidDel="00066E6C">
          <w:rPr>
            <w:noProof/>
            <w:webHidden/>
          </w:rPr>
          <w:tab/>
          <w:delText>29</w:delText>
        </w:r>
      </w:del>
    </w:p>
    <w:p w14:paraId="74DA423D" w14:textId="4197ADF8" w:rsidR="009E3355" w:rsidDel="00066E6C" w:rsidRDefault="009E3355">
      <w:pPr>
        <w:pStyle w:val="TableofFigures"/>
        <w:tabs>
          <w:tab w:val="right" w:leader="dot" w:pos="9539"/>
        </w:tabs>
        <w:rPr>
          <w:del w:id="936" w:author="Mutali Nepfumbada" w:date="2022-11-02T07:56:00Z"/>
          <w:rFonts w:asciiTheme="minorHAnsi" w:eastAsiaTheme="minorEastAsia" w:hAnsiTheme="minorHAnsi" w:cstheme="minorBidi"/>
          <w:noProof/>
          <w:sz w:val="22"/>
          <w:szCs w:val="22"/>
          <w:lang w:val="en-ZA" w:eastAsia="en-ZA"/>
        </w:rPr>
      </w:pPr>
      <w:del w:id="937" w:author="Mutali Nepfumbada" w:date="2022-11-02T07:56:00Z">
        <w:r w:rsidRPr="00066E6C" w:rsidDel="00066E6C">
          <w:rPr>
            <w:rPrChange w:id="938" w:author="Mutali Nepfumbada" w:date="2022-11-02T07:56:00Z">
              <w:rPr>
                <w:rStyle w:val="Hyperlink"/>
                <w:noProof/>
              </w:rPr>
            </w:rPrChange>
          </w:rPr>
          <w:delText>Figure 9</w:delText>
        </w:r>
        <w:r w:rsidRPr="00066E6C" w:rsidDel="00066E6C">
          <w:rPr>
            <w:rPrChange w:id="939" w:author="Mutali Nepfumbada" w:date="2022-11-02T07:56:00Z">
              <w:rPr>
                <w:rStyle w:val="Hyperlink"/>
                <w:noProof/>
              </w:rPr>
            </w:rPrChange>
          </w:rPr>
          <w:noBreakHyphen/>
          <w:delText>1: Vergelegen Irradiation Vs Forecast</w:delText>
        </w:r>
        <w:r w:rsidDel="00066E6C">
          <w:rPr>
            <w:noProof/>
            <w:webHidden/>
          </w:rPr>
          <w:tab/>
          <w:delText>32</w:delText>
        </w:r>
      </w:del>
    </w:p>
    <w:p w14:paraId="742C184A" w14:textId="0FC678E8" w:rsidR="009E3355" w:rsidDel="00066E6C" w:rsidRDefault="009E3355">
      <w:pPr>
        <w:pStyle w:val="TableofFigures"/>
        <w:tabs>
          <w:tab w:val="right" w:leader="dot" w:pos="9539"/>
        </w:tabs>
        <w:rPr>
          <w:del w:id="940" w:author="Mutali Nepfumbada" w:date="2022-11-02T07:56:00Z"/>
          <w:rFonts w:asciiTheme="minorHAnsi" w:eastAsiaTheme="minorEastAsia" w:hAnsiTheme="minorHAnsi" w:cstheme="minorBidi"/>
          <w:noProof/>
          <w:sz w:val="22"/>
          <w:szCs w:val="22"/>
          <w:lang w:val="en-ZA" w:eastAsia="en-ZA"/>
        </w:rPr>
      </w:pPr>
      <w:del w:id="941" w:author="Mutali Nepfumbada" w:date="2022-11-02T07:56:00Z">
        <w:r w:rsidRPr="00066E6C" w:rsidDel="00066E6C">
          <w:rPr>
            <w:rPrChange w:id="942" w:author="Mutali Nepfumbada" w:date="2022-11-02T07:56:00Z">
              <w:rPr>
                <w:rStyle w:val="Hyperlink"/>
                <w:noProof/>
              </w:rPr>
            </w:rPrChange>
          </w:rPr>
          <w:delText>Figure 9</w:delText>
        </w:r>
        <w:r w:rsidRPr="00066E6C" w:rsidDel="00066E6C">
          <w:rPr>
            <w:rPrChange w:id="943" w:author="Mutali Nepfumbada" w:date="2022-11-02T07:56:00Z">
              <w:rPr>
                <w:rStyle w:val="Hyperlink"/>
                <w:noProof/>
              </w:rPr>
            </w:rPrChange>
          </w:rPr>
          <w:noBreakHyphen/>
          <w:delText>2: Vergelegen Availability Vs Forecast</w:delText>
        </w:r>
        <w:r w:rsidDel="00066E6C">
          <w:rPr>
            <w:noProof/>
            <w:webHidden/>
          </w:rPr>
          <w:tab/>
          <w:delText>33</w:delText>
        </w:r>
      </w:del>
    </w:p>
    <w:p w14:paraId="5AACD215" w14:textId="1ECB529C" w:rsidR="009E3355" w:rsidDel="00066E6C" w:rsidRDefault="009E3355">
      <w:pPr>
        <w:pStyle w:val="TableofFigures"/>
        <w:tabs>
          <w:tab w:val="right" w:leader="dot" w:pos="9539"/>
        </w:tabs>
        <w:rPr>
          <w:del w:id="944" w:author="Mutali Nepfumbada" w:date="2022-11-02T07:56:00Z"/>
          <w:rFonts w:asciiTheme="minorHAnsi" w:eastAsiaTheme="minorEastAsia" w:hAnsiTheme="minorHAnsi" w:cstheme="minorBidi"/>
          <w:noProof/>
          <w:sz w:val="22"/>
          <w:szCs w:val="22"/>
          <w:lang w:val="en-ZA" w:eastAsia="en-ZA"/>
        </w:rPr>
      </w:pPr>
      <w:del w:id="945" w:author="Mutali Nepfumbada" w:date="2022-11-02T07:56:00Z">
        <w:r w:rsidRPr="00066E6C" w:rsidDel="00066E6C">
          <w:rPr>
            <w:rPrChange w:id="946" w:author="Mutali Nepfumbada" w:date="2022-11-02T07:56:00Z">
              <w:rPr>
                <w:rStyle w:val="Hyperlink"/>
                <w:noProof/>
              </w:rPr>
            </w:rPrChange>
          </w:rPr>
          <w:delText>Figure 9</w:delText>
        </w:r>
        <w:r w:rsidRPr="00066E6C" w:rsidDel="00066E6C">
          <w:rPr>
            <w:rPrChange w:id="947" w:author="Mutali Nepfumbada" w:date="2022-11-02T07:56:00Z">
              <w:rPr>
                <w:rStyle w:val="Hyperlink"/>
                <w:noProof/>
              </w:rPr>
            </w:rPrChange>
          </w:rPr>
          <w:noBreakHyphen/>
          <w:delText>3: Vergelegen Availability Vs irradiation</w:delText>
        </w:r>
        <w:r w:rsidDel="00066E6C">
          <w:rPr>
            <w:noProof/>
            <w:webHidden/>
          </w:rPr>
          <w:tab/>
          <w:delText>33</w:delText>
        </w:r>
      </w:del>
    </w:p>
    <w:p w14:paraId="33044B91" w14:textId="6FD6AF1B" w:rsidR="009E3355" w:rsidDel="00066E6C" w:rsidRDefault="009E3355">
      <w:pPr>
        <w:pStyle w:val="TableofFigures"/>
        <w:tabs>
          <w:tab w:val="right" w:leader="dot" w:pos="9539"/>
        </w:tabs>
        <w:rPr>
          <w:del w:id="948" w:author="Mutali Nepfumbada" w:date="2022-11-02T07:56:00Z"/>
          <w:rFonts w:asciiTheme="minorHAnsi" w:eastAsiaTheme="minorEastAsia" w:hAnsiTheme="minorHAnsi" w:cstheme="minorBidi"/>
          <w:noProof/>
          <w:sz w:val="22"/>
          <w:szCs w:val="22"/>
          <w:lang w:val="en-ZA" w:eastAsia="en-ZA"/>
        </w:rPr>
      </w:pPr>
      <w:del w:id="949" w:author="Mutali Nepfumbada" w:date="2022-11-02T07:56:00Z">
        <w:r w:rsidRPr="00066E6C" w:rsidDel="00066E6C">
          <w:rPr>
            <w:rPrChange w:id="950" w:author="Mutali Nepfumbada" w:date="2022-11-02T07:56:00Z">
              <w:rPr>
                <w:rStyle w:val="Hyperlink"/>
                <w:noProof/>
              </w:rPr>
            </w:rPrChange>
          </w:rPr>
          <w:delText>Figure 9</w:delText>
        </w:r>
        <w:r w:rsidRPr="00066E6C" w:rsidDel="00066E6C">
          <w:rPr>
            <w:rPrChange w:id="951" w:author="Mutali Nepfumbada" w:date="2022-11-02T07:56:00Z">
              <w:rPr>
                <w:rStyle w:val="Hyperlink"/>
                <w:noProof/>
              </w:rPr>
            </w:rPrChange>
          </w:rPr>
          <w:noBreakHyphen/>
          <w:delText>4: Vergelegen PR Vs Forecast</w:delText>
        </w:r>
        <w:r w:rsidDel="00066E6C">
          <w:rPr>
            <w:noProof/>
            <w:webHidden/>
          </w:rPr>
          <w:tab/>
          <w:delText>34</w:delText>
        </w:r>
      </w:del>
    </w:p>
    <w:p w14:paraId="46D3CEA5" w14:textId="60BEDB89" w:rsidR="009E3355" w:rsidDel="00066E6C" w:rsidRDefault="009E3355">
      <w:pPr>
        <w:pStyle w:val="TableofFigures"/>
        <w:tabs>
          <w:tab w:val="right" w:leader="dot" w:pos="9539"/>
        </w:tabs>
        <w:rPr>
          <w:del w:id="952" w:author="Mutali Nepfumbada" w:date="2022-11-02T07:56:00Z"/>
          <w:rFonts w:asciiTheme="minorHAnsi" w:eastAsiaTheme="minorEastAsia" w:hAnsiTheme="minorHAnsi" w:cstheme="minorBidi"/>
          <w:noProof/>
          <w:sz w:val="22"/>
          <w:szCs w:val="22"/>
          <w:lang w:val="en-ZA" w:eastAsia="en-ZA"/>
        </w:rPr>
      </w:pPr>
      <w:del w:id="953" w:author="Mutali Nepfumbada" w:date="2022-11-02T07:56:00Z">
        <w:r w:rsidRPr="00066E6C" w:rsidDel="00066E6C">
          <w:rPr>
            <w:rPrChange w:id="954" w:author="Mutali Nepfumbada" w:date="2022-11-02T07:56:00Z">
              <w:rPr>
                <w:rStyle w:val="Hyperlink"/>
                <w:i/>
                <w:iCs/>
                <w:noProof/>
              </w:rPr>
            </w:rPrChange>
          </w:rPr>
          <w:delText>Figure 8</w:delText>
        </w:r>
        <w:r w:rsidRPr="00066E6C" w:rsidDel="00066E6C">
          <w:rPr>
            <w:rPrChange w:id="955" w:author="Mutali Nepfumbada" w:date="2022-11-02T07:56:00Z">
              <w:rPr>
                <w:rStyle w:val="Hyperlink"/>
                <w:i/>
                <w:iCs/>
                <w:noProof/>
              </w:rPr>
            </w:rPrChange>
          </w:rPr>
          <w:noBreakHyphen/>
          <w:delText>1: Vergelegen</w:delText>
        </w:r>
        <w:r w:rsidRPr="00066E6C" w:rsidDel="00066E6C">
          <w:rPr>
            <w:rPrChange w:id="956" w:author="Mutali Nepfumbada" w:date="2022-11-02T07:56:00Z">
              <w:rPr>
                <w:rStyle w:val="Hyperlink"/>
                <w:i/>
                <w:iCs/>
                <w:noProof/>
                <w:lang w:eastAsia="en-US"/>
              </w:rPr>
            </w:rPrChange>
          </w:rPr>
          <w:delText xml:space="preserve"> Production Vs Forecast</w:delText>
        </w:r>
        <w:r w:rsidDel="00066E6C">
          <w:rPr>
            <w:noProof/>
            <w:webHidden/>
          </w:rPr>
          <w:tab/>
          <w:delText>35</w:delText>
        </w:r>
      </w:del>
    </w:p>
    <w:p w14:paraId="46AB6908" w14:textId="3E5F4950" w:rsidR="009E3355" w:rsidDel="00066E6C" w:rsidRDefault="009E3355">
      <w:pPr>
        <w:pStyle w:val="TableofFigures"/>
        <w:tabs>
          <w:tab w:val="right" w:leader="dot" w:pos="9539"/>
        </w:tabs>
        <w:rPr>
          <w:del w:id="957" w:author="Mutali Nepfumbada" w:date="2022-11-02T07:56:00Z"/>
          <w:rFonts w:asciiTheme="minorHAnsi" w:eastAsiaTheme="minorEastAsia" w:hAnsiTheme="minorHAnsi" w:cstheme="minorBidi"/>
          <w:noProof/>
          <w:sz w:val="22"/>
          <w:szCs w:val="22"/>
          <w:lang w:val="en-ZA" w:eastAsia="en-ZA"/>
        </w:rPr>
      </w:pPr>
      <w:del w:id="958" w:author="Mutali Nepfumbada" w:date="2022-11-02T07:56:00Z">
        <w:r w:rsidRPr="00066E6C" w:rsidDel="00066E6C">
          <w:rPr>
            <w:rPrChange w:id="959" w:author="Mutali Nepfumbada" w:date="2022-11-02T07:56:00Z">
              <w:rPr>
                <w:rStyle w:val="Hyperlink"/>
                <w:noProof/>
              </w:rPr>
            </w:rPrChange>
          </w:rPr>
          <w:delText>Figure 9</w:delText>
        </w:r>
        <w:r w:rsidRPr="00066E6C" w:rsidDel="00066E6C">
          <w:rPr>
            <w:rPrChange w:id="960" w:author="Mutali Nepfumbada" w:date="2022-11-02T07:56:00Z">
              <w:rPr>
                <w:rStyle w:val="Hyperlink"/>
                <w:noProof/>
              </w:rPr>
            </w:rPrChange>
          </w:rPr>
          <w:noBreakHyphen/>
          <w:delText>6: Vergelegen</w:delText>
        </w:r>
        <w:r w:rsidRPr="00066E6C" w:rsidDel="00066E6C">
          <w:rPr>
            <w:rPrChange w:id="961" w:author="Mutali Nepfumbada" w:date="2022-11-02T07:56:00Z">
              <w:rPr>
                <w:rStyle w:val="Hyperlink"/>
                <w:noProof/>
                <w:lang w:eastAsia="en-US"/>
              </w:rPr>
            </w:rPrChange>
          </w:rPr>
          <w:delText xml:space="preserve"> Production Vs Forecast</w:delText>
        </w:r>
        <w:r w:rsidDel="00066E6C">
          <w:rPr>
            <w:noProof/>
            <w:webHidden/>
          </w:rPr>
          <w:tab/>
          <w:delText>36</w:delText>
        </w:r>
      </w:del>
    </w:p>
    <w:p w14:paraId="09D15B5E" w14:textId="347F5627" w:rsidR="00C92C90" w:rsidRPr="00F849E0" w:rsidRDefault="00C92C90" w:rsidP="00C92C90">
      <w:pPr>
        <w:rPr>
          <w:i/>
          <w:iCs/>
          <w:szCs w:val="24"/>
          <w:rPrChange w:id="962" w:author="Mutali Nepfumbada" w:date="2022-11-02T08:09:00Z">
            <w:rPr>
              <w:szCs w:val="24"/>
            </w:rPr>
          </w:rPrChange>
        </w:rPr>
      </w:pPr>
      <w:r w:rsidRPr="00D82B8B">
        <w:rPr>
          <w:szCs w:val="24"/>
        </w:rPr>
        <w:fldChar w:fldCharType="end"/>
      </w:r>
    </w:p>
    <w:p w14:paraId="72EE41A9" w14:textId="6EE4B802" w:rsidR="00F15843" w:rsidRPr="00D82B8B" w:rsidRDefault="00F15843">
      <w:pPr>
        <w:jc w:val="left"/>
        <w:rPr>
          <w:del w:id="963" w:author="Chanda Nxumalo" w:date="2022-10-18T11:41:00Z"/>
          <w:szCs w:val="24"/>
        </w:rPr>
      </w:pPr>
      <w:r w:rsidRPr="00D82B8B">
        <w:rPr>
          <w:szCs w:val="24"/>
        </w:rPr>
        <w:br w:type="page"/>
      </w:r>
    </w:p>
    <w:p w14:paraId="5774217B" w14:textId="77777777" w:rsidR="00F45BEC" w:rsidRPr="00D82B8B" w:rsidDel="00C92C90" w:rsidRDefault="00F45BEC">
      <w:pPr>
        <w:jc w:val="left"/>
        <w:rPr>
          <w:del w:id="964" w:author="Chanda Nxumalo" w:date="2022-10-18T11:41:00Z"/>
          <w:szCs w:val="24"/>
        </w:rPr>
        <w:pPrChange w:id="965" w:author="Chanda Nxumalo" w:date="2022-10-18T12:52:00Z">
          <w:pPr/>
        </w:pPrChange>
      </w:pPr>
    </w:p>
    <w:p w14:paraId="1448557A" w14:textId="0BDAABEB" w:rsidR="004D47AF" w:rsidRPr="00D82B8B" w:rsidDel="00C92C90" w:rsidRDefault="004D47AF" w:rsidP="004D47AF">
      <w:pPr>
        <w:rPr>
          <w:color w:val="5F0505"/>
          <w:sz w:val="32"/>
          <w:szCs w:val="24"/>
        </w:rPr>
      </w:pPr>
      <w:r w:rsidRPr="00D82B8B" w:rsidDel="00C92C90">
        <w:rPr>
          <w:color w:val="5F0505"/>
          <w:sz w:val="32"/>
          <w:szCs w:val="24"/>
        </w:rPr>
        <w:t xml:space="preserve">List of </w:t>
      </w:r>
      <w:commentRangeStart w:id="966"/>
      <w:r w:rsidRPr="00D82B8B" w:rsidDel="00C92C90">
        <w:rPr>
          <w:color w:val="5F0505"/>
          <w:sz w:val="32"/>
          <w:szCs w:val="24"/>
        </w:rPr>
        <w:t>Tables</w:t>
      </w:r>
      <w:commentRangeEnd w:id="966"/>
      <w:r w:rsidR="0098533A">
        <w:rPr>
          <w:rStyle w:val="CommentReference"/>
          <w:rFonts w:ascii="Verdana" w:hAnsi="Verdana"/>
        </w:rPr>
        <w:commentReference w:id="966"/>
      </w:r>
    </w:p>
    <w:p w14:paraId="4861E6EC" w14:textId="77777777" w:rsidR="00227F09" w:rsidRPr="00D82B8B" w:rsidDel="00C92C90" w:rsidRDefault="00227F09" w:rsidP="004D47AF"/>
    <w:p w14:paraId="2ADE4447" w14:textId="761DCBED" w:rsidR="000D174D" w:rsidRDefault="00C92C90">
      <w:pPr>
        <w:pStyle w:val="TableofFigures"/>
        <w:tabs>
          <w:tab w:val="right" w:leader="dot" w:pos="9539"/>
        </w:tabs>
        <w:rPr>
          <w:ins w:id="967" w:author="Mutali Nepfumbada" w:date="2022-11-28T06:43:00Z"/>
          <w:rFonts w:asciiTheme="minorHAnsi" w:eastAsiaTheme="minorEastAsia" w:hAnsiTheme="minorHAnsi" w:cstheme="minorBidi"/>
          <w:noProof/>
          <w:sz w:val="22"/>
          <w:szCs w:val="22"/>
          <w:lang w:val="en-US" w:eastAsia="en-US"/>
        </w:rPr>
      </w:pPr>
      <w:r w:rsidRPr="00D82B8B">
        <w:rPr>
          <w:color w:val="5F0505"/>
          <w:szCs w:val="24"/>
        </w:rPr>
        <w:fldChar w:fldCharType="begin"/>
      </w:r>
      <w:r w:rsidRPr="00D82B8B">
        <w:rPr>
          <w:color w:val="5F0505"/>
          <w:szCs w:val="24"/>
        </w:rPr>
        <w:instrText xml:space="preserve"> TOC \h \z \c "Table" </w:instrText>
      </w:r>
      <w:r w:rsidRPr="00D82B8B">
        <w:rPr>
          <w:color w:val="5F0505"/>
          <w:szCs w:val="24"/>
        </w:rPr>
        <w:fldChar w:fldCharType="separate"/>
      </w:r>
      <w:ins w:id="968" w:author="Mutali Nepfumbada" w:date="2022-11-28T06:43:00Z">
        <w:r w:rsidR="000D174D" w:rsidRPr="00F122D1">
          <w:rPr>
            <w:rStyle w:val="Hyperlink"/>
            <w:noProof/>
          </w:rPr>
          <w:fldChar w:fldCharType="begin"/>
        </w:r>
        <w:r w:rsidR="000D174D" w:rsidRPr="00F122D1">
          <w:rPr>
            <w:rStyle w:val="Hyperlink"/>
            <w:noProof/>
          </w:rPr>
          <w:instrText xml:space="preserve"> </w:instrText>
        </w:r>
        <w:r w:rsidR="000D174D">
          <w:rPr>
            <w:noProof/>
          </w:rPr>
          <w:instrText>HYPERLINK \l "_Toc120510244"</w:instrText>
        </w:r>
        <w:r w:rsidR="000D174D" w:rsidRPr="00F122D1">
          <w:rPr>
            <w:rStyle w:val="Hyperlink"/>
            <w:noProof/>
          </w:rPr>
          <w:instrText xml:space="preserve"> </w:instrText>
        </w:r>
        <w:r w:rsidR="000D174D" w:rsidRPr="00F122D1">
          <w:rPr>
            <w:rStyle w:val="Hyperlink"/>
            <w:noProof/>
          </w:rPr>
        </w:r>
        <w:r w:rsidR="000D174D" w:rsidRPr="00F122D1">
          <w:rPr>
            <w:rStyle w:val="Hyperlink"/>
            <w:noProof/>
          </w:rPr>
          <w:fldChar w:fldCharType="separate"/>
        </w:r>
        <w:r w:rsidR="000D174D" w:rsidRPr="00F122D1">
          <w:rPr>
            <w:rStyle w:val="Hyperlink"/>
            <w:noProof/>
          </w:rPr>
          <w:t>Table 1</w:t>
        </w:r>
        <w:r w:rsidR="000D174D" w:rsidRPr="00F122D1">
          <w:rPr>
            <w:rStyle w:val="Hyperlink"/>
            <w:noProof/>
          </w:rPr>
          <w:noBreakHyphen/>
          <w:t>1: Risk Definitions Key</w:t>
        </w:r>
        <w:r w:rsidR="000D174D">
          <w:rPr>
            <w:noProof/>
            <w:webHidden/>
          </w:rPr>
          <w:tab/>
        </w:r>
        <w:r w:rsidR="000D174D">
          <w:rPr>
            <w:noProof/>
            <w:webHidden/>
          </w:rPr>
          <w:fldChar w:fldCharType="begin"/>
        </w:r>
        <w:r w:rsidR="000D174D">
          <w:rPr>
            <w:noProof/>
            <w:webHidden/>
          </w:rPr>
          <w:instrText xml:space="preserve"> PAGEREF _Toc120510244 \h </w:instrText>
        </w:r>
        <w:r w:rsidR="000D174D">
          <w:rPr>
            <w:noProof/>
            <w:webHidden/>
          </w:rPr>
        </w:r>
      </w:ins>
      <w:r w:rsidR="000D174D">
        <w:rPr>
          <w:noProof/>
          <w:webHidden/>
        </w:rPr>
        <w:fldChar w:fldCharType="separate"/>
      </w:r>
      <w:ins w:id="969" w:author="Mutali Nepfumbada" w:date="2022-11-28T06:43:00Z">
        <w:r w:rsidR="000D174D">
          <w:rPr>
            <w:noProof/>
            <w:webHidden/>
          </w:rPr>
          <w:t>5</w:t>
        </w:r>
        <w:r w:rsidR="000D174D">
          <w:rPr>
            <w:noProof/>
            <w:webHidden/>
          </w:rPr>
          <w:fldChar w:fldCharType="end"/>
        </w:r>
        <w:r w:rsidR="000D174D" w:rsidRPr="00F122D1">
          <w:rPr>
            <w:rStyle w:val="Hyperlink"/>
            <w:noProof/>
          </w:rPr>
          <w:fldChar w:fldCharType="end"/>
        </w:r>
      </w:ins>
    </w:p>
    <w:p w14:paraId="2BEE1FCD" w14:textId="4AAE323E" w:rsidR="000D174D" w:rsidRDefault="000D174D">
      <w:pPr>
        <w:pStyle w:val="TableofFigures"/>
        <w:tabs>
          <w:tab w:val="right" w:leader="dot" w:pos="9539"/>
        </w:tabs>
        <w:rPr>
          <w:ins w:id="970" w:author="Mutali Nepfumbada" w:date="2022-11-28T06:43:00Z"/>
          <w:rFonts w:asciiTheme="minorHAnsi" w:eastAsiaTheme="minorEastAsia" w:hAnsiTheme="minorHAnsi" w:cstheme="minorBidi"/>
          <w:noProof/>
          <w:sz w:val="22"/>
          <w:szCs w:val="22"/>
          <w:lang w:val="en-US" w:eastAsia="en-US"/>
        </w:rPr>
      </w:pPr>
      <w:ins w:id="97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2</w:t>
        </w:r>
        <w:r w:rsidRPr="00F122D1">
          <w:rPr>
            <w:rStyle w:val="Hyperlink"/>
            <w:noProof/>
          </w:rPr>
          <w:noBreakHyphen/>
          <w:t>1: Project Overview</w:t>
        </w:r>
        <w:r>
          <w:rPr>
            <w:noProof/>
            <w:webHidden/>
          </w:rPr>
          <w:tab/>
        </w:r>
        <w:r>
          <w:rPr>
            <w:noProof/>
            <w:webHidden/>
          </w:rPr>
          <w:fldChar w:fldCharType="begin"/>
        </w:r>
        <w:r>
          <w:rPr>
            <w:noProof/>
            <w:webHidden/>
          </w:rPr>
          <w:instrText xml:space="preserve"> PAGEREF _Toc120510245 \h </w:instrText>
        </w:r>
        <w:r>
          <w:rPr>
            <w:noProof/>
            <w:webHidden/>
          </w:rPr>
        </w:r>
      </w:ins>
      <w:r>
        <w:rPr>
          <w:noProof/>
          <w:webHidden/>
        </w:rPr>
        <w:fldChar w:fldCharType="separate"/>
      </w:r>
      <w:ins w:id="972" w:author="Mutali Nepfumbada" w:date="2022-11-28T06:43:00Z">
        <w:r>
          <w:rPr>
            <w:noProof/>
            <w:webHidden/>
          </w:rPr>
          <w:t>1</w:t>
        </w:r>
        <w:r>
          <w:rPr>
            <w:noProof/>
            <w:webHidden/>
          </w:rPr>
          <w:fldChar w:fldCharType="end"/>
        </w:r>
        <w:r w:rsidRPr="00F122D1">
          <w:rPr>
            <w:rStyle w:val="Hyperlink"/>
            <w:noProof/>
          </w:rPr>
          <w:fldChar w:fldCharType="end"/>
        </w:r>
      </w:ins>
    </w:p>
    <w:p w14:paraId="6946C44D" w14:textId="31C98889" w:rsidR="000D174D" w:rsidRDefault="000D174D">
      <w:pPr>
        <w:pStyle w:val="TableofFigures"/>
        <w:tabs>
          <w:tab w:val="right" w:leader="dot" w:pos="9539"/>
        </w:tabs>
        <w:rPr>
          <w:ins w:id="973" w:author="Mutali Nepfumbada" w:date="2022-11-28T06:43:00Z"/>
          <w:rFonts w:asciiTheme="minorHAnsi" w:eastAsiaTheme="minorEastAsia" w:hAnsiTheme="minorHAnsi" w:cstheme="minorBidi"/>
          <w:noProof/>
          <w:sz w:val="22"/>
          <w:szCs w:val="22"/>
          <w:lang w:val="en-US" w:eastAsia="en-US"/>
        </w:rPr>
      </w:pPr>
      <w:ins w:id="97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1: PPA Rates</w:t>
        </w:r>
        <w:r>
          <w:rPr>
            <w:noProof/>
            <w:webHidden/>
          </w:rPr>
          <w:tab/>
        </w:r>
        <w:r>
          <w:rPr>
            <w:noProof/>
            <w:webHidden/>
          </w:rPr>
          <w:fldChar w:fldCharType="begin"/>
        </w:r>
        <w:r>
          <w:rPr>
            <w:noProof/>
            <w:webHidden/>
          </w:rPr>
          <w:instrText xml:space="preserve"> PAGEREF _Toc120510246 \h </w:instrText>
        </w:r>
        <w:r>
          <w:rPr>
            <w:noProof/>
            <w:webHidden/>
          </w:rPr>
        </w:r>
      </w:ins>
      <w:r>
        <w:rPr>
          <w:noProof/>
          <w:webHidden/>
        </w:rPr>
        <w:fldChar w:fldCharType="separate"/>
      </w:r>
      <w:ins w:id="975" w:author="Mutali Nepfumbada" w:date="2022-11-28T06:43:00Z">
        <w:r>
          <w:rPr>
            <w:noProof/>
            <w:webHidden/>
          </w:rPr>
          <w:t>3</w:t>
        </w:r>
        <w:r>
          <w:rPr>
            <w:noProof/>
            <w:webHidden/>
          </w:rPr>
          <w:fldChar w:fldCharType="end"/>
        </w:r>
        <w:r w:rsidRPr="00F122D1">
          <w:rPr>
            <w:rStyle w:val="Hyperlink"/>
            <w:noProof/>
          </w:rPr>
          <w:fldChar w:fldCharType="end"/>
        </w:r>
      </w:ins>
    </w:p>
    <w:p w14:paraId="5AE5AD17" w14:textId="176AE182" w:rsidR="000D174D" w:rsidRDefault="000D174D">
      <w:pPr>
        <w:pStyle w:val="TableofFigures"/>
        <w:tabs>
          <w:tab w:val="right" w:leader="dot" w:pos="9539"/>
        </w:tabs>
        <w:rPr>
          <w:ins w:id="976" w:author="Mutali Nepfumbada" w:date="2022-11-28T06:43:00Z"/>
          <w:rFonts w:asciiTheme="minorHAnsi" w:eastAsiaTheme="minorEastAsia" w:hAnsiTheme="minorHAnsi" w:cstheme="minorBidi"/>
          <w:noProof/>
          <w:sz w:val="22"/>
          <w:szCs w:val="22"/>
          <w:lang w:val="en-US" w:eastAsia="en-US"/>
        </w:rPr>
      </w:pPr>
      <w:ins w:id="97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3</w:t>
        </w:r>
        <w:r w:rsidRPr="00F122D1">
          <w:rPr>
            <w:rStyle w:val="Hyperlink"/>
            <w:i/>
            <w:iCs/>
            <w:noProof/>
          </w:rPr>
          <w:noBreakHyphen/>
          <w:t>2: Project Revenue Overview</w:t>
        </w:r>
        <w:r>
          <w:rPr>
            <w:noProof/>
            <w:webHidden/>
          </w:rPr>
          <w:tab/>
        </w:r>
        <w:r>
          <w:rPr>
            <w:noProof/>
            <w:webHidden/>
          </w:rPr>
          <w:fldChar w:fldCharType="begin"/>
        </w:r>
        <w:r>
          <w:rPr>
            <w:noProof/>
            <w:webHidden/>
          </w:rPr>
          <w:instrText xml:space="preserve"> PAGEREF _Toc120510247 \h </w:instrText>
        </w:r>
        <w:r>
          <w:rPr>
            <w:noProof/>
            <w:webHidden/>
          </w:rPr>
        </w:r>
      </w:ins>
      <w:r>
        <w:rPr>
          <w:noProof/>
          <w:webHidden/>
        </w:rPr>
        <w:fldChar w:fldCharType="separate"/>
      </w:r>
      <w:ins w:id="978" w:author="Mutali Nepfumbada" w:date="2022-11-28T06:43:00Z">
        <w:r>
          <w:rPr>
            <w:noProof/>
            <w:webHidden/>
          </w:rPr>
          <w:t>4</w:t>
        </w:r>
        <w:r>
          <w:rPr>
            <w:noProof/>
            <w:webHidden/>
          </w:rPr>
          <w:fldChar w:fldCharType="end"/>
        </w:r>
        <w:r w:rsidRPr="00F122D1">
          <w:rPr>
            <w:rStyle w:val="Hyperlink"/>
            <w:noProof/>
          </w:rPr>
          <w:fldChar w:fldCharType="end"/>
        </w:r>
      </w:ins>
    </w:p>
    <w:p w14:paraId="382E3382" w14:textId="2A480E06" w:rsidR="000D174D" w:rsidRDefault="000D174D">
      <w:pPr>
        <w:pStyle w:val="TableofFigures"/>
        <w:tabs>
          <w:tab w:val="right" w:leader="dot" w:pos="9539"/>
        </w:tabs>
        <w:rPr>
          <w:ins w:id="979" w:author="Mutali Nepfumbada" w:date="2022-11-28T06:43:00Z"/>
          <w:rFonts w:asciiTheme="minorHAnsi" w:eastAsiaTheme="minorEastAsia" w:hAnsiTheme="minorHAnsi" w:cstheme="minorBidi"/>
          <w:noProof/>
          <w:sz w:val="22"/>
          <w:szCs w:val="22"/>
          <w:lang w:val="en-US" w:eastAsia="en-US"/>
        </w:rPr>
      </w:pPr>
      <w:ins w:id="98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6</w:t>
        </w:r>
        <w:r w:rsidRPr="00F122D1">
          <w:rPr>
            <w:rStyle w:val="Hyperlink"/>
            <w:noProof/>
          </w:rPr>
          <w:noBreakHyphen/>
          <w:t>1: Highveld Project Overview</w:t>
        </w:r>
        <w:r>
          <w:rPr>
            <w:noProof/>
            <w:webHidden/>
          </w:rPr>
          <w:tab/>
        </w:r>
        <w:r>
          <w:rPr>
            <w:noProof/>
            <w:webHidden/>
          </w:rPr>
          <w:fldChar w:fldCharType="begin"/>
        </w:r>
        <w:r>
          <w:rPr>
            <w:noProof/>
            <w:webHidden/>
          </w:rPr>
          <w:instrText xml:space="preserve"> PAGEREF _Toc120510248 \h </w:instrText>
        </w:r>
        <w:r>
          <w:rPr>
            <w:noProof/>
            <w:webHidden/>
          </w:rPr>
        </w:r>
      </w:ins>
      <w:r>
        <w:rPr>
          <w:noProof/>
          <w:webHidden/>
        </w:rPr>
        <w:fldChar w:fldCharType="separate"/>
      </w:r>
      <w:ins w:id="981" w:author="Mutali Nepfumbada" w:date="2022-11-28T06:43:00Z">
        <w:r>
          <w:rPr>
            <w:noProof/>
            <w:webHidden/>
          </w:rPr>
          <w:t>7</w:t>
        </w:r>
        <w:r>
          <w:rPr>
            <w:noProof/>
            <w:webHidden/>
          </w:rPr>
          <w:fldChar w:fldCharType="end"/>
        </w:r>
        <w:r w:rsidRPr="00F122D1">
          <w:rPr>
            <w:rStyle w:val="Hyperlink"/>
            <w:noProof/>
          </w:rPr>
          <w:fldChar w:fldCharType="end"/>
        </w:r>
      </w:ins>
    </w:p>
    <w:p w14:paraId="5F7AC822" w14:textId="6B9E0A3C" w:rsidR="000D174D" w:rsidRDefault="000D174D">
      <w:pPr>
        <w:pStyle w:val="TableofFigures"/>
        <w:tabs>
          <w:tab w:val="right" w:leader="dot" w:pos="9539"/>
        </w:tabs>
        <w:rPr>
          <w:ins w:id="982" w:author="Mutali Nepfumbada" w:date="2022-11-28T06:43:00Z"/>
          <w:rFonts w:asciiTheme="minorHAnsi" w:eastAsiaTheme="minorEastAsia" w:hAnsiTheme="minorHAnsi" w:cstheme="minorBidi"/>
          <w:noProof/>
          <w:sz w:val="22"/>
          <w:szCs w:val="22"/>
          <w:lang w:val="en-US" w:eastAsia="en-US"/>
        </w:rPr>
      </w:pPr>
      <w:ins w:id="98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3: Highveld irradiation and Forecast</w:t>
        </w:r>
        <w:r>
          <w:rPr>
            <w:noProof/>
            <w:webHidden/>
          </w:rPr>
          <w:tab/>
        </w:r>
        <w:r>
          <w:rPr>
            <w:noProof/>
            <w:webHidden/>
          </w:rPr>
          <w:fldChar w:fldCharType="begin"/>
        </w:r>
        <w:r>
          <w:rPr>
            <w:noProof/>
            <w:webHidden/>
          </w:rPr>
          <w:instrText xml:space="preserve"> PAGEREF _Toc120510249 \h </w:instrText>
        </w:r>
        <w:r>
          <w:rPr>
            <w:noProof/>
            <w:webHidden/>
          </w:rPr>
        </w:r>
      </w:ins>
      <w:r>
        <w:rPr>
          <w:noProof/>
          <w:webHidden/>
        </w:rPr>
        <w:fldChar w:fldCharType="separate"/>
      </w:r>
      <w:ins w:id="984" w:author="Mutali Nepfumbada" w:date="2022-11-28T06:43:00Z">
        <w:r>
          <w:rPr>
            <w:noProof/>
            <w:webHidden/>
          </w:rPr>
          <w:t>7</w:t>
        </w:r>
        <w:r>
          <w:rPr>
            <w:noProof/>
            <w:webHidden/>
          </w:rPr>
          <w:fldChar w:fldCharType="end"/>
        </w:r>
        <w:r w:rsidRPr="00F122D1">
          <w:rPr>
            <w:rStyle w:val="Hyperlink"/>
            <w:noProof/>
          </w:rPr>
          <w:fldChar w:fldCharType="end"/>
        </w:r>
      </w:ins>
    </w:p>
    <w:p w14:paraId="045CAC41" w14:textId="73F6DBF3" w:rsidR="000D174D" w:rsidRDefault="000D174D">
      <w:pPr>
        <w:pStyle w:val="TableofFigures"/>
        <w:tabs>
          <w:tab w:val="right" w:leader="dot" w:pos="9539"/>
        </w:tabs>
        <w:rPr>
          <w:ins w:id="985" w:author="Mutali Nepfumbada" w:date="2022-11-28T06:43:00Z"/>
          <w:rFonts w:asciiTheme="minorHAnsi" w:eastAsiaTheme="minorEastAsia" w:hAnsiTheme="minorHAnsi" w:cstheme="minorBidi"/>
          <w:noProof/>
          <w:sz w:val="22"/>
          <w:szCs w:val="22"/>
          <w:lang w:val="en-US" w:eastAsia="en-US"/>
        </w:rPr>
      </w:pPr>
      <w:ins w:id="98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4: Highveld Availability and Forecast</w:t>
        </w:r>
        <w:r>
          <w:rPr>
            <w:noProof/>
            <w:webHidden/>
          </w:rPr>
          <w:tab/>
        </w:r>
        <w:r>
          <w:rPr>
            <w:noProof/>
            <w:webHidden/>
          </w:rPr>
          <w:fldChar w:fldCharType="begin"/>
        </w:r>
        <w:r>
          <w:rPr>
            <w:noProof/>
            <w:webHidden/>
          </w:rPr>
          <w:instrText xml:space="preserve"> PAGEREF _Toc120510250 \h </w:instrText>
        </w:r>
        <w:r>
          <w:rPr>
            <w:noProof/>
            <w:webHidden/>
          </w:rPr>
        </w:r>
      </w:ins>
      <w:r>
        <w:rPr>
          <w:noProof/>
          <w:webHidden/>
        </w:rPr>
        <w:fldChar w:fldCharType="separate"/>
      </w:r>
      <w:ins w:id="987" w:author="Mutali Nepfumbada" w:date="2022-11-28T06:43:00Z">
        <w:r>
          <w:rPr>
            <w:noProof/>
            <w:webHidden/>
          </w:rPr>
          <w:t>8</w:t>
        </w:r>
        <w:r>
          <w:rPr>
            <w:noProof/>
            <w:webHidden/>
          </w:rPr>
          <w:fldChar w:fldCharType="end"/>
        </w:r>
        <w:r w:rsidRPr="00F122D1">
          <w:rPr>
            <w:rStyle w:val="Hyperlink"/>
            <w:noProof/>
          </w:rPr>
          <w:fldChar w:fldCharType="end"/>
        </w:r>
      </w:ins>
    </w:p>
    <w:p w14:paraId="7248DC4D" w14:textId="4DD2A45F" w:rsidR="000D174D" w:rsidRDefault="000D174D">
      <w:pPr>
        <w:pStyle w:val="TableofFigures"/>
        <w:tabs>
          <w:tab w:val="right" w:leader="dot" w:pos="9539"/>
        </w:tabs>
        <w:rPr>
          <w:ins w:id="988" w:author="Mutali Nepfumbada" w:date="2022-11-28T06:43:00Z"/>
          <w:rFonts w:asciiTheme="minorHAnsi" w:eastAsiaTheme="minorEastAsia" w:hAnsiTheme="minorHAnsi" w:cstheme="minorBidi"/>
          <w:noProof/>
          <w:sz w:val="22"/>
          <w:szCs w:val="22"/>
          <w:lang w:val="en-US" w:eastAsia="en-US"/>
        </w:rPr>
      </w:pPr>
      <w:ins w:id="98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5: Highveld PR and Forecast</w:t>
        </w:r>
        <w:r>
          <w:rPr>
            <w:noProof/>
            <w:webHidden/>
          </w:rPr>
          <w:tab/>
        </w:r>
        <w:r>
          <w:rPr>
            <w:noProof/>
            <w:webHidden/>
          </w:rPr>
          <w:fldChar w:fldCharType="begin"/>
        </w:r>
        <w:r>
          <w:rPr>
            <w:noProof/>
            <w:webHidden/>
          </w:rPr>
          <w:instrText xml:space="preserve"> PAGEREF _Toc120510251 \h </w:instrText>
        </w:r>
        <w:r>
          <w:rPr>
            <w:noProof/>
            <w:webHidden/>
          </w:rPr>
        </w:r>
      </w:ins>
      <w:r>
        <w:rPr>
          <w:noProof/>
          <w:webHidden/>
        </w:rPr>
        <w:fldChar w:fldCharType="separate"/>
      </w:r>
      <w:ins w:id="990" w:author="Mutali Nepfumbada" w:date="2022-11-28T06:43:00Z">
        <w:r>
          <w:rPr>
            <w:noProof/>
            <w:webHidden/>
          </w:rPr>
          <w:t>8</w:t>
        </w:r>
        <w:r>
          <w:rPr>
            <w:noProof/>
            <w:webHidden/>
          </w:rPr>
          <w:fldChar w:fldCharType="end"/>
        </w:r>
        <w:r w:rsidRPr="00F122D1">
          <w:rPr>
            <w:rStyle w:val="Hyperlink"/>
            <w:noProof/>
          </w:rPr>
          <w:fldChar w:fldCharType="end"/>
        </w:r>
      </w:ins>
    </w:p>
    <w:p w14:paraId="703879FE" w14:textId="5249C4FC" w:rsidR="000D174D" w:rsidRDefault="000D174D">
      <w:pPr>
        <w:pStyle w:val="TableofFigures"/>
        <w:tabs>
          <w:tab w:val="right" w:leader="dot" w:pos="9539"/>
        </w:tabs>
        <w:rPr>
          <w:ins w:id="991" w:author="Mutali Nepfumbada" w:date="2022-11-28T06:43:00Z"/>
          <w:rFonts w:asciiTheme="minorHAnsi" w:eastAsiaTheme="minorEastAsia" w:hAnsiTheme="minorHAnsi" w:cstheme="minorBidi"/>
          <w:noProof/>
          <w:sz w:val="22"/>
          <w:szCs w:val="22"/>
          <w:lang w:val="en-US" w:eastAsia="en-US"/>
        </w:rPr>
      </w:pPr>
      <w:ins w:id="99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_Toc120510252 \h </w:instrText>
        </w:r>
        <w:r>
          <w:rPr>
            <w:noProof/>
            <w:webHidden/>
          </w:rPr>
        </w:r>
      </w:ins>
      <w:r>
        <w:rPr>
          <w:noProof/>
          <w:webHidden/>
        </w:rPr>
        <w:fldChar w:fldCharType="separate"/>
      </w:r>
      <w:ins w:id="993" w:author="Mutali Nepfumbada" w:date="2022-11-28T06:43:00Z">
        <w:r>
          <w:rPr>
            <w:noProof/>
            <w:webHidden/>
          </w:rPr>
          <w:t>9</w:t>
        </w:r>
        <w:r>
          <w:rPr>
            <w:noProof/>
            <w:webHidden/>
          </w:rPr>
          <w:fldChar w:fldCharType="end"/>
        </w:r>
        <w:r w:rsidRPr="00F122D1">
          <w:rPr>
            <w:rStyle w:val="Hyperlink"/>
            <w:noProof/>
          </w:rPr>
          <w:fldChar w:fldCharType="end"/>
        </w:r>
      </w:ins>
    </w:p>
    <w:p w14:paraId="41AD0793" w14:textId="29332202" w:rsidR="000D174D" w:rsidRDefault="000D174D">
      <w:pPr>
        <w:pStyle w:val="TableofFigures"/>
        <w:tabs>
          <w:tab w:val="right" w:leader="dot" w:pos="9539"/>
        </w:tabs>
        <w:rPr>
          <w:ins w:id="994" w:author="Mutali Nepfumbada" w:date="2022-11-28T06:43:00Z"/>
          <w:rFonts w:asciiTheme="minorHAnsi" w:eastAsiaTheme="minorEastAsia" w:hAnsiTheme="minorHAnsi" w:cstheme="minorBidi"/>
          <w:noProof/>
          <w:sz w:val="22"/>
          <w:szCs w:val="22"/>
          <w:lang w:val="en-US" w:eastAsia="en-US"/>
        </w:rPr>
      </w:pPr>
      <w:ins w:id="99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1: Durbanville Project Overview</w:t>
        </w:r>
        <w:r>
          <w:rPr>
            <w:noProof/>
            <w:webHidden/>
          </w:rPr>
          <w:tab/>
        </w:r>
        <w:r>
          <w:rPr>
            <w:noProof/>
            <w:webHidden/>
          </w:rPr>
          <w:fldChar w:fldCharType="begin"/>
        </w:r>
        <w:r>
          <w:rPr>
            <w:noProof/>
            <w:webHidden/>
          </w:rPr>
          <w:instrText xml:space="preserve"> PAGEREF _Toc120510253 \h </w:instrText>
        </w:r>
        <w:r>
          <w:rPr>
            <w:noProof/>
            <w:webHidden/>
          </w:rPr>
        </w:r>
      </w:ins>
      <w:r>
        <w:rPr>
          <w:noProof/>
          <w:webHidden/>
        </w:rPr>
        <w:fldChar w:fldCharType="separate"/>
      </w:r>
      <w:ins w:id="996" w:author="Mutali Nepfumbada" w:date="2022-11-28T06:43:00Z">
        <w:r>
          <w:rPr>
            <w:noProof/>
            <w:webHidden/>
          </w:rPr>
          <w:t>10</w:t>
        </w:r>
        <w:r>
          <w:rPr>
            <w:noProof/>
            <w:webHidden/>
          </w:rPr>
          <w:fldChar w:fldCharType="end"/>
        </w:r>
        <w:r w:rsidRPr="00F122D1">
          <w:rPr>
            <w:rStyle w:val="Hyperlink"/>
            <w:noProof/>
          </w:rPr>
          <w:fldChar w:fldCharType="end"/>
        </w:r>
      </w:ins>
    </w:p>
    <w:p w14:paraId="26086773" w14:textId="46180A94" w:rsidR="000D174D" w:rsidRDefault="000D174D">
      <w:pPr>
        <w:pStyle w:val="TableofFigures"/>
        <w:tabs>
          <w:tab w:val="right" w:leader="dot" w:pos="9539"/>
        </w:tabs>
        <w:rPr>
          <w:ins w:id="997" w:author="Mutali Nepfumbada" w:date="2022-11-28T06:43:00Z"/>
          <w:rFonts w:asciiTheme="minorHAnsi" w:eastAsiaTheme="minorEastAsia" w:hAnsiTheme="minorHAnsi" w:cstheme="minorBidi"/>
          <w:noProof/>
          <w:sz w:val="22"/>
          <w:szCs w:val="22"/>
          <w:lang w:val="en-US" w:eastAsia="en-US"/>
        </w:rPr>
      </w:pPr>
      <w:ins w:id="99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3: Durbanville irradiation and Forecast</w:t>
        </w:r>
        <w:r>
          <w:rPr>
            <w:noProof/>
            <w:webHidden/>
          </w:rPr>
          <w:tab/>
        </w:r>
        <w:r>
          <w:rPr>
            <w:noProof/>
            <w:webHidden/>
          </w:rPr>
          <w:fldChar w:fldCharType="begin"/>
        </w:r>
        <w:r>
          <w:rPr>
            <w:noProof/>
            <w:webHidden/>
          </w:rPr>
          <w:instrText xml:space="preserve"> PAGEREF _Toc120510254 \h </w:instrText>
        </w:r>
        <w:r>
          <w:rPr>
            <w:noProof/>
            <w:webHidden/>
          </w:rPr>
        </w:r>
      </w:ins>
      <w:r>
        <w:rPr>
          <w:noProof/>
          <w:webHidden/>
        </w:rPr>
        <w:fldChar w:fldCharType="separate"/>
      </w:r>
      <w:ins w:id="999" w:author="Mutali Nepfumbada" w:date="2022-11-28T06:43:00Z">
        <w:r>
          <w:rPr>
            <w:noProof/>
            <w:webHidden/>
          </w:rPr>
          <w:t>10</w:t>
        </w:r>
        <w:r>
          <w:rPr>
            <w:noProof/>
            <w:webHidden/>
          </w:rPr>
          <w:fldChar w:fldCharType="end"/>
        </w:r>
        <w:r w:rsidRPr="00F122D1">
          <w:rPr>
            <w:rStyle w:val="Hyperlink"/>
            <w:noProof/>
          </w:rPr>
          <w:fldChar w:fldCharType="end"/>
        </w:r>
      </w:ins>
    </w:p>
    <w:p w14:paraId="2B756079" w14:textId="6BAC4BD2" w:rsidR="000D174D" w:rsidRDefault="000D174D">
      <w:pPr>
        <w:pStyle w:val="TableofFigures"/>
        <w:tabs>
          <w:tab w:val="right" w:leader="dot" w:pos="9539"/>
        </w:tabs>
        <w:rPr>
          <w:ins w:id="1000" w:author="Mutali Nepfumbada" w:date="2022-11-28T06:43:00Z"/>
          <w:rFonts w:asciiTheme="minorHAnsi" w:eastAsiaTheme="minorEastAsia" w:hAnsiTheme="minorHAnsi" w:cstheme="minorBidi"/>
          <w:noProof/>
          <w:sz w:val="22"/>
          <w:szCs w:val="22"/>
          <w:lang w:val="en-US" w:eastAsia="en-US"/>
        </w:rPr>
      </w:pPr>
      <w:ins w:id="100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4: Durbanville Availability and Guaranteed</w:t>
        </w:r>
        <w:r>
          <w:rPr>
            <w:noProof/>
            <w:webHidden/>
          </w:rPr>
          <w:tab/>
        </w:r>
        <w:r>
          <w:rPr>
            <w:noProof/>
            <w:webHidden/>
          </w:rPr>
          <w:fldChar w:fldCharType="begin"/>
        </w:r>
        <w:r>
          <w:rPr>
            <w:noProof/>
            <w:webHidden/>
          </w:rPr>
          <w:instrText xml:space="preserve"> PAGEREF _Toc120510255 \h </w:instrText>
        </w:r>
        <w:r>
          <w:rPr>
            <w:noProof/>
            <w:webHidden/>
          </w:rPr>
        </w:r>
      </w:ins>
      <w:r>
        <w:rPr>
          <w:noProof/>
          <w:webHidden/>
        </w:rPr>
        <w:fldChar w:fldCharType="separate"/>
      </w:r>
      <w:ins w:id="1002" w:author="Mutali Nepfumbada" w:date="2022-11-28T06:43:00Z">
        <w:r>
          <w:rPr>
            <w:noProof/>
            <w:webHidden/>
          </w:rPr>
          <w:t>10</w:t>
        </w:r>
        <w:r>
          <w:rPr>
            <w:noProof/>
            <w:webHidden/>
          </w:rPr>
          <w:fldChar w:fldCharType="end"/>
        </w:r>
        <w:r w:rsidRPr="00F122D1">
          <w:rPr>
            <w:rStyle w:val="Hyperlink"/>
            <w:noProof/>
          </w:rPr>
          <w:fldChar w:fldCharType="end"/>
        </w:r>
      </w:ins>
    </w:p>
    <w:p w14:paraId="5102D68D" w14:textId="3C0641FE" w:rsidR="000D174D" w:rsidRDefault="000D174D">
      <w:pPr>
        <w:pStyle w:val="TableofFigures"/>
        <w:tabs>
          <w:tab w:val="right" w:leader="dot" w:pos="9539"/>
        </w:tabs>
        <w:rPr>
          <w:ins w:id="1003" w:author="Mutali Nepfumbada" w:date="2022-11-28T06:43:00Z"/>
          <w:rFonts w:asciiTheme="minorHAnsi" w:eastAsiaTheme="minorEastAsia" w:hAnsiTheme="minorHAnsi" w:cstheme="minorBidi"/>
          <w:noProof/>
          <w:sz w:val="22"/>
          <w:szCs w:val="22"/>
          <w:lang w:val="en-US" w:eastAsia="en-US"/>
        </w:rPr>
      </w:pPr>
      <w:ins w:id="100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5: Durbanville PR and Forecast</w:t>
        </w:r>
        <w:r>
          <w:rPr>
            <w:noProof/>
            <w:webHidden/>
          </w:rPr>
          <w:tab/>
        </w:r>
        <w:r>
          <w:rPr>
            <w:noProof/>
            <w:webHidden/>
          </w:rPr>
          <w:fldChar w:fldCharType="begin"/>
        </w:r>
        <w:r>
          <w:rPr>
            <w:noProof/>
            <w:webHidden/>
          </w:rPr>
          <w:instrText xml:space="preserve"> PAGEREF _Toc120510256 \h </w:instrText>
        </w:r>
        <w:r>
          <w:rPr>
            <w:noProof/>
            <w:webHidden/>
          </w:rPr>
        </w:r>
      </w:ins>
      <w:r>
        <w:rPr>
          <w:noProof/>
          <w:webHidden/>
        </w:rPr>
        <w:fldChar w:fldCharType="separate"/>
      </w:r>
      <w:ins w:id="1005" w:author="Mutali Nepfumbada" w:date="2022-11-28T06:43:00Z">
        <w:r>
          <w:rPr>
            <w:noProof/>
            <w:webHidden/>
          </w:rPr>
          <w:t>11</w:t>
        </w:r>
        <w:r>
          <w:rPr>
            <w:noProof/>
            <w:webHidden/>
          </w:rPr>
          <w:fldChar w:fldCharType="end"/>
        </w:r>
        <w:r w:rsidRPr="00F122D1">
          <w:rPr>
            <w:rStyle w:val="Hyperlink"/>
            <w:noProof/>
          </w:rPr>
          <w:fldChar w:fldCharType="end"/>
        </w:r>
      </w:ins>
    </w:p>
    <w:p w14:paraId="74EDBBD5" w14:textId="53A2209C" w:rsidR="000D174D" w:rsidRDefault="000D174D">
      <w:pPr>
        <w:pStyle w:val="TableofFigures"/>
        <w:tabs>
          <w:tab w:val="right" w:leader="dot" w:pos="9539"/>
        </w:tabs>
        <w:rPr>
          <w:ins w:id="1006" w:author="Mutali Nepfumbada" w:date="2022-11-28T06:43:00Z"/>
          <w:rFonts w:asciiTheme="minorHAnsi" w:eastAsiaTheme="minorEastAsia" w:hAnsiTheme="minorHAnsi" w:cstheme="minorBidi"/>
          <w:noProof/>
          <w:sz w:val="22"/>
          <w:szCs w:val="22"/>
          <w:lang w:val="en-US" w:eastAsia="en-US"/>
        </w:rPr>
      </w:pPr>
      <w:ins w:id="100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5</w:t>
        </w:r>
        <w:r w:rsidRPr="00F122D1">
          <w:rPr>
            <w:rStyle w:val="Hyperlink"/>
            <w:noProof/>
          </w:rPr>
          <w:noBreakHyphen/>
          <w:t>2: Durbanville Production and Forecast</w:t>
        </w:r>
        <w:r>
          <w:rPr>
            <w:noProof/>
            <w:webHidden/>
          </w:rPr>
          <w:tab/>
        </w:r>
        <w:r>
          <w:rPr>
            <w:noProof/>
            <w:webHidden/>
          </w:rPr>
          <w:fldChar w:fldCharType="begin"/>
        </w:r>
        <w:r>
          <w:rPr>
            <w:noProof/>
            <w:webHidden/>
          </w:rPr>
          <w:instrText xml:space="preserve"> PAGEREF _Toc120510257 \h </w:instrText>
        </w:r>
        <w:r>
          <w:rPr>
            <w:noProof/>
            <w:webHidden/>
          </w:rPr>
        </w:r>
      </w:ins>
      <w:r>
        <w:rPr>
          <w:noProof/>
          <w:webHidden/>
        </w:rPr>
        <w:fldChar w:fldCharType="separate"/>
      </w:r>
      <w:ins w:id="1008" w:author="Mutali Nepfumbada" w:date="2022-11-28T06:43:00Z">
        <w:r>
          <w:rPr>
            <w:noProof/>
            <w:webHidden/>
          </w:rPr>
          <w:t>11</w:t>
        </w:r>
        <w:r>
          <w:rPr>
            <w:noProof/>
            <w:webHidden/>
          </w:rPr>
          <w:fldChar w:fldCharType="end"/>
        </w:r>
        <w:r w:rsidRPr="00F122D1">
          <w:rPr>
            <w:rStyle w:val="Hyperlink"/>
            <w:noProof/>
          </w:rPr>
          <w:fldChar w:fldCharType="end"/>
        </w:r>
      </w:ins>
    </w:p>
    <w:p w14:paraId="5F4BC7B3" w14:textId="71CCE885" w:rsidR="000D174D" w:rsidRDefault="000D174D">
      <w:pPr>
        <w:pStyle w:val="TableofFigures"/>
        <w:tabs>
          <w:tab w:val="right" w:leader="dot" w:pos="9539"/>
        </w:tabs>
        <w:rPr>
          <w:ins w:id="1009" w:author="Mutali Nepfumbada" w:date="2022-11-28T06:43:00Z"/>
          <w:rFonts w:asciiTheme="minorHAnsi" w:eastAsiaTheme="minorEastAsia" w:hAnsiTheme="minorHAnsi" w:cstheme="minorBidi"/>
          <w:noProof/>
          <w:sz w:val="22"/>
          <w:szCs w:val="22"/>
          <w:lang w:val="en-US" w:eastAsia="en-US"/>
        </w:rPr>
      </w:pPr>
      <w:ins w:id="101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1: Midstream Project Overview</w:t>
        </w:r>
        <w:r>
          <w:rPr>
            <w:noProof/>
            <w:webHidden/>
          </w:rPr>
          <w:tab/>
        </w:r>
        <w:r>
          <w:rPr>
            <w:noProof/>
            <w:webHidden/>
          </w:rPr>
          <w:fldChar w:fldCharType="begin"/>
        </w:r>
        <w:r>
          <w:rPr>
            <w:noProof/>
            <w:webHidden/>
          </w:rPr>
          <w:instrText xml:space="preserve"> PAGEREF _Toc120510258 \h </w:instrText>
        </w:r>
        <w:r>
          <w:rPr>
            <w:noProof/>
            <w:webHidden/>
          </w:rPr>
        </w:r>
      </w:ins>
      <w:r>
        <w:rPr>
          <w:noProof/>
          <w:webHidden/>
        </w:rPr>
        <w:fldChar w:fldCharType="separate"/>
      </w:r>
      <w:ins w:id="1011" w:author="Mutali Nepfumbada" w:date="2022-11-28T06:43:00Z">
        <w:r>
          <w:rPr>
            <w:noProof/>
            <w:webHidden/>
          </w:rPr>
          <w:t>13</w:t>
        </w:r>
        <w:r>
          <w:rPr>
            <w:noProof/>
            <w:webHidden/>
          </w:rPr>
          <w:fldChar w:fldCharType="end"/>
        </w:r>
        <w:r w:rsidRPr="00F122D1">
          <w:rPr>
            <w:rStyle w:val="Hyperlink"/>
            <w:noProof/>
          </w:rPr>
          <w:fldChar w:fldCharType="end"/>
        </w:r>
      </w:ins>
    </w:p>
    <w:p w14:paraId="7938F876" w14:textId="28947A1D" w:rsidR="000D174D" w:rsidRDefault="000D174D">
      <w:pPr>
        <w:pStyle w:val="TableofFigures"/>
        <w:tabs>
          <w:tab w:val="right" w:leader="dot" w:pos="9539"/>
        </w:tabs>
        <w:rPr>
          <w:ins w:id="1012" w:author="Mutali Nepfumbada" w:date="2022-11-28T06:43:00Z"/>
          <w:rFonts w:asciiTheme="minorHAnsi" w:eastAsiaTheme="minorEastAsia" w:hAnsiTheme="minorHAnsi" w:cstheme="minorBidi"/>
          <w:noProof/>
          <w:sz w:val="22"/>
          <w:szCs w:val="22"/>
          <w:lang w:val="en-US" w:eastAsia="en-US"/>
        </w:rPr>
      </w:pPr>
      <w:ins w:id="101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3: Midstream Irradiation and Forecast</w:t>
        </w:r>
        <w:r>
          <w:rPr>
            <w:noProof/>
            <w:webHidden/>
          </w:rPr>
          <w:tab/>
        </w:r>
        <w:r>
          <w:rPr>
            <w:noProof/>
            <w:webHidden/>
          </w:rPr>
          <w:fldChar w:fldCharType="begin"/>
        </w:r>
        <w:r>
          <w:rPr>
            <w:noProof/>
            <w:webHidden/>
          </w:rPr>
          <w:instrText xml:space="preserve"> PAGEREF _Toc120510259 \h </w:instrText>
        </w:r>
        <w:r>
          <w:rPr>
            <w:noProof/>
            <w:webHidden/>
          </w:rPr>
        </w:r>
      </w:ins>
      <w:r>
        <w:rPr>
          <w:noProof/>
          <w:webHidden/>
        </w:rPr>
        <w:fldChar w:fldCharType="separate"/>
      </w:r>
      <w:ins w:id="1014" w:author="Mutali Nepfumbada" w:date="2022-11-28T06:43:00Z">
        <w:r>
          <w:rPr>
            <w:noProof/>
            <w:webHidden/>
          </w:rPr>
          <w:t>13</w:t>
        </w:r>
        <w:r>
          <w:rPr>
            <w:noProof/>
            <w:webHidden/>
          </w:rPr>
          <w:fldChar w:fldCharType="end"/>
        </w:r>
        <w:r w:rsidRPr="00F122D1">
          <w:rPr>
            <w:rStyle w:val="Hyperlink"/>
            <w:noProof/>
          </w:rPr>
          <w:fldChar w:fldCharType="end"/>
        </w:r>
      </w:ins>
    </w:p>
    <w:p w14:paraId="19A0D04A" w14:textId="3A4BFCE5" w:rsidR="000D174D" w:rsidRDefault="000D174D">
      <w:pPr>
        <w:pStyle w:val="TableofFigures"/>
        <w:tabs>
          <w:tab w:val="right" w:leader="dot" w:pos="9539"/>
        </w:tabs>
        <w:rPr>
          <w:ins w:id="1015" w:author="Mutali Nepfumbada" w:date="2022-11-28T06:43:00Z"/>
          <w:rFonts w:asciiTheme="minorHAnsi" w:eastAsiaTheme="minorEastAsia" w:hAnsiTheme="minorHAnsi" w:cstheme="minorBidi"/>
          <w:noProof/>
          <w:sz w:val="22"/>
          <w:szCs w:val="22"/>
          <w:lang w:val="en-US" w:eastAsia="en-US"/>
        </w:rPr>
      </w:pPr>
      <w:ins w:id="101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4: Midstream Availability and Guaranteed</w:t>
        </w:r>
        <w:r>
          <w:rPr>
            <w:noProof/>
            <w:webHidden/>
          </w:rPr>
          <w:tab/>
        </w:r>
        <w:r>
          <w:rPr>
            <w:noProof/>
            <w:webHidden/>
          </w:rPr>
          <w:fldChar w:fldCharType="begin"/>
        </w:r>
        <w:r>
          <w:rPr>
            <w:noProof/>
            <w:webHidden/>
          </w:rPr>
          <w:instrText xml:space="preserve"> PAGEREF _Toc120510260 \h </w:instrText>
        </w:r>
        <w:r>
          <w:rPr>
            <w:noProof/>
            <w:webHidden/>
          </w:rPr>
        </w:r>
      </w:ins>
      <w:r>
        <w:rPr>
          <w:noProof/>
          <w:webHidden/>
        </w:rPr>
        <w:fldChar w:fldCharType="separate"/>
      </w:r>
      <w:ins w:id="1017" w:author="Mutali Nepfumbada" w:date="2022-11-28T06:43:00Z">
        <w:r>
          <w:rPr>
            <w:noProof/>
            <w:webHidden/>
          </w:rPr>
          <w:t>13</w:t>
        </w:r>
        <w:r>
          <w:rPr>
            <w:noProof/>
            <w:webHidden/>
          </w:rPr>
          <w:fldChar w:fldCharType="end"/>
        </w:r>
        <w:r w:rsidRPr="00F122D1">
          <w:rPr>
            <w:rStyle w:val="Hyperlink"/>
            <w:noProof/>
          </w:rPr>
          <w:fldChar w:fldCharType="end"/>
        </w:r>
      </w:ins>
    </w:p>
    <w:p w14:paraId="49635F74" w14:textId="7BC3F248" w:rsidR="000D174D" w:rsidRDefault="000D174D">
      <w:pPr>
        <w:pStyle w:val="TableofFigures"/>
        <w:tabs>
          <w:tab w:val="right" w:leader="dot" w:pos="9539"/>
        </w:tabs>
        <w:rPr>
          <w:ins w:id="1018" w:author="Mutali Nepfumbada" w:date="2022-11-28T06:43:00Z"/>
          <w:rFonts w:asciiTheme="minorHAnsi" w:eastAsiaTheme="minorEastAsia" w:hAnsiTheme="minorHAnsi" w:cstheme="minorBidi"/>
          <w:noProof/>
          <w:sz w:val="22"/>
          <w:szCs w:val="22"/>
          <w:lang w:val="en-US" w:eastAsia="en-US"/>
        </w:rPr>
      </w:pPr>
      <w:ins w:id="101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5: Midstream PR and Forecast</w:t>
        </w:r>
        <w:r>
          <w:rPr>
            <w:noProof/>
            <w:webHidden/>
          </w:rPr>
          <w:tab/>
        </w:r>
        <w:r>
          <w:rPr>
            <w:noProof/>
            <w:webHidden/>
          </w:rPr>
          <w:fldChar w:fldCharType="begin"/>
        </w:r>
        <w:r>
          <w:rPr>
            <w:noProof/>
            <w:webHidden/>
          </w:rPr>
          <w:instrText xml:space="preserve"> PAGEREF _Toc120510261 \h </w:instrText>
        </w:r>
        <w:r>
          <w:rPr>
            <w:noProof/>
            <w:webHidden/>
          </w:rPr>
        </w:r>
      </w:ins>
      <w:r>
        <w:rPr>
          <w:noProof/>
          <w:webHidden/>
        </w:rPr>
        <w:fldChar w:fldCharType="separate"/>
      </w:r>
      <w:ins w:id="1020" w:author="Mutali Nepfumbada" w:date="2022-11-28T06:43:00Z">
        <w:r>
          <w:rPr>
            <w:noProof/>
            <w:webHidden/>
          </w:rPr>
          <w:t>14</w:t>
        </w:r>
        <w:r>
          <w:rPr>
            <w:noProof/>
            <w:webHidden/>
          </w:rPr>
          <w:fldChar w:fldCharType="end"/>
        </w:r>
        <w:r w:rsidRPr="00F122D1">
          <w:rPr>
            <w:rStyle w:val="Hyperlink"/>
            <w:noProof/>
          </w:rPr>
          <w:fldChar w:fldCharType="end"/>
        </w:r>
      </w:ins>
    </w:p>
    <w:p w14:paraId="0451C44E" w14:textId="29FF18AD" w:rsidR="000D174D" w:rsidRDefault="000D174D">
      <w:pPr>
        <w:pStyle w:val="TableofFigures"/>
        <w:tabs>
          <w:tab w:val="right" w:leader="dot" w:pos="9539"/>
        </w:tabs>
        <w:rPr>
          <w:ins w:id="1021" w:author="Mutali Nepfumbada" w:date="2022-11-28T06:43:00Z"/>
          <w:rFonts w:asciiTheme="minorHAnsi" w:eastAsiaTheme="minorEastAsia" w:hAnsiTheme="minorHAnsi" w:cstheme="minorBidi"/>
          <w:noProof/>
          <w:sz w:val="22"/>
          <w:szCs w:val="22"/>
          <w:lang w:val="en-US" w:eastAsia="en-US"/>
        </w:rPr>
      </w:pPr>
      <w:ins w:id="102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2: Midstream Production and Forecast</w:t>
        </w:r>
        <w:r>
          <w:rPr>
            <w:noProof/>
            <w:webHidden/>
          </w:rPr>
          <w:tab/>
        </w:r>
        <w:r>
          <w:rPr>
            <w:noProof/>
            <w:webHidden/>
          </w:rPr>
          <w:fldChar w:fldCharType="begin"/>
        </w:r>
        <w:r>
          <w:rPr>
            <w:noProof/>
            <w:webHidden/>
          </w:rPr>
          <w:instrText xml:space="preserve"> PAGEREF _Toc120510262 \h </w:instrText>
        </w:r>
        <w:r>
          <w:rPr>
            <w:noProof/>
            <w:webHidden/>
          </w:rPr>
        </w:r>
      </w:ins>
      <w:r>
        <w:rPr>
          <w:noProof/>
          <w:webHidden/>
        </w:rPr>
        <w:fldChar w:fldCharType="separate"/>
      </w:r>
      <w:ins w:id="1023" w:author="Mutali Nepfumbada" w:date="2022-11-28T06:43:00Z">
        <w:r>
          <w:rPr>
            <w:noProof/>
            <w:webHidden/>
          </w:rPr>
          <w:t>14</w:t>
        </w:r>
        <w:r>
          <w:rPr>
            <w:noProof/>
            <w:webHidden/>
          </w:rPr>
          <w:fldChar w:fldCharType="end"/>
        </w:r>
        <w:r w:rsidRPr="00F122D1">
          <w:rPr>
            <w:rStyle w:val="Hyperlink"/>
            <w:noProof/>
          </w:rPr>
          <w:fldChar w:fldCharType="end"/>
        </w:r>
      </w:ins>
    </w:p>
    <w:p w14:paraId="4FE48BAC" w14:textId="03A641E7" w:rsidR="000D174D" w:rsidRDefault="000D174D">
      <w:pPr>
        <w:pStyle w:val="TableofFigures"/>
        <w:tabs>
          <w:tab w:val="right" w:leader="dot" w:pos="9539"/>
        </w:tabs>
        <w:rPr>
          <w:ins w:id="1024" w:author="Mutali Nepfumbada" w:date="2022-11-28T06:43:00Z"/>
          <w:rFonts w:asciiTheme="minorHAnsi" w:eastAsiaTheme="minorEastAsia" w:hAnsiTheme="minorHAnsi" w:cstheme="minorBidi"/>
          <w:noProof/>
          <w:sz w:val="22"/>
          <w:szCs w:val="22"/>
          <w:lang w:val="en-US" w:eastAsia="en-US"/>
        </w:rPr>
      </w:pPr>
      <w:ins w:id="102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9</w:t>
        </w:r>
        <w:r w:rsidRPr="00F122D1">
          <w:rPr>
            <w:rStyle w:val="Hyperlink"/>
            <w:noProof/>
          </w:rPr>
          <w:noBreakHyphen/>
          <w:t>1: Hermanus Project Overview</w:t>
        </w:r>
        <w:r>
          <w:rPr>
            <w:noProof/>
            <w:webHidden/>
          </w:rPr>
          <w:tab/>
        </w:r>
        <w:r>
          <w:rPr>
            <w:noProof/>
            <w:webHidden/>
          </w:rPr>
          <w:fldChar w:fldCharType="begin"/>
        </w:r>
        <w:r>
          <w:rPr>
            <w:noProof/>
            <w:webHidden/>
          </w:rPr>
          <w:instrText xml:space="preserve"> PAGEREF _Toc120510263 \h </w:instrText>
        </w:r>
        <w:r>
          <w:rPr>
            <w:noProof/>
            <w:webHidden/>
          </w:rPr>
        </w:r>
      </w:ins>
      <w:r>
        <w:rPr>
          <w:noProof/>
          <w:webHidden/>
        </w:rPr>
        <w:fldChar w:fldCharType="separate"/>
      </w:r>
      <w:ins w:id="1026" w:author="Mutali Nepfumbada" w:date="2022-11-28T06:43:00Z">
        <w:r>
          <w:rPr>
            <w:noProof/>
            <w:webHidden/>
          </w:rPr>
          <w:t>15</w:t>
        </w:r>
        <w:r>
          <w:rPr>
            <w:noProof/>
            <w:webHidden/>
          </w:rPr>
          <w:fldChar w:fldCharType="end"/>
        </w:r>
        <w:r w:rsidRPr="00F122D1">
          <w:rPr>
            <w:rStyle w:val="Hyperlink"/>
            <w:noProof/>
          </w:rPr>
          <w:fldChar w:fldCharType="end"/>
        </w:r>
      </w:ins>
    </w:p>
    <w:p w14:paraId="0DCF2D30" w14:textId="6BF6A83D" w:rsidR="000D174D" w:rsidRDefault="000D174D">
      <w:pPr>
        <w:pStyle w:val="TableofFigures"/>
        <w:tabs>
          <w:tab w:val="right" w:leader="dot" w:pos="9539"/>
        </w:tabs>
        <w:rPr>
          <w:ins w:id="1027" w:author="Mutali Nepfumbada" w:date="2022-11-28T06:43:00Z"/>
          <w:rFonts w:asciiTheme="minorHAnsi" w:eastAsiaTheme="minorEastAsia" w:hAnsiTheme="minorHAnsi" w:cstheme="minorBidi"/>
          <w:noProof/>
          <w:sz w:val="22"/>
          <w:szCs w:val="22"/>
          <w:lang w:val="en-US" w:eastAsia="en-US"/>
        </w:rPr>
      </w:pPr>
      <w:ins w:id="102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3: Hermanus irradiation and Forecast</w:t>
        </w:r>
        <w:r>
          <w:rPr>
            <w:noProof/>
            <w:webHidden/>
          </w:rPr>
          <w:tab/>
        </w:r>
        <w:r>
          <w:rPr>
            <w:noProof/>
            <w:webHidden/>
          </w:rPr>
          <w:fldChar w:fldCharType="begin"/>
        </w:r>
        <w:r>
          <w:rPr>
            <w:noProof/>
            <w:webHidden/>
          </w:rPr>
          <w:instrText xml:space="preserve"> PAGEREF _Toc120510264 \h </w:instrText>
        </w:r>
        <w:r>
          <w:rPr>
            <w:noProof/>
            <w:webHidden/>
          </w:rPr>
        </w:r>
      </w:ins>
      <w:r>
        <w:rPr>
          <w:noProof/>
          <w:webHidden/>
        </w:rPr>
        <w:fldChar w:fldCharType="separate"/>
      </w:r>
      <w:ins w:id="1029" w:author="Mutali Nepfumbada" w:date="2022-11-28T06:43:00Z">
        <w:r>
          <w:rPr>
            <w:noProof/>
            <w:webHidden/>
          </w:rPr>
          <w:t>15</w:t>
        </w:r>
        <w:r>
          <w:rPr>
            <w:noProof/>
            <w:webHidden/>
          </w:rPr>
          <w:fldChar w:fldCharType="end"/>
        </w:r>
        <w:r w:rsidRPr="00F122D1">
          <w:rPr>
            <w:rStyle w:val="Hyperlink"/>
            <w:noProof/>
          </w:rPr>
          <w:fldChar w:fldCharType="end"/>
        </w:r>
      </w:ins>
    </w:p>
    <w:p w14:paraId="60054CE6" w14:textId="3C94F73A" w:rsidR="000D174D" w:rsidRDefault="000D174D">
      <w:pPr>
        <w:pStyle w:val="TableofFigures"/>
        <w:tabs>
          <w:tab w:val="right" w:leader="dot" w:pos="9539"/>
        </w:tabs>
        <w:rPr>
          <w:ins w:id="1030" w:author="Mutali Nepfumbada" w:date="2022-11-28T06:43:00Z"/>
          <w:rFonts w:asciiTheme="minorHAnsi" w:eastAsiaTheme="minorEastAsia" w:hAnsiTheme="minorHAnsi" w:cstheme="minorBidi"/>
          <w:noProof/>
          <w:sz w:val="22"/>
          <w:szCs w:val="22"/>
          <w:lang w:val="en-US" w:eastAsia="en-US"/>
        </w:rPr>
      </w:pPr>
      <w:ins w:id="103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4: Hermanus Availability and Forecast</w:t>
        </w:r>
        <w:r>
          <w:rPr>
            <w:noProof/>
            <w:webHidden/>
          </w:rPr>
          <w:tab/>
        </w:r>
        <w:r>
          <w:rPr>
            <w:noProof/>
            <w:webHidden/>
          </w:rPr>
          <w:fldChar w:fldCharType="begin"/>
        </w:r>
        <w:r>
          <w:rPr>
            <w:noProof/>
            <w:webHidden/>
          </w:rPr>
          <w:instrText xml:space="preserve"> PAGEREF _Toc120510265 \h </w:instrText>
        </w:r>
        <w:r>
          <w:rPr>
            <w:noProof/>
            <w:webHidden/>
          </w:rPr>
        </w:r>
      </w:ins>
      <w:r>
        <w:rPr>
          <w:noProof/>
          <w:webHidden/>
        </w:rPr>
        <w:fldChar w:fldCharType="separate"/>
      </w:r>
      <w:ins w:id="1032" w:author="Mutali Nepfumbada" w:date="2022-11-28T06:43:00Z">
        <w:r>
          <w:rPr>
            <w:noProof/>
            <w:webHidden/>
          </w:rPr>
          <w:t>16</w:t>
        </w:r>
        <w:r>
          <w:rPr>
            <w:noProof/>
            <w:webHidden/>
          </w:rPr>
          <w:fldChar w:fldCharType="end"/>
        </w:r>
        <w:r w:rsidRPr="00F122D1">
          <w:rPr>
            <w:rStyle w:val="Hyperlink"/>
            <w:noProof/>
          </w:rPr>
          <w:fldChar w:fldCharType="end"/>
        </w:r>
      </w:ins>
    </w:p>
    <w:p w14:paraId="4663F1D0" w14:textId="7A3967D1" w:rsidR="000D174D" w:rsidRDefault="000D174D">
      <w:pPr>
        <w:pStyle w:val="TableofFigures"/>
        <w:tabs>
          <w:tab w:val="right" w:leader="dot" w:pos="9539"/>
        </w:tabs>
        <w:rPr>
          <w:ins w:id="1033" w:author="Mutali Nepfumbada" w:date="2022-11-28T06:43:00Z"/>
          <w:rFonts w:asciiTheme="minorHAnsi" w:eastAsiaTheme="minorEastAsia" w:hAnsiTheme="minorHAnsi" w:cstheme="minorBidi"/>
          <w:noProof/>
          <w:sz w:val="22"/>
          <w:szCs w:val="22"/>
          <w:lang w:val="en-US" w:eastAsia="en-US"/>
        </w:rPr>
      </w:pPr>
      <w:ins w:id="103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_Toc120510266 \h </w:instrText>
        </w:r>
        <w:r>
          <w:rPr>
            <w:noProof/>
            <w:webHidden/>
          </w:rPr>
        </w:r>
      </w:ins>
      <w:r>
        <w:rPr>
          <w:noProof/>
          <w:webHidden/>
        </w:rPr>
        <w:fldChar w:fldCharType="separate"/>
      </w:r>
      <w:ins w:id="1035" w:author="Mutali Nepfumbada" w:date="2022-11-28T06:43:00Z">
        <w:r>
          <w:rPr>
            <w:noProof/>
            <w:webHidden/>
          </w:rPr>
          <w:t>16</w:t>
        </w:r>
        <w:r>
          <w:rPr>
            <w:noProof/>
            <w:webHidden/>
          </w:rPr>
          <w:fldChar w:fldCharType="end"/>
        </w:r>
        <w:r w:rsidRPr="00F122D1">
          <w:rPr>
            <w:rStyle w:val="Hyperlink"/>
            <w:noProof/>
          </w:rPr>
          <w:fldChar w:fldCharType="end"/>
        </w:r>
      </w:ins>
    </w:p>
    <w:p w14:paraId="0340A5BD" w14:textId="3D55877F" w:rsidR="000D174D" w:rsidRDefault="000D174D">
      <w:pPr>
        <w:pStyle w:val="TableofFigures"/>
        <w:tabs>
          <w:tab w:val="right" w:leader="dot" w:pos="9539"/>
        </w:tabs>
        <w:rPr>
          <w:ins w:id="1036" w:author="Mutali Nepfumbada" w:date="2022-11-28T06:43:00Z"/>
          <w:rFonts w:asciiTheme="minorHAnsi" w:eastAsiaTheme="minorEastAsia" w:hAnsiTheme="minorHAnsi" w:cstheme="minorBidi"/>
          <w:noProof/>
          <w:sz w:val="22"/>
          <w:szCs w:val="22"/>
          <w:lang w:val="en-US" w:eastAsia="en-US"/>
        </w:rPr>
      </w:pPr>
      <w:ins w:id="103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5: Hermanus PR and Forecast</w:t>
        </w:r>
        <w:r>
          <w:rPr>
            <w:noProof/>
            <w:webHidden/>
          </w:rPr>
          <w:tab/>
        </w:r>
        <w:r>
          <w:rPr>
            <w:noProof/>
            <w:webHidden/>
          </w:rPr>
          <w:fldChar w:fldCharType="begin"/>
        </w:r>
        <w:r>
          <w:rPr>
            <w:noProof/>
            <w:webHidden/>
          </w:rPr>
          <w:instrText xml:space="preserve"> PAGEREF _Toc120510267 \h </w:instrText>
        </w:r>
        <w:r>
          <w:rPr>
            <w:noProof/>
            <w:webHidden/>
          </w:rPr>
        </w:r>
      </w:ins>
      <w:r>
        <w:rPr>
          <w:noProof/>
          <w:webHidden/>
        </w:rPr>
        <w:fldChar w:fldCharType="separate"/>
      </w:r>
      <w:ins w:id="1038" w:author="Mutali Nepfumbada" w:date="2022-11-28T06:43:00Z">
        <w:r>
          <w:rPr>
            <w:noProof/>
            <w:webHidden/>
          </w:rPr>
          <w:t>16</w:t>
        </w:r>
        <w:r>
          <w:rPr>
            <w:noProof/>
            <w:webHidden/>
          </w:rPr>
          <w:fldChar w:fldCharType="end"/>
        </w:r>
        <w:r w:rsidRPr="00F122D1">
          <w:rPr>
            <w:rStyle w:val="Hyperlink"/>
            <w:noProof/>
          </w:rPr>
          <w:fldChar w:fldCharType="end"/>
        </w:r>
      </w:ins>
    </w:p>
    <w:p w14:paraId="6222E9B9" w14:textId="07AB545C" w:rsidR="000D174D" w:rsidRDefault="000D174D">
      <w:pPr>
        <w:pStyle w:val="TableofFigures"/>
        <w:tabs>
          <w:tab w:val="right" w:leader="dot" w:pos="9539"/>
        </w:tabs>
        <w:rPr>
          <w:ins w:id="1039" w:author="Mutali Nepfumbada" w:date="2022-11-28T06:43:00Z"/>
          <w:rFonts w:asciiTheme="minorHAnsi" w:eastAsiaTheme="minorEastAsia" w:hAnsiTheme="minorHAnsi" w:cstheme="minorBidi"/>
          <w:noProof/>
          <w:sz w:val="22"/>
          <w:szCs w:val="22"/>
          <w:lang w:val="en-US" w:eastAsia="en-US"/>
        </w:rPr>
      </w:pPr>
      <w:ins w:id="104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2: Hermanus Production and Forecast</w:t>
        </w:r>
        <w:r>
          <w:rPr>
            <w:noProof/>
            <w:webHidden/>
          </w:rPr>
          <w:tab/>
        </w:r>
        <w:r>
          <w:rPr>
            <w:noProof/>
            <w:webHidden/>
          </w:rPr>
          <w:fldChar w:fldCharType="begin"/>
        </w:r>
        <w:r>
          <w:rPr>
            <w:noProof/>
            <w:webHidden/>
          </w:rPr>
          <w:instrText xml:space="preserve"> PAGEREF _Toc120510268 \h </w:instrText>
        </w:r>
        <w:r>
          <w:rPr>
            <w:noProof/>
            <w:webHidden/>
          </w:rPr>
        </w:r>
      </w:ins>
      <w:r>
        <w:rPr>
          <w:noProof/>
          <w:webHidden/>
        </w:rPr>
        <w:fldChar w:fldCharType="separate"/>
      </w:r>
      <w:ins w:id="1041" w:author="Mutali Nepfumbada" w:date="2022-11-28T06:43:00Z">
        <w:r>
          <w:rPr>
            <w:noProof/>
            <w:webHidden/>
          </w:rPr>
          <w:t>17</w:t>
        </w:r>
        <w:r>
          <w:rPr>
            <w:noProof/>
            <w:webHidden/>
          </w:rPr>
          <w:fldChar w:fldCharType="end"/>
        </w:r>
        <w:r w:rsidRPr="00F122D1">
          <w:rPr>
            <w:rStyle w:val="Hyperlink"/>
            <w:noProof/>
          </w:rPr>
          <w:fldChar w:fldCharType="end"/>
        </w:r>
      </w:ins>
    </w:p>
    <w:p w14:paraId="706D4289" w14:textId="387EE45C" w:rsidR="000D174D" w:rsidRDefault="000D174D">
      <w:pPr>
        <w:pStyle w:val="TableofFigures"/>
        <w:tabs>
          <w:tab w:val="right" w:leader="dot" w:pos="9539"/>
        </w:tabs>
        <w:rPr>
          <w:ins w:id="1042" w:author="Mutali Nepfumbada" w:date="2022-11-28T06:43:00Z"/>
          <w:rFonts w:asciiTheme="minorHAnsi" w:eastAsiaTheme="minorEastAsia" w:hAnsiTheme="minorHAnsi" w:cstheme="minorBidi"/>
          <w:noProof/>
          <w:sz w:val="22"/>
          <w:szCs w:val="22"/>
          <w:lang w:val="en-US" w:eastAsia="en-US"/>
        </w:rPr>
      </w:pPr>
      <w:ins w:id="104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10</w:t>
        </w:r>
        <w:r w:rsidRPr="00F122D1">
          <w:rPr>
            <w:rStyle w:val="Hyperlink"/>
            <w:noProof/>
          </w:rPr>
          <w:noBreakHyphen/>
          <w:t>1: Vergelegen Project Overview</w:t>
        </w:r>
        <w:r>
          <w:rPr>
            <w:noProof/>
            <w:webHidden/>
          </w:rPr>
          <w:tab/>
        </w:r>
        <w:r>
          <w:rPr>
            <w:noProof/>
            <w:webHidden/>
          </w:rPr>
          <w:fldChar w:fldCharType="begin"/>
        </w:r>
        <w:r>
          <w:rPr>
            <w:noProof/>
            <w:webHidden/>
          </w:rPr>
          <w:instrText xml:space="preserve"> PAGEREF _Toc120510269 \h </w:instrText>
        </w:r>
        <w:r>
          <w:rPr>
            <w:noProof/>
            <w:webHidden/>
          </w:rPr>
        </w:r>
      </w:ins>
      <w:r>
        <w:rPr>
          <w:noProof/>
          <w:webHidden/>
        </w:rPr>
        <w:fldChar w:fldCharType="separate"/>
      </w:r>
      <w:ins w:id="1044" w:author="Mutali Nepfumbada" w:date="2022-11-28T06:43:00Z">
        <w:r>
          <w:rPr>
            <w:noProof/>
            <w:webHidden/>
          </w:rPr>
          <w:t>18</w:t>
        </w:r>
        <w:r>
          <w:rPr>
            <w:noProof/>
            <w:webHidden/>
          </w:rPr>
          <w:fldChar w:fldCharType="end"/>
        </w:r>
        <w:r w:rsidRPr="00F122D1">
          <w:rPr>
            <w:rStyle w:val="Hyperlink"/>
            <w:noProof/>
          </w:rPr>
          <w:fldChar w:fldCharType="end"/>
        </w:r>
      </w:ins>
    </w:p>
    <w:p w14:paraId="2A9E7AEE" w14:textId="600222E0" w:rsidR="000D174D" w:rsidRDefault="000D174D">
      <w:pPr>
        <w:pStyle w:val="TableofFigures"/>
        <w:tabs>
          <w:tab w:val="right" w:leader="dot" w:pos="9539"/>
        </w:tabs>
        <w:rPr>
          <w:ins w:id="1045" w:author="Mutali Nepfumbada" w:date="2022-11-28T06:43:00Z"/>
          <w:rFonts w:asciiTheme="minorHAnsi" w:eastAsiaTheme="minorEastAsia" w:hAnsiTheme="minorHAnsi" w:cstheme="minorBidi"/>
          <w:noProof/>
          <w:sz w:val="22"/>
          <w:szCs w:val="22"/>
          <w:lang w:val="en-US" w:eastAsia="en-US"/>
        </w:rPr>
      </w:pPr>
      <w:ins w:id="104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3: Vergelegen irradiation and Forecast</w:t>
        </w:r>
        <w:r>
          <w:rPr>
            <w:noProof/>
            <w:webHidden/>
          </w:rPr>
          <w:tab/>
        </w:r>
        <w:r>
          <w:rPr>
            <w:noProof/>
            <w:webHidden/>
          </w:rPr>
          <w:fldChar w:fldCharType="begin"/>
        </w:r>
        <w:r>
          <w:rPr>
            <w:noProof/>
            <w:webHidden/>
          </w:rPr>
          <w:instrText xml:space="preserve"> PAGEREF _Toc120510270 \h </w:instrText>
        </w:r>
        <w:r>
          <w:rPr>
            <w:noProof/>
            <w:webHidden/>
          </w:rPr>
        </w:r>
      </w:ins>
      <w:r>
        <w:rPr>
          <w:noProof/>
          <w:webHidden/>
        </w:rPr>
        <w:fldChar w:fldCharType="separate"/>
      </w:r>
      <w:ins w:id="1047" w:author="Mutali Nepfumbada" w:date="2022-11-28T06:43:00Z">
        <w:r>
          <w:rPr>
            <w:noProof/>
            <w:webHidden/>
          </w:rPr>
          <w:t>18</w:t>
        </w:r>
        <w:r>
          <w:rPr>
            <w:noProof/>
            <w:webHidden/>
          </w:rPr>
          <w:fldChar w:fldCharType="end"/>
        </w:r>
        <w:r w:rsidRPr="00F122D1">
          <w:rPr>
            <w:rStyle w:val="Hyperlink"/>
            <w:noProof/>
          </w:rPr>
          <w:fldChar w:fldCharType="end"/>
        </w:r>
      </w:ins>
    </w:p>
    <w:p w14:paraId="1CDECB5D" w14:textId="0B9CA40F" w:rsidR="000D174D" w:rsidRDefault="000D174D">
      <w:pPr>
        <w:pStyle w:val="TableofFigures"/>
        <w:tabs>
          <w:tab w:val="right" w:leader="dot" w:pos="9539"/>
        </w:tabs>
        <w:rPr>
          <w:ins w:id="1048" w:author="Mutali Nepfumbada" w:date="2022-11-28T06:43:00Z"/>
          <w:rFonts w:asciiTheme="minorHAnsi" w:eastAsiaTheme="minorEastAsia" w:hAnsiTheme="minorHAnsi" w:cstheme="minorBidi"/>
          <w:noProof/>
          <w:sz w:val="22"/>
          <w:szCs w:val="22"/>
          <w:lang w:val="en-US" w:eastAsia="en-US"/>
        </w:rPr>
      </w:pPr>
      <w:ins w:id="104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4: Vergelegen Availability and Guaranteed</w:t>
        </w:r>
        <w:r>
          <w:rPr>
            <w:noProof/>
            <w:webHidden/>
          </w:rPr>
          <w:tab/>
        </w:r>
        <w:r>
          <w:rPr>
            <w:noProof/>
            <w:webHidden/>
          </w:rPr>
          <w:fldChar w:fldCharType="begin"/>
        </w:r>
        <w:r>
          <w:rPr>
            <w:noProof/>
            <w:webHidden/>
          </w:rPr>
          <w:instrText xml:space="preserve"> PAGEREF _Toc120510271 \h </w:instrText>
        </w:r>
        <w:r>
          <w:rPr>
            <w:noProof/>
            <w:webHidden/>
          </w:rPr>
        </w:r>
      </w:ins>
      <w:r>
        <w:rPr>
          <w:noProof/>
          <w:webHidden/>
        </w:rPr>
        <w:fldChar w:fldCharType="separate"/>
      </w:r>
      <w:ins w:id="1050" w:author="Mutali Nepfumbada" w:date="2022-11-28T06:43:00Z">
        <w:r>
          <w:rPr>
            <w:noProof/>
            <w:webHidden/>
          </w:rPr>
          <w:t>18</w:t>
        </w:r>
        <w:r>
          <w:rPr>
            <w:noProof/>
            <w:webHidden/>
          </w:rPr>
          <w:fldChar w:fldCharType="end"/>
        </w:r>
        <w:r w:rsidRPr="00F122D1">
          <w:rPr>
            <w:rStyle w:val="Hyperlink"/>
            <w:noProof/>
          </w:rPr>
          <w:fldChar w:fldCharType="end"/>
        </w:r>
      </w:ins>
    </w:p>
    <w:p w14:paraId="2A2C6C87" w14:textId="2E8434D4" w:rsidR="000D174D" w:rsidRDefault="000D174D">
      <w:pPr>
        <w:pStyle w:val="TableofFigures"/>
        <w:tabs>
          <w:tab w:val="right" w:leader="dot" w:pos="9539"/>
        </w:tabs>
        <w:rPr>
          <w:ins w:id="1051" w:author="Mutali Nepfumbada" w:date="2022-11-28T06:43:00Z"/>
          <w:rFonts w:asciiTheme="minorHAnsi" w:eastAsiaTheme="minorEastAsia" w:hAnsiTheme="minorHAnsi" w:cstheme="minorBidi"/>
          <w:noProof/>
          <w:sz w:val="22"/>
          <w:szCs w:val="22"/>
          <w:lang w:val="en-US" w:eastAsia="en-US"/>
        </w:rPr>
      </w:pPr>
      <w:ins w:id="105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5: Vergelegen PR and Forecast</w:t>
        </w:r>
        <w:r>
          <w:rPr>
            <w:noProof/>
            <w:webHidden/>
          </w:rPr>
          <w:tab/>
        </w:r>
        <w:r>
          <w:rPr>
            <w:noProof/>
            <w:webHidden/>
          </w:rPr>
          <w:fldChar w:fldCharType="begin"/>
        </w:r>
        <w:r>
          <w:rPr>
            <w:noProof/>
            <w:webHidden/>
          </w:rPr>
          <w:instrText xml:space="preserve"> PAGEREF _Toc120510272 \h </w:instrText>
        </w:r>
        <w:r>
          <w:rPr>
            <w:noProof/>
            <w:webHidden/>
          </w:rPr>
        </w:r>
      </w:ins>
      <w:r>
        <w:rPr>
          <w:noProof/>
          <w:webHidden/>
        </w:rPr>
        <w:fldChar w:fldCharType="separate"/>
      </w:r>
      <w:ins w:id="1053" w:author="Mutali Nepfumbada" w:date="2022-11-28T06:43:00Z">
        <w:r>
          <w:rPr>
            <w:noProof/>
            <w:webHidden/>
          </w:rPr>
          <w:t>19</w:t>
        </w:r>
        <w:r>
          <w:rPr>
            <w:noProof/>
            <w:webHidden/>
          </w:rPr>
          <w:fldChar w:fldCharType="end"/>
        </w:r>
        <w:r w:rsidRPr="00F122D1">
          <w:rPr>
            <w:rStyle w:val="Hyperlink"/>
            <w:noProof/>
          </w:rPr>
          <w:fldChar w:fldCharType="end"/>
        </w:r>
      </w:ins>
    </w:p>
    <w:p w14:paraId="054C444C" w14:textId="53E75F23" w:rsidR="000D174D" w:rsidRDefault="000D174D">
      <w:pPr>
        <w:pStyle w:val="TableofFigures"/>
        <w:tabs>
          <w:tab w:val="right" w:leader="dot" w:pos="9539"/>
        </w:tabs>
        <w:rPr>
          <w:ins w:id="1054" w:author="Mutali Nepfumbada" w:date="2022-11-28T06:43:00Z"/>
          <w:rFonts w:asciiTheme="minorHAnsi" w:eastAsiaTheme="minorEastAsia" w:hAnsiTheme="minorHAnsi" w:cstheme="minorBidi"/>
          <w:noProof/>
          <w:sz w:val="22"/>
          <w:szCs w:val="22"/>
          <w:lang w:val="en-US" w:eastAsia="en-US"/>
        </w:rPr>
      </w:pPr>
      <w:ins w:id="105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2: Vergelegen Production and Forecast</w:t>
        </w:r>
        <w:r>
          <w:rPr>
            <w:noProof/>
            <w:webHidden/>
          </w:rPr>
          <w:tab/>
        </w:r>
        <w:r>
          <w:rPr>
            <w:noProof/>
            <w:webHidden/>
          </w:rPr>
          <w:fldChar w:fldCharType="begin"/>
        </w:r>
        <w:r>
          <w:rPr>
            <w:noProof/>
            <w:webHidden/>
          </w:rPr>
          <w:instrText xml:space="preserve"> PAGEREF _Toc120510273 \h </w:instrText>
        </w:r>
        <w:r>
          <w:rPr>
            <w:noProof/>
            <w:webHidden/>
          </w:rPr>
        </w:r>
      </w:ins>
      <w:r>
        <w:rPr>
          <w:noProof/>
          <w:webHidden/>
        </w:rPr>
        <w:fldChar w:fldCharType="separate"/>
      </w:r>
      <w:ins w:id="1056" w:author="Mutali Nepfumbada" w:date="2022-11-28T06:43:00Z">
        <w:r>
          <w:rPr>
            <w:noProof/>
            <w:webHidden/>
          </w:rPr>
          <w:t>21</w:t>
        </w:r>
        <w:r>
          <w:rPr>
            <w:noProof/>
            <w:webHidden/>
          </w:rPr>
          <w:fldChar w:fldCharType="end"/>
        </w:r>
        <w:r w:rsidRPr="00F122D1">
          <w:rPr>
            <w:rStyle w:val="Hyperlink"/>
            <w:noProof/>
          </w:rPr>
          <w:fldChar w:fldCharType="end"/>
        </w:r>
      </w:ins>
    </w:p>
    <w:p w14:paraId="33A1D84A" w14:textId="59E4D580" w:rsidR="00CF4D8D" w:rsidDel="000D174D" w:rsidRDefault="00CF4D8D">
      <w:pPr>
        <w:pStyle w:val="TableofFigures"/>
        <w:tabs>
          <w:tab w:val="right" w:leader="dot" w:pos="9539"/>
        </w:tabs>
        <w:rPr>
          <w:del w:id="1057" w:author="Mutali Nepfumbada" w:date="2022-11-28T06:43:00Z"/>
          <w:rFonts w:asciiTheme="minorHAnsi" w:eastAsiaTheme="minorEastAsia" w:hAnsiTheme="minorHAnsi" w:cstheme="minorBidi"/>
          <w:noProof/>
          <w:sz w:val="22"/>
          <w:szCs w:val="22"/>
          <w:lang w:val="en-ZA" w:eastAsia="en-ZA"/>
        </w:rPr>
      </w:pPr>
      <w:del w:id="1058" w:author="Mutali Nepfumbada" w:date="2022-11-28T06:43:00Z">
        <w:r w:rsidRPr="000D174D" w:rsidDel="000D174D">
          <w:rPr>
            <w:noProof/>
            <w:rPrChange w:id="1059" w:author="Mutali Nepfumbada" w:date="2022-11-28T06:43:00Z">
              <w:rPr>
                <w:rStyle w:val="Hyperlink"/>
                <w:noProof/>
              </w:rPr>
            </w:rPrChange>
          </w:rPr>
          <w:delText>Table 1</w:delText>
        </w:r>
        <w:r w:rsidRPr="000D174D" w:rsidDel="000D174D">
          <w:rPr>
            <w:noProof/>
            <w:rPrChange w:id="1060" w:author="Mutali Nepfumbada" w:date="2022-11-28T06:43:00Z">
              <w:rPr>
                <w:rStyle w:val="Hyperlink"/>
                <w:noProof/>
              </w:rPr>
            </w:rPrChange>
          </w:rPr>
          <w:noBreakHyphen/>
          <w:delText>1: Risk Definitions Key</w:delText>
        </w:r>
        <w:r w:rsidDel="000D174D">
          <w:rPr>
            <w:noProof/>
            <w:webHidden/>
          </w:rPr>
          <w:tab/>
        </w:r>
        <w:r w:rsidR="001F3DEB" w:rsidDel="000D174D">
          <w:rPr>
            <w:noProof/>
            <w:webHidden/>
          </w:rPr>
          <w:delText>5</w:delText>
        </w:r>
      </w:del>
    </w:p>
    <w:p w14:paraId="62F35517" w14:textId="3415A089" w:rsidR="00CF4D8D" w:rsidDel="000D174D" w:rsidRDefault="00CF4D8D">
      <w:pPr>
        <w:pStyle w:val="TableofFigures"/>
        <w:tabs>
          <w:tab w:val="right" w:leader="dot" w:pos="9539"/>
        </w:tabs>
        <w:rPr>
          <w:del w:id="1061" w:author="Mutali Nepfumbada" w:date="2022-11-28T06:43:00Z"/>
          <w:rFonts w:asciiTheme="minorHAnsi" w:eastAsiaTheme="minorEastAsia" w:hAnsiTheme="minorHAnsi" w:cstheme="minorBidi"/>
          <w:noProof/>
          <w:sz w:val="22"/>
          <w:szCs w:val="22"/>
          <w:lang w:val="en-ZA" w:eastAsia="en-ZA"/>
        </w:rPr>
      </w:pPr>
      <w:del w:id="1062" w:author="Mutali Nepfumbada" w:date="2022-11-28T06:43:00Z">
        <w:r w:rsidRPr="000D174D" w:rsidDel="000D174D">
          <w:rPr>
            <w:noProof/>
            <w:rPrChange w:id="1063" w:author="Mutali Nepfumbada" w:date="2022-11-28T06:43:00Z">
              <w:rPr>
                <w:rStyle w:val="Hyperlink"/>
                <w:noProof/>
              </w:rPr>
            </w:rPrChange>
          </w:rPr>
          <w:delText>Table 2</w:delText>
        </w:r>
        <w:r w:rsidRPr="000D174D" w:rsidDel="000D174D">
          <w:rPr>
            <w:noProof/>
            <w:rPrChange w:id="1064" w:author="Mutali Nepfumbada" w:date="2022-11-28T06:43:00Z">
              <w:rPr>
                <w:rStyle w:val="Hyperlink"/>
                <w:noProof/>
              </w:rPr>
            </w:rPrChange>
          </w:rPr>
          <w:noBreakHyphen/>
          <w:delText>1: Project Overview</w:delText>
        </w:r>
        <w:r w:rsidDel="000D174D">
          <w:rPr>
            <w:noProof/>
            <w:webHidden/>
          </w:rPr>
          <w:tab/>
        </w:r>
        <w:r w:rsidR="001F3DEB" w:rsidDel="000D174D">
          <w:rPr>
            <w:noProof/>
            <w:webHidden/>
          </w:rPr>
          <w:delText>1</w:delText>
        </w:r>
      </w:del>
    </w:p>
    <w:p w14:paraId="2C1434C4" w14:textId="0431A006" w:rsidR="00CF4D8D" w:rsidDel="000D174D" w:rsidRDefault="00CF4D8D">
      <w:pPr>
        <w:pStyle w:val="TableofFigures"/>
        <w:tabs>
          <w:tab w:val="right" w:leader="dot" w:pos="9539"/>
        </w:tabs>
        <w:rPr>
          <w:del w:id="1065" w:author="Mutali Nepfumbada" w:date="2022-11-28T06:43:00Z"/>
          <w:rFonts w:asciiTheme="minorHAnsi" w:eastAsiaTheme="minorEastAsia" w:hAnsiTheme="minorHAnsi" w:cstheme="minorBidi"/>
          <w:noProof/>
          <w:sz w:val="22"/>
          <w:szCs w:val="22"/>
          <w:lang w:val="en-ZA" w:eastAsia="en-ZA"/>
        </w:rPr>
      </w:pPr>
      <w:del w:id="1066" w:author="Mutali Nepfumbada" w:date="2022-11-28T06:43:00Z">
        <w:r w:rsidRPr="000D174D" w:rsidDel="000D174D">
          <w:rPr>
            <w:noProof/>
            <w:rPrChange w:id="1067" w:author="Mutali Nepfumbada" w:date="2022-11-28T06:43:00Z">
              <w:rPr>
                <w:rStyle w:val="Hyperlink"/>
                <w:noProof/>
              </w:rPr>
            </w:rPrChange>
          </w:rPr>
          <w:delText>Table 4</w:delText>
        </w:r>
        <w:r w:rsidRPr="000D174D" w:rsidDel="000D174D">
          <w:rPr>
            <w:noProof/>
            <w:rPrChange w:id="1068" w:author="Mutali Nepfumbada" w:date="2022-11-28T06:43:00Z">
              <w:rPr>
                <w:rStyle w:val="Hyperlink"/>
                <w:noProof/>
              </w:rPr>
            </w:rPrChange>
          </w:rPr>
          <w:noBreakHyphen/>
          <w:delText>1: PPA Rates</w:delText>
        </w:r>
        <w:r w:rsidDel="000D174D">
          <w:rPr>
            <w:noProof/>
            <w:webHidden/>
          </w:rPr>
          <w:tab/>
        </w:r>
        <w:r w:rsidR="001F3DEB" w:rsidDel="000D174D">
          <w:rPr>
            <w:noProof/>
            <w:webHidden/>
          </w:rPr>
          <w:delText>3</w:delText>
        </w:r>
      </w:del>
    </w:p>
    <w:p w14:paraId="1E38FBC7" w14:textId="48A16EB2" w:rsidR="00CF4D8D" w:rsidDel="000D174D" w:rsidRDefault="00CF4D8D">
      <w:pPr>
        <w:pStyle w:val="TableofFigures"/>
        <w:tabs>
          <w:tab w:val="right" w:leader="dot" w:pos="9539"/>
        </w:tabs>
        <w:rPr>
          <w:del w:id="1069" w:author="Mutali Nepfumbada" w:date="2022-11-28T06:43:00Z"/>
          <w:rFonts w:asciiTheme="minorHAnsi" w:eastAsiaTheme="minorEastAsia" w:hAnsiTheme="minorHAnsi" w:cstheme="minorBidi"/>
          <w:noProof/>
          <w:sz w:val="22"/>
          <w:szCs w:val="22"/>
          <w:lang w:val="en-ZA" w:eastAsia="en-ZA"/>
        </w:rPr>
      </w:pPr>
      <w:del w:id="1070" w:author="Mutali Nepfumbada" w:date="2022-11-28T06:43:00Z">
        <w:r w:rsidRPr="000D174D" w:rsidDel="000D174D">
          <w:rPr>
            <w:noProof/>
            <w:rPrChange w:id="1071" w:author="Mutali Nepfumbada" w:date="2022-11-28T06:43:00Z">
              <w:rPr>
                <w:rStyle w:val="Hyperlink"/>
                <w:noProof/>
              </w:rPr>
            </w:rPrChange>
          </w:rPr>
          <w:delText>Table 4</w:delText>
        </w:r>
        <w:r w:rsidRPr="000D174D" w:rsidDel="000D174D">
          <w:rPr>
            <w:noProof/>
            <w:rPrChange w:id="1072" w:author="Mutali Nepfumbada" w:date="2022-11-28T06:43:00Z">
              <w:rPr>
                <w:rStyle w:val="Hyperlink"/>
                <w:noProof/>
              </w:rPr>
            </w:rPrChange>
          </w:rPr>
          <w:noBreakHyphen/>
          <w:delText>2: Project Revenue Overview</w:delText>
        </w:r>
        <w:r w:rsidDel="000D174D">
          <w:rPr>
            <w:noProof/>
            <w:webHidden/>
          </w:rPr>
          <w:tab/>
        </w:r>
        <w:r w:rsidR="001F3DEB" w:rsidDel="000D174D">
          <w:rPr>
            <w:noProof/>
            <w:webHidden/>
          </w:rPr>
          <w:delText>4</w:delText>
        </w:r>
      </w:del>
    </w:p>
    <w:p w14:paraId="0B1FBA18" w14:textId="1990EFB1" w:rsidR="00CF4D8D" w:rsidDel="000D174D" w:rsidRDefault="00CF4D8D">
      <w:pPr>
        <w:pStyle w:val="TableofFigures"/>
        <w:tabs>
          <w:tab w:val="right" w:leader="dot" w:pos="9539"/>
        </w:tabs>
        <w:rPr>
          <w:del w:id="1073" w:author="Mutali Nepfumbada" w:date="2022-11-28T06:43:00Z"/>
          <w:rFonts w:asciiTheme="minorHAnsi" w:eastAsiaTheme="minorEastAsia" w:hAnsiTheme="minorHAnsi" w:cstheme="minorBidi"/>
          <w:noProof/>
          <w:sz w:val="22"/>
          <w:szCs w:val="22"/>
          <w:lang w:val="en-ZA" w:eastAsia="en-ZA"/>
        </w:rPr>
      </w:pPr>
      <w:del w:id="1074" w:author="Mutali Nepfumbada" w:date="2022-11-28T06:43:00Z">
        <w:r w:rsidRPr="000D174D" w:rsidDel="000D174D">
          <w:rPr>
            <w:noProof/>
            <w:rPrChange w:id="1075" w:author="Mutali Nepfumbada" w:date="2022-11-28T06:43:00Z">
              <w:rPr>
                <w:rStyle w:val="Hyperlink"/>
                <w:noProof/>
              </w:rPr>
            </w:rPrChange>
          </w:rPr>
          <w:delText>Table 6</w:delText>
        </w:r>
        <w:r w:rsidRPr="000D174D" w:rsidDel="000D174D">
          <w:rPr>
            <w:noProof/>
            <w:rPrChange w:id="1076" w:author="Mutali Nepfumbada" w:date="2022-11-28T06:43:00Z">
              <w:rPr>
                <w:rStyle w:val="Hyperlink"/>
                <w:noProof/>
              </w:rPr>
            </w:rPrChange>
          </w:rPr>
          <w:noBreakHyphen/>
          <w:delText>1: Highveld Project Overview</w:delText>
        </w:r>
        <w:r w:rsidDel="000D174D">
          <w:rPr>
            <w:noProof/>
            <w:webHidden/>
          </w:rPr>
          <w:tab/>
        </w:r>
        <w:r w:rsidR="001F3DEB" w:rsidDel="000D174D">
          <w:rPr>
            <w:noProof/>
            <w:webHidden/>
          </w:rPr>
          <w:delText>6</w:delText>
        </w:r>
      </w:del>
    </w:p>
    <w:p w14:paraId="5B32D20E" w14:textId="7D8EE3C9" w:rsidR="00CF4D8D" w:rsidDel="000D174D" w:rsidRDefault="00CF4D8D">
      <w:pPr>
        <w:pStyle w:val="TableofFigures"/>
        <w:tabs>
          <w:tab w:val="right" w:leader="dot" w:pos="9539"/>
        </w:tabs>
        <w:rPr>
          <w:del w:id="1077" w:author="Mutali Nepfumbada" w:date="2022-11-28T06:43:00Z"/>
          <w:rFonts w:asciiTheme="minorHAnsi" w:eastAsiaTheme="minorEastAsia" w:hAnsiTheme="minorHAnsi" w:cstheme="minorBidi"/>
          <w:noProof/>
          <w:sz w:val="22"/>
          <w:szCs w:val="22"/>
          <w:lang w:val="en-ZA" w:eastAsia="en-ZA"/>
        </w:rPr>
      </w:pPr>
      <w:del w:id="1078" w:author="Mutali Nepfumbada" w:date="2022-11-28T06:43:00Z">
        <w:r w:rsidRPr="000D174D" w:rsidDel="000D174D">
          <w:rPr>
            <w:noProof/>
            <w:rPrChange w:id="1079" w:author="Mutali Nepfumbada" w:date="2022-11-28T06:43:00Z">
              <w:rPr>
                <w:rStyle w:val="Hyperlink"/>
                <w:noProof/>
              </w:rPr>
            </w:rPrChange>
          </w:rPr>
          <w:delText>Table 6</w:delText>
        </w:r>
        <w:r w:rsidRPr="000D174D" w:rsidDel="000D174D">
          <w:rPr>
            <w:noProof/>
            <w:rPrChange w:id="1080" w:author="Mutali Nepfumbada" w:date="2022-11-28T06:43:00Z">
              <w:rPr>
                <w:rStyle w:val="Hyperlink"/>
                <w:noProof/>
              </w:rPr>
            </w:rPrChange>
          </w:rPr>
          <w:noBreakHyphen/>
          <w:delText>2: Highveld irradiation and forecast</w:delText>
        </w:r>
        <w:r w:rsidDel="000D174D">
          <w:rPr>
            <w:noProof/>
            <w:webHidden/>
          </w:rPr>
          <w:tab/>
        </w:r>
        <w:r w:rsidR="001F3DEB" w:rsidDel="000D174D">
          <w:rPr>
            <w:noProof/>
            <w:webHidden/>
          </w:rPr>
          <w:delText>7</w:delText>
        </w:r>
      </w:del>
    </w:p>
    <w:p w14:paraId="47B14AC9" w14:textId="78328111" w:rsidR="00CF4D8D" w:rsidDel="000D174D" w:rsidRDefault="00CF4D8D">
      <w:pPr>
        <w:pStyle w:val="TableofFigures"/>
        <w:tabs>
          <w:tab w:val="right" w:leader="dot" w:pos="9539"/>
        </w:tabs>
        <w:rPr>
          <w:del w:id="1081" w:author="Mutali Nepfumbada" w:date="2022-11-28T06:43:00Z"/>
          <w:rFonts w:asciiTheme="minorHAnsi" w:eastAsiaTheme="minorEastAsia" w:hAnsiTheme="minorHAnsi" w:cstheme="minorBidi"/>
          <w:noProof/>
          <w:sz w:val="22"/>
          <w:szCs w:val="22"/>
          <w:lang w:val="en-ZA" w:eastAsia="en-ZA"/>
        </w:rPr>
      </w:pPr>
      <w:del w:id="1082" w:author="Mutali Nepfumbada" w:date="2022-11-28T06:43:00Z">
        <w:r w:rsidRPr="000D174D" w:rsidDel="000D174D">
          <w:rPr>
            <w:noProof/>
            <w:rPrChange w:id="1083" w:author="Mutali Nepfumbada" w:date="2022-11-28T06:43:00Z">
              <w:rPr>
                <w:rStyle w:val="Hyperlink"/>
                <w:noProof/>
              </w:rPr>
            </w:rPrChange>
          </w:rPr>
          <w:delText>Table 6</w:delText>
        </w:r>
        <w:r w:rsidRPr="000D174D" w:rsidDel="000D174D">
          <w:rPr>
            <w:noProof/>
            <w:rPrChange w:id="1084" w:author="Mutali Nepfumbada" w:date="2022-11-28T06:43:00Z">
              <w:rPr>
                <w:rStyle w:val="Hyperlink"/>
                <w:noProof/>
              </w:rPr>
            </w:rPrChange>
          </w:rPr>
          <w:noBreakHyphen/>
          <w:delText>3: Highveld Availability and Forecast</w:delText>
        </w:r>
        <w:r w:rsidDel="000D174D">
          <w:rPr>
            <w:noProof/>
            <w:webHidden/>
          </w:rPr>
          <w:tab/>
        </w:r>
        <w:r w:rsidR="001F3DEB" w:rsidDel="000D174D">
          <w:rPr>
            <w:noProof/>
            <w:webHidden/>
          </w:rPr>
          <w:delText>8</w:delText>
        </w:r>
      </w:del>
    </w:p>
    <w:p w14:paraId="778EE9D7" w14:textId="65F12FAE" w:rsidR="00CF4D8D" w:rsidDel="000D174D" w:rsidRDefault="00CF4D8D">
      <w:pPr>
        <w:pStyle w:val="TableofFigures"/>
        <w:tabs>
          <w:tab w:val="right" w:leader="dot" w:pos="9539"/>
        </w:tabs>
        <w:rPr>
          <w:del w:id="1085" w:author="Mutali Nepfumbada" w:date="2022-11-28T06:43:00Z"/>
          <w:rFonts w:asciiTheme="minorHAnsi" w:eastAsiaTheme="minorEastAsia" w:hAnsiTheme="minorHAnsi" w:cstheme="minorBidi"/>
          <w:noProof/>
          <w:sz w:val="22"/>
          <w:szCs w:val="22"/>
          <w:lang w:val="en-ZA" w:eastAsia="en-ZA"/>
        </w:rPr>
      </w:pPr>
      <w:del w:id="1086" w:author="Mutali Nepfumbada" w:date="2022-11-28T06:43:00Z">
        <w:r w:rsidRPr="000D174D" w:rsidDel="000D174D">
          <w:rPr>
            <w:noProof/>
            <w:rPrChange w:id="1087" w:author="Mutali Nepfumbada" w:date="2022-11-28T06:43:00Z">
              <w:rPr>
                <w:rStyle w:val="Hyperlink"/>
                <w:noProof/>
              </w:rPr>
            </w:rPrChange>
          </w:rPr>
          <w:delText>Table 6</w:delText>
        </w:r>
        <w:r w:rsidRPr="000D174D" w:rsidDel="000D174D">
          <w:rPr>
            <w:noProof/>
            <w:rPrChange w:id="1088" w:author="Mutali Nepfumbada" w:date="2022-11-28T06:43:00Z">
              <w:rPr>
                <w:rStyle w:val="Hyperlink"/>
                <w:noProof/>
              </w:rPr>
            </w:rPrChange>
          </w:rPr>
          <w:noBreakHyphen/>
          <w:delText>4: Highveld PR and Forecast</w:delText>
        </w:r>
        <w:r w:rsidDel="000D174D">
          <w:rPr>
            <w:noProof/>
            <w:webHidden/>
          </w:rPr>
          <w:tab/>
        </w:r>
        <w:r w:rsidR="001F3DEB" w:rsidDel="000D174D">
          <w:rPr>
            <w:noProof/>
            <w:webHidden/>
          </w:rPr>
          <w:delText>9</w:delText>
        </w:r>
      </w:del>
    </w:p>
    <w:p w14:paraId="40ADE1BB" w14:textId="0E7FBF42" w:rsidR="00CF4D8D" w:rsidDel="000D174D" w:rsidRDefault="00CF4D8D">
      <w:pPr>
        <w:pStyle w:val="TableofFigures"/>
        <w:tabs>
          <w:tab w:val="right" w:leader="dot" w:pos="9539"/>
        </w:tabs>
        <w:rPr>
          <w:del w:id="1089" w:author="Mutali Nepfumbada" w:date="2022-11-28T06:43:00Z"/>
          <w:rFonts w:asciiTheme="minorHAnsi" w:eastAsiaTheme="minorEastAsia" w:hAnsiTheme="minorHAnsi" w:cstheme="minorBidi"/>
          <w:noProof/>
          <w:sz w:val="22"/>
          <w:szCs w:val="22"/>
          <w:lang w:val="en-ZA" w:eastAsia="en-ZA"/>
        </w:rPr>
      </w:pPr>
      <w:del w:id="1090" w:author="Mutali Nepfumbada" w:date="2022-11-28T06:43:00Z">
        <w:r w:rsidRPr="000D174D" w:rsidDel="000D174D">
          <w:rPr>
            <w:noProof/>
            <w:rPrChange w:id="1091" w:author="Mutali Nepfumbada" w:date="2022-11-28T06:43:00Z">
              <w:rPr>
                <w:rStyle w:val="Hyperlink"/>
                <w:noProof/>
              </w:rPr>
            </w:rPrChange>
          </w:rPr>
          <w:delText>Table 6</w:delText>
        </w:r>
        <w:r w:rsidRPr="000D174D" w:rsidDel="000D174D">
          <w:rPr>
            <w:noProof/>
            <w:rPrChange w:id="1092" w:author="Mutali Nepfumbada" w:date="2022-11-28T06:43:00Z">
              <w:rPr>
                <w:rStyle w:val="Hyperlink"/>
                <w:noProof/>
              </w:rPr>
            </w:rPrChange>
          </w:rPr>
          <w:noBreakHyphen/>
          <w:delText>5: Highveld Production and Forecast</w:delText>
        </w:r>
        <w:r w:rsidDel="000D174D">
          <w:rPr>
            <w:noProof/>
            <w:webHidden/>
          </w:rPr>
          <w:tab/>
        </w:r>
        <w:r w:rsidR="001F3DEB" w:rsidDel="000D174D">
          <w:rPr>
            <w:noProof/>
            <w:webHidden/>
          </w:rPr>
          <w:delText>10</w:delText>
        </w:r>
      </w:del>
    </w:p>
    <w:p w14:paraId="69B989E3" w14:textId="2C9CAD63" w:rsidR="00CF4D8D" w:rsidDel="000D174D" w:rsidRDefault="00CF4D8D">
      <w:pPr>
        <w:pStyle w:val="TableofFigures"/>
        <w:tabs>
          <w:tab w:val="right" w:leader="dot" w:pos="9539"/>
        </w:tabs>
        <w:rPr>
          <w:del w:id="1093" w:author="Mutali Nepfumbada" w:date="2022-11-28T06:43:00Z"/>
          <w:rFonts w:asciiTheme="minorHAnsi" w:eastAsiaTheme="minorEastAsia" w:hAnsiTheme="minorHAnsi" w:cstheme="minorBidi"/>
          <w:noProof/>
          <w:sz w:val="22"/>
          <w:szCs w:val="22"/>
          <w:lang w:val="en-ZA" w:eastAsia="en-ZA"/>
        </w:rPr>
      </w:pPr>
      <w:del w:id="1094" w:author="Mutali Nepfumbada" w:date="2022-11-28T06:43:00Z">
        <w:r w:rsidRPr="000D174D" w:rsidDel="000D174D">
          <w:rPr>
            <w:noProof/>
            <w:rPrChange w:id="1095" w:author="Mutali Nepfumbada" w:date="2022-11-28T06:43:00Z">
              <w:rPr>
                <w:rStyle w:val="Hyperlink"/>
                <w:noProof/>
              </w:rPr>
            </w:rPrChange>
          </w:rPr>
          <w:delText>Table 7</w:delText>
        </w:r>
        <w:r w:rsidRPr="000D174D" w:rsidDel="000D174D">
          <w:rPr>
            <w:noProof/>
            <w:rPrChange w:id="1096" w:author="Mutali Nepfumbada" w:date="2022-11-28T06:43:00Z">
              <w:rPr>
                <w:rStyle w:val="Hyperlink"/>
                <w:noProof/>
              </w:rPr>
            </w:rPrChange>
          </w:rPr>
          <w:noBreakHyphen/>
          <w:delText>1: Durbanville Project Overview</w:delText>
        </w:r>
        <w:r w:rsidDel="000D174D">
          <w:rPr>
            <w:noProof/>
            <w:webHidden/>
          </w:rPr>
          <w:tab/>
        </w:r>
        <w:r w:rsidR="001F3DEB" w:rsidDel="000D174D">
          <w:rPr>
            <w:noProof/>
            <w:webHidden/>
          </w:rPr>
          <w:delText>11</w:delText>
        </w:r>
      </w:del>
    </w:p>
    <w:p w14:paraId="0DEBCA32" w14:textId="6E5C51E9" w:rsidR="00CF4D8D" w:rsidDel="000D174D" w:rsidRDefault="00CF4D8D">
      <w:pPr>
        <w:pStyle w:val="TableofFigures"/>
        <w:tabs>
          <w:tab w:val="right" w:leader="dot" w:pos="9539"/>
        </w:tabs>
        <w:rPr>
          <w:del w:id="1097" w:author="Mutali Nepfumbada" w:date="2022-11-28T06:43:00Z"/>
          <w:rFonts w:asciiTheme="minorHAnsi" w:eastAsiaTheme="minorEastAsia" w:hAnsiTheme="minorHAnsi" w:cstheme="minorBidi"/>
          <w:noProof/>
          <w:sz w:val="22"/>
          <w:szCs w:val="22"/>
          <w:lang w:val="en-ZA" w:eastAsia="en-ZA"/>
        </w:rPr>
      </w:pPr>
      <w:del w:id="1098" w:author="Mutali Nepfumbada" w:date="2022-11-28T06:43:00Z">
        <w:r w:rsidRPr="000D174D" w:rsidDel="000D174D">
          <w:rPr>
            <w:noProof/>
            <w:rPrChange w:id="1099" w:author="Mutali Nepfumbada" w:date="2022-11-28T06:43:00Z">
              <w:rPr>
                <w:rStyle w:val="Hyperlink"/>
                <w:noProof/>
              </w:rPr>
            </w:rPrChange>
          </w:rPr>
          <w:delText>Table 7</w:delText>
        </w:r>
        <w:r w:rsidRPr="000D174D" w:rsidDel="000D174D">
          <w:rPr>
            <w:noProof/>
            <w:rPrChange w:id="1100" w:author="Mutali Nepfumbada" w:date="2022-11-28T06:43:00Z">
              <w:rPr>
                <w:rStyle w:val="Hyperlink"/>
                <w:noProof/>
              </w:rPr>
            </w:rPrChange>
          </w:rPr>
          <w:noBreakHyphen/>
          <w:delText>2: Durbanville Irradiation Actual vs. Forecast</w:delText>
        </w:r>
        <w:r w:rsidDel="000D174D">
          <w:rPr>
            <w:noProof/>
            <w:webHidden/>
          </w:rPr>
          <w:tab/>
        </w:r>
        <w:r w:rsidR="001F3DEB" w:rsidDel="000D174D">
          <w:rPr>
            <w:noProof/>
            <w:webHidden/>
          </w:rPr>
          <w:delText>12</w:delText>
        </w:r>
      </w:del>
    </w:p>
    <w:p w14:paraId="29B895E4" w14:textId="743C7A06" w:rsidR="00CF4D8D" w:rsidDel="000D174D" w:rsidRDefault="00CF4D8D">
      <w:pPr>
        <w:pStyle w:val="TableofFigures"/>
        <w:tabs>
          <w:tab w:val="right" w:leader="dot" w:pos="9539"/>
        </w:tabs>
        <w:rPr>
          <w:del w:id="1101" w:author="Mutali Nepfumbada" w:date="2022-11-28T06:43:00Z"/>
          <w:rFonts w:asciiTheme="minorHAnsi" w:eastAsiaTheme="minorEastAsia" w:hAnsiTheme="minorHAnsi" w:cstheme="minorBidi"/>
          <w:noProof/>
          <w:sz w:val="22"/>
          <w:szCs w:val="22"/>
          <w:lang w:val="en-ZA" w:eastAsia="en-ZA"/>
        </w:rPr>
      </w:pPr>
      <w:del w:id="1102" w:author="Mutali Nepfumbada" w:date="2022-11-28T06:43:00Z">
        <w:r w:rsidRPr="000D174D" w:rsidDel="000D174D">
          <w:rPr>
            <w:noProof/>
            <w:rPrChange w:id="1103" w:author="Mutali Nepfumbada" w:date="2022-11-28T06:43:00Z">
              <w:rPr>
                <w:rStyle w:val="Hyperlink"/>
                <w:noProof/>
              </w:rPr>
            </w:rPrChange>
          </w:rPr>
          <w:delText>Table 7</w:delText>
        </w:r>
        <w:r w:rsidRPr="000D174D" w:rsidDel="000D174D">
          <w:rPr>
            <w:noProof/>
            <w:rPrChange w:id="1104" w:author="Mutali Nepfumbada" w:date="2022-11-28T06:43:00Z">
              <w:rPr>
                <w:rStyle w:val="Hyperlink"/>
                <w:noProof/>
              </w:rPr>
            </w:rPrChange>
          </w:rPr>
          <w:noBreakHyphen/>
          <w:delText>3: Durbanville Availability and Guaranteed</w:delText>
        </w:r>
        <w:r w:rsidDel="000D174D">
          <w:rPr>
            <w:noProof/>
            <w:webHidden/>
          </w:rPr>
          <w:tab/>
        </w:r>
        <w:r w:rsidR="001F3DEB" w:rsidDel="000D174D">
          <w:rPr>
            <w:noProof/>
            <w:webHidden/>
          </w:rPr>
          <w:delText>13</w:delText>
        </w:r>
      </w:del>
    </w:p>
    <w:p w14:paraId="295B085F" w14:textId="746FA3F4" w:rsidR="00CF4D8D" w:rsidDel="000D174D" w:rsidRDefault="00CF4D8D">
      <w:pPr>
        <w:pStyle w:val="TableofFigures"/>
        <w:tabs>
          <w:tab w:val="right" w:leader="dot" w:pos="9539"/>
        </w:tabs>
        <w:rPr>
          <w:del w:id="1105" w:author="Mutali Nepfumbada" w:date="2022-11-28T06:43:00Z"/>
          <w:rFonts w:asciiTheme="minorHAnsi" w:eastAsiaTheme="minorEastAsia" w:hAnsiTheme="minorHAnsi" w:cstheme="minorBidi"/>
          <w:noProof/>
          <w:sz w:val="22"/>
          <w:szCs w:val="22"/>
          <w:lang w:val="en-ZA" w:eastAsia="en-ZA"/>
        </w:rPr>
      </w:pPr>
      <w:del w:id="1106" w:author="Mutali Nepfumbada" w:date="2022-11-28T06:43:00Z">
        <w:r w:rsidRPr="000D174D" w:rsidDel="000D174D">
          <w:rPr>
            <w:noProof/>
            <w:rPrChange w:id="1107" w:author="Mutali Nepfumbada" w:date="2022-11-28T06:43:00Z">
              <w:rPr>
                <w:rStyle w:val="Hyperlink"/>
                <w:noProof/>
              </w:rPr>
            </w:rPrChange>
          </w:rPr>
          <w:delText>Table 7</w:delText>
        </w:r>
        <w:r w:rsidRPr="000D174D" w:rsidDel="000D174D">
          <w:rPr>
            <w:noProof/>
            <w:rPrChange w:id="1108" w:author="Mutali Nepfumbada" w:date="2022-11-28T06:43:00Z">
              <w:rPr>
                <w:rStyle w:val="Hyperlink"/>
                <w:noProof/>
              </w:rPr>
            </w:rPrChange>
          </w:rPr>
          <w:noBreakHyphen/>
          <w:delText>4: Durbanville PR and Forecast</w:delText>
        </w:r>
        <w:r w:rsidDel="000D174D">
          <w:rPr>
            <w:noProof/>
            <w:webHidden/>
          </w:rPr>
          <w:tab/>
        </w:r>
        <w:r w:rsidR="001F3DEB" w:rsidDel="000D174D">
          <w:rPr>
            <w:noProof/>
            <w:webHidden/>
          </w:rPr>
          <w:delText>14</w:delText>
        </w:r>
      </w:del>
    </w:p>
    <w:p w14:paraId="245CF55D" w14:textId="00776918" w:rsidR="00CF4D8D" w:rsidDel="000D174D" w:rsidRDefault="00CF4D8D">
      <w:pPr>
        <w:pStyle w:val="TableofFigures"/>
        <w:tabs>
          <w:tab w:val="right" w:leader="dot" w:pos="9539"/>
        </w:tabs>
        <w:rPr>
          <w:del w:id="1109" w:author="Mutali Nepfumbada" w:date="2022-11-28T06:43:00Z"/>
          <w:rFonts w:asciiTheme="minorHAnsi" w:eastAsiaTheme="minorEastAsia" w:hAnsiTheme="minorHAnsi" w:cstheme="minorBidi"/>
          <w:noProof/>
          <w:sz w:val="22"/>
          <w:szCs w:val="22"/>
          <w:lang w:val="en-ZA" w:eastAsia="en-ZA"/>
        </w:rPr>
      </w:pPr>
      <w:del w:id="1110" w:author="Mutali Nepfumbada" w:date="2022-11-28T06:43:00Z">
        <w:r w:rsidRPr="000D174D" w:rsidDel="000D174D">
          <w:rPr>
            <w:noProof/>
            <w:rPrChange w:id="1111" w:author="Mutali Nepfumbada" w:date="2022-11-28T06:43:00Z">
              <w:rPr>
                <w:rStyle w:val="Hyperlink"/>
                <w:noProof/>
              </w:rPr>
            </w:rPrChange>
          </w:rPr>
          <w:delText>Table 7</w:delText>
        </w:r>
        <w:r w:rsidRPr="000D174D" w:rsidDel="000D174D">
          <w:rPr>
            <w:noProof/>
            <w:rPrChange w:id="1112" w:author="Mutali Nepfumbada" w:date="2022-11-28T06:43:00Z">
              <w:rPr>
                <w:rStyle w:val="Hyperlink"/>
                <w:noProof/>
              </w:rPr>
            </w:rPrChange>
          </w:rPr>
          <w:noBreakHyphen/>
          <w:delText>5: Durbanville Production and Forecast</w:delText>
        </w:r>
        <w:r w:rsidDel="000D174D">
          <w:rPr>
            <w:noProof/>
            <w:webHidden/>
          </w:rPr>
          <w:tab/>
        </w:r>
        <w:r w:rsidR="001F3DEB" w:rsidDel="000D174D">
          <w:rPr>
            <w:noProof/>
            <w:webHidden/>
          </w:rPr>
          <w:delText>15</w:delText>
        </w:r>
      </w:del>
    </w:p>
    <w:p w14:paraId="1D3DA3E4" w14:textId="625BA8A7" w:rsidR="00CF4D8D" w:rsidDel="000D174D" w:rsidRDefault="00CF4D8D">
      <w:pPr>
        <w:pStyle w:val="TableofFigures"/>
        <w:tabs>
          <w:tab w:val="right" w:leader="dot" w:pos="9539"/>
        </w:tabs>
        <w:rPr>
          <w:del w:id="1113" w:author="Mutali Nepfumbada" w:date="2022-11-28T06:43:00Z"/>
          <w:rFonts w:asciiTheme="minorHAnsi" w:eastAsiaTheme="minorEastAsia" w:hAnsiTheme="minorHAnsi" w:cstheme="minorBidi"/>
          <w:noProof/>
          <w:sz w:val="22"/>
          <w:szCs w:val="22"/>
          <w:lang w:val="en-ZA" w:eastAsia="en-ZA"/>
        </w:rPr>
      </w:pPr>
      <w:del w:id="1114" w:author="Mutali Nepfumbada" w:date="2022-11-28T06:43:00Z">
        <w:r w:rsidRPr="000D174D" w:rsidDel="000D174D">
          <w:rPr>
            <w:noProof/>
            <w:rPrChange w:id="1115" w:author="Mutali Nepfumbada" w:date="2022-11-28T06:43:00Z">
              <w:rPr>
                <w:rStyle w:val="Hyperlink"/>
                <w:noProof/>
              </w:rPr>
            </w:rPrChange>
          </w:rPr>
          <w:delText>Table 8</w:delText>
        </w:r>
        <w:r w:rsidRPr="000D174D" w:rsidDel="000D174D">
          <w:rPr>
            <w:noProof/>
            <w:rPrChange w:id="1116" w:author="Mutali Nepfumbada" w:date="2022-11-28T06:43:00Z">
              <w:rPr>
                <w:rStyle w:val="Hyperlink"/>
                <w:noProof/>
              </w:rPr>
            </w:rPrChange>
          </w:rPr>
          <w:noBreakHyphen/>
          <w:delText>1: Midstream Project Overview</w:delText>
        </w:r>
        <w:r w:rsidDel="000D174D">
          <w:rPr>
            <w:noProof/>
            <w:webHidden/>
          </w:rPr>
          <w:tab/>
        </w:r>
        <w:r w:rsidR="001F3DEB" w:rsidDel="000D174D">
          <w:rPr>
            <w:noProof/>
            <w:webHidden/>
          </w:rPr>
          <w:delText>17</w:delText>
        </w:r>
      </w:del>
    </w:p>
    <w:p w14:paraId="60C510A8" w14:textId="346FBD79" w:rsidR="00CF4D8D" w:rsidDel="000D174D" w:rsidRDefault="00CF4D8D">
      <w:pPr>
        <w:pStyle w:val="TableofFigures"/>
        <w:tabs>
          <w:tab w:val="right" w:leader="dot" w:pos="9539"/>
        </w:tabs>
        <w:rPr>
          <w:del w:id="1117" w:author="Mutali Nepfumbada" w:date="2022-11-28T06:43:00Z"/>
          <w:rFonts w:asciiTheme="minorHAnsi" w:eastAsiaTheme="minorEastAsia" w:hAnsiTheme="minorHAnsi" w:cstheme="minorBidi"/>
          <w:noProof/>
          <w:sz w:val="22"/>
          <w:szCs w:val="22"/>
          <w:lang w:val="en-ZA" w:eastAsia="en-ZA"/>
        </w:rPr>
      </w:pPr>
      <w:del w:id="1118" w:author="Mutali Nepfumbada" w:date="2022-11-28T06:43:00Z">
        <w:r w:rsidRPr="000D174D" w:rsidDel="000D174D">
          <w:rPr>
            <w:noProof/>
            <w:rPrChange w:id="1119" w:author="Mutali Nepfumbada" w:date="2022-11-28T06:43:00Z">
              <w:rPr>
                <w:rStyle w:val="Hyperlink"/>
                <w:noProof/>
              </w:rPr>
            </w:rPrChange>
          </w:rPr>
          <w:delText>Table 8</w:delText>
        </w:r>
        <w:r w:rsidRPr="000D174D" w:rsidDel="000D174D">
          <w:rPr>
            <w:noProof/>
            <w:rPrChange w:id="1120" w:author="Mutali Nepfumbada" w:date="2022-11-28T06:43:00Z">
              <w:rPr>
                <w:rStyle w:val="Hyperlink"/>
                <w:noProof/>
              </w:rPr>
            </w:rPrChange>
          </w:rPr>
          <w:noBreakHyphen/>
          <w:delText>2: Midstream Irradiation and Forecast</w:delText>
        </w:r>
        <w:r w:rsidDel="000D174D">
          <w:rPr>
            <w:noProof/>
            <w:webHidden/>
          </w:rPr>
          <w:tab/>
        </w:r>
        <w:r w:rsidR="001F3DEB" w:rsidDel="000D174D">
          <w:rPr>
            <w:noProof/>
            <w:webHidden/>
          </w:rPr>
          <w:delText>18</w:delText>
        </w:r>
      </w:del>
    </w:p>
    <w:p w14:paraId="031CEB08" w14:textId="77DF4543" w:rsidR="00CF4D8D" w:rsidDel="000D174D" w:rsidRDefault="00CF4D8D">
      <w:pPr>
        <w:pStyle w:val="TableofFigures"/>
        <w:tabs>
          <w:tab w:val="right" w:leader="dot" w:pos="9539"/>
        </w:tabs>
        <w:rPr>
          <w:del w:id="1121" w:author="Mutali Nepfumbada" w:date="2022-11-28T06:43:00Z"/>
          <w:rFonts w:asciiTheme="minorHAnsi" w:eastAsiaTheme="minorEastAsia" w:hAnsiTheme="minorHAnsi" w:cstheme="minorBidi"/>
          <w:noProof/>
          <w:sz w:val="22"/>
          <w:szCs w:val="22"/>
          <w:lang w:val="en-ZA" w:eastAsia="en-ZA"/>
        </w:rPr>
      </w:pPr>
      <w:del w:id="1122" w:author="Mutali Nepfumbada" w:date="2022-11-28T06:43:00Z">
        <w:r w:rsidRPr="000D174D" w:rsidDel="000D174D">
          <w:rPr>
            <w:noProof/>
            <w:rPrChange w:id="1123" w:author="Mutali Nepfumbada" w:date="2022-11-28T06:43:00Z">
              <w:rPr>
                <w:rStyle w:val="Hyperlink"/>
                <w:noProof/>
              </w:rPr>
            </w:rPrChange>
          </w:rPr>
          <w:delText>Table 8</w:delText>
        </w:r>
        <w:r w:rsidRPr="000D174D" w:rsidDel="000D174D">
          <w:rPr>
            <w:noProof/>
            <w:rPrChange w:id="1124" w:author="Mutali Nepfumbada" w:date="2022-11-28T06:43:00Z">
              <w:rPr>
                <w:rStyle w:val="Hyperlink"/>
                <w:noProof/>
              </w:rPr>
            </w:rPrChange>
          </w:rPr>
          <w:noBreakHyphen/>
          <w:delText>3: Midstream Availability and Guaranteed</w:delText>
        </w:r>
        <w:r w:rsidDel="000D174D">
          <w:rPr>
            <w:noProof/>
            <w:webHidden/>
          </w:rPr>
          <w:tab/>
        </w:r>
        <w:r w:rsidR="001F3DEB" w:rsidDel="000D174D">
          <w:rPr>
            <w:noProof/>
            <w:webHidden/>
          </w:rPr>
          <w:delText>19</w:delText>
        </w:r>
      </w:del>
    </w:p>
    <w:p w14:paraId="077137E6" w14:textId="5294F452" w:rsidR="00CF4D8D" w:rsidDel="000D174D" w:rsidRDefault="00CF4D8D">
      <w:pPr>
        <w:pStyle w:val="TableofFigures"/>
        <w:tabs>
          <w:tab w:val="right" w:leader="dot" w:pos="9539"/>
        </w:tabs>
        <w:rPr>
          <w:del w:id="1125" w:author="Mutali Nepfumbada" w:date="2022-11-28T06:43:00Z"/>
          <w:rFonts w:asciiTheme="minorHAnsi" w:eastAsiaTheme="minorEastAsia" w:hAnsiTheme="minorHAnsi" w:cstheme="minorBidi"/>
          <w:noProof/>
          <w:sz w:val="22"/>
          <w:szCs w:val="22"/>
          <w:lang w:val="en-ZA" w:eastAsia="en-ZA"/>
        </w:rPr>
      </w:pPr>
      <w:del w:id="1126" w:author="Mutali Nepfumbada" w:date="2022-11-28T06:43:00Z">
        <w:r w:rsidRPr="000D174D" w:rsidDel="000D174D">
          <w:rPr>
            <w:noProof/>
            <w:rPrChange w:id="1127" w:author="Mutali Nepfumbada" w:date="2022-11-28T06:43:00Z">
              <w:rPr>
                <w:rStyle w:val="Hyperlink"/>
                <w:noProof/>
              </w:rPr>
            </w:rPrChange>
          </w:rPr>
          <w:delText>Table 8</w:delText>
        </w:r>
        <w:r w:rsidRPr="000D174D" w:rsidDel="000D174D">
          <w:rPr>
            <w:noProof/>
            <w:rPrChange w:id="1128" w:author="Mutali Nepfumbada" w:date="2022-11-28T06:43:00Z">
              <w:rPr>
                <w:rStyle w:val="Hyperlink"/>
                <w:noProof/>
              </w:rPr>
            </w:rPrChange>
          </w:rPr>
          <w:noBreakHyphen/>
          <w:delText>4: Midstream PR and Forecast</w:delText>
        </w:r>
        <w:r w:rsidDel="000D174D">
          <w:rPr>
            <w:noProof/>
            <w:webHidden/>
          </w:rPr>
          <w:tab/>
        </w:r>
        <w:r w:rsidR="001F3DEB" w:rsidDel="000D174D">
          <w:rPr>
            <w:noProof/>
            <w:webHidden/>
          </w:rPr>
          <w:delText>20</w:delText>
        </w:r>
      </w:del>
    </w:p>
    <w:p w14:paraId="1D7A298F" w14:textId="3EE06CDF" w:rsidR="00CF4D8D" w:rsidDel="000D174D" w:rsidRDefault="00CF4D8D">
      <w:pPr>
        <w:pStyle w:val="TableofFigures"/>
        <w:tabs>
          <w:tab w:val="right" w:leader="dot" w:pos="9539"/>
        </w:tabs>
        <w:rPr>
          <w:del w:id="1129" w:author="Mutali Nepfumbada" w:date="2022-11-28T06:43:00Z"/>
          <w:rFonts w:asciiTheme="minorHAnsi" w:eastAsiaTheme="minorEastAsia" w:hAnsiTheme="minorHAnsi" w:cstheme="minorBidi"/>
          <w:noProof/>
          <w:sz w:val="22"/>
          <w:szCs w:val="22"/>
          <w:lang w:val="en-ZA" w:eastAsia="en-ZA"/>
        </w:rPr>
      </w:pPr>
      <w:del w:id="1130" w:author="Mutali Nepfumbada" w:date="2022-11-28T06:43:00Z">
        <w:r w:rsidRPr="000D174D" w:rsidDel="000D174D">
          <w:rPr>
            <w:noProof/>
            <w:rPrChange w:id="1131" w:author="Mutali Nepfumbada" w:date="2022-11-28T06:43:00Z">
              <w:rPr>
                <w:rStyle w:val="Hyperlink"/>
                <w:noProof/>
              </w:rPr>
            </w:rPrChange>
          </w:rPr>
          <w:delText>Table 8</w:delText>
        </w:r>
        <w:r w:rsidRPr="000D174D" w:rsidDel="000D174D">
          <w:rPr>
            <w:noProof/>
            <w:rPrChange w:id="1132" w:author="Mutali Nepfumbada" w:date="2022-11-28T06:43:00Z">
              <w:rPr>
                <w:rStyle w:val="Hyperlink"/>
                <w:noProof/>
              </w:rPr>
            </w:rPrChange>
          </w:rPr>
          <w:noBreakHyphen/>
          <w:delText>5: Midstream Production and Forecast</w:delText>
        </w:r>
        <w:r w:rsidDel="000D174D">
          <w:rPr>
            <w:noProof/>
            <w:webHidden/>
          </w:rPr>
          <w:tab/>
        </w:r>
        <w:r w:rsidR="001F3DEB" w:rsidDel="000D174D">
          <w:rPr>
            <w:noProof/>
            <w:webHidden/>
          </w:rPr>
          <w:delText>21</w:delText>
        </w:r>
      </w:del>
    </w:p>
    <w:p w14:paraId="7299037E" w14:textId="516362B6" w:rsidR="00CF4D8D" w:rsidDel="000D174D" w:rsidRDefault="00CF4D8D">
      <w:pPr>
        <w:pStyle w:val="TableofFigures"/>
        <w:tabs>
          <w:tab w:val="right" w:leader="dot" w:pos="9539"/>
        </w:tabs>
        <w:rPr>
          <w:del w:id="1133" w:author="Mutali Nepfumbada" w:date="2022-11-28T06:43:00Z"/>
          <w:rFonts w:asciiTheme="minorHAnsi" w:eastAsiaTheme="minorEastAsia" w:hAnsiTheme="minorHAnsi" w:cstheme="minorBidi"/>
          <w:noProof/>
          <w:sz w:val="22"/>
          <w:szCs w:val="22"/>
          <w:lang w:val="en-ZA" w:eastAsia="en-ZA"/>
        </w:rPr>
      </w:pPr>
      <w:del w:id="1134" w:author="Mutali Nepfumbada" w:date="2022-11-28T06:43:00Z">
        <w:r w:rsidRPr="000D174D" w:rsidDel="000D174D">
          <w:rPr>
            <w:noProof/>
            <w:rPrChange w:id="1135" w:author="Mutali Nepfumbada" w:date="2022-11-28T06:43:00Z">
              <w:rPr>
                <w:rStyle w:val="Hyperlink"/>
                <w:noProof/>
              </w:rPr>
            </w:rPrChange>
          </w:rPr>
          <w:delText>Table 9</w:delText>
        </w:r>
        <w:r w:rsidRPr="000D174D" w:rsidDel="000D174D">
          <w:rPr>
            <w:noProof/>
            <w:rPrChange w:id="1136" w:author="Mutali Nepfumbada" w:date="2022-11-28T06:43:00Z">
              <w:rPr>
                <w:rStyle w:val="Hyperlink"/>
                <w:noProof/>
              </w:rPr>
            </w:rPrChange>
          </w:rPr>
          <w:noBreakHyphen/>
          <w:delText>1: Hermanus Project Overview</w:delText>
        </w:r>
        <w:r w:rsidDel="000D174D">
          <w:rPr>
            <w:noProof/>
            <w:webHidden/>
          </w:rPr>
          <w:tab/>
        </w:r>
        <w:r w:rsidR="001F3DEB" w:rsidDel="000D174D">
          <w:rPr>
            <w:noProof/>
            <w:webHidden/>
          </w:rPr>
          <w:delText>23</w:delText>
        </w:r>
      </w:del>
    </w:p>
    <w:p w14:paraId="7327DE56" w14:textId="6381BF7D" w:rsidR="00CF4D8D" w:rsidDel="000D174D" w:rsidRDefault="00CF4D8D">
      <w:pPr>
        <w:pStyle w:val="TableofFigures"/>
        <w:tabs>
          <w:tab w:val="right" w:leader="dot" w:pos="9539"/>
        </w:tabs>
        <w:rPr>
          <w:del w:id="1137" w:author="Mutali Nepfumbada" w:date="2022-11-28T06:43:00Z"/>
          <w:rFonts w:asciiTheme="minorHAnsi" w:eastAsiaTheme="minorEastAsia" w:hAnsiTheme="minorHAnsi" w:cstheme="minorBidi"/>
          <w:noProof/>
          <w:sz w:val="22"/>
          <w:szCs w:val="22"/>
          <w:lang w:val="en-ZA" w:eastAsia="en-ZA"/>
        </w:rPr>
      </w:pPr>
      <w:del w:id="1138" w:author="Mutali Nepfumbada" w:date="2022-11-28T06:43:00Z">
        <w:r w:rsidRPr="000D174D" w:rsidDel="000D174D">
          <w:rPr>
            <w:noProof/>
            <w:rPrChange w:id="1139" w:author="Mutali Nepfumbada" w:date="2022-11-28T06:43:00Z">
              <w:rPr>
                <w:rStyle w:val="Hyperlink"/>
                <w:noProof/>
              </w:rPr>
            </w:rPrChange>
          </w:rPr>
          <w:delText>Table 9</w:delText>
        </w:r>
        <w:r w:rsidRPr="000D174D" w:rsidDel="000D174D">
          <w:rPr>
            <w:noProof/>
            <w:rPrChange w:id="1140" w:author="Mutali Nepfumbada" w:date="2022-11-28T06:43:00Z">
              <w:rPr>
                <w:rStyle w:val="Hyperlink"/>
                <w:noProof/>
              </w:rPr>
            </w:rPrChange>
          </w:rPr>
          <w:noBreakHyphen/>
          <w:delText>2: Hermanus irradiation and Forecast</w:delText>
        </w:r>
        <w:r w:rsidDel="000D174D">
          <w:rPr>
            <w:noProof/>
            <w:webHidden/>
          </w:rPr>
          <w:tab/>
        </w:r>
        <w:r w:rsidR="001F3DEB" w:rsidDel="000D174D">
          <w:rPr>
            <w:noProof/>
            <w:webHidden/>
          </w:rPr>
          <w:delText>24</w:delText>
        </w:r>
      </w:del>
    </w:p>
    <w:p w14:paraId="5B897E81" w14:textId="672AF2ED" w:rsidR="00CF4D8D" w:rsidDel="000D174D" w:rsidRDefault="00CF4D8D">
      <w:pPr>
        <w:pStyle w:val="TableofFigures"/>
        <w:tabs>
          <w:tab w:val="right" w:leader="dot" w:pos="9539"/>
        </w:tabs>
        <w:rPr>
          <w:del w:id="1141" w:author="Mutali Nepfumbada" w:date="2022-11-28T06:43:00Z"/>
          <w:rFonts w:asciiTheme="minorHAnsi" w:eastAsiaTheme="minorEastAsia" w:hAnsiTheme="minorHAnsi" w:cstheme="minorBidi"/>
          <w:noProof/>
          <w:sz w:val="22"/>
          <w:szCs w:val="22"/>
          <w:lang w:val="en-ZA" w:eastAsia="en-ZA"/>
        </w:rPr>
      </w:pPr>
      <w:del w:id="1142" w:author="Mutali Nepfumbada" w:date="2022-11-28T06:43:00Z">
        <w:r w:rsidRPr="000D174D" w:rsidDel="000D174D">
          <w:rPr>
            <w:noProof/>
            <w:rPrChange w:id="1143" w:author="Mutali Nepfumbada" w:date="2022-11-28T06:43:00Z">
              <w:rPr>
                <w:rStyle w:val="Hyperlink"/>
                <w:noProof/>
              </w:rPr>
            </w:rPrChange>
          </w:rPr>
          <w:delText>Table 9</w:delText>
        </w:r>
        <w:r w:rsidRPr="000D174D" w:rsidDel="000D174D">
          <w:rPr>
            <w:noProof/>
            <w:rPrChange w:id="1144" w:author="Mutali Nepfumbada" w:date="2022-11-28T06:43:00Z">
              <w:rPr>
                <w:rStyle w:val="Hyperlink"/>
                <w:noProof/>
              </w:rPr>
            </w:rPrChange>
          </w:rPr>
          <w:noBreakHyphen/>
          <w:delText>3: Hermanus Availability and Forecast</w:delText>
        </w:r>
        <w:r w:rsidDel="000D174D">
          <w:rPr>
            <w:noProof/>
            <w:webHidden/>
          </w:rPr>
          <w:tab/>
        </w:r>
        <w:r w:rsidR="001F3DEB" w:rsidDel="000D174D">
          <w:rPr>
            <w:noProof/>
            <w:webHidden/>
          </w:rPr>
          <w:delText>25</w:delText>
        </w:r>
      </w:del>
    </w:p>
    <w:p w14:paraId="44C6FF0B" w14:textId="6D79D35B" w:rsidR="00CF4D8D" w:rsidDel="000D174D" w:rsidRDefault="00CF4D8D">
      <w:pPr>
        <w:pStyle w:val="TableofFigures"/>
        <w:tabs>
          <w:tab w:val="right" w:leader="dot" w:pos="9539"/>
        </w:tabs>
        <w:rPr>
          <w:del w:id="1145" w:author="Mutali Nepfumbada" w:date="2022-11-28T06:43:00Z"/>
          <w:rFonts w:asciiTheme="minorHAnsi" w:eastAsiaTheme="minorEastAsia" w:hAnsiTheme="minorHAnsi" w:cstheme="minorBidi"/>
          <w:noProof/>
          <w:sz w:val="22"/>
          <w:szCs w:val="22"/>
          <w:lang w:val="en-ZA" w:eastAsia="en-ZA"/>
        </w:rPr>
      </w:pPr>
      <w:del w:id="1146" w:author="Mutali Nepfumbada" w:date="2022-11-28T06:43:00Z">
        <w:r w:rsidRPr="000D174D" w:rsidDel="000D174D">
          <w:rPr>
            <w:noProof/>
            <w:rPrChange w:id="1147" w:author="Mutali Nepfumbada" w:date="2022-11-28T06:43:00Z">
              <w:rPr>
                <w:rStyle w:val="Hyperlink"/>
                <w:noProof/>
              </w:rPr>
            </w:rPrChange>
          </w:rPr>
          <w:delText>Table 9</w:delText>
        </w:r>
        <w:r w:rsidRPr="000D174D" w:rsidDel="000D174D">
          <w:rPr>
            <w:noProof/>
            <w:rPrChange w:id="1148" w:author="Mutali Nepfumbada" w:date="2022-11-28T06:43:00Z">
              <w:rPr>
                <w:rStyle w:val="Hyperlink"/>
                <w:noProof/>
              </w:rPr>
            </w:rPrChange>
          </w:rPr>
          <w:noBreakHyphen/>
          <w:delText>4: Hermanus PR and Forecast</w:delText>
        </w:r>
        <w:r w:rsidDel="000D174D">
          <w:rPr>
            <w:noProof/>
            <w:webHidden/>
          </w:rPr>
          <w:tab/>
        </w:r>
        <w:r w:rsidR="001F3DEB" w:rsidDel="000D174D">
          <w:rPr>
            <w:noProof/>
            <w:webHidden/>
          </w:rPr>
          <w:delText>26</w:delText>
        </w:r>
      </w:del>
    </w:p>
    <w:p w14:paraId="21331D38" w14:textId="6F230ECD" w:rsidR="00CF4D8D" w:rsidDel="000D174D" w:rsidRDefault="00CF4D8D">
      <w:pPr>
        <w:pStyle w:val="TableofFigures"/>
        <w:tabs>
          <w:tab w:val="right" w:leader="dot" w:pos="9539"/>
        </w:tabs>
        <w:rPr>
          <w:del w:id="1149" w:author="Mutali Nepfumbada" w:date="2022-11-28T06:43:00Z"/>
          <w:rFonts w:asciiTheme="minorHAnsi" w:eastAsiaTheme="minorEastAsia" w:hAnsiTheme="minorHAnsi" w:cstheme="minorBidi"/>
          <w:noProof/>
          <w:sz w:val="22"/>
          <w:szCs w:val="22"/>
          <w:lang w:val="en-ZA" w:eastAsia="en-ZA"/>
        </w:rPr>
      </w:pPr>
      <w:del w:id="1150" w:author="Mutali Nepfumbada" w:date="2022-11-28T06:43:00Z">
        <w:r w:rsidRPr="000D174D" w:rsidDel="000D174D">
          <w:rPr>
            <w:i/>
            <w:iCs/>
            <w:noProof/>
            <w:rPrChange w:id="1151" w:author="Mutali Nepfumbada" w:date="2022-11-28T06:43:00Z">
              <w:rPr>
                <w:rStyle w:val="Hyperlink"/>
                <w:i/>
                <w:iCs/>
                <w:noProof/>
              </w:rPr>
            </w:rPrChange>
          </w:rPr>
          <w:delText>Table 9</w:delText>
        </w:r>
        <w:r w:rsidRPr="000D174D" w:rsidDel="000D174D">
          <w:rPr>
            <w:i/>
            <w:iCs/>
            <w:noProof/>
            <w:rPrChange w:id="1152" w:author="Mutali Nepfumbada" w:date="2022-11-28T06:43:00Z">
              <w:rPr>
                <w:rStyle w:val="Hyperlink"/>
                <w:i/>
                <w:iCs/>
                <w:noProof/>
              </w:rPr>
            </w:rPrChange>
          </w:rPr>
          <w:noBreakHyphen/>
          <w:delText>5: Hermanus Production and Forecast</w:delText>
        </w:r>
        <w:r w:rsidDel="000D174D">
          <w:rPr>
            <w:noProof/>
            <w:webHidden/>
          </w:rPr>
          <w:tab/>
        </w:r>
        <w:r w:rsidR="001F3DEB" w:rsidDel="000D174D">
          <w:rPr>
            <w:noProof/>
            <w:webHidden/>
          </w:rPr>
          <w:delText>27</w:delText>
        </w:r>
      </w:del>
    </w:p>
    <w:p w14:paraId="40F4A71D" w14:textId="4FC09282" w:rsidR="00CF4D8D" w:rsidDel="000D174D" w:rsidRDefault="00CF4D8D">
      <w:pPr>
        <w:pStyle w:val="TableofFigures"/>
        <w:tabs>
          <w:tab w:val="right" w:leader="dot" w:pos="9539"/>
        </w:tabs>
        <w:rPr>
          <w:del w:id="1153" w:author="Mutali Nepfumbada" w:date="2022-11-28T06:43:00Z"/>
          <w:rFonts w:asciiTheme="minorHAnsi" w:eastAsiaTheme="minorEastAsia" w:hAnsiTheme="minorHAnsi" w:cstheme="minorBidi"/>
          <w:noProof/>
          <w:sz w:val="22"/>
          <w:szCs w:val="22"/>
          <w:lang w:val="en-ZA" w:eastAsia="en-ZA"/>
        </w:rPr>
      </w:pPr>
      <w:del w:id="1154" w:author="Mutali Nepfumbada" w:date="2022-11-28T06:43:00Z">
        <w:r w:rsidRPr="000D174D" w:rsidDel="000D174D">
          <w:rPr>
            <w:noProof/>
            <w:rPrChange w:id="1155" w:author="Mutali Nepfumbada" w:date="2022-11-28T06:43:00Z">
              <w:rPr>
                <w:rStyle w:val="Hyperlink"/>
                <w:noProof/>
              </w:rPr>
            </w:rPrChange>
          </w:rPr>
          <w:delText>Table 10</w:delText>
        </w:r>
        <w:r w:rsidRPr="000D174D" w:rsidDel="000D174D">
          <w:rPr>
            <w:noProof/>
            <w:rPrChange w:id="1156" w:author="Mutali Nepfumbada" w:date="2022-11-28T06:43:00Z">
              <w:rPr>
                <w:rStyle w:val="Hyperlink"/>
                <w:noProof/>
              </w:rPr>
            </w:rPrChange>
          </w:rPr>
          <w:noBreakHyphen/>
          <w:delText>1: Vergelegen Project Overview</w:delText>
        </w:r>
        <w:r w:rsidDel="000D174D">
          <w:rPr>
            <w:noProof/>
            <w:webHidden/>
          </w:rPr>
          <w:tab/>
        </w:r>
        <w:r w:rsidR="001F3DEB" w:rsidDel="000D174D">
          <w:rPr>
            <w:noProof/>
            <w:webHidden/>
          </w:rPr>
          <w:delText>29</w:delText>
        </w:r>
      </w:del>
    </w:p>
    <w:p w14:paraId="04BBDF1A" w14:textId="5A97B6E8" w:rsidR="00CF4D8D" w:rsidDel="000D174D" w:rsidRDefault="00CF4D8D">
      <w:pPr>
        <w:pStyle w:val="TableofFigures"/>
        <w:tabs>
          <w:tab w:val="right" w:leader="dot" w:pos="9539"/>
        </w:tabs>
        <w:rPr>
          <w:del w:id="1157" w:author="Mutali Nepfumbada" w:date="2022-11-28T06:43:00Z"/>
          <w:rFonts w:asciiTheme="minorHAnsi" w:eastAsiaTheme="minorEastAsia" w:hAnsiTheme="minorHAnsi" w:cstheme="minorBidi"/>
          <w:noProof/>
          <w:sz w:val="22"/>
          <w:szCs w:val="22"/>
          <w:lang w:val="en-ZA" w:eastAsia="en-ZA"/>
        </w:rPr>
      </w:pPr>
      <w:del w:id="1158" w:author="Mutali Nepfumbada" w:date="2022-11-28T06:43:00Z">
        <w:r w:rsidRPr="000D174D" w:rsidDel="000D174D">
          <w:rPr>
            <w:noProof/>
            <w:rPrChange w:id="1159" w:author="Mutali Nepfumbada" w:date="2022-11-28T06:43:00Z">
              <w:rPr>
                <w:rStyle w:val="Hyperlink"/>
                <w:noProof/>
              </w:rPr>
            </w:rPrChange>
          </w:rPr>
          <w:delText>Table 10</w:delText>
        </w:r>
        <w:r w:rsidRPr="000D174D" w:rsidDel="000D174D">
          <w:rPr>
            <w:noProof/>
            <w:rPrChange w:id="1160" w:author="Mutali Nepfumbada" w:date="2022-11-28T06:43:00Z">
              <w:rPr>
                <w:rStyle w:val="Hyperlink"/>
                <w:noProof/>
              </w:rPr>
            </w:rPrChange>
          </w:rPr>
          <w:noBreakHyphen/>
          <w:delText>2: Vergelegen irradiation and Forecast</w:delText>
        </w:r>
        <w:r w:rsidDel="000D174D">
          <w:rPr>
            <w:noProof/>
            <w:webHidden/>
          </w:rPr>
          <w:tab/>
        </w:r>
        <w:r w:rsidR="001F3DEB" w:rsidDel="000D174D">
          <w:rPr>
            <w:noProof/>
            <w:webHidden/>
          </w:rPr>
          <w:delText>30</w:delText>
        </w:r>
      </w:del>
    </w:p>
    <w:p w14:paraId="366A9A93" w14:textId="69820855" w:rsidR="00CF4D8D" w:rsidDel="000D174D" w:rsidRDefault="00CF4D8D">
      <w:pPr>
        <w:pStyle w:val="TableofFigures"/>
        <w:tabs>
          <w:tab w:val="right" w:leader="dot" w:pos="9539"/>
        </w:tabs>
        <w:rPr>
          <w:del w:id="1161" w:author="Mutali Nepfumbada" w:date="2022-11-28T06:43:00Z"/>
          <w:rFonts w:asciiTheme="minorHAnsi" w:eastAsiaTheme="minorEastAsia" w:hAnsiTheme="minorHAnsi" w:cstheme="minorBidi"/>
          <w:noProof/>
          <w:sz w:val="22"/>
          <w:szCs w:val="22"/>
          <w:lang w:val="en-ZA" w:eastAsia="en-ZA"/>
        </w:rPr>
      </w:pPr>
      <w:del w:id="1162" w:author="Mutali Nepfumbada" w:date="2022-11-28T06:43:00Z">
        <w:r w:rsidRPr="000D174D" w:rsidDel="000D174D">
          <w:rPr>
            <w:noProof/>
            <w:rPrChange w:id="1163" w:author="Mutali Nepfumbada" w:date="2022-11-28T06:43:00Z">
              <w:rPr>
                <w:rStyle w:val="Hyperlink"/>
                <w:noProof/>
              </w:rPr>
            </w:rPrChange>
          </w:rPr>
          <w:delText>Table 10</w:delText>
        </w:r>
        <w:r w:rsidRPr="000D174D" w:rsidDel="000D174D">
          <w:rPr>
            <w:noProof/>
            <w:rPrChange w:id="1164" w:author="Mutali Nepfumbada" w:date="2022-11-28T06:43:00Z">
              <w:rPr>
                <w:rStyle w:val="Hyperlink"/>
                <w:noProof/>
              </w:rPr>
            </w:rPrChange>
          </w:rPr>
          <w:noBreakHyphen/>
          <w:delText>3: Vergelegen Availability and Guaranteed</w:delText>
        </w:r>
        <w:r w:rsidDel="000D174D">
          <w:rPr>
            <w:noProof/>
            <w:webHidden/>
          </w:rPr>
          <w:tab/>
        </w:r>
        <w:r w:rsidR="001F3DEB" w:rsidDel="000D174D">
          <w:rPr>
            <w:noProof/>
            <w:webHidden/>
          </w:rPr>
          <w:delText>31</w:delText>
        </w:r>
      </w:del>
    </w:p>
    <w:p w14:paraId="32B8C0BC" w14:textId="4857157C" w:rsidR="00CF4D8D" w:rsidDel="000D174D" w:rsidRDefault="00CF4D8D">
      <w:pPr>
        <w:pStyle w:val="TableofFigures"/>
        <w:tabs>
          <w:tab w:val="right" w:leader="dot" w:pos="9539"/>
        </w:tabs>
        <w:rPr>
          <w:del w:id="1165" w:author="Mutali Nepfumbada" w:date="2022-11-28T06:43:00Z"/>
          <w:rFonts w:asciiTheme="minorHAnsi" w:eastAsiaTheme="minorEastAsia" w:hAnsiTheme="minorHAnsi" w:cstheme="minorBidi"/>
          <w:noProof/>
          <w:sz w:val="22"/>
          <w:szCs w:val="22"/>
          <w:lang w:val="en-ZA" w:eastAsia="en-ZA"/>
        </w:rPr>
      </w:pPr>
      <w:del w:id="1166" w:author="Mutali Nepfumbada" w:date="2022-11-28T06:43:00Z">
        <w:r w:rsidRPr="000D174D" w:rsidDel="000D174D">
          <w:rPr>
            <w:noProof/>
            <w:rPrChange w:id="1167" w:author="Mutali Nepfumbada" w:date="2022-11-28T06:43:00Z">
              <w:rPr>
                <w:rStyle w:val="Hyperlink"/>
                <w:noProof/>
              </w:rPr>
            </w:rPrChange>
          </w:rPr>
          <w:delText>Table 10</w:delText>
        </w:r>
        <w:r w:rsidRPr="000D174D" w:rsidDel="000D174D">
          <w:rPr>
            <w:noProof/>
            <w:rPrChange w:id="1168" w:author="Mutali Nepfumbada" w:date="2022-11-28T06:43:00Z">
              <w:rPr>
                <w:rStyle w:val="Hyperlink"/>
                <w:noProof/>
              </w:rPr>
            </w:rPrChange>
          </w:rPr>
          <w:noBreakHyphen/>
          <w:delText>4: Vergelegen PR and Forecast</w:delText>
        </w:r>
        <w:r w:rsidDel="000D174D">
          <w:rPr>
            <w:noProof/>
            <w:webHidden/>
          </w:rPr>
          <w:tab/>
        </w:r>
        <w:r w:rsidR="001F3DEB" w:rsidDel="000D174D">
          <w:rPr>
            <w:noProof/>
            <w:webHidden/>
          </w:rPr>
          <w:delText>32</w:delText>
        </w:r>
      </w:del>
    </w:p>
    <w:p w14:paraId="74C6C323" w14:textId="595069AA" w:rsidR="00CF4D8D" w:rsidDel="000D174D" w:rsidRDefault="00CF4D8D">
      <w:pPr>
        <w:pStyle w:val="TableofFigures"/>
        <w:tabs>
          <w:tab w:val="right" w:leader="dot" w:pos="9539"/>
        </w:tabs>
        <w:rPr>
          <w:del w:id="1169" w:author="Mutali Nepfumbada" w:date="2022-11-28T06:43:00Z"/>
          <w:rFonts w:asciiTheme="minorHAnsi" w:eastAsiaTheme="minorEastAsia" w:hAnsiTheme="minorHAnsi" w:cstheme="minorBidi"/>
          <w:noProof/>
          <w:sz w:val="22"/>
          <w:szCs w:val="22"/>
          <w:lang w:val="en-ZA" w:eastAsia="en-ZA"/>
        </w:rPr>
      </w:pPr>
      <w:del w:id="1170" w:author="Mutali Nepfumbada" w:date="2022-11-28T06:43:00Z">
        <w:r w:rsidRPr="000D174D" w:rsidDel="000D174D">
          <w:rPr>
            <w:i/>
            <w:iCs/>
            <w:noProof/>
            <w:rPrChange w:id="1171" w:author="Mutali Nepfumbada" w:date="2022-11-28T06:43:00Z">
              <w:rPr>
                <w:rStyle w:val="Hyperlink"/>
                <w:i/>
                <w:iCs/>
                <w:noProof/>
              </w:rPr>
            </w:rPrChange>
          </w:rPr>
          <w:delText>Table 10</w:delText>
        </w:r>
        <w:r w:rsidRPr="000D174D" w:rsidDel="000D174D">
          <w:rPr>
            <w:i/>
            <w:iCs/>
            <w:noProof/>
            <w:rPrChange w:id="1172" w:author="Mutali Nepfumbada" w:date="2022-11-28T06:43:00Z">
              <w:rPr>
                <w:rStyle w:val="Hyperlink"/>
                <w:i/>
                <w:iCs/>
                <w:noProof/>
              </w:rPr>
            </w:rPrChange>
          </w:rPr>
          <w:noBreakHyphen/>
          <w:delText>5: Vergelegen Production and Forecast</w:delText>
        </w:r>
        <w:r w:rsidDel="000D174D">
          <w:rPr>
            <w:noProof/>
            <w:webHidden/>
          </w:rPr>
          <w:tab/>
        </w:r>
        <w:r w:rsidR="001F3DEB" w:rsidDel="000D174D">
          <w:rPr>
            <w:noProof/>
            <w:webHidden/>
          </w:rPr>
          <w:delText>33</w:delText>
        </w:r>
      </w:del>
    </w:p>
    <w:p w14:paraId="08390390" w14:textId="39954497" w:rsidR="00CF4D8D" w:rsidDel="000D174D" w:rsidRDefault="00CF4D8D">
      <w:pPr>
        <w:pStyle w:val="TableofFigures"/>
        <w:tabs>
          <w:tab w:val="right" w:leader="dot" w:pos="9539"/>
        </w:tabs>
        <w:rPr>
          <w:del w:id="1173" w:author="Mutali Nepfumbada" w:date="2022-11-28T06:43:00Z"/>
          <w:rFonts w:asciiTheme="minorHAnsi" w:eastAsiaTheme="minorEastAsia" w:hAnsiTheme="minorHAnsi" w:cstheme="minorBidi"/>
          <w:noProof/>
          <w:sz w:val="22"/>
          <w:szCs w:val="22"/>
          <w:lang w:val="en-ZA" w:eastAsia="en-ZA"/>
        </w:rPr>
      </w:pPr>
      <w:del w:id="1174" w:author="Mutali Nepfumbada" w:date="2022-11-28T06:43:00Z">
        <w:r w:rsidRPr="000D174D" w:rsidDel="000D174D">
          <w:rPr>
            <w:noProof/>
            <w:rPrChange w:id="1175" w:author="Mutali Nepfumbada" w:date="2022-11-28T06:43:00Z">
              <w:rPr>
                <w:rStyle w:val="Hyperlink"/>
                <w:noProof/>
              </w:rPr>
            </w:rPrChange>
          </w:rPr>
          <w:delText>Table 11</w:delText>
        </w:r>
        <w:r w:rsidRPr="000D174D" w:rsidDel="000D174D">
          <w:rPr>
            <w:noProof/>
            <w:rPrChange w:id="1176" w:author="Mutali Nepfumbada" w:date="2022-11-28T06:43:00Z">
              <w:rPr>
                <w:rStyle w:val="Hyperlink"/>
                <w:noProof/>
              </w:rPr>
            </w:rPrChange>
          </w:rPr>
          <w:noBreakHyphen/>
          <w:delText>1: Unscheduled Maintenance Events</w:delText>
        </w:r>
        <w:r w:rsidDel="000D174D">
          <w:rPr>
            <w:noProof/>
            <w:webHidden/>
          </w:rPr>
          <w:tab/>
        </w:r>
        <w:r w:rsidR="001F3DEB" w:rsidDel="000D174D">
          <w:rPr>
            <w:noProof/>
            <w:webHidden/>
          </w:rPr>
          <w:delText>37</w:delText>
        </w:r>
      </w:del>
    </w:p>
    <w:p w14:paraId="3AEC833E" w14:textId="0E4A69E2" w:rsidR="00A934D1" w:rsidDel="00CF4D8D" w:rsidRDefault="00A934D1">
      <w:pPr>
        <w:pStyle w:val="TableofFigures"/>
        <w:tabs>
          <w:tab w:val="right" w:leader="dot" w:pos="9539"/>
        </w:tabs>
        <w:rPr>
          <w:del w:id="1177" w:author="Mutali Nepfumbada" w:date="2022-11-02T08:08:00Z"/>
          <w:rFonts w:asciiTheme="minorHAnsi" w:eastAsiaTheme="minorEastAsia" w:hAnsiTheme="minorHAnsi" w:cstheme="minorBidi"/>
          <w:noProof/>
          <w:sz w:val="22"/>
          <w:szCs w:val="22"/>
          <w:lang w:val="en-ZA" w:eastAsia="en-ZA"/>
        </w:rPr>
      </w:pPr>
      <w:del w:id="1178" w:author="Mutali Nepfumbada" w:date="2022-11-02T08:08:00Z">
        <w:r w:rsidRPr="001F3DEB" w:rsidDel="00CF4D8D">
          <w:rPr>
            <w:rStyle w:val="Hyperlink"/>
            <w:noProof/>
          </w:rPr>
          <w:delText>Table 1</w:delText>
        </w:r>
        <w:r w:rsidRPr="001F3DEB" w:rsidDel="00CF4D8D">
          <w:rPr>
            <w:rStyle w:val="Hyperlink"/>
            <w:noProof/>
          </w:rPr>
          <w:noBreakHyphen/>
          <w:delText>1: Risk Definitions Key</w:delText>
        </w:r>
        <w:r w:rsidDel="00CF4D8D">
          <w:rPr>
            <w:noProof/>
            <w:webHidden/>
          </w:rPr>
          <w:tab/>
          <w:delText>5</w:delText>
        </w:r>
      </w:del>
    </w:p>
    <w:p w14:paraId="1E73C601" w14:textId="1F140B2E" w:rsidR="00A934D1" w:rsidDel="00CF4D8D" w:rsidRDefault="00A934D1">
      <w:pPr>
        <w:pStyle w:val="TableofFigures"/>
        <w:tabs>
          <w:tab w:val="right" w:leader="dot" w:pos="9539"/>
        </w:tabs>
        <w:rPr>
          <w:del w:id="1179" w:author="Mutali Nepfumbada" w:date="2022-11-02T08:08:00Z"/>
          <w:rFonts w:asciiTheme="minorHAnsi" w:eastAsiaTheme="minorEastAsia" w:hAnsiTheme="minorHAnsi" w:cstheme="minorBidi"/>
          <w:noProof/>
          <w:sz w:val="22"/>
          <w:szCs w:val="22"/>
          <w:lang w:val="en-ZA" w:eastAsia="en-ZA"/>
        </w:rPr>
      </w:pPr>
      <w:del w:id="1180" w:author="Mutali Nepfumbada" w:date="2022-11-02T08:08:00Z">
        <w:r w:rsidRPr="001F3DEB" w:rsidDel="00CF4D8D">
          <w:rPr>
            <w:rStyle w:val="Hyperlink"/>
            <w:noProof/>
          </w:rPr>
          <w:delText>Table 2</w:delText>
        </w:r>
        <w:r w:rsidRPr="001F3DEB" w:rsidDel="00CF4D8D">
          <w:rPr>
            <w:rStyle w:val="Hyperlink"/>
            <w:noProof/>
          </w:rPr>
          <w:noBreakHyphen/>
          <w:delText>1: Project Overview</w:delText>
        </w:r>
        <w:r w:rsidDel="00CF4D8D">
          <w:rPr>
            <w:noProof/>
            <w:webHidden/>
          </w:rPr>
          <w:tab/>
          <w:delText>1</w:delText>
        </w:r>
      </w:del>
    </w:p>
    <w:p w14:paraId="5A7FDE17" w14:textId="1ABEC063" w:rsidR="00A934D1" w:rsidDel="00CF4D8D" w:rsidRDefault="00A934D1">
      <w:pPr>
        <w:pStyle w:val="TableofFigures"/>
        <w:tabs>
          <w:tab w:val="right" w:leader="dot" w:pos="9539"/>
        </w:tabs>
        <w:rPr>
          <w:del w:id="1181" w:author="Mutali Nepfumbada" w:date="2022-11-02T08:08:00Z"/>
          <w:rFonts w:asciiTheme="minorHAnsi" w:eastAsiaTheme="minorEastAsia" w:hAnsiTheme="minorHAnsi" w:cstheme="minorBidi"/>
          <w:noProof/>
          <w:sz w:val="22"/>
          <w:szCs w:val="22"/>
          <w:lang w:val="en-ZA" w:eastAsia="en-ZA"/>
        </w:rPr>
      </w:pPr>
      <w:del w:id="1182" w:author="Mutali Nepfumbada" w:date="2022-11-02T08:08:00Z">
        <w:r w:rsidRPr="001F3DEB" w:rsidDel="00CF4D8D">
          <w:rPr>
            <w:rStyle w:val="Hyperlink"/>
            <w:noProof/>
          </w:rPr>
          <w:delText>Table 4</w:delText>
        </w:r>
        <w:r w:rsidRPr="001F3DEB" w:rsidDel="00CF4D8D">
          <w:rPr>
            <w:rStyle w:val="Hyperlink"/>
            <w:noProof/>
          </w:rPr>
          <w:noBreakHyphen/>
          <w:delText>1: PPA Rates</w:delText>
        </w:r>
        <w:r w:rsidDel="00CF4D8D">
          <w:rPr>
            <w:noProof/>
            <w:webHidden/>
          </w:rPr>
          <w:tab/>
          <w:delText>3</w:delText>
        </w:r>
      </w:del>
    </w:p>
    <w:p w14:paraId="76780E5D" w14:textId="5CCFA16A" w:rsidR="00A934D1" w:rsidDel="00CF4D8D" w:rsidRDefault="00A934D1">
      <w:pPr>
        <w:pStyle w:val="TableofFigures"/>
        <w:tabs>
          <w:tab w:val="right" w:leader="dot" w:pos="9539"/>
        </w:tabs>
        <w:rPr>
          <w:del w:id="1183" w:author="Mutali Nepfumbada" w:date="2022-11-02T08:08:00Z"/>
          <w:rFonts w:asciiTheme="minorHAnsi" w:eastAsiaTheme="minorEastAsia" w:hAnsiTheme="minorHAnsi" w:cstheme="minorBidi"/>
          <w:noProof/>
          <w:sz w:val="22"/>
          <w:szCs w:val="22"/>
          <w:lang w:val="en-ZA" w:eastAsia="en-ZA"/>
        </w:rPr>
      </w:pPr>
      <w:del w:id="1184" w:author="Mutali Nepfumbada" w:date="2022-11-02T08:08:00Z">
        <w:r w:rsidRPr="001F3DEB" w:rsidDel="00CF4D8D">
          <w:rPr>
            <w:rStyle w:val="Hyperlink"/>
            <w:noProof/>
          </w:rPr>
          <w:delText>Table 4</w:delText>
        </w:r>
        <w:r w:rsidRPr="001F3DEB" w:rsidDel="00CF4D8D">
          <w:rPr>
            <w:rStyle w:val="Hyperlink"/>
            <w:noProof/>
          </w:rPr>
          <w:noBreakHyphen/>
          <w:delText>2: Project Revenue Overview</w:delText>
        </w:r>
        <w:r w:rsidDel="00CF4D8D">
          <w:rPr>
            <w:noProof/>
            <w:webHidden/>
          </w:rPr>
          <w:tab/>
          <w:delText>4</w:delText>
        </w:r>
      </w:del>
    </w:p>
    <w:p w14:paraId="76CC0935" w14:textId="319D4F77" w:rsidR="00A934D1" w:rsidDel="00CF4D8D" w:rsidRDefault="00A934D1">
      <w:pPr>
        <w:pStyle w:val="TableofFigures"/>
        <w:tabs>
          <w:tab w:val="right" w:leader="dot" w:pos="9539"/>
        </w:tabs>
        <w:rPr>
          <w:del w:id="1185" w:author="Mutali Nepfumbada" w:date="2022-11-02T08:08:00Z"/>
          <w:rFonts w:asciiTheme="minorHAnsi" w:eastAsiaTheme="minorEastAsia" w:hAnsiTheme="minorHAnsi" w:cstheme="minorBidi"/>
          <w:noProof/>
          <w:sz w:val="22"/>
          <w:szCs w:val="22"/>
          <w:lang w:val="en-ZA" w:eastAsia="en-ZA"/>
        </w:rPr>
      </w:pPr>
      <w:del w:id="1186" w:author="Mutali Nepfumbada" w:date="2022-11-02T08:08:00Z">
        <w:r w:rsidRPr="001F3DEB" w:rsidDel="00CF4D8D">
          <w:rPr>
            <w:rStyle w:val="Hyperlink"/>
            <w:noProof/>
          </w:rPr>
          <w:delText>Table 6</w:delText>
        </w:r>
        <w:r w:rsidRPr="001F3DEB" w:rsidDel="00CF4D8D">
          <w:rPr>
            <w:rStyle w:val="Hyperlink"/>
            <w:noProof/>
          </w:rPr>
          <w:noBreakHyphen/>
          <w:delText>1: Highveld Project Overview</w:delText>
        </w:r>
        <w:r w:rsidDel="00CF4D8D">
          <w:rPr>
            <w:noProof/>
            <w:webHidden/>
          </w:rPr>
          <w:tab/>
          <w:delText>6</w:delText>
        </w:r>
      </w:del>
    </w:p>
    <w:p w14:paraId="0C8A272D" w14:textId="352E367F" w:rsidR="00A934D1" w:rsidDel="00CF4D8D" w:rsidRDefault="00A934D1">
      <w:pPr>
        <w:pStyle w:val="TableofFigures"/>
        <w:tabs>
          <w:tab w:val="right" w:leader="dot" w:pos="9539"/>
        </w:tabs>
        <w:rPr>
          <w:del w:id="1187" w:author="Mutali Nepfumbada" w:date="2022-11-02T08:08:00Z"/>
          <w:rFonts w:asciiTheme="minorHAnsi" w:eastAsiaTheme="minorEastAsia" w:hAnsiTheme="minorHAnsi" w:cstheme="minorBidi"/>
          <w:noProof/>
          <w:sz w:val="22"/>
          <w:szCs w:val="22"/>
          <w:lang w:val="en-ZA" w:eastAsia="en-ZA"/>
        </w:rPr>
      </w:pPr>
      <w:del w:id="1188" w:author="Mutali Nepfumbada" w:date="2022-11-02T08:08:00Z">
        <w:r w:rsidRPr="001F3DEB" w:rsidDel="00CF4D8D">
          <w:rPr>
            <w:rStyle w:val="Hyperlink"/>
            <w:noProof/>
          </w:rPr>
          <w:delText>Table 6</w:delText>
        </w:r>
        <w:r w:rsidRPr="001F3DEB" w:rsidDel="00CF4D8D">
          <w:rPr>
            <w:rStyle w:val="Hyperlink"/>
            <w:noProof/>
          </w:rPr>
          <w:noBreakHyphen/>
          <w:delText>2: Highveld irradiation and forecast</w:delText>
        </w:r>
        <w:r w:rsidDel="00CF4D8D">
          <w:rPr>
            <w:noProof/>
            <w:webHidden/>
          </w:rPr>
          <w:tab/>
          <w:delText>7</w:delText>
        </w:r>
      </w:del>
    </w:p>
    <w:p w14:paraId="2B0D92A2" w14:textId="67B8B1F1" w:rsidR="00A934D1" w:rsidDel="00CF4D8D" w:rsidRDefault="00A934D1">
      <w:pPr>
        <w:pStyle w:val="TableofFigures"/>
        <w:tabs>
          <w:tab w:val="right" w:leader="dot" w:pos="9539"/>
        </w:tabs>
        <w:rPr>
          <w:del w:id="1189" w:author="Mutali Nepfumbada" w:date="2022-11-02T08:08:00Z"/>
          <w:rFonts w:asciiTheme="minorHAnsi" w:eastAsiaTheme="minorEastAsia" w:hAnsiTheme="minorHAnsi" w:cstheme="minorBidi"/>
          <w:noProof/>
          <w:sz w:val="22"/>
          <w:szCs w:val="22"/>
          <w:lang w:val="en-ZA" w:eastAsia="en-ZA"/>
        </w:rPr>
      </w:pPr>
      <w:del w:id="1190" w:author="Mutali Nepfumbada" w:date="2022-11-02T08:08:00Z">
        <w:r w:rsidRPr="001F3DEB" w:rsidDel="00CF4D8D">
          <w:rPr>
            <w:rStyle w:val="Hyperlink"/>
            <w:noProof/>
          </w:rPr>
          <w:delText>Table 6</w:delText>
        </w:r>
        <w:r w:rsidRPr="001F3DEB" w:rsidDel="00CF4D8D">
          <w:rPr>
            <w:rStyle w:val="Hyperlink"/>
            <w:noProof/>
          </w:rPr>
          <w:noBreakHyphen/>
          <w:delText>3: Highveld Availability and Forecast</w:delText>
        </w:r>
        <w:r w:rsidDel="00CF4D8D">
          <w:rPr>
            <w:noProof/>
            <w:webHidden/>
          </w:rPr>
          <w:tab/>
          <w:delText>8</w:delText>
        </w:r>
      </w:del>
    </w:p>
    <w:p w14:paraId="42BF2DEA" w14:textId="58E1839E" w:rsidR="00A934D1" w:rsidDel="00CF4D8D" w:rsidRDefault="00A934D1">
      <w:pPr>
        <w:pStyle w:val="TableofFigures"/>
        <w:tabs>
          <w:tab w:val="right" w:leader="dot" w:pos="9539"/>
        </w:tabs>
        <w:rPr>
          <w:del w:id="1191" w:author="Mutali Nepfumbada" w:date="2022-11-02T08:08:00Z"/>
          <w:rFonts w:asciiTheme="minorHAnsi" w:eastAsiaTheme="minorEastAsia" w:hAnsiTheme="minorHAnsi" w:cstheme="minorBidi"/>
          <w:noProof/>
          <w:sz w:val="22"/>
          <w:szCs w:val="22"/>
          <w:lang w:val="en-ZA" w:eastAsia="en-ZA"/>
        </w:rPr>
      </w:pPr>
      <w:del w:id="1192" w:author="Mutali Nepfumbada" w:date="2022-11-02T08:08:00Z">
        <w:r w:rsidRPr="001F3DEB" w:rsidDel="00CF4D8D">
          <w:rPr>
            <w:rStyle w:val="Hyperlink"/>
            <w:noProof/>
          </w:rPr>
          <w:delText>Table 6</w:delText>
        </w:r>
        <w:r w:rsidRPr="001F3DEB" w:rsidDel="00CF4D8D">
          <w:rPr>
            <w:rStyle w:val="Hyperlink"/>
            <w:noProof/>
          </w:rPr>
          <w:noBreakHyphen/>
          <w:delText>4: Highveld PR and Forecast</w:delText>
        </w:r>
        <w:r w:rsidDel="00CF4D8D">
          <w:rPr>
            <w:noProof/>
            <w:webHidden/>
          </w:rPr>
          <w:tab/>
          <w:delText>9</w:delText>
        </w:r>
      </w:del>
    </w:p>
    <w:p w14:paraId="3B51346A" w14:textId="3BEDF1F3" w:rsidR="00A934D1" w:rsidDel="00CF4D8D" w:rsidRDefault="00A934D1">
      <w:pPr>
        <w:pStyle w:val="TableofFigures"/>
        <w:tabs>
          <w:tab w:val="right" w:leader="dot" w:pos="9539"/>
        </w:tabs>
        <w:rPr>
          <w:del w:id="1193" w:author="Mutali Nepfumbada" w:date="2022-11-02T08:08:00Z"/>
          <w:rFonts w:asciiTheme="minorHAnsi" w:eastAsiaTheme="minorEastAsia" w:hAnsiTheme="minorHAnsi" w:cstheme="minorBidi"/>
          <w:noProof/>
          <w:sz w:val="22"/>
          <w:szCs w:val="22"/>
          <w:lang w:val="en-ZA" w:eastAsia="en-ZA"/>
        </w:rPr>
      </w:pPr>
      <w:del w:id="1194" w:author="Mutali Nepfumbada" w:date="2022-11-02T08:08:00Z">
        <w:r w:rsidRPr="001F3DEB" w:rsidDel="00CF4D8D">
          <w:rPr>
            <w:rStyle w:val="Hyperlink"/>
            <w:noProof/>
          </w:rPr>
          <w:delText>Table 6</w:delText>
        </w:r>
        <w:r w:rsidRPr="001F3DEB" w:rsidDel="00CF4D8D">
          <w:rPr>
            <w:rStyle w:val="Hyperlink"/>
            <w:noProof/>
          </w:rPr>
          <w:noBreakHyphen/>
          <w:delText>5: Highveld Production and Forecast</w:delText>
        </w:r>
        <w:r w:rsidDel="00CF4D8D">
          <w:rPr>
            <w:noProof/>
            <w:webHidden/>
          </w:rPr>
          <w:tab/>
          <w:delText>10</w:delText>
        </w:r>
      </w:del>
    </w:p>
    <w:p w14:paraId="35548825" w14:textId="0DB345FE" w:rsidR="00A934D1" w:rsidDel="00CF4D8D" w:rsidRDefault="00A934D1">
      <w:pPr>
        <w:pStyle w:val="TableofFigures"/>
        <w:tabs>
          <w:tab w:val="right" w:leader="dot" w:pos="9539"/>
        </w:tabs>
        <w:rPr>
          <w:del w:id="1195" w:author="Mutali Nepfumbada" w:date="2022-11-02T08:08:00Z"/>
          <w:rFonts w:asciiTheme="minorHAnsi" w:eastAsiaTheme="minorEastAsia" w:hAnsiTheme="minorHAnsi" w:cstheme="minorBidi"/>
          <w:noProof/>
          <w:sz w:val="22"/>
          <w:szCs w:val="22"/>
          <w:lang w:val="en-ZA" w:eastAsia="en-ZA"/>
        </w:rPr>
      </w:pPr>
      <w:del w:id="1196" w:author="Mutali Nepfumbada" w:date="2022-11-02T08:08:00Z">
        <w:r w:rsidRPr="001F3DEB" w:rsidDel="00CF4D8D">
          <w:rPr>
            <w:rStyle w:val="Hyperlink"/>
            <w:noProof/>
          </w:rPr>
          <w:delText>Table 7</w:delText>
        </w:r>
        <w:r w:rsidRPr="001F3DEB" w:rsidDel="00CF4D8D">
          <w:rPr>
            <w:rStyle w:val="Hyperlink"/>
            <w:noProof/>
          </w:rPr>
          <w:noBreakHyphen/>
          <w:delText>1: Durbanville Project Overview</w:delText>
        </w:r>
        <w:r w:rsidDel="00CF4D8D">
          <w:rPr>
            <w:noProof/>
            <w:webHidden/>
          </w:rPr>
          <w:tab/>
          <w:delText>11</w:delText>
        </w:r>
      </w:del>
    </w:p>
    <w:p w14:paraId="06F7D1C8" w14:textId="1579B96A" w:rsidR="00A934D1" w:rsidDel="00CF4D8D" w:rsidRDefault="00A934D1">
      <w:pPr>
        <w:pStyle w:val="TableofFigures"/>
        <w:tabs>
          <w:tab w:val="right" w:leader="dot" w:pos="9539"/>
        </w:tabs>
        <w:rPr>
          <w:del w:id="1197" w:author="Mutali Nepfumbada" w:date="2022-11-02T08:08:00Z"/>
          <w:rFonts w:asciiTheme="minorHAnsi" w:eastAsiaTheme="minorEastAsia" w:hAnsiTheme="minorHAnsi" w:cstheme="minorBidi"/>
          <w:noProof/>
          <w:sz w:val="22"/>
          <w:szCs w:val="22"/>
          <w:lang w:val="en-ZA" w:eastAsia="en-ZA"/>
        </w:rPr>
      </w:pPr>
      <w:del w:id="1198" w:author="Mutali Nepfumbada" w:date="2022-11-02T08:08:00Z">
        <w:r w:rsidRPr="001F3DEB" w:rsidDel="00CF4D8D">
          <w:rPr>
            <w:rStyle w:val="Hyperlink"/>
            <w:noProof/>
          </w:rPr>
          <w:delText>Table 7</w:delText>
        </w:r>
        <w:r w:rsidRPr="001F3DEB" w:rsidDel="00CF4D8D">
          <w:rPr>
            <w:rStyle w:val="Hyperlink"/>
            <w:noProof/>
          </w:rPr>
          <w:noBreakHyphen/>
          <w:delText>2: Durbanville Irradiation Actual vs. Forecast</w:delText>
        </w:r>
        <w:r w:rsidDel="00CF4D8D">
          <w:rPr>
            <w:noProof/>
            <w:webHidden/>
          </w:rPr>
          <w:tab/>
          <w:delText>12</w:delText>
        </w:r>
      </w:del>
    </w:p>
    <w:p w14:paraId="6C378D11" w14:textId="7EC17C1C" w:rsidR="00A934D1" w:rsidDel="00CF4D8D" w:rsidRDefault="00A934D1">
      <w:pPr>
        <w:pStyle w:val="TableofFigures"/>
        <w:tabs>
          <w:tab w:val="right" w:leader="dot" w:pos="9539"/>
        </w:tabs>
        <w:rPr>
          <w:del w:id="1199" w:author="Mutali Nepfumbada" w:date="2022-11-02T08:08:00Z"/>
          <w:rFonts w:asciiTheme="minorHAnsi" w:eastAsiaTheme="minorEastAsia" w:hAnsiTheme="minorHAnsi" w:cstheme="minorBidi"/>
          <w:noProof/>
          <w:sz w:val="22"/>
          <w:szCs w:val="22"/>
          <w:lang w:val="en-ZA" w:eastAsia="en-ZA"/>
        </w:rPr>
      </w:pPr>
      <w:del w:id="1200" w:author="Mutali Nepfumbada" w:date="2022-11-02T08:08:00Z">
        <w:r w:rsidRPr="001F3DEB" w:rsidDel="00CF4D8D">
          <w:rPr>
            <w:rStyle w:val="Hyperlink"/>
            <w:noProof/>
          </w:rPr>
          <w:delText>Table 7</w:delText>
        </w:r>
        <w:r w:rsidRPr="001F3DEB" w:rsidDel="00CF4D8D">
          <w:rPr>
            <w:rStyle w:val="Hyperlink"/>
            <w:noProof/>
          </w:rPr>
          <w:noBreakHyphen/>
          <w:delText>3: Durbanville Availability and Guaranteed</w:delText>
        </w:r>
        <w:r w:rsidDel="00CF4D8D">
          <w:rPr>
            <w:noProof/>
            <w:webHidden/>
          </w:rPr>
          <w:tab/>
          <w:delText>13</w:delText>
        </w:r>
      </w:del>
    </w:p>
    <w:p w14:paraId="2A2BB3D9" w14:textId="7215509F" w:rsidR="00A934D1" w:rsidDel="00CF4D8D" w:rsidRDefault="00A934D1">
      <w:pPr>
        <w:pStyle w:val="TableofFigures"/>
        <w:tabs>
          <w:tab w:val="right" w:leader="dot" w:pos="9539"/>
        </w:tabs>
        <w:rPr>
          <w:del w:id="1201" w:author="Mutali Nepfumbada" w:date="2022-11-02T08:08:00Z"/>
          <w:rFonts w:asciiTheme="minorHAnsi" w:eastAsiaTheme="minorEastAsia" w:hAnsiTheme="minorHAnsi" w:cstheme="minorBidi"/>
          <w:noProof/>
          <w:sz w:val="22"/>
          <w:szCs w:val="22"/>
          <w:lang w:val="en-ZA" w:eastAsia="en-ZA"/>
        </w:rPr>
      </w:pPr>
      <w:del w:id="1202" w:author="Mutali Nepfumbada" w:date="2022-11-02T08:08:00Z">
        <w:r w:rsidRPr="001F3DEB" w:rsidDel="00CF4D8D">
          <w:rPr>
            <w:rStyle w:val="Hyperlink"/>
            <w:noProof/>
          </w:rPr>
          <w:delText>Table 7</w:delText>
        </w:r>
        <w:r w:rsidRPr="001F3DEB" w:rsidDel="00CF4D8D">
          <w:rPr>
            <w:rStyle w:val="Hyperlink"/>
            <w:noProof/>
          </w:rPr>
          <w:noBreakHyphen/>
          <w:delText>4: Durbanville PR and Forecast</w:delText>
        </w:r>
        <w:r w:rsidDel="00CF4D8D">
          <w:rPr>
            <w:noProof/>
            <w:webHidden/>
          </w:rPr>
          <w:tab/>
          <w:delText>14</w:delText>
        </w:r>
      </w:del>
    </w:p>
    <w:p w14:paraId="699F4A3F" w14:textId="36A149DE" w:rsidR="00A934D1" w:rsidDel="00CF4D8D" w:rsidRDefault="00A934D1">
      <w:pPr>
        <w:pStyle w:val="TableofFigures"/>
        <w:tabs>
          <w:tab w:val="right" w:leader="dot" w:pos="9539"/>
        </w:tabs>
        <w:rPr>
          <w:del w:id="1203" w:author="Mutali Nepfumbada" w:date="2022-11-02T08:08:00Z"/>
          <w:rFonts w:asciiTheme="minorHAnsi" w:eastAsiaTheme="minorEastAsia" w:hAnsiTheme="minorHAnsi" w:cstheme="minorBidi"/>
          <w:noProof/>
          <w:sz w:val="22"/>
          <w:szCs w:val="22"/>
          <w:lang w:val="en-ZA" w:eastAsia="en-ZA"/>
        </w:rPr>
      </w:pPr>
      <w:del w:id="1204" w:author="Mutali Nepfumbada" w:date="2022-11-02T08:08:00Z">
        <w:r w:rsidRPr="001F3DEB" w:rsidDel="00CF4D8D">
          <w:rPr>
            <w:rStyle w:val="Hyperlink"/>
            <w:noProof/>
          </w:rPr>
          <w:delText>Table 7</w:delText>
        </w:r>
        <w:r w:rsidRPr="001F3DEB" w:rsidDel="00CF4D8D">
          <w:rPr>
            <w:rStyle w:val="Hyperlink"/>
            <w:noProof/>
          </w:rPr>
          <w:noBreakHyphen/>
          <w:delText>5: Durbanville Production and Forecast</w:delText>
        </w:r>
        <w:r w:rsidDel="00CF4D8D">
          <w:rPr>
            <w:noProof/>
            <w:webHidden/>
          </w:rPr>
          <w:tab/>
          <w:delText>15</w:delText>
        </w:r>
      </w:del>
    </w:p>
    <w:p w14:paraId="1EF0387E" w14:textId="74371E0F" w:rsidR="00A934D1" w:rsidDel="00CF4D8D" w:rsidRDefault="00A934D1">
      <w:pPr>
        <w:pStyle w:val="TableofFigures"/>
        <w:tabs>
          <w:tab w:val="right" w:leader="dot" w:pos="9539"/>
        </w:tabs>
        <w:rPr>
          <w:del w:id="1205" w:author="Mutali Nepfumbada" w:date="2022-11-02T08:08:00Z"/>
          <w:rFonts w:asciiTheme="minorHAnsi" w:eastAsiaTheme="minorEastAsia" w:hAnsiTheme="minorHAnsi" w:cstheme="minorBidi"/>
          <w:noProof/>
          <w:sz w:val="22"/>
          <w:szCs w:val="22"/>
          <w:lang w:val="en-ZA" w:eastAsia="en-ZA"/>
        </w:rPr>
      </w:pPr>
      <w:del w:id="1206" w:author="Mutali Nepfumbada" w:date="2022-11-02T08:08:00Z">
        <w:r w:rsidRPr="001F3DEB" w:rsidDel="00CF4D8D">
          <w:rPr>
            <w:rStyle w:val="Hyperlink"/>
            <w:noProof/>
          </w:rPr>
          <w:delText>Table 8</w:delText>
        </w:r>
        <w:r w:rsidRPr="001F3DEB" w:rsidDel="00CF4D8D">
          <w:rPr>
            <w:rStyle w:val="Hyperlink"/>
            <w:noProof/>
          </w:rPr>
          <w:noBreakHyphen/>
          <w:delText>1: Midstream Project Overview</w:delText>
        </w:r>
        <w:r w:rsidDel="00CF4D8D">
          <w:rPr>
            <w:noProof/>
            <w:webHidden/>
          </w:rPr>
          <w:tab/>
          <w:delText>17</w:delText>
        </w:r>
      </w:del>
    </w:p>
    <w:p w14:paraId="00B3F8F1" w14:textId="1FD738EB" w:rsidR="00A934D1" w:rsidDel="00CF4D8D" w:rsidRDefault="00A934D1">
      <w:pPr>
        <w:pStyle w:val="TableofFigures"/>
        <w:tabs>
          <w:tab w:val="right" w:leader="dot" w:pos="9539"/>
        </w:tabs>
        <w:rPr>
          <w:del w:id="1207" w:author="Mutali Nepfumbada" w:date="2022-11-02T08:08:00Z"/>
          <w:rFonts w:asciiTheme="minorHAnsi" w:eastAsiaTheme="minorEastAsia" w:hAnsiTheme="minorHAnsi" w:cstheme="minorBidi"/>
          <w:noProof/>
          <w:sz w:val="22"/>
          <w:szCs w:val="22"/>
          <w:lang w:val="en-ZA" w:eastAsia="en-ZA"/>
        </w:rPr>
      </w:pPr>
      <w:del w:id="1208" w:author="Mutali Nepfumbada" w:date="2022-11-02T08:08:00Z">
        <w:r w:rsidRPr="001F3DEB" w:rsidDel="00CF4D8D">
          <w:rPr>
            <w:rStyle w:val="Hyperlink"/>
            <w:noProof/>
          </w:rPr>
          <w:delText>Table 8</w:delText>
        </w:r>
        <w:r w:rsidRPr="001F3DEB" w:rsidDel="00CF4D8D">
          <w:rPr>
            <w:rStyle w:val="Hyperlink"/>
            <w:noProof/>
          </w:rPr>
          <w:noBreakHyphen/>
          <w:delText>2: Midstream Irradiation and Forecast</w:delText>
        </w:r>
        <w:r w:rsidDel="00CF4D8D">
          <w:rPr>
            <w:noProof/>
            <w:webHidden/>
          </w:rPr>
          <w:tab/>
          <w:delText>18</w:delText>
        </w:r>
      </w:del>
    </w:p>
    <w:p w14:paraId="1361EDC0" w14:textId="13C35AF7" w:rsidR="00A934D1" w:rsidDel="00CF4D8D" w:rsidRDefault="00A934D1">
      <w:pPr>
        <w:pStyle w:val="TableofFigures"/>
        <w:tabs>
          <w:tab w:val="right" w:leader="dot" w:pos="9539"/>
        </w:tabs>
        <w:rPr>
          <w:del w:id="1209" w:author="Mutali Nepfumbada" w:date="2022-11-02T08:08:00Z"/>
          <w:rFonts w:asciiTheme="minorHAnsi" w:eastAsiaTheme="minorEastAsia" w:hAnsiTheme="minorHAnsi" w:cstheme="minorBidi"/>
          <w:noProof/>
          <w:sz w:val="22"/>
          <w:szCs w:val="22"/>
          <w:lang w:val="en-ZA" w:eastAsia="en-ZA"/>
        </w:rPr>
      </w:pPr>
      <w:del w:id="1210" w:author="Mutali Nepfumbada" w:date="2022-11-02T08:08:00Z">
        <w:r w:rsidRPr="001F3DEB" w:rsidDel="00CF4D8D">
          <w:rPr>
            <w:rStyle w:val="Hyperlink"/>
            <w:noProof/>
          </w:rPr>
          <w:delText>Table 8</w:delText>
        </w:r>
        <w:r w:rsidRPr="001F3DEB" w:rsidDel="00CF4D8D">
          <w:rPr>
            <w:rStyle w:val="Hyperlink"/>
            <w:noProof/>
          </w:rPr>
          <w:noBreakHyphen/>
          <w:delText>3: Midstream Availability and Guaranteed</w:delText>
        </w:r>
        <w:r w:rsidDel="00CF4D8D">
          <w:rPr>
            <w:noProof/>
            <w:webHidden/>
          </w:rPr>
          <w:tab/>
          <w:delText>19</w:delText>
        </w:r>
      </w:del>
    </w:p>
    <w:p w14:paraId="2EEA9B12" w14:textId="52337757" w:rsidR="00A934D1" w:rsidDel="00CF4D8D" w:rsidRDefault="00A934D1">
      <w:pPr>
        <w:pStyle w:val="TableofFigures"/>
        <w:tabs>
          <w:tab w:val="right" w:leader="dot" w:pos="9539"/>
        </w:tabs>
        <w:rPr>
          <w:del w:id="1211" w:author="Mutali Nepfumbada" w:date="2022-11-02T08:08:00Z"/>
          <w:rFonts w:asciiTheme="minorHAnsi" w:eastAsiaTheme="minorEastAsia" w:hAnsiTheme="minorHAnsi" w:cstheme="minorBidi"/>
          <w:noProof/>
          <w:sz w:val="22"/>
          <w:szCs w:val="22"/>
          <w:lang w:val="en-ZA" w:eastAsia="en-ZA"/>
        </w:rPr>
      </w:pPr>
      <w:del w:id="1212" w:author="Mutali Nepfumbada" w:date="2022-11-02T08:08:00Z">
        <w:r w:rsidRPr="001F3DEB" w:rsidDel="00CF4D8D">
          <w:rPr>
            <w:rStyle w:val="Hyperlink"/>
            <w:noProof/>
          </w:rPr>
          <w:delText>Table 8</w:delText>
        </w:r>
        <w:r w:rsidRPr="001F3DEB" w:rsidDel="00CF4D8D">
          <w:rPr>
            <w:rStyle w:val="Hyperlink"/>
            <w:noProof/>
          </w:rPr>
          <w:noBreakHyphen/>
          <w:delText>4: Midstream PR and Forecast</w:delText>
        </w:r>
        <w:r w:rsidDel="00CF4D8D">
          <w:rPr>
            <w:noProof/>
            <w:webHidden/>
          </w:rPr>
          <w:tab/>
          <w:delText>20</w:delText>
        </w:r>
      </w:del>
    </w:p>
    <w:p w14:paraId="794BC8FB" w14:textId="5D22A126" w:rsidR="00A934D1" w:rsidDel="00CF4D8D" w:rsidRDefault="00A934D1">
      <w:pPr>
        <w:pStyle w:val="TableofFigures"/>
        <w:tabs>
          <w:tab w:val="right" w:leader="dot" w:pos="9539"/>
        </w:tabs>
        <w:rPr>
          <w:del w:id="1213" w:author="Mutali Nepfumbada" w:date="2022-11-02T08:08:00Z"/>
          <w:rFonts w:asciiTheme="minorHAnsi" w:eastAsiaTheme="minorEastAsia" w:hAnsiTheme="minorHAnsi" w:cstheme="minorBidi"/>
          <w:noProof/>
          <w:sz w:val="22"/>
          <w:szCs w:val="22"/>
          <w:lang w:val="en-ZA" w:eastAsia="en-ZA"/>
        </w:rPr>
      </w:pPr>
      <w:del w:id="1214" w:author="Mutali Nepfumbada" w:date="2022-11-02T08:08:00Z">
        <w:r w:rsidRPr="001F3DEB" w:rsidDel="00CF4D8D">
          <w:rPr>
            <w:rStyle w:val="Hyperlink"/>
            <w:noProof/>
          </w:rPr>
          <w:delText>Table 8</w:delText>
        </w:r>
        <w:r w:rsidRPr="001F3DEB" w:rsidDel="00CF4D8D">
          <w:rPr>
            <w:rStyle w:val="Hyperlink"/>
            <w:noProof/>
          </w:rPr>
          <w:noBreakHyphen/>
          <w:delText>5: Midstream Production and Forecast</w:delText>
        </w:r>
        <w:r w:rsidDel="00CF4D8D">
          <w:rPr>
            <w:noProof/>
            <w:webHidden/>
          </w:rPr>
          <w:tab/>
          <w:delText>21</w:delText>
        </w:r>
      </w:del>
    </w:p>
    <w:p w14:paraId="6B6A39A8" w14:textId="090DF382" w:rsidR="00A934D1" w:rsidDel="00CF4D8D" w:rsidRDefault="00A934D1">
      <w:pPr>
        <w:pStyle w:val="TableofFigures"/>
        <w:tabs>
          <w:tab w:val="right" w:leader="dot" w:pos="9539"/>
        </w:tabs>
        <w:rPr>
          <w:del w:id="1215" w:author="Mutali Nepfumbada" w:date="2022-11-02T08:08:00Z"/>
          <w:rFonts w:asciiTheme="minorHAnsi" w:eastAsiaTheme="minorEastAsia" w:hAnsiTheme="minorHAnsi" w:cstheme="minorBidi"/>
          <w:noProof/>
          <w:sz w:val="22"/>
          <w:szCs w:val="22"/>
          <w:lang w:val="en-ZA" w:eastAsia="en-ZA"/>
        </w:rPr>
      </w:pPr>
      <w:del w:id="1216" w:author="Mutali Nepfumbada" w:date="2022-11-02T08:08:00Z">
        <w:r w:rsidRPr="001F3DEB" w:rsidDel="00CF4D8D">
          <w:rPr>
            <w:rStyle w:val="Hyperlink"/>
            <w:noProof/>
          </w:rPr>
          <w:delText>Table 9</w:delText>
        </w:r>
        <w:r w:rsidRPr="001F3DEB" w:rsidDel="00CF4D8D">
          <w:rPr>
            <w:rStyle w:val="Hyperlink"/>
            <w:noProof/>
          </w:rPr>
          <w:noBreakHyphen/>
          <w:delText>1: Hermanus Project Overview</w:delText>
        </w:r>
        <w:r w:rsidDel="00CF4D8D">
          <w:rPr>
            <w:noProof/>
            <w:webHidden/>
          </w:rPr>
          <w:tab/>
          <w:delText>23</w:delText>
        </w:r>
      </w:del>
    </w:p>
    <w:p w14:paraId="6532DCFD" w14:textId="093C30DA" w:rsidR="00A934D1" w:rsidDel="00CF4D8D" w:rsidRDefault="00A934D1">
      <w:pPr>
        <w:pStyle w:val="TableofFigures"/>
        <w:tabs>
          <w:tab w:val="right" w:leader="dot" w:pos="9539"/>
        </w:tabs>
        <w:rPr>
          <w:del w:id="1217" w:author="Mutali Nepfumbada" w:date="2022-11-02T08:08:00Z"/>
          <w:rFonts w:asciiTheme="minorHAnsi" w:eastAsiaTheme="minorEastAsia" w:hAnsiTheme="minorHAnsi" w:cstheme="minorBidi"/>
          <w:noProof/>
          <w:sz w:val="22"/>
          <w:szCs w:val="22"/>
          <w:lang w:val="en-ZA" w:eastAsia="en-ZA"/>
        </w:rPr>
      </w:pPr>
      <w:del w:id="1218" w:author="Mutali Nepfumbada" w:date="2022-11-02T08:08:00Z">
        <w:r w:rsidRPr="001F3DEB" w:rsidDel="00CF4D8D">
          <w:rPr>
            <w:rStyle w:val="Hyperlink"/>
            <w:noProof/>
          </w:rPr>
          <w:delText>Table 9</w:delText>
        </w:r>
        <w:r w:rsidRPr="001F3DEB" w:rsidDel="00CF4D8D">
          <w:rPr>
            <w:rStyle w:val="Hyperlink"/>
            <w:noProof/>
          </w:rPr>
          <w:noBreakHyphen/>
          <w:delText>2: Hermanus irradiation and Forecast</w:delText>
        </w:r>
        <w:r w:rsidDel="00CF4D8D">
          <w:rPr>
            <w:noProof/>
            <w:webHidden/>
          </w:rPr>
          <w:tab/>
          <w:delText>24</w:delText>
        </w:r>
      </w:del>
    </w:p>
    <w:p w14:paraId="6B54B298" w14:textId="3B7E4F8F" w:rsidR="00A934D1" w:rsidDel="00CF4D8D" w:rsidRDefault="00A934D1">
      <w:pPr>
        <w:pStyle w:val="TableofFigures"/>
        <w:tabs>
          <w:tab w:val="right" w:leader="dot" w:pos="9539"/>
        </w:tabs>
        <w:rPr>
          <w:del w:id="1219" w:author="Mutali Nepfumbada" w:date="2022-11-02T08:08:00Z"/>
          <w:rFonts w:asciiTheme="minorHAnsi" w:eastAsiaTheme="minorEastAsia" w:hAnsiTheme="minorHAnsi" w:cstheme="minorBidi"/>
          <w:noProof/>
          <w:sz w:val="22"/>
          <w:szCs w:val="22"/>
          <w:lang w:val="en-ZA" w:eastAsia="en-ZA"/>
        </w:rPr>
      </w:pPr>
      <w:del w:id="1220" w:author="Mutali Nepfumbada" w:date="2022-11-02T08:08:00Z">
        <w:r w:rsidRPr="001F3DEB" w:rsidDel="00CF4D8D">
          <w:rPr>
            <w:rStyle w:val="Hyperlink"/>
            <w:noProof/>
          </w:rPr>
          <w:delText>Table 9</w:delText>
        </w:r>
        <w:r w:rsidRPr="001F3DEB" w:rsidDel="00CF4D8D">
          <w:rPr>
            <w:rStyle w:val="Hyperlink"/>
            <w:noProof/>
          </w:rPr>
          <w:noBreakHyphen/>
          <w:delText>3: Hermanus Availability and Forecast</w:delText>
        </w:r>
        <w:r w:rsidDel="00CF4D8D">
          <w:rPr>
            <w:noProof/>
            <w:webHidden/>
          </w:rPr>
          <w:tab/>
          <w:delText>25</w:delText>
        </w:r>
      </w:del>
    </w:p>
    <w:p w14:paraId="2B546582" w14:textId="0A0F785F" w:rsidR="00A934D1" w:rsidDel="00CF4D8D" w:rsidRDefault="00A934D1">
      <w:pPr>
        <w:pStyle w:val="TableofFigures"/>
        <w:tabs>
          <w:tab w:val="right" w:leader="dot" w:pos="9539"/>
        </w:tabs>
        <w:rPr>
          <w:del w:id="1221" w:author="Mutali Nepfumbada" w:date="2022-11-02T08:08:00Z"/>
          <w:rFonts w:asciiTheme="minorHAnsi" w:eastAsiaTheme="minorEastAsia" w:hAnsiTheme="minorHAnsi" w:cstheme="minorBidi"/>
          <w:noProof/>
          <w:sz w:val="22"/>
          <w:szCs w:val="22"/>
          <w:lang w:val="en-ZA" w:eastAsia="en-ZA"/>
        </w:rPr>
      </w:pPr>
      <w:del w:id="1222" w:author="Mutali Nepfumbada" w:date="2022-11-02T08:08:00Z">
        <w:r w:rsidRPr="001F3DEB" w:rsidDel="00CF4D8D">
          <w:rPr>
            <w:rStyle w:val="Hyperlink"/>
            <w:noProof/>
          </w:rPr>
          <w:delText>Table 9</w:delText>
        </w:r>
        <w:r w:rsidRPr="001F3DEB" w:rsidDel="00CF4D8D">
          <w:rPr>
            <w:rStyle w:val="Hyperlink"/>
            <w:noProof/>
          </w:rPr>
          <w:noBreakHyphen/>
          <w:delText>4: Hermanus PR and Forecast</w:delText>
        </w:r>
        <w:r w:rsidDel="00CF4D8D">
          <w:rPr>
            <w:noProof/>
            <w:webHidden/>
          </w:rPr>
          <w:tab/>
          <w:delText>26</w:delText>
        </w:r>
      </w:del>
    </w:p>
    <w:p w14:paraId="5FC70278" w14:textId="1C1A6107" w:rsidR="00A934D1" w:rsidRPr="00A934D1" w:rsidDel="00CF4D8D" w:rsidRDefault="00A934D1">
      <w:pPr>
        <w:pStyle w:val="TableofFigures"/>
        <w:tabs>
          <w:tab w:val="right" w:leader="dot" w:pos="9539"/>
        </w:tabs>
        <w:rPr>
          <w:del w:id="1223" w:author="Mutali Nepfumbada" w:date="2022-11-02T08:08:00Z"/>
          <w:rFonts w:asciiTheme="minorHAnsi" w:eastAsiaTheme="minorEastAsia" w:hAnsiTheme="minorHAnsi" w:cstheme="minorBidi"/>
          <w:noProof/>
          <w:sz w:val="22"/>
          <w:szCs w:val="22"/>
          <w:lang w:val="en-ZA" w:eastAsia="en-ZA"/>
        </w:rPr>
      </w:pPr>
      <w:del w:id="1224" w:author="Mutali Nepfumbada" w:date="2022-11-02T08:08:00Z">
        <w:r w:rsidRPr="00CF4D8D" w:rsidDel="00CF4D8D">
          <w:rPr>
            <w:rStyle w:val="Hyperlink"/>
            <w:noProof/>
            <w:rPrChange w:id="1225" w:author="Mutali Nepfumbada" w:date="2022-11-02T08:08:00Z">
              <w:rPr>
                <w:rStyle w:val="Hyperlink"/>
                <w:i/>
                <w:iCs/>
                <w:noProof/>
              </w:rPr>
            </w:rPrChange>
          </w:rPr>
          <w:delText>Table 9</w:delText>
        </w:r>
        <w:r w:rsidRPr="00CF4D8D" w:rsidDel="00CF4D8D">
          <w:rPr>
            <w:rStyle w:val="Hyperlink"/>
            <w:noProof/>
            <w:rPrChange w:id="1226" w:author="Mutali Nepfumbada" w:date="2022-11-02T08:08:00Z">
              <w:rPr>
                <w:rStyle w:val="Hyperlink"/>
                <w:i/>
                <w:iCs/>
                <w:noProof/>
              </w:rPr>
            </w:rPrChange>
          </w:rPr>
          <w:noBreakHyphen/>
          <w:delText>5: Hermanus Production and Forecast</w:delText>
        </w:r>
        <w:r w:rsidRPr="00A934D1" w:rsidDel="00CF4D8D">
          <w:rPr>
            <w:noProof/>
            <w:webHidden/>
          </w:rPr>
          <w:tab/>
        </w:r>
        <w:r w:rsidDel="00CF4D8D">
          <w:rPr>
            <w:noProof/>
            <w:webHidden/>
          </w:rPr>
          <w:delText>27</w:delText>
        </w:r>
      </w:del>
    </w:p>
    <w:p w14:paraId="70B6920D" w14:textId="6C3D989A" w:rsidR="00A934D1" w:rsidDel="00CF4D8D" w:rsidRDefault="00A934D1">
      <w:pPr>
        <w:pStyle w:val="TableofFigures"/>
        <w:tabs>
          <w:tab w:val="right" w:leader="dot" w:pos="9539"/>
        </w:tabs>
        <w:rPr>
          <w:del w:id="1227" w:author="Mutali Nepfumbada" w:date="2022-11-02T08:08:00Z"/>
          <w:rFonts w:asciiTheme="minorHAnsi" w:eastAsiaTheme="minorEastAsia" w:hAnsiTheme="minorHAnsi" w:cstheme="minorBidi"/>
          <w:noProof/>
          <w:sz w:val="22"/>
          <w:szCs w:val="22"/>
          <w:lang w:val="en-ZA" w:eastAsia="en-ZA"/>
        </w:rPr>
      </w:pPr>
      <w:del w:id="1228" w:author="Mutali Nepfumbada" w:date="2022-11-02T08:08:00Z">
        <w:r w:rsidRPr="001F3DEB" w:rsidDel="00CF4D8D">
          <w:rPr>
            <w:rStyle w:val="Hyperlink"/>
            <w:noProof/>
          </w:rPr>
          <w:delText>Table 10</w:delText>
        </w:r>
        <w:r w:rsidRPr="001F3DEB" w:rsidDel="00CF4D8D">
          <w:rPr>
            <w:rStyle w:val="Hyperlink"/>
            <w:noProof/>
          </w:rPr>
          <w:noBreakHyphen/>
          <w:delText>1: Vergelegen Project Overview</w:delText>
        </w:r>
        <w:r w:rsidDel="00CF4D8D">
          <w:rPr>
            <w:noProof/>
            <w:webHidden/>
          </w:rPr>
          <w:tab/>
          <w:delText>29</w:delText>
        </w:r>
      </w:del>
    </w:p>
    <w:p w14:paraId="270E0279" w14:textId="48E50181" w:rsidR="00A934D1" w:rsidDel="00CF4D8D" w:rsidRDefault="00A934D1">
      <w:pPr>
        <w:pStyle w:val="TableofFigures"/>
        <w:tabs>
          <w:tab w:val="right" w:leader="dot" w:pos="9539"/>
        </w:tabs>
        <w:rPr>
          <w:del w:id="1229" w:author="Mutali Nepfumbada" w:date="2022-11-02T08:08:00Z"/>
          <w:rFonts w:asciiTheme="minorHAnsi" w:eastAsiaTheme="minorEastAsia" w:hAnsiTheme="minorHAnsi" w:cstheme="minorBidi"/>
          <w:noProof/>
          <w:sz w:val="22"/>
          <w:szCs w:val="22"/>
          <w:lang w:val="en-ZA" w:eastAsia="en-ZA"/>
        </w:rPr>
      </w:pPr>
      <w:del w:id="1230" w:author="Mutali Nepfumbada" w:date="2022-11-02T08:08:00Z">
        <w:r w:rsidRPr="001F3DEB" w:rsidDel="00CF4D8D">
          <w:rPr>
            <w:rStyle w:val="Hyperlink"/>
            <w:noProof/>
          </w:rPr>
          <w:delText>Table 10</w:delText>
        </w:r>
        <w:r w:rsidRPr="001F3DEB" w:rsidDel="00CF4D8D">
          <w:rPr>
            <w:rStyle w:val="Hyperlink"/>
            <w:noProof/>
          </w:rPr>
          <w:noBreakHyphen/>
          <w:delText>2: Vergelegen irradiation and Forecast</w:delText>
        </w:r>
        <w:r w:rsidDel="00CF4D8D">
          <w:rPr>
            <w:noProof/>
            <w:webHidden/>
          </w:rPr>
          <w:tab/>
          <w:delText>30</w:delText>
        </w:r>
      </w:del>
    </w:p>
    <w:p w14:paraId="5F819846" w14:textId="648B3740" w:rsidR="00A934D1" w:rsidDel="00CF4D8D" w:rsidRDefault="00A934D1">
      <w:pPr>
        <w:pStyle w:val="TableofFigures"/>
        <w:tabs>
          <w:tab w:val="right" w:leader="dot" w:pos="9539"/>
        </w:tabs>
        <w:rPr>
          <w:del w:id="1231" w:author="Mutali Nepfumbada" w:date="2022-11-02T08:08:00Z"/>
          <w:rFonts w:asciiTheme="minorHAnsi" w:eastAsiaTheme="minorEastAsia" w:hAnsiTheme="minorHAnsi" w:cstheme="minorBidi"/>
          <w:noProof/>
          <w:sz w:val="22"/>
          <w:szCs w:val="22"/>
          <w:lang w:val="en-ZA" w:eastAsia="en-ZA"/>
        </w:rPr>
      </w:pPr>
      <w:del w:id="1232" w:author="Mutali Nepfumbada" w:date="2022-11-02T08:08:00Z">
        <w:r w:rsidRPr="001F3DEB" w:rsidDel="00CF4D8D">
          <w:rPr>
            <w:rStyle w:val="Hyperlink"/>
            <w:noProof/>
          </w:rPr>
          <w:delText>Table 10</w:delText>
        </w:r>
        <w:r w:rsidRPr="001F3DEB" w:rsidDel="00CF4D8D">
          <w:rPr>
            <w:rStyle w:val="Hyperlink"/>
            <w:noProof/>
          </w:rPr>
          <w:noBreakHyphen/>
          <w:delText>3: Vergelegen Availability and Guaranteed</w:delText>
        </w:r>
        <w:r w:rsidDel="00CF4D8D">
          <w:rPr>
            <w:noProof/>
            <w:webHidden/>
          </w:rPr>
          <w:tab/>
          <w:delText>31</w:delText>
        </w:r>
      </w:del>
    </w:p>
    <w:p w14:paraId="09BB97BD" w14:textId="0C6F647E" w:rsidR="00A934D1" w:rsidDel="00CF4D8D" w:rsidRDefault="00A934D1">
      <w:pPr>
        <w:pStyle w:val="TableofFigures"/>
        <w:tabs>
          <w:tab w:val="right" w:leader="dot" w:pos="9539"/>
        </w:tabs>
        <w:rPr>
          <w:del w:id="1233" w:author="Mutali Nepfumbada" w:date="2022-11-02T08:08:00Z"/>
          <w:rFonts w:asciiTheme="minorHAnsi" w:eastAsiaTheme="minorEastAsia" w:hAnsiTheme="minorHAnsi" w:cstheme="minorBidi"/>
          <w:noProof/>
          <w:sz w:val="22"/>
          <w:szCs w:val="22"/>
          <w:lang w:val="en-ZA" w:eastAsia="en-ZA"/>
        </w:rPr>
      </w:pPr>
      <w:del w:id="1234" w:author="Mutali Nepfumbada" w:date="2022-11-02T08:08:00Z">
        <w:r w:rsidRPr="001F3DEB" w:rsidDel="00CF4D8D">
          <w:rPr>
            <w:rStyle w:val="Hyperlink"/>
            <w:noProof/>
          </w:rPr>
          <w:delText>Table 10</w:delText>
        </w:r>
        <w:r w:rsidRPr="001F3DEB" w:rsidDel="00CF4D8D">
          <w:rPr>
            <w:rStyle w:val="Hyperlink"/>
            <w:noProof/>
          </w:rPr>
          <w:noBreakHyphen/>
          <w:delText>4: Vergelegen PR and Forecast</w:delText>
        </w:r>
        <w:r w:rsidDel="00CF4D8D">
          <w:rPr>
            <w:noProof/>
            <w:webHidden/>
          </w:rPr>
          <w:tab/>
          <w:delText>32</w:delText>
        </w:r>
      </w:del>
    </w:p>
    <w:p w14:paraId="7CB8ED1F" w14:textId="2C1938FF" w:rsidR="00A934D1" w:rsidDel="00CF4D8D" w:rsidRDefault="00A934D1">
      <w:pPr>
        <w:pStyle w:val="TableofFigures"/>
        <w:tabs>
          <w:tab w:val="right" w:leader="dot" w:pos="9539"/>
        </w:tabs>
        <w:rPr>
          <w:del w:id="1235" w:author="Mutali Nepfumbada" w:date="2022-11-02T08:08:00Z"/>
          <w:rFonts w:asciiTheme="minorHAnsi" w:eastAsiaTheme="minorEastAsia" w:hAnsiTheme="minorHAnsi" w:cstheme="minorBidi"/>
          <w:noProof/>
          <w:sz w:val="22"/>
          <w:szCs w:val="22"/>
          <w:lang w:val="en-ZA" w:eastAsia="en-ZA"/>
        </w:rPr>
      </w:pPr>
      <w:del w:id="1236" w:author="Mutali Nepfumbada" w:date="2022-11-02T08:08:00Z">
        <w:r w:rsidRPr="001F3DEB" w:rsidDel="00CF4D8D">
          <w:rPr>
            <w:rStyle w:val="Hyperlink"/>
            <w:i/>
            <w:iCs/>
            <w:noProof/>
          </w:rPr>
          <w:delText>Table 10</w:delText>
        </w:r>
        <w:r w:rsidRPr="001F3DEB" w:rsidDel="00CF4D8D">
          <w:rPr>
            <w:rStyle w:val="Hyperlink"/>
            <w:i/>
            <w:iCs/>
            <w:noProof/>
          </w:rPr>
          <w:noBreakHyphen/>
          <w:delText>5: Vergelegen Production and Forecast</w:delText>
        </w:r>
        <w:r w:rsidDel="00CF4D8D">
          <w:rPr>
            <w:noProof/>
            <w:webHidden/>
          </w:rPr>
          <w:tab/>
          <w:delText>33</w:delText>
        </w:r>
      </w:del>
    </w:p>
    <w:p w14:paraId="5D6DB8B1" w14:textId="1C70FFAA" w:rsidR="00A934D1" w:rsidDel="00CF4D8D" w:rsidRDefault="00A934D1">
      <w:pPr>
        <w:pStyle w:val="TableofFigures"/>
        <w:tabs>
          <w:tab w:val="right" w:leader="dot" w:pos="9539"/>
        </w:tabs>
        <w:rPr>
          <w:del w:id="1237" w:author="Mutali Nepfumbada" w:date="2022-11-02T08:08:00Z"/>
          <w:rFonts w:asciiTheme="minorHAnsi" w:eastAsiaTheme="minorEastAsia" w:hAnsiTheme="minorHAnsi" w:cstheme="minorBidi"/>
          <w:noProof/>
          <w:sz w:val="22"/>
          <w:szCs w:val="22"/>
          <w:lang w:val="en-ZA" w:eastAsia="en-ZA"/>
        </w:rPr>
      </w:pPr>
      <w:del w:id="1238" w:author="Mutali Nepfumbada" w:date="2022-11-02T08:08:00Z">
        <w:r w:rsidRPr="001F3DEB" w:rsidDel="00CF4D8D">
          <w:rPr>
            <w:rStyle w:val="Hyperlink"/>
            <w:noProof/>
          </w:rPr>
          <w:delText>Table 11</w:delText>
        </w:r>
        <w:r w:rsidRPr="001F3DEB" w:rsidDel="00CF4D8D">
          <w:rPr>
            <w:rStyle w:val="Hyperlink"/>
            <w:noProof/>
          </w:rPr>
          <w:noBreakHyphen/>
          <w:delText>1: Unscheduled Maintenance Events</w:delText>
        </w:r>
        <w:r w:rsidDel="00CF4D8D">
          <w:rPr>
            <w:noProof/>
            <w:webHidden/>
          </w:rPr>
          <w:tab/>
          <w:delText>37</w:delText>
        </w:r>
      </w:del>
    </w:p>
    <w:p w14:paraId="5A7172E4" w14:textId="55535702" w:rsidR="00D63FEF" w:rsidDel="00A934D1" w:rsidRDefault="00D63FEF">
      <w:pPr>
        <w:pStyle w:val="TableofFigures"/>
        <w:tabs>
          <w:tab w:val="right" w:leader="dot" w:pos="9539"/>
        </w:tabs>
        <w:rPr>
          <w:del w:id="1239" w:author="Mutali Nepfumbada" w:date="2022-11-02T08:03:00Z"/>
          <w:rFonts w:asciiTheme="minorHAnsi" w:eastAsiaTheme="minorEastAsia" w:hAnsiTheme="minorHAnsi" w:cstheme="minorBidi"/>
          <w:noProof/>
          <w:sz w:val="22"/>
          <w:szCs w:val="22"/>
          <w:lang w:val="en-ZA" w:eastAsia="en-ZA"/>
        </w:rPr>
      </w:pPr>
      <w:del w:id="1240" w:author="Mutali Nepfumbada" w:date="2022-11-02T08:03:00Z">
        <w:r w:rsidRPr="00A934D1" w:rsidDel="00A934D1">
          <w:rPr>
            <w:rStyle w:val="Hyperlink"/>
            <w:noProof/>
          </w:rPr>
          <w:delText>Table 1</w:delText>
        </w:r>
        <w:r w:rsidRPr="00A934D1" w:rsidDel="00A934D1">
          <w:rPr>
            <w:rStyle w:val="Hyperlink"/>
            <w:noProof/>
          </w:rPr>
          <w:noBreakHyphen/>
          <w:delText>1: Risk Definitions Key</w:delText>
        </w:r>
        <w:r w:rsidDel="00A934D1">
          <w:rPr>
            <w:noProof/>
            <w:webHidden/>
          </w:rPr>
          <w:tab/>
        </w:r>
        <w:r w:rsidR="00066E6C" w:rsidDel="00A934D1">
          <w:rPr>
            <w:noProof/>
            <w:webHidden/>
          </w:rPr>
          <w:delText>5</w:delText>
        </w:r>
      </w:del>
    </w:p>
    <w:p w14:paraId="4D5185D2" w14:textId="575D5864" w:rsidR="00D63FEF" w:rsidDel="00A934D1" w:rsidRDefault="00D63FEF">
      <w:pPr>
        <w:pStyle w:val="TableofFigures"/>
        <w:tabs>
          <w:tab w:val="right" w:leader="dot" w:pos="9539"/>
        </w:tabs>
        <w:rPr>
          <w:del w:id="1241" w:author="Mutali Nepfumbada" w:date="2022-11-02T08:03:00Z"/>
          <w:rFonts w:asciiTheme="minorHAnsi" w:eastAsiaTheme="minorEastAsia" w:hAnsiTheme="minorHAnsi" w:cstheme="minorBidi"/>
          <w:noProof/>
          <w:sz w:val="22"/>
          <w:szCs w:val="22"/>
          <w:lang w:val="en-ZA" w:eastAsia="en-ZA"/>
        </w:rPr>
      </w:pPr>
      <w:del w:id="1242" w:author="Mutali Nepfumbada" w:date="2022-11-02T08:03:00Z">
        <w:r w:rsidRPr="00A934D1" w:rsidDel="00A934D1">
          <w:rPr>
            <w:rStyle w:val="Hyperlink"/>
            <w:noProof/>
          </w:rPr>
          <w:delText>Table 2</w:delText>
        </w:r>
        <w:r w:rsidRPr="00A934D1" w:rsidDel="00A934D1">
          <w:rPr>
            <w:rStyle w:val="Hyperlink"/>
            <w:noProof/>
          </w:rPr>
          <w:noBreakHyphen/>
          <w:delText>1: Project Overview</w:delText>
        </w:r>
        <w:r w:rsidDel="00A934D1">
          <w:rPr>
            <w:noProof/>
            <w:webHidden/>
          </w:rPr>
          <w:tab/>
        </w:r>
        <w:r w:rsidR="00066E6C" w:rsidDel="00A934D1">
          <w:rPr>
            <w:noProof/>
            <w:webHidden/>
          </w:rPr>
          <w:delText>1</w:delText>
        </w:r>
      </w:del>
    </w:p>
    <w:p w14:paraId="4B879FD5" w14:textId="13C1C2EC" w:rsidR="00D63FEF" w:rsidDel="00A934D1" w:rsidRDefault="00D63FEF">
      <w:pPr>
        <w:pStyle w:val="TableofFigures"/>
        <w:tabs>
          <w:tab w:val="right" w:leader="dot" w:pos="9539"/>
        </w:tabs>
        <w:rPr>
          <w:del w:id="1243" w:author="Mutali Nepfumbada" w:date="2022-11-02T08:03:00Z"/>
          <w:rFonts w:asciiTheme="minorHAnsi" w:eastAsiaTheme="minorEastAsia" w:hAnsiTheme="minorHAnsi" w:cstheme="minorBidi"/>
          <w:noProof/>
          <w:sz w:val="22"/>
          <w:szCs w:val="22"/>
          <w:lang w:val="en-ZA" w:eastAsia="en-ZA"/>
        </w:rPr>
      </w:pPr>
      <w:del w:id="1244" w:author="Mutali Nepfumbada" w:date="2022-11-02T08:03:00Z">
        <w:r w:rsidRPr="00A934D1" w:rsidDel="00A934D1">
          <w:rPr>
            <w:rStyle w:val="Hyperlink"/>
            <w:noProof/>
          </w:rPr>
          <w:delText>Table 4</w:delText>
        </w:r>
        <w:r w:rsidRPr="00A934D1" w:rsidDel="00A934D1">
          <w:rPr>
            <w:rStyle w:val="Hyperlink"/>
            <w:noProof/>
          </w:rPr>
          <w:noBreakHyphen/>
          <w:delText>1: PPA Rates</w:delText>
        </w:r>
        <w:r w:rsidDel="00A934D1">
          <w:rPr>
            <w:noProof/>
            <w:webHidden/>
          </w:rPr>
          <w:tab/>
        </w:r>
        <w:r w:rsidR="00066E6C" w:rsidDel="00A934D1">
          <w:rPr>
            <w:noProof/>
            <w:webHidden/>
          </w:rPr>
          <w:delText>3</w:delText>
        </w:r>
      </w:del>
    </w:p>
    <w:p w14:paraId="2D0B805A" w14:textId="656A5BCF" w:rsidR="00D63FEF" w:rsidDel="00A934D1" w:rsidRDefault="00D63FEF">
      <w:pPr>
        <w:pStyle w:val="TableofFigures"/>
        <w:tabs>
          <w:tab w:val="right" w:leader="dot" w:pos="9539"/>
        </w:tabs>
        <w:rPr>
          <w:del w:id="1245" w:author="Mutali Nepfumbada" w:date="2022-11-02T08:03:00Z"/>
          <w:rFonts w:asciiTheme="minorHAnsi" w:eastAsiaTheme="minorEastAsia" w:hAnsiTheme="minorHAnsi" w:cstheme="minorBidi"/>
          <w:noProof/>
          <w:sz w:val="22"/>
          <w:szCs w:val="22"/>
          <w:lang w:val="en-ZA" w:eastAsia="en-ZA"/>
        </w:rPr>
      </w:pPr>
      <w:del w:id="1246" w:author="Mutali Nepfumbada" w:date="2022-11-02T08:03:00Z">
        <w:r w:rsidRPr="00A934D1" w:rsidDel="00A934D1">
          <w:rPr>
            <w:rStyle w:val="Hyperlink"/>
            <w:noProof/>
          </w:rPr>
          <w:delText>Table 4</w:delText>
        </w:r>
        <w:r w:rsidRPr="00A934D1" w:rsidDel="00A934D1">
          <w:rPr>
            <w:rStyle w:val="Hyperlink"/>
            <w:noProof/>
          </w:rPr>
          <w:noBreakHyphen/>
          <w:delText>2: Project Revenue Overview</w:delText>
        </w:r>
        <w:r w:rsidDel="00A934D1">
          <w:rPr>
            <w:noProof/>
            <w:webHidden/>
          </w:rPr>
          <w:tab/>
        </w:r>
        <w:r w:rsidR="00066E6C" w:rsidDel="00A934D1">
          <w:rPr>
            <w:noProof/>
            <w:webHidden/>
          </w:rPr>
          <w:delText>4</w:delText>
        </w:r>
      </w:del>
    </w:p>
    <w:p w14:paraId="2D47CB99" w14:textId="6402ABA7" w:rsidR="00D63FEF" w:rsidDel="00A934D1" w:rsidRDefault="00D63FEF">
      <w:pPr>
        <w:pStyle w:val="TableofFigures"/>
        <w:tabs>
          <w:tab w:val="right" w:leader="dot" w:pos="9539"/>
        </w:tabs>
        <w:rPr>
          <w:del w:id="1247" w:author="Mutali Nepfumbada" w:date="2022-11-02T08:03:00Z"/>
          <w:rFonts w:asciiTheme="minorHAnsi" w:eastAsiaTheme="minorEastAsia" w:hAnsiTheme="minorHAnsi" w:cstheme="minorBidi"/>
          <w:noProof/>
          <w:sz w:val="22"/>
          <w:szCs w:val="22"/>
          <w:lang w:val="en-ZA" w:eastAsia="en-ZA"/>
        </w:rPr>
      </w:pPr>
      <w:del w:id="1248" w:author="Mutali Nepfumbada" w:date="2022-11-02T08:03:00Z">
        <w:r w:rsidRPr="00A934D1" w:rsidDel="00A934D1">
          <w:rPr>
            <w:rStyle w:val="Hyperlink"/>
            <w:noProof/>
          </w:rPr>
          <w:delText>Table 5</w:delText>
        </w:r>
        <w:r w:rsidRPr="00A934D1" w:rsidDel="00A934D1">
          <w:rPr>
            <w:rStyle w:val="Hyperlink"/>
            <w:noProof/>
          </w:rPr>
          <w:noBreakHyphen/>
          <w:delText>1: High</w:delText>
        </w:r>
        <w:r w:rsidR="00066E6C" w:rsidRPr="00066E6C" w:rsidDel="00A934D1">
          <w:rPr>
            <w:noProof/>
          </w:rPr>
          <w:delText xml:space="preserve"> </w:delText>
        </w:r>
        <w:r w:rsidR="00066E6C" w:rsidRPr="00D82B8B" w:rsidDel="00A934D1">
          <w:rPr>
            <w:noProof/>
          </w:rPr>
          <w:delText>Provided by ACES</w:delText>
        </w:r>
        <w:r w:rsidR="00066E6C" w:rsidRPr="00A934D1" w:rsidDel="00A934D1">
          <w:rPr>
            <w:rStyle w:val="Hyperlink"/>
            <w:noProof/>
          </w:rPr>
          <w:delText xml:space="preserve"> </w:delText>
        </w:r>
        <w:r w:rsidRPr="00A934D1" w:rsidDel="00A934D1">
          <w:rPr>
            <w:rStyle w:val="Hyperlink"/>
            <w:noProof/>
          </w:rPr>
          <w:delText>veld Project Overview</w:delText>
        </w:r>
        <w:r w:rsidDel="00A934D1">
          <w:rPr>
            <w:noProof/>
            <w:webHidden/>
          </w:rPr>
          <w:tab/>
        </w:r>
        <w:r w:rsidR="00066E6C" w:rsidDel="00A934D1">
          <w:rPr>
            <w:noProof/>
            <w:webHidden/>
          </w:rPr>
          <w:delText>6</w:delText>
        </w:r>
      </w:del>
    </w:p>
    <w:p w14:paraId="365A6A53" w14:textId="0F6B2C46" w:rsidR="00D63FEF" w:rsidDel="00A934D1" w:rsidRDefault="00D63FEF">
      <w:pPr>
        <w:pStyle w:val="TableofFigures"/>
        <w:tabs>
          <w:tab w:val="right" w:leader="dot" w:pos="9539"/>
        </w:tabs>
        <w:rPr>
          <w:del w:id="1249" w:author="Mutali Nepfumbada" w:date="2022-11-02T08:03:00Z"/>
          <w:rFonts w:asciiTheme="minorHAnsi" w:eastAsiaTheme="minorEastAsia" w:hAnsiTheme="minorHAnsi" w:cstheme="minorBidi"/>
          <w:noProof/>
          <w:sz w:val="22"/>
          <w:szCs w:val="22"/>
          <w:lang w:val="en-ZA" w:eastAsia="en-ZA"/>
        </w:rPr>
      </w:pPr>
      <w:del w:id="1250" w:author="Mutali Nepfumbada" w:date="2022-11-02T08:03:00Z">
        <w:r w:rsidRPr="00A934D1" w:rsidDel="00A934D1">
          <w:rPr>
            <w:rStyle w:val="Hyperlink"/>
            <w:noProof/>
          </w:rPr>
          <w:delText>Table 5</w:delText>
        </w:r>
        <w:r w:rsidRPr="00A934D1" w:rsidDel="00A934D1">
          <w:rPr>
            <w:rStyle w:val="Hyperlink"/>
            <w:noProof/>
          </w:rPr>
          <w:noBreakHyphen/>
          <w:delText>2: Highveld irradiation and Forecast</w:delText>
        </w:r>
        <w:r w:rsidDel="00A934D1">
          <w:rPr>
            <w:noProof/>
            <w:webHidden/>
          </w:rPr>
          <w:tab/>
        </w:r>
        <w:r w:rsidR="00066E6C" w:rsidDel="00A934D1">
          <w:rPr>
            <w:noProof/>
            <w:webHidden/>
          </w:rPr>
          <w:delText>7</w:delText>
        </w:r>
      </w:del>
    </w:p>
    <w:p w14:paraId="45ADBF67" w14:textId="4085D1E3" w:rsidR="00D63FEF" w:rsidDel="00A934D1" w:rsidRDefault="00D63FEF">
      <w:pPr>
        <w:pStyle w:val="TableofFigures"/>
        <w:tabs>
          <w:tab w:val="right" w:leader="dot" w:pos="9539"/>
        </w:tabs>
        <w:rPr>
          <w:del w:id="1251" w:author="Mutali Nepfumbada" w:date="2022-11-02T08:03:00Z"/>
          <w:rFonts w:asciiTheme="minorHAnsi" w:eastAsiaTheme="minorEastAsia" w:hAnsiTheme="minorHAnsi" w:cstheme="minorBidi"/>
          <w:noProof/>
          <w:sz w:val="22"/>
          <w:szCs w:val="22"/>
          <w:lang w:val="en-ZA" w:eastAsia="en-ZA"/>
        </w:rPr>
      </w:pPr>
      <w:del w:id="1252" w:author="Mutali Nepfumbada" w:date="2022-11-02T08:03:00Z">
        <w:r w:rsidRPr="00A934D1" w:rsidDel="00A934D1">
          <w:rPr>
            <w:rStyle w:val="Hyperlink"/>
            <w:noProof/>
          </w:rPr>
          <w:delText>Table 5</w:delText>
        </w:r>
        <w:r w:rsidRPr="00A934D1" w:rsidDel="00A934D1">
          <w:rPr>
            <w:rStyle w:val="Hyperlink"/>
            <w:noProof/>
          </w:rPr>
          <w:noBreakHyphen/>
          <w:delText>3: Highveld Availability and Forecast</w:delText>
        </w:r>
        <w:r w:rsidDel="00A934D1">
          <w:rPr>
            <w:noProof/>
            <w:webHidden/>
          </w:rPr>
          <w:tab/>
        </w:r>
        <w:r w:rsidR="00066E6C" w:rsidDel="00A934D1">
          <w:rPr>
            <w:noProof/>
            <w:webHidden/>
          </w:rPr>
          <w:delText>8</w:delText>
        </w:r>
      </w:del>
    </w:p>
    <w:p w14:paraId="3594B6AC" w14:textId="5D3CD7EB" w:rsidR="00D63FEF" w:rsidDel="00A934D1" w:rsidRDefault="00D63FEF">
      <w:pPr>
        <w:pStyle w:val="TableofFigures"/>
        <w:tabs>
          <w:tab w:val="right" w:leader="dot" w:pos="9539"/>
        </w:tabs>
        <w:rPr>
          <w:del w:id="1253" w:author="Mutali Nepfumbada" w:date="2022-11-02T08:03:00Z"/>
          <w:rFonts w:asciiTheme="minorHAnsi" w:eastAsiaTheme="minorEastAsia" w:hAnsiTheme="minorHAnsi" w:cstheme="minorBidi"/>
          <w:noProof/>
          <w:sz w:val="22"/>
          <w:szCs w:val="22"/>
          <w:lang w:val="en-ZA" w:eastAsia="en-ZA"/>
        </w:rPr>
      </w:pPr>
      <w:del w:id="1254" w:author="Mutali Nepfumbada" w:date="2022-11-02T08:03:00Z">
        <w:r w:rsidRPr="00A934D1" w:rsidDel="00A934D1">
          <w:rPr>
            <w:rStyle w:val="Hyperlink"/>
            <w:noProof/>
          </w:rPr>
          <w:delText>Table 5</w:delText>
        </w:r>
        <w:r w:rsidRPr="00A934D1" w:rsidDel="00A934D1">
          <w:rPr>
            <w:rStyle w:val="Hyperlink"/>
            <w:noProof/>
          </w:rPr>
          <w:noBreakHyphen/>
          <w:delText>4: Highveld PR and Forecast</w:delText>
        </w:r>
        <w:r w:rsidDel="00A934D1">
          <w:rPr>
            <w:noProof/>
            <w:webHidden/>
          </w:rPr>
          <w:tab/>
        </w:r>
        <w:r w:rsidR="00066E6C" w:rsidDel="00A934D1">
          <w:rPr>
            <w:noProof/>
            <w:webHidden/>
          </w:rPr>
          <w:delText>9</w:delText>
        </w:r>
      </w:del>
    </w:p>
    <w:p w14:paraId="2530BFAD" w14:textId="21F840CD" w:rsidR="00D63FEF" w:rsidDel="00A934D1" w:rsidRDefault="00D63FEF">
      <w:pPr>
        <w:pStyle w:val="TableofFigures"/>
        <w:tabs>
          <w:tab w:val="right" w:leader="dot" w:pos="9539"/>
        </w:tabs>
        <w:rPr>
          <w:del w:id="1255" w:author="Mutali Nepfumbada" w:date="2022-11-02T08:03:00Z"/>
          <w:rFonts w:asciiTheme="minorHAnsi" w:eastAsiaTheme="minorEastAsia" w:hAnsiTheme="minorHAnsi" w:cstheme="minorBidi"/>
          <w:noProof/>
          <w:sz w:val="22"/>
          <w:szCs w:val="22"/>
          <w:lang w:val="en-ZA" w:eastAsia="en-ZA"/>
        </w:rPr>
      </w:pPr>
      <w:del w:id="1256" w:author="Mutali Nepfumbada" w:date="2022-11-02T08:03:00Z">
        <w:r w:rsidRPr="00A934D1" w:rsidDel="00A934D1">
          <w:rPr>
            <w:rStyle w:val="Hyperlink"/>
            <w:noProof/>
          </w:rPr>
          <w:delText>Table 5</w:delText>
        </w:r>
        <w:r w:rsidRPr="00A934D1" w:rsidDel="00A934D1">
          <w:rPr>
            <w:rStyle w:val="Hyperlink"/>
            <w:noProof/>
          </w:rPr>
          <w:noBreakHyphen/>
          <w:delText>5: Highveld Production and Forecast</w:delText>
        </w:r>
        <w:r w:rsidDel="00A934D1">
          <w:rPr>
            <w:noProof/>
            <w:webHidden/>
          </w:rPr>
          <w:tab/>
        </w:r>
        <w:r w:rsidR="00066E6C" w:rsidDel="00A934D1">
          <w:rPr>
            <w:noProof/>
            <w:webHidden/>
          </w:rPr>
          <w:delText>10</w:delText>
        </w:r>
      </w:del>
    </w:p>
    <w:p w14:paraId="5A36057F" w14:textId="4831415D" w:rsidR="00D63FEF" w:rsidDel="00A934D1" w:rsidRDefault="00D63FEF">
      <w:pPr>
        <w:pStyle w:val="TableofFigures"/>
        <w:tabs>
          <w:tab w:val="right" w:leader="dot" w:pos="9539"/>
        </w:tabs>
        <w:rPr>
          <w:del w:id="1257" w:author="Mutali Nepfumbada" w:date="2022-11-02T08:03:00Z"/>
          <w:rFonts w:asciiTheme="minorHAnsi" w:eastAsiaTheme="minorEastAsia" w:hAnsiTheme="minorHAnsi" w:cstheme="minorBidi"/>
          <w:noProof/>
          <w:sz w:val="22"/>
          <w:szCs w:val="22"/>
          <w:lang w:val="en-ZA" w:eastAsia="en-ZA"/>
        </w:rPr>
      </w:pPr>
      <w:del w:id="1258" w:author="Mutali Nepfumbada" w:date="2022-11-02T08:03:00Z">
        <w:r w:rsidRPr="00A934D1" w:rsidDel="00A934D1">
          <w:rPr>
            <w:rStyle w:val="Hyperlink"/>
            <w:noProof/>
          </w:rPr>
          <w:delText>Table 6</w:delText>
        </w:r>
        <w:r w:rsidRPr="00A934D1" w:rsidDel="00A934D1">
          <w:rPr>
            <w:rStyle w:val="Hyperlink"/>
            <w:noProof/>
          </w:rPr>
          <w:noBreakHyphen/>
          <w:delText>1: Durbanville Project Overview</w:delText>
        </w:r>
        <w:r w:rsidDel="00A934D1">
          <w:rPr>
            <w:noProof/>
            <w:webHidden/>
          </w:rPr>
          <w:tab/>
        </w:r>
        <w:r w:rsidR="00066E6C" w:rsidDel="00A934D1">
          <w:rPr>
            <w:noProof/>
            <w:webHidden/>
          </w:rPr>
          <w:delText>11</w:delText>
        </w:r>
      </w:del>
    </w:p>
    <w:p w14:paraId="657DB512" w14:textId="6EC3D1CE" w:rsidR="00D63FEF" w:rsidDel="00A934D1" w:rsidRDefault="00D63FEF">
      <w:pPr>
        <w:pStyle w:val="TableofFigures"/>
        <w:tabs>
          <w:tab w:val="right" w:leader="dot" w:pos="9539"/>
        </w:tabs>
        <w:rPr>
          <w:del w:id="1259" w:author="Mutali Nepfumbada" w:date="2022-11-02T08:03:00Z"/>
          <w:rFonts w:asciiTheme="minorHAnsi" w:eastAsiaTheme="minorEastAsia" w:hAnsiTheme="minorHAnsi" w:cstheme="minorBidi"/>
          <w:noProof/>
          <w:sz w:val="22"/>
          <w:szCs w:val="22"/>
          <w:lang w:val="en-ZA" w:eastAsia="en-ZA"/>
        </w:rPr>
      </w:pPr>
      <w:del w:id="1260" w:author="Mutali Nepfumbada" w:date="2022-11-02T08:03:00Z">
        <w:r w:rsidRPr="00A934D1" w:rsidDel="00A934D1">
          <w:rPr>
            <w:rStyle w:val="Hyperlink"/>
            <w:noProof/>
          </w:rPr>
          <w:delText>Table 6</w:delText>
        </w:r>
        <w:r w:rsidRPr="00A934D1" w:rsidDel="00A934D1">
          <w:rPr>
            <w:rStyle w:val="Hyperlink"/>
            <w:noProof/>
          </w:rPr>
          <w:noBreakHyphen/>
          <w:delText>2: Durbanville Irradiation and Forecast</w:delText>
        </w:r>
        <w:r w:rsidDel="00A934D1">
          <w:rPr>
            <w:noProof/>
            <w:webHidden/>
          </w:rPr>
          <w:tab/>
        </w:r>
        <w:r w:rsidR="00066E6C" w:rsidDel="00A934D1">
          <w:rPr>
            <w:noProof/>
            <w:webHidden/>
          </w:rPr>
          <w:delText>12</w:delText>
        </w:r>
      </w:del>
    </w:p>
    <w:p w14:paraId="22986EE0" w14:textId="5FAD62FB" w:rsidR="00D63FEF" w:rsidDel="00A934D1" w:rsidRDefault="00D63FEF">
      <w:pPr>
        <w:pStyle w:val="TableofFigures"/>
        <w:tabs>
          <w:tab w:val="right" w:leader="dot" w:pos="9539"/>
        </w:tabs>
        <w:rPr>
          <w:del w:id="1261" w:author="Mutali Nepfumbada" w:date="2022-11-02T08:03:00Z"/>
          <w:rFonts w:asciiTheme="minorHAnsi" w:eastAsiaTheme="minorEastAsia" w:hAnsiTheme="minorHAnsi" w:cstheme="minorBidi"/>
          <w:noProof/>
          <w:sz w:val="22"/>
          <w:szCs w:val="22"/>
          <w:lang w:val="en-ZA" w:eastAsia="en-ZA"/>
        </w:rPr>
      </w:pPr>
      <w:del w:id="1262" w:author="Mutali Nepfumbada" w:date="2022-11-02T08:03:00Z">
        <w:r w:rsidRPr="00A934D1" w:rsidDel="00A934D1">
          <w:rPr>
            <w:rStyle w:val="Hyperlink"/>
            <w:noProof/>
          </w:rPr>
          <w:delText>Table 6</w:delText>
        </w:r>
        <w:r w:rsidRPr="00A934D1" w:rsidDel="00A934D1">
          <w:rPr>
            <w:rStyle w:val="Hyperlink"/>
            <w:noProof/>
          </w:rPr>
          <w:noBreakHyphen/>
          <w:delText>3: Durbanville Availability and Guaranteed</w:delText>
        </w:r>
        <w:r w:rsidDel="00A934D1">
          <w:rPr>
            <w:noProof/>
            <w:webHidden/>
          </w:rPr>
          <w:tab/>
        </w:r>
        <w:r w:rsidR="00066E6C" w:rsidDel="00A934D1">
          <w:rPr>
            <w:noProof/>
            <w:webHidden/>
          </w:rPr>
          <w:delText>13</w:delText>
        </w:r>
      </w:del>
    </w:p>
    <w:p w14:paraId="4CE23A1A" w14:textId="4C61D023" w:rsidR="00D63FEF" w:rsidDel="00A934D1" w:rsidRDefault="00D63FEF">
      <w:pPr>
        <w:pStyle w:val="TableofFigures"/>
        <w:tabs>
          <w:tab w:val="right" w:leader="dot" w:pos="9539"/>
        </w:tabs>
        <w:rPr>
          <w:del w:id="1263" w:author="Mutali Nepfumbada" w:date="2022-11-02T08:03:00Z"/>
          <w:rFonts w:asciiTheme="minorHAnsi" w:eastAsiaTheme="minorEastAsia" w:hAnsiTheme="minorHAnsi" w:cstheme="minorBidi"/>
          <w:noProof/>
          <w:sz w:val="22"/>
          <w:szCs w:val="22"/>
          <w:lang w:val="en-ZA" w:eastAsia="en-ZA"/>
        </w:rPr>
      </w:pPr>
      <w:del w:id="1264" w:author="Mutali Nepfumbada" w:date="2022-11-02T08:03:00Z">
        <w:r w:rsidRPr="00A934D1" w:rsidDel="00A934D1">
          <w:rPr>
            <w:rStyle w:val="Hyperlink"/>
            <w:noProof/>
          </w:rPr>
          <w:delText>Table 6</w:delText>
        </w:r>
        <w:r w:rsidRPr="00A934D1" w:rsidDel="00A934D1">
          <w:rPr>
            <w:rStyle w:val="Hyperlink"/>
            <w:noProof/>
          </w:rPr>
          <w:noBreakHyphen/>
          <w:delText>4: Durbanville PR and Forecast</w:delText>
        </w:r>
        <w:r w:rsidDel="00A934D1">
          <w:rPr>
            <w:noProof/>
            <w:webHidden/>
          </w:rPr>
          <w:tab/>
        </w:r>
        <w:r w:rsidR="00066E6C" w:rsidDel="00A934D1">
          <w:rPr>
            <w:noProof/>
            <w:webHidden/>
          </w:rPr>
          <w:delText>14</w:delText>
        </w:r>
      </w:del>
    </w:p>
    <w:p w14:paraId="1DDBD02A" w14:textId="65612ED9" w:rsidR="00D63FEF" w:rsidDel="00A934D1" w:rsidRDefault="00D63FEF">
      <w:pPr>
        <w:pStyle w:val="TableofFigures"/>
        <w:tabs>
          <w:tab w:val="right" w:leader="dot" w:pos="9539"/>
        </w:tabs>
        <w:rPr>
          <w:del w:id="1265" w:author="Mutali Nepfumbada" w:date="2022-11-02T08:03:00Z"/>
          <w:rFonts w:asciiTheme="minorHAnsi" w:eastAsiaTheme="minorEastAsia" w:hAnsiTheme="minorHAnsi" w:cstheme="minorBidi"/>
          <w:noProof/>
          <w:sz w:val="22"/>
          <w:szCs w:val="22"/>
          <w:lang w:val="en-ZA" w:eastAsia="en-ZA"/>
        </w:rPr>
      </w:pPr>
      <w:del w:id="1266" w:author="Mutali Nepfumbada" w:date="2022-11-02T08:03:00Z">
        <w:r w:rsidRPr="00A934D1" w:rsidDel="00A934D1">
          <w:rPr>
            <w:rStyle w:val="Hyperlink"/>
            <w:noProof/>
          </w:rPr>
          <w:delText>Table 6</w:delText>
        </w:r>
        <w:r w:rsidRPr="00A934D1" w:rsidDel="00A934D1">
          <w:rPr>
            <w:rStyle w:val="Hyperlink"/>
            <w:noProof/>
          </w:rPr>
          <w:noBreakHyphen/>
          <w:delText>5: Durbanville Production and Forecast</w:delText>
        </w:r>
        <w:r w:rsidDel="00A934D1">
          <w:rPr>
            <w:noProof/>
            <w:webHidden/>
          </w:rPr>
          <w:tab/>
        </w:r>
      </w:del>
      <w:del w:id="1267" w:author="Mutali Nepfumbada" w:date="2022-11-02T07:56:00Z">
        <w:r w:rsidR="009E3355" w:rsidDel="00066E6C">
          <w:rPr>
            <w:noProof/>
            <w:webHidden/>
          </w:rPr>
          <w:delText>16</w:delText>
        </w:r>
      </w:del>
    </w:p>
    <w:p w14:paraId="14CD9122" w14:textId="5C4F235B" w:rsidR="00D63FEF" w:rsidDel="00A934D1" w:rsidRDefault="00D63FEF">
      <w:pPr>
        <w:pStyle w:val="TableofFigures"/>
        <w:tabs>
          <w:tab w:val="right" w:leader="dot" w:pos="9539"/>
        </w:tabs>
        <w:rPr>
          <w:del w:id="1268" w:author="Mutali Nepfumbada" w:date="2022-11-02T08:03:00Z"/>
          <w:rFonts w:asciiTheme="minorHAnsi" w:eastAsiaTheme="minorEastAsia" w:hAnsiTheme="minorHAnsi" w:cstheme="minorBidi"/>
          <w:noProof/>
          <w:sz w:val="22"/>
          <w:szCs w:val="22"/>
          <w:lang w:val="en-ZA" w:eastAsia="en-ZA"/>
        </w:rPr>
      </w:pPr>
      <w:del w:id="1269" w:author="Mutali Nepfumbada" w:date="2022-11-02T08:03:00Z">
        <w:r w:rsidRPr="00A934D1" w:rsidDel="00A934D1">
          <w:rPr>
            <w:rStyle w:val="Hyperlink"/>
            <w:noProof/>
          </w:rPr>
          <w:delText>Table 7</w:delText>
        </w:r>
        <w:r w:rsidRPr="00A934D1" w:rsidDel="00A934D1">
          <w:rPr>
            <w:rStyle w:val="Hyperlink"/>
            <w:noProof/>
          </w:rPr>
          <w:noBreakHyphen/>
          <w:delText>1: Midstream Project Overview</w:delText>
        </w:r>
        <w:r w:rsidDel="00A934D1">
          <w:rPr>
            <w:noProof/>
            <w:webHidden/>
          </w:rPr>
          <w:tab/>
        </w:r>
      </w:del>
      <w:del w:id="1270" w:author="Mutali Nepfumbada" w:date="2022-11-02T07:56:00Z">
        <w:r w:rsidR="009E3355" w:rsidDel="00066E6C">
          <w:rPr>
            <w:noProof/>
            <w:webHidden/>
          </w:rPr>
          <w:delText>18</w:delText>
        </w:r>
      </w:del>
    </w:p>
    <w:p w14:paraId="2D458FD5" w14:textId="630C42CE" w:rsidR="00D63FEF" w:rsidDel="00A934D1" w:rsidRDefault="00D63FEF">
      <w:pPr>
        <w:pStyle w:val="TableofFigures"/>
        <w:tabs>
          <w:tab w:val="right" w:leader="dot" w:pos="9539"/>
        </w:tabs>
        <w:rPr>
          <w:del w:id="1271" w:author="Mutali Nepfumbada" w:date="2022-11-02T08:03:00Z"/>
          <w:rFonts w:asciiTheme="minorHAnsi" w:eastAsiaTheme="minorEastAsia" w:hAnsiTheme="minorHAnsi" w:cstheme="minorBidi"/>
          <w:noProof/>
          <w:sz w:val="22"/>
          <w:szCs w:val="22"/>
          <w:lang w:val="en-ZA" w:eastAsia="en-ZA"/>
        </w:rPr>
      </w:pPr>
      <w:del w:id="1272" w:author="Mutali Nepfumbada" w:date="2022-11-02T08:03:00Z">
        <w:r w:rsidRPr="00A934D1" w:rsidDel="00A934D1">
          <w:rPr>
            <w:rStyle w:val="Hyperlink"/>
            <w:noProof/>
          </w:rPr>
          <w:delText>Table 7</w:delText>
        </w:r>
        <w:r w:rsidRPr="00A934D1" w:rsidDel="00A934D1">
          <w:rPr>
            <w:rStyle w:val="Hyperlink"/>
            <w:noProof/>
          </w:rPr>
          <w:noBreakHyphen/>
          <w:delText>2: Midstream Irradiation and Forecast</w:delText>
        </w:r>
        <w:r w:rsidDel="00A934D1">
          <w:rPr>
            <w:noProof/>
            <w:webHidden/>
          </w:rPr>
          <w:tab/>
        </w:r>
      </w:del>
      <w:del w:id="1273" w:author="Mutali Nepfumbada" w:date="2022-11-02T07:56:00Z">
        <w:r w:rsidR="009E3355" w:rsidDel="00066E6C">
          <w:rPr>
            <w:noProof/>
            <w:webHidden/>
          </w:rPr>
          <w:delText>19</w:delText>
        </w:r>
      </w:del>
    </w:p>
    <w:p w14:paraId="60ABA6FC" w14:textId="686BD67D" w:rsidR="00D63FEF" w:rsidDel="00A934D1" w:rsidRDefault="00D63FEF">
      <w:pPr>
        <w:pStyle w:val="TableofFigures"/>
        <w:tabs>
          <w:tab w:val="right" w:leader="dot" w:pos="9539"/>
        </w:tabs>
        <w:rPr>
          <w:del w:id="1274" w:author="Mutali Nepfumbada" w:date="2022-11-02T08:03:00Z"/>
          <w:rFonts w:asciiTheme="minorHAnsi" w:eastAsiaTheme="minorEastAsia" w:hAnsiTheme="minorHAnsi" w:cstheme="minorBidi"/>
          <w:noProof/>
          <w:sz w:val="22"/>
          <w:szCs w:val="22"/>
          <w:lang w:val="en-ZA" w:eastAsia="en-ZA"/>
        </w:rPr>
      </w:pPr>
      <w:del w:id="1275" w:author="Mutali Nepfumbada" w:date="2022-11-02T08:03:00Z">
        <w:r w:rsidRPr="00A934D1" w:rsidDel="00A934D1">
          <w:rPr>
            <w:rStyle w:val="Hyperlink"/>
            <w:noProof/>
          </w:rPr>
          <w:delText>Table 7</w:delText>
        </w:r>
        <w:r w:rsidRPr="00A934D1" w:rsidDel="00A934D1">
          <w:rPr>
            <w:rStyle w:val="Hyperlink"/>
            <w:noProof/>
          </w:rPr>
          <w:noBreakHyphen/>
          <w:delText>3: Midstream Availability and Guaranteed</w:delText>
        </w:r>
        <w:r w:rsidDel="00A934D1">
          <w:rPr>
            <w:noProof/>
            <w:webHidden/>
          </w:rPr>
          <w:tab/>
        </w:r>
      </w:del>
      <w:del w:id="1276" w:author="Mutali Nepfumbada" w:date="2022-11-02T07:56:00Z">
        <w:r w:rsidR="009E3355" w:rsidDel="00066E6C">
          <w:rPr>
            <w:noProof/>
            <w:webHidden/>
          </w:rPr>
          <w:delText>20</w:delText>
        </w:r>
      </w:del>
    </w:p>
    <w:p w14:paraId="3431EBC3" w14:textId="0C106AB5" w:rsidR="00D63FEF" w:rsidDel="00A934D1" w:rsidRDefault="00D63FEF">
      <w:pPr>
        <w:pStyle w:val="TableofFigures"/>
        <w:tabs>
          <w:tab w:val="right" w:leader="dot" w:pos="9539"/>
        </w:tabs>
        <w:rPr>
          <w:del w:id="1277" w:author="Mutali Nepfumbada" w:date="2022-11-02T08:03:00Z"/>
          <w:rFonts w:asciiTheme="minorHAnsi" w:eastAsiaTheme="minorEastAsia" w:hAnsiTheme="minorHAnsi" w:cstheme="minorBidi"/>
          <w:noProof/>
          <w:sz w:val="22"/>
          <w:szCs w:val="22"/>
          <w:lang w:val="en-ZA" w:eastAsia="en-ZA"/>
        </w:rPr>
      </w:pPr>
      <w:del w:id="1278" w:author="Mutali Nepfumbada" w:date="2022-11-02T08:03:00Z">
        <w:r w:rsidRPr="00A934D1" w:rsidDel="00A934D1">
          <w:rPr>
            <w:rStyle w:val="Hyperlink"/>
            <w:noProof/>
          </w:rPr>
          <w:delText>Table 7</w:delText>
        </w:r>
        <w:r w:rsidRPr="00A934D1" w:rsidDel="00A934D1">
          <w:rPr>
            <w:rStyle w:val="Hyperlink"/>
            <w:noProof/>
          </w:rPr>
          <w:noBreakHyphen/>
          <w:delText>4: Midstream PR and Forecast</w:delText>
        </w:r>
        <w:r w:rsidDel="00A934D1">
          <w:rPr>
            <w:noProof/>
            <w:webHidden/>
          </w:rPr>
          <w:tab/>
        </w:r>
      </w:del>
      <w:del w:id="1279" w:author="Mutali Nepfumbada" w:date="2022-11-02T07:56:00Z">
        <w:r w:rsidR="009E3355" w:rsidDel="00066E6C">
          <w:rPr>
            <w:noProof/>
            <w:webHidden/>
          </w:rPr>
          <w:delText>21</w:delText>
        </w:r>
      </w:del>
    </w:p>
    <w:p w14:paraId="7A2E65FD" w14:textId="6CDA4771" w:rsidR="00D63FEF" w:rsidDel="00A934D1" w:rsidRDefault="00D63FEF">
      <w:pPr>
        <w:pStyle w:val="TableofFigures"/>
        <w:tabs>
          <w:tab w:val="right" w:leader="dot" w:pos="9539"/>
        </w:tabs>
        <w:rPr>
          <w:del w:id="1280" w:author="Mutali Nepfumbada" w:date="2022-11-02T08:03:00Z"/>
          <w:rFonts w:asciiTheme="minorHAnsi" w:eastAsiaTheme="minorEastAsia" w:hAnsiTheme="minorHAnsi" w:cstheme="minorBidi"/>
          <w:noProof/>
          <w:sz w:val="22"/>
          <w:szCs w:val="22"/>
          <w:lang w:val="en-ZA" w:eastAsia="en-ZA"/>
        </w:rPr>
      </w:pPr>
      <w:del w:id="1281" w:author="Mutali Nepfumbada" w:date="2022-11-02T08:03:00Z">
        <w:r w:rsidRPr="00A934D1" w:rsidDel="00A934D1">
          <w:rPr>
            <w:rStyle w:val="Hyperlink"/>
            <w:noProof/>
          </w:rPr>
          <w:delText>Table 7</w:delText>
        </w:r>
        <w:r w:rsidRPr="00A934D1" w:rsidDel="00A934D1">
          <w:rPr>
            <w:rStyle w:val="Hyperlink"/>
            <w:noProof/>
          </w:rPr>
          <w:noBreakHyphen/>
          <w:delText>5: Midstream Production and Forecast</w:delText>
        </w:r>
        <w:r w:rsidDel="00A934D1">
          <w:rPr>
            <w:noProof/>
            <w:webHidden/>
          </w:rPr>
          <w:tab/>
        </w:r>
      </w:del>
      <w:del w:id="1282" w:author="Mutali Nepfumbada" w:date="2022-11-02T07:56:00Z">
        <w:r w:rsidR="009E3355" w:rsidDel="00066E6C">
          <w:rPr>
            <w:noProof/>
            <w:webHidden/>
          </w:rPr>
          <w:delText>22</w:delText>
        </w:r>
      </w:del>
    </w:p>
    <w:p w14:paraId="610B860E" w14:textId="0CF3A1E8" w:rsidR="00D63FEF" w:rsidDel="00A934D1" w:rsidRDefault="00D63FEF">
      <w:pPr>
        <w:pStyle w:val="TableofFigures"/>
        <w:tabs>
          <w:tab w:val="right" w:leader="dot" w:pos="9539"/>
        </w:tabs>
        <w:rPr>
          <w:del w:id="1283" w:author="Mutali Nepfumbada" w:date="2022-11-02T08:03:00Z"/>
          <w:rFonts w:asciiTheme="minorHAnsi" w:eastAsiaTheme="minorEastAsia" w:hAnsiTheme="minorHAnsi" w:cstheme="minorBidi"/>
          <w:noProof/>
          <w:sz w:val="22"/>
          <w:szCs w:val="22"/>
          <w:lang w:val="en-ZA" w:eastAsia="en-ZA"/>
        </w:rPr>
      </w:pPr>
      <w:del w:id="1284" w:author="Mutali Nepfumbada" w:date="2022-11-02T08:03:00Z">
        <w:r w:rsidRPr="00A934D1" w:rsidDel="00A934D1">
          <w:rPr>
            <w:rStyle w:val="Hyperlink"/>
            <w:noProof/>
          </w:rPr>
          <w:delText>Table 8</w:delText>
        </w:r>
        <w:r w:rsidRPr="00A934D1" w:rsidDel="00A934D1">
          <w:rPr>
            <w:rStyle w:val="Hyperlink"/>
            <w:noProof/>
          </w:rPr>
          <w:noBreakHyphen/>
          <w:delText>1: Hermanus Project Overview</w:delText>
        </w:r>
        <w:r w:rsidDel="00A934D1">
          <w:rPr>
            <w:noProof/>
            <w:webHidden/>
          </w:rPr>
          <w:tab/>
        </w:r>
      </w:del>
      <w:del w:id="1285" w:author="Mutali Nepfumbada" w:date="2022-11-02T07:56:00Z">
        <w:r w:rsidR="009E3355" w:rsidDel="00066E6C">
          <w:rPr>
            <w:noProof/>
            <w:webHidden/>
          </w:rPr>
          <w:delText>24</w:delText>
        </w:r>
      </w:del>
    </w:p>
    <w:p w14:paraId="1222BDB3" w14:textId="7996EB76" w:rsidR="00D63FEF" w:rsidDel="00A934D1" w:rsidRDefault="00D63FEF">
      <w:pPr>
        <w:pStyle w:val="TableofFigures"/>
        <w:tabs>
          <w:tab w:val="right" w:leader="dot" w:pos="9539"/>
        </w:tabs>
        <w:rPr>
          <w:del w:id="1286" w:author="Mutali Nepfumbada" w:date="2022-11-02T08:03:00Z"/>
          <w:rFonts w:asciiTheme="minorHAnsi" w:eastAsiaTheme="minorEastAsia" w:hAnsiTheme="minorHAnsi" w:cstheme="minorBidi"/>
          <w:noProof/>
          <w:sz w:val="22"/>
          <w:szCs w:val="22"/>
          <w:lang w:val="en-ZA" w:eastAsia="en-ZA"/>
        </w:rPr>
      </w:pPr>
      <w:del w:id="1287" w:author="Mutali Nepfumbada" w:date="2022-11-02T08:03:00Z">
        <w:r w:rsidRPr="00A934D1" w:rsidDel="00A934D1">
          <w:rPr>
            <w:rStyle w:val="Hyperlink"/>
            <w:noProof/>
          </w:rPr>
          <w:delText>Table 8</w:delText>
        </w:r>
        <w:r w:rsidRPr="00A934D1" w:rsidDel="00A934D1">
          <w:rPr>
            <w:rStyle w:val="Hyperlink"/>
            <w:noProof/>
          </w:rPr>
          <w:noBreakHyphen/>
          <w:delText>2: Hermanus irradiation and Forecast</w:delText>
        </w:r>
        <w:r w:rsidDel="00A934D1">
          <w:rPr>
            <w:noProof/>
            <w:webHidden/>
          </w:rPr>
          <w:tab/>
        </w:r>
      </w:del>
      <w:del w:id="1288" w:author="Mutali Nepfumbada" w:date="2022-11-02T07:56:00Z">
        <w:r w:rsidR="009E3355" w:rsidDel="00066E6C">
          <w:rPr>
            <w:noProof/>
            <w:webHidden/>
          </w:rPr>
          <w:delText>25</w:delText>
        </w:r>
      </w:del>
    </w:p>
    <w:p w14:paraId="59D4441B" w14:textId="2DD41830" w:rsidR="00D63FEF" w:rsidDel="00A934D1" w:rsidRDefault="00D63FEF">
      <w:pPr>
        <w:pStyle w:val="TableofFigures"/>
        <w:tabs>
          <w:tab w:val="right" w:leader="dot" w:pos="9539"/>
        </w:tabs>
        <w:rPr>
          <w:del w:id="1289" w:author="Mutali Nepfumbada" w:date="2022-11-02T08:03:00Z"/>
          <w:rFonts w:asciiTheme="minorHAnsi" w:eastAsiaTheme="minorEastAsia" w:hAnsiTheme="minorHAnsi" w:cstheme="minorBidi"/>
          <w:noProof/>
          <w:sz w:val="22"/>
          <w:szCs w:val="22"/>
          <w:lang w:val="en-ZA" w:eastAsia="en-ZA"/>
        </w:rPr>
      </w:pPr>
      <w:del w:id="1290" w:author="Mutali Nepfumbada" w:date="2022-11-02T08:03:00Z">
        <w:r w:rsidRPr="00A934D1" w:rsidDel="00A934D1">
          <w:rPr>
            <w:rStyle w:val="Hyperlink"/>
            <w:noProof/>
          </w:rPr>
          <w:delText>Table 8</w:delText>
        </w:r>
        <w:r w:rsidRPr="00A934D1" w:rsidDel="00A934D1">
          <w:rPr>
            <w:rStyle w:val="Hyperlink"/>
            <w:noProof/>
          </w:rPr>
          <w:noBreakHyphen/>
          <w:delText>3: Hermanus Availability and Forecast</w:delText>
        </w:r>
        <w:r w:rsidDel="00A934D1">
          <w:rPr>
            <w:noProof/>
            <w:webHidden/>
          </w:rPr>
          <w:tab/>
        </w:r>
      </w:del>
      <w:del w:id="1291" w:author="Mutali Nepfumbada" w:date="2022-11-02T07:56:00Z">
        <w:r w:rsidR="009E3355" w:rsidDel="00066E6C">
          <w:rPr>
            <w:noProof/>
            <w:webHidden/>
          </w:rPr>
          <w:delText>26</w:delText>
        </w:r>
      </w:del>
    </w:p>
    <w:p w14:paraId="3F45B5F9" w14:textId="3CB0A8E7" w:rsidR="00D63FEF" w:rsidDel="00A934D1" w:rsidRDefault="00D63FEF">
      <w:pPr>
        <w:pStyle w:val="TableofFigures"/>
        <w:tabs>
          <w:tab w:val="right" w:leader="dot" w:pos="9539"/>
        </w:tabs>
        <w:rPr>
          <w:del w:id="1292" w:author="Mutali Nepfumbada" w:date="2022-11-02T08:03:00Z"/>
          <w:rFonts w:asciiTheme="minorHAnsi" w:eastAsiaTheme="minorEastAsia" w:hAnsiTheme="minorHAnsi" w:cstheme="minorBidi"/>
          <w:noProof/>
          <w:sz w:val="22"/>
          <w:szCs w:val="22"/>
          <w:lang w:val="en-ZA" w:eastAsia="en-ZA"/>
        </w:rPr>
      </w:pPr>
      <w:del w:id="1293" w:author="Mutali Nepfumbada" w:date="2022-11-02T08:03:00Z">
        <w:r w:rsidRPr="00A934D1" w:rsidDel="00A934D1">
          <w:rPr>
            <w:rStyle w:val="Hyperlink"/>
            <w:noProof/>
          </w:rPr>
          <w:delText>Table 8</w:delText>
        </w:r>
        <w:r w:rsidRPr="00A934D1" w:rsidDel="00A934D1">
          <w:rPr>
            <w:rStyle w:val="Hyperlink"/>
            <w:noProof/>
          </w:rPr>
          <w:noBreakHyphen/>
          <w:delText>4: Hermanus PR and Forecast</w:delText>
        </w:r>
        <w:r w:rsidDel="00A934D1">
          <w:rPr>
            <w:noProof/>
            <w:webHidden/>
          </w:rPr>
          <w:tab/>
        </w:r>
      </w:del>
      <w:del w:id="1294" w:author="Mutali Nepfumbada" w:date="2022-11-02T07:56:00Z">
        <w:r w:rsidR="009E3355" w:rsidDel="00066E6C">
          <w:rPr>
            <w:noProof/>
            <w:webHidden/>
          </w:rPr>
          <w:delText>27</w:delText>
        </w:r>
      </w:del>
    </w:p>
    <w:p w14:paraId="7062D617" w14:textId="604C79FC" w:rsidR="00D63FEF" w:rsidDel="00A934D1" w:rsidRDefault="00D63FEF">
      <w:pPr>
        <w:pStyle w:val="TableofFigures"/>
        <w:tabs>
          <w:tab w:val="right" w:leader="dot" w:pos="9539"/>
        </w:tabs>
        <w:rPr>
          <w:del w:id="1295" w:author="Mutali Nepfumbada" w:date="2022-11-02T08:03:00Z"/>
          <w:rFonts w:asciiTheme="minorHAnsi" w:eastAsiaTheme="minorEastAsia" w:hAnsiTheme="minorHAnsi" w:cstheme="minorBidi"/>
          <w:noProof/>
          <w:sz w:val="22"/>
          <w:szCs w:val="22"/>
          <w:lang w:val="en-ZA" w:eastAsia="en-ZA"/>
        </w:rPr>
      </w:pPr>
      <w:del w:id="1296" w:author="Mutali Nepfumbada" w:date="2022-11-02T08:03:00Z">
        <w:r w:rsidRPr="00A934D1" w:rsidDel="00A934D1">
          <w:rPr>
            <w:rStyle w:val="Hyperlink"/>
            <w:noProof/>
          </w:rPr>
          <w:delText>Table 8</w:delText>
        </w:r>
        <w:r w:rsidRPr="00A934D1" w:rsidDel="00A934D1">
          <w:rPr>
            <w:rStyle w:val="Hyperlink"/>
            <w:noProof/>
          </w:rPr>
          <w:noBreakHyphen/>
          <w:delText>5: Hermanus Production and Forecast</w:delText>
        </w:r>
        <w:r w:rsidDel="00A934D1">
          <w:rPr>
            <w:noProof/>
            <w:webHidden/>
          </w:rPr>
          <w:tab/>
        </w:r>
      </w:del>
      <w:del w:id="1297" w:author="Mutali Nepfumbada" w:date="2022-11-02T07:56:00Z">
        <w:r w:rsidR="009E3355" w:rsidDel="00066E6C">
          <w:rPr>
            <w:noProof/>
            <w:webHidden/>
          </w:rPr>
          <w:delText>29</w:delText>
        </w:r>
      </w:del>
    </w:p>
    <w:p w14:paraId="1ABC18E2" w14:textId="70F0B11B" w:rsidR="00D63FEF" w:rsidDel="00A934D1" w:rsidRDefault="00D63FEF">
      <w:pPr>
        <w:pStyle w:val="TableofFigures"/>
        <w:tabs>
          <w:tab w:val="right" w:leader="dot" w:pos="9539"/>
        </w:tabs>
        <w:rPr>
          <w:del w:id="1298" w:author="Mutali Nepfumbada" w:date="2022-11-02T08:03:00Z"/>
          <w:rFonts w:asciiTheme="minorHAnsi" w:eastAsiaTheme="minorEastAsia" w:hAnsiTheme="minorHAnsi" w:cstheme="minorBidi"/>
          <w:noProof/>
          <w:sz w:val="22"/>
          <w:szCs w:val="22"/>
          <w:lang w:val="en-ZA" w:eastAsia="en-ZA"/>
        </w:rPr>
      </w:pPr>
      <w:del w:id="1299" w:author="Mutali Nepfumbada" w:date="2022-11-02T08:03:00Z">
        <w:r w:rsidRPr="00A934D1" w:rsidDel="00A934D1">
          <w:rPr>
            <w:rStyle w:val="Hyperlink"/>
            <w:noProof/>
          </w:rPr>
          <w:delText>Table 9</w:delText>
        </w:r>
        <w:r w:rsidRPr="00A934D1" w:rsidDel="00A934D1">
          <w:rPr>
            <w:rStyle w:val="Hyperlink"/>
            <w:noProof/>
          </w:rPr>
          <w:noBreakHyphen/>
          <w:delText>1: Vergelegen Project Overview</w:delText>
        </w:r>
        <w:r w:rsidDel="00A934D1">
          <w:rPr>
            <w:noProof/>
            <w:webHidden/>
          </w:rPr>
          <w:tab/>
        </w:r>
      </w:del>
      <w:del w:id="1300" w:author="Mutali Nepfumbada" w:date="2022-11-02T07:56:00Z">
        <w:r w:rsidR="009E3355" w:rsidDel="00066E6C">
          <w:rPr>
            <w:noProof/>
            <w:webHidden/>
          </w:rPr>
          <w:delText>30</w:delText>
        </w:r>
      </w:del>
    </w:p>
    <w:p w14:paraId="3D135890" w14:textId="5CC73C9D" w:rsidR="00D63FEF" w:rsidDel="00A934D1" w:rsidRDefault="00D63FEF">
      <w:pPr>
        <w:pStyle w:val="TableofFigures"/>
        <w:tabs>
          <w:tab w:val="right" w:leader="dot" w:pos="9539"/>
        </w:tabs>
        <w:rPr>
          <w:del w:id="1301" w:author="Mutali Nepfumbada" w:date="2022-11-02T08:03:00Z"/>
          <w:rFonts w:asciiTheme="minorHAnsi" w:eastAsiaTheme="minorEastAsia" w:hAnsiTheme="minorHAnsi" w:cstheme="minorBidi"/>
          <w:noProof/>
          <w:sz w:val="22"/>
          <w:szCs w:val="22"/>
          <w:lang w:val="en-ZA" w:eastAsia="en-ZA"/>
        </w:rPr>
      </w:pPr>
      <w:del w:id="1302" w:author="Mutali Nepfumbada" w:date="2022-11-02T08:03:00Z">
        <w:r w:rsidRPr="00A934D1" w:rsidDel="00A934D1">
          <w:rPr>
            <w:rStyle w:val="Hyperlink"/>
            <w:noProof/>
          </w:rPr>
          <w:delText>Table 9</w:delText>
        </w:r>
        <w:r w:rsidRPr="00A934D1" w:rsidDel="00A934D1">
          <w:rPr>
            <w:rStyle w:val="Hyperlink"/>
            <w:noProof/>
          </w:rPr>
          <w:noBreakHyphen/>
          <w:delText>2: Vergelegen irradiation and Forecast</w:delText>
        </w:r>
        <w:r w:rsidDel="00A934D1">
          <w:rPr>
            <w:noProof/>
            <w:webHidden/>
          </w:rPr>
          <w:tab/>
        </w:r>
      </w:del>
      <w:del w:id="1303" w:author="Mutali Nepfumbada" w:date="2022-11-02T07:56:00Z">
        <w:r w:rsidR="009E3355" w:rsidDel="00066E6C">
          <w:rPr>
            <w:noProof/>
            <w:webHidden/>
          </w:rPr>
          <w:delText>31</w:delText>
        </w:r>
      </w:del>
    </w:p>
    <w:p w14:paraId="2A396A93" w14:textId="626D2AC6" w:rsidR="00D63FEF" w:rsidDel="00A934D1" w:rsidRDefault="00D63FEF">
      <w:pPr>
        <w:pStyle w:val="TableofFigures"/>
        <w:tabs>
          <w:tab w:val="right" w:leader="dot" w:pos="9539"/>
        </w:tabs>
        <w:rPr>
          <w:del w:id="1304" w:author="Mutali Nepfumbada" w:date="2022-11-02T08:03:00Z"/>
          <w:rFonts w:asciiTheme="minorHAnsi" w:eastAsiaTheme="minorEastAsia" w:hAnsiTheme="minorHAnsi" w:cstheme="minorBidi"/>
          <w:noProof/>
          <w:sz w:val="22"/>
          <w:szCs w:val="22"/>
          <w:lang w:val="en-ZA" w:eastAsia="en-ZA"/>
        </w:rPr>
      </w:pPr>
      <w:del w:id="1305" w:author="Mutali Nepfumbada" w:date="2022-11-02T08:03:00Z">
        <w:r w:rsidRPr="00A934D1" w:rsidDel="00A934D1">
          <w:rPr>
            <w:rStyle w:val="Hyperlink"/>
            <w:noProof/>
          </w:rPr>
          <w:delText>Table 9</w:delText>
        </w:r>
        <w:r w:rsidRPr="00A934D1" w:rsidDel="00A934D1">
          <w:rPr>
            <w:rStyle w:val="Hyperlink"/>
            <w:noProof/>
          </w:rPr>
          <w:noBreakHyphen/>
          <w:delText>3: Vergelegen Availability and Guaranteed</w:delText>
        </w:r>
        <w:r w:rsidDel="00A934D1">
          <w:rPr>
            <w:noProof/>
            <w:webHidden/>
          </w:rPr>
          <w:tab/>
        </w:r>
      </w:del>
      <w:del w:id="1306" w:author="Mutali Nepfumbada" w:date="2022-11-02T07:56:00Z">
        <w:r w:rsidR="009E3355" w:rsidDel="00066E6C">
          <w:rPr>
            <w:noProof/>
            <w:webHidden/>
          </w:rPr>
          <w:delText>32</w:delText>
        </w:r>
      </w:del>
    </w:p>
    <w:p w14:paraId="77BA5035" w14:textId="110EE2AC" w:rsidR="00D63FEF" w:rsidDel="00A934D1" w:rsidRDefault="00D63FEF">
      <w:pPr>
        <w:pStyle w:val="TableofFigures"/>
        <w:tabs>
          <w:tab w:val="right" w:leader="dot" w:pos="9539"/>
        </w:tabs>
        <w:rPr>
          <w:del w:id="1307" w:author="Mutali Nepfumbada" w:date="2022-11-02T08:03:00Z"/>
          <w:rFonts w:asciiTheme="minorHAnsi" w:eastAsiaTheme="minorEastAsia" w:hAnsiTheme="minorHAnsi" w:cstheme="minorBidi"/>
          <w:noProof/>
          <w:sz w:val="22"/>
          <w:szCs w:val="22"/>
          <w:lang w:val="en-ZA" w:eastAsia="en-ZA"/>
        </w:rPr>
      </w:pPr>
      <w:del w:id="1308" w:author="Mutali Nepfumbada" w:date="2022-11-02T08:03:00Z">
        <w:r w:rsidRPr="00A934D1" w:rsidDel="00A934D1">
          <w:rPr>
            <w:rStyle w:val="Hyperlink"/>
            <w:noProof/>
          </w:rPr>
          <w:delText>Table 9</w:delText>
        </w:r>
        <w:r w:rsidRPr="00A934D1" w:rsidDel="00A934D1">
          <w:rPr>
            <w:rStyle w:val="Hyperlink"/>
            <w:noProof/>
          </w:rPr>
          <w:noBreakHyphen/>
          <w:delText>4: Vergelegen PR and Forecast</w:delText>
        </w:r>
        <w:r w:rsidDel="00A934D1">
          <w:rPr>
            <w:noProof/>
            <w:webHidden/>
          </w:rPr>
          <w:tab/>
        </w:r>
      </w:del>
      <w:del w:id="1309" w:author="Mutali Nepfumbada" w:date="2022-11-02T07:56:00Z">
        <w:r w:rsidR="009E3355" w:rsidDel="00066E6C">
          <w:rPr>
            <w:noProof/>
            <w:webHidden/>
          </w:rPr>
          <w:delText>34</w:delText>
        </w:r>
      </w:del>
    </w:p>
    <w:p w14:paraId="41A3F40B" w14:textId="031A93D0" w:rsidR="00D63FEF" w:rsidDel="00A934D1" w:rsidRDefault="00D63FEF">
      <w:pPr>
        <w:pStyle w:val="TableofFigures"/>
        <w:tabs>
          <w:tab w:val="right" w:leader="dot" w:pos="9539"/>
        </w:tabs>
        <w:rPr>
          <w:del w:id="1310" w:author="Mutali Nepfumbada" w:date="2022-11-02T08:03:00Z"/>
          <w:rFonts w:asciiTheme="minorHAnsi" w:eastAsiaTheme="minorEastAsia" w:hAnsiTheme="minorHAnsi" w:cstheme="minorBidi"/>
          <w:noProof/>
          <w:sz w:val="22"/>
          <w:szCs w:val="22"/>
          <w:lang w:val="en-ZA" w:eastAsia="en-ZA"/>
        </w:rPr>
      </w:pPr>
      <w:del w:id="1311" w:author="Mutali Nepfumbada" w:date="2022-11-02T08:03:00Z">
        <w:r w:rsidRPr="00A934D1" w:rsidDel="00A934D1">
          <w:rPr>
            <w:rStyle w:val="Hyperlink"/>
            <w:noProof/>
          </w:rPr>
          <w:delText>Table 9</w:delText>
        </w:r>
        <w:r w:rsidRPr="00A934D1" w:rsidDel="00A934D1">
          <w:rPr>
            <w:rStyle w:val="Hyperlink"/>
            <w:noProof/>
          </w:rPr>
          <w:noBreakHyphen/>
          <w:delText>5: Vergelegen Production and Forecast</w:delText>
        </w:r>
        <w:r w:rsidDel="00A934D1">
          <w:rPr>
            <w:noProof/>
            <w:webHidden/>
          </w:rPr>
          <w:tab/>
        </w:r>
      </w:del>
      <w:del w:id="1312" w:author="Mutali Nepfumbada" w:date="2022-11-02T07:56:00Z">
        <w:r w:rsidR="009E3355" w:rsidDel="00066E6C">
          <w:rPr>
            <w:noProof/>
            <w:webHidden/>
          </w:rPr>
          <w:delText>35</w:delText>
        </w:r>
      </w:del>
    </w:p>
    <w:p w14:paraId="49D62E53" w14:textId="2DA5564D" w:rsidR="00D63FEF" w:rsidDel="00A934D1" w:rsidRDefault="00D63FEF">
      <w:pPr>
        <w:pStyle w:val="TableofFigures"/>
        <w:tabs>
          <w:tab w:val="right" w:leader="dot" w:pos="9539"/>
        </w:tabs>
        <w:rPr>
          <w:del w:id="1313" w:author="Mutali Nepfumbada" w:date="2022-11-02T08:03:00Z"/>
          <w:rFonts w:asciiTheme="minorHAnsi" w:eastAsiaTheme="minorEastAsia" w:hAnsiTheme="minorHAnsi" w:cstheme="minorBidi"/>
          <w:noProof/>
          <w:sz w:val="22"/>
          <w:szCs w:val="22"/>
          <w:lang w:val="en-ZA" w:eastAsia="en-ZA"/>
        </w:rPr>
      </w:pPr>
      <w:del w:id="1314" w:author="Mutali Nepfumbada" w:date="2022-11-02T08:03:00Z">
        <w:r w:rsidRPr="00A934D1" w:rsidDel="00A934D1">
          <w:rPr>
            <w:rStyle w:val="Hyperlink"/>
            <w:noProof/>
          </w:rPr>
          <w:delText>Table 10</w:delText>
        </w:r>
        <w:r w:rsidRPr="00A934D1" w:rsidDel="00A934D1">
          <w:rPr>
            <w:rStyle w:val="Hyperlink"/>
            <w:noProof/>
          </w:rPr>
          <w:noBreakHyphen/>
          <w:delText>1: Unscheduled Maintenance Events</w:delText>
        </w:r>
        <w:r w:rsidDel="00A934D1">
          <w:rPr>
            <w:noProof/>
            <w:webHidden/>
          </w:rPr>
          <w:tab/>
        </w:r>
      </w:del>
      <w:del w:id="1315" w:author="Mutali Nepfumbada" w:date="2022-11-02T07:56:00Z">
        <w:r w:rsidR="009E3355" w:rsidDel="00066E6C">
          <w:rPr>
            <w:noProof/>
            <w:webHidden/>
          </w:rPr>
          <w:delText>38</w:delText>
        </w:r>
      </w:del>
    </w:p>
    <w:p w14:paraId="47E0E3CA" w14:textId="38BC084F" w:rsidR="00FC798B" w:rsidDel="00D63FEF" w:rsidRDefault="00FC798B">
      <w:pPr>
        <w:pStyle w:val="TableofFigures"/>
        <w:tabs>
          <w:tab w:val="right" w:leader="dot" w:pos="9539"/>
        </w:tabs>
        <w:rPr>
          <w:del w:id="1316" w:author="Mutali Nepfumbada" w:date="2022-10-14T10:45:00Z"/>
          <w:rFonts w:asciiTheme="minorHAnsi" w:eastAsiaTheme="minorEastAsia" w:hAnsiTheme="minorHAnsi" w:cstheme="minorBidi"/>
          <w:noProof/>
          <w:sz w:val="22"/>
          <w:szCs w:val="22"/>
          <w:lang w:val="en-ZA" w:eastAsia="en-ZA"/>
        </w:rPr>
      </w:pPr>
      <w:del w:id="1317" w:author="Mutali Nepfumbada" w:date="2022-10-14T10:45:00Z">
        <w:r w:rsidRPr="00D63FEF" w:rsidDel="00D63FEF">
          <w:rPr>
            <w:rStyle w:val="Hyperlink"/>
            <w:noProof/>
          </w:rPr>
          <w:delText>Table 1</w:delText>
        </w:r>
        <w:r w:rsidRPr="00D63FEF" w:rsidDel="00D63FEF">
          <w:rPr>
            <w:rStyle w:val="Hyperlink"/>
            <w:noProof/>
          </w:rPr>
          <w:noBreakHyphen/>
          <w:delText>1: Risk Definitions Key</w:delText>
        </w:r>
        <w:r w:rsidDel="00D63FEF">
          <w:rPr>
            <w:noProof/>
            <w:webHidden/>
          </w:rPr>
          <w:tab/>
        </w:r>
      </w:del>
      <w:del w:id="1318" w:author="Mutali Nepfumbada" w:date="2022-10-14T10:44:00Z">
        <w:r w:rsidDel="00C54947">
          <w:rPr>
            <w:noProof/>
            <w:webHidden/>
          </w:rPr>
          <w:delText>11</w:delText>
        </w:r>
      </w:del>
    </w:p>
    <w:p w14:paraId="198FA583" w14:textId="0C1CA2F6" w:rsidR="00FC798B" w:rsidDel="00D63FEF" w:rsidRDefault="00FC798B">
      <w:pPr>
        <w:pStyle w:val="TableofFigures"/>
        <w:tabs>
          <w:tab w:val="right" w:leader="dot" w:pos="9539"/>
        </w:tabs>
        <w:rPr>
          <w:del w:id="1319" w:author="Mutali Nepfumbada" w:date="2022-10-14T10:45:00Z"/>
          <w:rFonts w:asciiTheme="minorHAnsi" w:eastAsiaTheme="minorEastAsia" w:hAnsiTheme="minorHAnsi" w:cstheme="minorBidi"/>
          <w:noProof/>
          <w:sz w:val="22"/>
          <w:szCs w:val="22"/>
          <w:lang w:val="en-ZA" w:eastAsia="en-ZA"/>
        </w:rPr>
      </w:pPr>
      <w:del w:id="1320" w:author="Mutali Nepfumbada" w:date="2022-10-14T10:45:00Z">
        <w:r w:rsidRPr="00D63FEF" w:rsidDel="00D63FEF">
          <w:rPr>
            <w:rStyle w:val="Hyperlink"/>
            <w:noProof/>
          </w:rPr>
          <w:delText>Table 2</w:delText>
        </w:r>
        <w:r w:rsidRPr="00D63FEF" w:rsidDel="00D63FEF">
          <w:rPr>
            <w:rStyle w:val="Hyperlink"/>
            <w:noProof/>
          </w:rPr>
          <w:noBreakHyphen/>
          <w:delText>1: Project Overview</w:delText>
        </w:r>
        <w:r w:rsidDel="00D63FEF">
          <w:rPr>
            <w:noProof/>
            <w:webHidden/>
          </w:rPr>
          <w:tab/>
        </w:r>
      </w:del>
      <w:del w:id="1321" w:author="Mutali Nepfumbada" w:date="2022-10-14T10:44:00Z">
        <w:r w:rsidDel="00C54947">
          <w:rPr>
            <w:noProof/>
            <w:webHidden/>
          </w:rPr>
          <w:delText>12</w:delText>
        </w:r>
      </w:del>
    </w:p>
    <w:p w14:paraId="36CD3FFF" w14:textId="41A47230" w:rsidR="00FC798B" w:rsidDel="00D63FEF" w:rsidRDefault="00FC798B">
      <w:pPr>
        <w:pStyle w:val="TableofFigures"/>
        <w:tabs>
          <w:tab w:val="right" w:leader="dot" w:pos="9539"/>
        </w:tabs>
        <w:rPr>
          <w:del w:id="1322" w:author="Mutali Nepfumbada" w:date="2022-10-14T10:45:00Z"/>
          <w:rFonts w:asciiTheme="minorHAnsi" w:eastAsiaTheme="minorEastAsia" w:hAnsiTheme="minorHAnsi" w:cstheme="minorBidi"/>
          <w:noProof/>
          <w:sz w:val="22"/>
          <w:szCs w:val="22"/>
          <w:lang w:val="en-ZA" w:eastAsia="en-ZA"/>
        </w:rPr>
      </w:pPr>
      <w:del w:id="1323" w:author="Mutali Nepfumbada" w:date="2022-10-14T10:45:00Z">
        <w:r w:rsidRPr="00D63FEF" w:rsidDel="00D63FEF">
          <w:rPr>
            <w:rStyle w:val="Hyperlink"/>
            <w:noProof/>
          </w:rPr>
          <w:delText>Table 4</w:delText>
        </w:r>
        <w:r w:rsidRPr="00D63FEF" w:rsidDel="00D63FEF">
          <w:rPr>
            <w:rStyle w:val="Hyperlink"/>
            <w:noProof/>
          </w:rPr>
          <w:noBreakHyphen/>
          <w:delText>1: PPA Rates</w:delText>
        </w:r>
        <w:r w:rsidDel="00D63FEF">
          <w:rPr>
            <w:noProof/>
            <w:webHidden/>
          </w:rPr>
          <w:tab/>
        </w:r>
      </w:del>
      <w:del w:id="1324" w:author="Mutali Nepfumbada" w:date="2022-10-14T10:44:00Z">
        <w:r w:rsidDel="00C54947">
          <w:rPr>
            <w:noProof/>
            <w:webHidden/>
          </w:rPr>
          <w:delText>5</w:delText>
        </w:r>
      </w:del>
    </w:p>
    <w:p w14:paraId="7B1CF652" w14:textId="5CBD6577" w:rsidR="00FC798B" w:rsidDel="00D63FEF" w:rsidRDefault="00FC798B">
      <w:pPr>
        <w:pStyle w:val="TableofFigures"/>
        <w:tabs>
          <w:tab w:val="right" w:leader="dot" w:pos="9539"/>
        </w:tabs>
        <w:rPr>
          <w:del w:id="1325" w:author="Mutali Nepfumbada" w:date="2022-10-14T10:45:00Z"/>
          <w:rFonts w:asciiTheme="minorHAnsi" w:eastAsiaTheme="minorEastAsia" w:hAnsiTheme="minorHAnsi" w:cstheme="minorBidi"/>
          <w:noProof/>
          <w:sz w:val="22"/>
          <w:szCs w:val="22"/>
          <w:lang w:val="en-ZA" w:eastAsia="en-ZA"/>
        </w:rPr>
      </w:pPr>
      <w:del w:id="1326" w:author="Mutali Nepfumbada" w:date="2022-10-14T10:45:00Z">
        <w:r w:rsidRPr="00D63FEF" w:rsidDel="00D63FEF">
          <w:rPr>
            <w:rStyle w:val="Hyperlink"/>
            <w:noProof/>
          </w:rPr>
          <w:delText>Table 4</w:delText>
        </w:r>
        <w:r w:rsidRPr="00D63FEF" w:rsidDel="00D63FEF">
          <w:rPr>
            <w:rStyle w:val="Hyperlink"/>
            <w:noProof/>
          </w:rPr>
          <w:noBreakHyphen/>
          <w:delText>2: Project Revenue Overview</w:delText>
        </w:r>
        <w:r w:rsidDel="00D63FEF">
          <w:rPr>
            <w:noProof/>
            <w:webHidden/>
          </w:rPr>
          <w:tab/>
        </w:r>
      </w:del>
      <w:del w:id="1327" w:author="Mutali Nepfumbada" w:date="2022-10-14T10:44:00Z">
        <w:r w:rsidDel="00C54947">
          <w:rPr>
            <w:noProof/>
            <w:webHidden/>
          </w:rPr>
          <w:delText>6</w:delText>
        </w:r>
      </w:del>
    </w:p>
    <w:p w14:paraId="21229C14" w14:textId="68EA71C0" w:rsidR="00FC798B" w:rsidDel="00D63FEF" w:rsidRDefault="00FC798B">
      <w:pPr>
        <w:pStyle w:val="TableofFigures"/>
        <w:tabs>
          <w:tab w:val="right" w:leader="dot" w:pos="9539"/>
        </w:tabs>
        <w:rPr>
          <w:del w:id="1328" w:author="Mutali Nepfumbada" w:date="2022-10-14T10:45:00Z"/>
          <w:rFonts w:asciiTheme="minorHAnsi" w:eastAsiaTheme="minorEastAsia" w:hAnsiTheme="minorHAnsi" w:cstheme="minorBidi"/>
          <w:noProof/>
          <w:sz w:val="22"/>
          <w:szCs w:val="22"/>
          <w:lang w:val="en-ZA" w:eastAsia="en-ZA"/>
        </w:rPr>
      </w:pPr>
      <w:del w:id="1329" w:author="Mutali Nepfumbada" w:date="2022-10-14T10:45:00Z">
        <w:r w:rsidRPr="00D63FEF" w:rsidDel="00D63FEF">
          <w:rPr>
            <w:rStyle w:val="Hyperlink"/>
            <w:noProof/>
          </w:rPr>
          <w:delText>Table 5</w:delText>
        </w:r>
        <w:r w:rsidRPr="00D63FEF" w:rsidDel="00D63FEF">
          <w:rPr>
            <w:rStyle w:val="Hyperlink"/>
            <w:noProof/>
          </w:rPr>
          <w:noBreakHyphen/>
          <w:delText>1: Highveld Project Overview</w:delText>
        </w:r>
        <w:r w:rsidDel="00D63FEF">
          <w:rPr>
            <w:noProof/>
            <w:webHidden/>
          </w:rPr>
          <w:tab/>
        </w:r>
      </w:del>
      <w:del w:id="1330" w:author="Mutali Nepfumbada" w:date="2022-10-14T10:44:00Z">
        <w:r w:rsidDel="00C54947">
          <w:rPr>
            <w:noProof/>
            <w:webHidden/>
          </w:rPr>
          <w:delText>7</w:delText>
        </w:r>
      </w:del>
    </w:p>
    <w:p w14:paraId="47CA8182" w14:textId="051AC5B2" w:rsidR="00FC798B" w:rsidDel="00D63FEF" w:rsidRDefault="00FC798B">
      <w:pPr>
        <w:pStyle w:val="TableofFigures"/>
        <w:tabs>
          <w:tab w:val="right" w:leader="dot" w:pos="9539"/>
        </w:tabs>
        <w:rPr>
          <w:del w:id="1331" w:author="Mutali Nepfumbada" w:date="2022-10-14T10:45:00Z"/>
          <w:rFonts w:asciiTheme="minorHAnsi" w:eastAsiaTheme="minorEastAsia" w:hAnsiTheme="minorHAnsi" w:cstheme="minorBidi"/>
          <w:noProof/>
          <w:sz w:val="22"/>
          <w:szCs w:val="22"/>
          <w:lang w:val="en-ZA" w:eastAsia="en-ZA"/>
        </w:rPr>
      </w:pPr>
      <w:del w:id="1332" w:author="Mutali Nepfumbada" w:date="2022-10-14T10:45:00Z">
        <w:r w:rsidRPr="00D63FEF" w:rsidDel="00D63FEF">
          <w:rPr>
            <w:rStyle w:val="Hyperlink"/>
            <w:noProof/>
          </w:rPr>
          <w:delText>Table 5</w:delText>
        </w:r>
        <w:r w:rsidRPr="00D63FEF" w:rsidDel="00D63FEF">
          <w:rPr>
            <w:rStyle w:val="Hyperlink"/>
            <w:noProof/>
          </w:rPr>
          <w:noBreakHyphen/>
          <w:delText>2: Highveld irradiation and Forecast</w:delText>
        </w:r>
        <w:r w:rsidDel="00D63FEF">
          <w:rPr>
            <w:noProof/>
            <w:webHidden/>
          </w:rPr>
          <w:tab/>
        </w:r>
      </w:del>
      <w:del w:id="1333" w:author="Mutali Nepfumbada" w:date="2022-10-14T10:44:00Z">
        <w:r w:rsidDel="00C54947">
          <w:rPr>
            <w:noProof/>
            <w:webHidden/>
          </w:rPr>
          <w:delText>9</w:delText>
        </w:r>
      </w:del>
    </w:p>
    <w:p w14:paraId="3ED734B0" w14:textId="6F1EE333" w:rsidR="00FC798B" w:rsidDel="00D63FEF" w:rsidRDefault="00FC798B">
      <w:pPr>
        <w:pStyle w:val="TableofFigures"/>
        <w:tabs>
          <w:tab w:val="right" w:leader="dot" w:pos="9539"/>
        </w:tabs>
        <w:rPr>
          <w:del w:id="1334" w:author="Mutali Nepfumbada" w:date="2022-10-14T10:45:00Z"/>
          <w:rFonts w:asciiTheme="minorHAnsi" w:eastAsiaTheme="minorEastAsia" w:hAnsiTheme="minorHAnsi" w:cstheme="minorBidi"/>
          <w:noProof/>
          <w:sz w:val="22"/>
          <w:szCs w:val="22"/>
          <w:lang w:val="en-ZA" w:eastAsia="en-ZA"/>
        </w:rPr>
      </w:pPr>
      <w:del w:id="1335" w:author="Mutali Nepfumbada" w:date="2022-10-14T10:45:00Z">
        <w:r w:rsidRPr="00D63FEF" w:rsidDel="00D63FEF">
          <w:rPr>
            <w:rStyle w:val="Hyperlink"/>
            <w:noProof/>
          </w:rPr>
          <w:delText>Table 5</w:delText>
        </w:r>
        <w:r w:rsidRPr="00D63FEF" w:rsidDel="00D63FEF">
          <w:rPr>
            <w:rStyle w:val="Hyperlink"/>
            <w:noProof/>
          </w:rPr>
          <w:noBreakHyphen/>
          <w:delText>3: Highveld Availability and Forecast</w:delText>
        </w:r>
        <w:r w:rsidDel="00D63FEF">
          <w:rPr>
            <w:noProof/>
            <w:webHidden/>
          </w:rPr>
          <w:tab/>
        </w:r>
      </w:del>
      <w:del w:id="1336" w:author="Mutali Nepfumbada" w:date="2022-10-14T10:44:00Z">
        <w:r w:rsidDel="00C54947">
          <w:rPr>
            <w:noProof/>
            <w:webHidden/>
          </w:rPr>
          <w:delText>10</w:delText>
        </w:r>
      </w:del>
    </w:p>
    <w:p w14:paraId="610D2352" w14:textId="0EFF1BCF" w:rsidR="00FC798B" w:rsidDel="00D63FEF" w:rsidRDefault="00FC798B">
      <w:pPr>
        <w:pStyle w:val="TableofFigures"/>
        <w:tabs>
          <w:tab w:val="right" w:leader="dot" w:pos="9539"/>
        </w:tabs>
        <w:rPr>
          <w:del w:id="1337" w:author="Mutali Nepfumbada" w:date="2022-10-14T10:45:00Z"/>
          <w:rFonts w:asciiTheme="minorHAnsi" w:eastAsiaTheme="minorEastAsia" w:hAnsiTheme="minorHAnsi" w:cstheme="minorBidi"/>
          <w:noProof/>
          <w:sz w:val="22"/>
          <w:szCs w:val="22"/>
          <w:lang w:val="en-ZA" w:eastAsia="en-ZA"/>
        </w:rPr>
      </w:pPr>
      <w:del w:id="1338" w:author="Mutali Nepfumbada" w:date="2022-10-14T10:45:00Z">
        <w:r w:rsidRPr="00D63FEF" w:rsidDel="00D63FEF">
          <w:rPr>
            <w:rStyle w:val="Hyperlink"/>
            <w:noProof/>
          </w:rPr>
          <w:delText>Table 5</w:delText>
        </w:r>
        <w:r w:rsidRPr="00B9117B" w:rsidDel="00D63FEF">
          <w:rPr>
            <w:rStyle w:val="Hyperlink"/>
            <w:noProof/>
          </w:rPr>
          <w:noBreakHyphen/>
          <w:delText>4: Highveld PR and Forecast</w:delText>
        </w:r>
        <w:r w:rsidDel="00D63FEF">
          <w:rPr>
            <w:noProof/>
            <w:webHidden/>
          </w:rPr>
          <w:tab/>
        </w:r>
      </w:del>
      <w:del w:id="1339" w:author="Mutali Nepfumbada" w:date="2022-10-14T10:44:00Z">
        <w:r w:rsidDel="00C54947">
          <w:rPr>
            <w:noProof/>
            <w:webHidden/>
          </w:rPr>
          <w:delText>11</w:delText>
        </w:r>
      </w:del>
    </w:p>
    <w:p w14:paraId="5010E365" w14:textId="6BDA8679" w:rsidR="00FC798B" w:rsidDel="00D63FEF" w:rsidRDefault="00FC798B">
      <w:pPr>
        <w:pStyle w:val="TableofFigures"/>
        <w:tabs>
          <w:tab w:val="right" w:leader="dot" w:pos="9539"/>
        </w:tabs>
        <w:rPr>
          <w:del w:id="1340" w:author="Mutali Nepfumbada" w:date="2022-10-14T10:45:00Z"/>
          <w:rFonts w:asciiTheme="minorHAnsi" w:eastAsiaTheme="minorEastAsia" w:hAnsiTheme="minorHAnsi" w:cstheme="minorBidi"/>
          <w:noProof/>
          <w:sz w:val="22"/>
          <w:szCs w:val="22"/>
          <w:lang w:val="en-ZA" w:eastAsia="en-ZA"/>
        </w:rPr>
      </w:pPr>
      <w:del w:id="1341" w:author="Mutali Nepfumbada" w:date="2022-10-14T10:45:00Z">
        <w:r w:rsidRPr="00D63FEF" w:rsidDel="00D63FEF">
          <w:rPr>
            <w:rStyle w:val="Hyperlink"/>
            <w:noProof/>
          </w:rPr>
          <w:delText>Table 5</w:delText>
        </w:r>
        <w:r w:rsidRPr="00D63FEF" w:rsidDel="00D63FEF">
          <w:rPr>
            <w:rStyle w:val="Hyperlink"/>
            <w:noProof/>
          </w:rPr>
          <w:noBreakHyphen/>
          <w:delText>5: Highveld Production and Forecast</w:delText>
        </w:r>
        <w:r w:rsidDel="00D63FEF">
          <w:rPr>
            <w:noProof/>
            <w:webHidden/>
          </w:rPr>
          <w:tab/>
        </w:r>
      </w:del>
      <w:del w:id="1342" w:author="Mutali Nepfumbada" w:date="2022-10-14T10:44:00Z">
        <w:r w:rsidDel="00C54947">
          <w:rPr>
            <w:noProof/>
            <w:webHidden/>
          </w:rPr>
          <w:delText>13</w:delText>
        </w:r>
      </w:del>
    </w:p>
    <w:p w14:paraId="32F07508" w14:textId="3965CB97" w:rsidR="00FC798B" w:rsidDel="00D63FEF" w:rsidRDefault="00FC798B">
      <w:pPr>
        <w:pStyle w:val="TableofFigures"/>
        <w:tabs>
          <w:tab w:val="right" w:leader="dot" w:pos="9539"/>
        </w:tabs>
        <w:rPr>
          <w:del w:id="1343" w:author="Mutali Nepfumbada" w:date="2022-10-14T10:45:00Z"/>
          <w:rFonts w:asciiTheme="minorHAnsi" w:eastAsiaTheme="minorEastAsia" w:hAnsiTheme="minorHAnsi" w:cstheme="minorBidi"/>
          <w:noProof/>
          <w:sz w:val="22"/>
          <w:szCs w:val="22"/>
          <w:lang w:val="en-ZA" w:eastAsia="en-ZA"/>
        </w:rPr>
      </w:pPr>
      <w:del w:id="1344" w:author="Mutali Nepfumbada" w:date="2022-10-14T10:45:00Z">
        <w:r w:rsidRPr="00D63FEF" w:rsidDel="00D63FEF">
          <w:rPr>
            <w:rStyle w:val="Hyperlink"/>
            <w:noProof/>
          </w:rPr>
          <w:delText>Table 6</w:delText>
        </w:r>
        <w:r w:rsidRPr="00D63FEF" w:rsidDel="00D63FEF">
          <w:rPr>
            <w:rStyle w:val="Hyperlink"/>
            <w:noProof/>
          </w:rPr>
          <w:noBreakHyphen/>
          <w:delText>1: Durbanville Project Overview</w:delText>
        </w:r>
        <w:r w:rsidDel="00D63FEF">
          <w:rPr>
            <w:noProof/>
            <w:webHidden/>
          </w:rPr>
          <w:tab/>
        </w:r>
      </w:del>
      <w:del w:id="1345" w:author="Mutali Nepfumbada" w:date="2022-10-14T10:44:00Z">
        <w:r w:rsidDel="00C54947">
          <w:rPr>
            <w:noProof/>
            <w:webHidden/>
          </w:rPr>
          <w:delText>14</w:delText>
        </w:r>
      </w:del>
    </w:p>
    <w:p w14:paraId="4DC6777E" w14:textId="11402E9C" w:rsidR="00FC798B" w:rsidDel="00D63FEF" w:rsidRDefault="00FC798B">
      <w:pPr>
        <w:pStyle w:val="TableofFigures"/>
        <w:tabs>
          <w:tab w:val="right" w:leader="dot" w:pos="9539"/>
        </w:tabs>
        <w:rPr>
          <w:del w:id="1346" w:author="Mutali Nepfumbada" w:date="2022-10-14T10:45:00Z"/>
          <w:rFonts w:asciiTheme="minorHAnsi" w:eastAsiaTheme="minorEastAsia" w:hAnsiTheme="minorHAnsi" w:cstheme="minorBidi"/>
          <w:noProof/>
          <w:sz w:val="22"/>
          <w:szCs w:val="22"/>
          <w:lang w:val="en-ZA" w:eastAsia="en-ZA"/>
        </w:rPr>
      </w:pPr>
      <w:del w:id="1347" w:author="Mutali Nepfumbada" w:date="2022-10-14T10:45:00Z">
        <w:r w:rsidRPr="00D63FEF" w:rsidDel="00D63FEF">
          <w:rPr>
            <w:rStyle w:val="Hyperlink"/>
            <w:noProof/>
          </w:rPr>
          <w:delText>Table 6</w:delText>
        </w:r>
        <w:r w:rsidRPr="00D63FEF" w:rsidDel="00D63FEF">
          <w:rPr>
            <w:rStyle w:val="Hyperlink"/>
            <w:noProof/>
          </w:rPr>
          <w:noBreakHyphen/>
          <w:delText>2: Durbanville Irradiation and Forecast</w:delText>
        </w:r>
        <w:r w:rsidDel="00D63FEF">
          <w:rPr>
            <w:noProof/>
            <w:webHidden/>
          </w:rPr>
          <w:tab/>
        </w:r>
      </w:del>
      <w:del w:id="1348" w:author="Mutali Nepfumbada" w:date="2022-10-14T10:44:00Z">
        <w:r w:rsidDel="00C54947">
          <w:rPr>
            <w:noProof/>
            <w:webHidden/>
          </w:rPr>
          <w:delText>16</w:delText>
        </w:r>
      </w:del>
    </w:p>
    <w:p w14:paraId="51E2F078" w14:textId="6648C679" w:rsidR="00FC798B" w:rsidDel="00D63FEF" w:rsidRDefault="00FC798B">
      <w:pPr>
        <w:pStyle w:val="TableofFigures"/>
        <w:tabs>
          <w:tab w:val="right" w:leader="dot" w:pos="9539"/>
        </w:tabs>
        <w:rPr>
          <w:del w:id="1349" w:author="Mutali Nepfumbada" w:date="2022-10-14T10:45:00Z"/>
          <w:rFonts w:asciiTheme="minorHAnsi" w:eastAsiaTheme="minorEastAsia" w:hAnsiTheme="minorHAnsi" w:cstheme="minorBidi"/>
          <w:noProof/>
          <w:sz w:val="22"/>
          <w:szCs w:val="22"/>
          <w:lang w:val="en-ZA" w:eastAsia="en-ZA"/>
        </w:rPr>
      </w:pPr>
      <w:del w:id="1350" w:author="Mutali Nepfumbada" w:date="2022-10-14T10:45:00Z">
        <w:r w:rsidRPr="00D63FEF" w:rsidDel="00D63FEF">
          <w:rPr>
            <w:rStyle w:val="Hyperlink"/>
            <w:noProof/>
          </w:rPr>
          <w:delText>Table 6</w:delText>
        </w:r>
        <w:r w:rsidRPr="00D63FEF" w:rsidDel="00D63FEF">
          <w:rPr>
            <w:rStyle w:val="Hyperlink"/>
            <w:noProof/>
          </w:rPr>
          <w:noBreakHyphen/>
          <w:delText>3: Durbanville Availability and Guaranteed</w:delText>
        </w:r>
        <w:r w:rsidDel="00D63FEF">
          <w:rPr>
            <w:noProof/>
            <w:webHidden/>
          </w:rPr>
          <w:tab/>
        </w:r>
      </w:del>
      <w:del w:id="1351" w:author="Mutali Nepfumbada" w:date="2022-10-14T10:44:00Z">
        <w:r w:rsidDel="00C54947">
          <w:rPr>
            <w:noProof/>
            <w:webHidden/>
          </w:rPr>
          <w:delText>17</w:delText>
        </w:r>
      </w:del>
    </w:p>
    <w:p w14:paraId="0A300151" w14:textId="10F30BD1" w:rsidR="00FC798B" w:rsidDel="00D63FEF" w:rsidRDefault="00FC798B">
      <w:pPr>
        <w:pStyle w:val="TableofFigures"/>
        <w:tabs>
          <w:tab w:val="right" w:leader="dot" w:pos="9539"/>
        </w:tabs>
        <w:rPr>
          <w:del w:id="1352" w:author="Mutali Nepfumbada" w:date="2022-10-14T10:45:00Z"/>
          <w:rFonts w:asciiTheme="minorHAnsi" w:eastAsiaTheme="minorEastAsia" w:hAnsiTheme="minorHAnsi" w:cstheme="minorBidi"/>
          <w:noProof/>
          <w:sz w:val="22"/>
          <w:szCs w:val="22"/>
          <w:lang w:val="en-ZA" w:eastAsia="en-ZA"/>
        </w:rPr>
      </w:pPr>
      <w:del w:id="1353" w:author="Mutali Nepfumbada" w:date="2022-10-14T10:45:00Z">
        <w:r w:rsidRPr="00D63FEF" w:rsidDel="00D63FEF">
          <w:rPr>
            <w:rStyle w:val="Hyperlink"/>
            <w:noProof/>
          </w:rPr>
          <w:delText>Table 6</w:delText>
        </w:r>
        <w:r w:rsidRPr="00D63FEF" w:rsidDel="00D63FEF">
          <w:rPr>
            <w:rStyle w:val="Hyperlink"/>
            <w:noProof/>
          </w:rPr>
          <w:noBreakHyphen/>
          <w:delText>4: Durbanville PR and Forecast</w:delText>
        </w:r>
        <w:r w:rsidDel="00D63FEF">
          <w:rPr>
            <w:noProof/>
            <w:webHidden/>
          </w:rPr>
          <w:tab/>
        </w:r>
      </w:del>
      <w:del w:id="1354" w:author="Mutali Nepfumbada" w:date="2022-10-14T10:44:00Z">
        <w:r w:rsidDel="00C54947">
          <w:rPr>
            <w:noProof/>
            <w:webHidden/>
          </w:rPr>
          <w:delText>19</w:delText>
        </w:r>
      </w:del>
    </w:p>
    <w:p w14:paraId="6EAF2C1B" w14:textId="57190E11" w:rsidR="00FC798B" w:rsidDel="00D63FEF" w:rsidRDefault="00FC798B">
      <w:pPr>
        <w:pStyle w:val="TableofFigures"/>
        <w:tabs>
          <w:tab w:val="right" w:leader="dot" w:pos="9539"/>
        </w:tabs>
        <w:rPr>
          <w:del w:id="1355" w:author="Mutali Nepfumbada" w:date="2022-10-14T10:45:00Z"/>
          <w:rFonts w:asciiTheme="minorHAnsi" w:eastAsiaTheme="minorEastAsia" w:hAnsiTheme="minorHAnsi" w:cstheme="minorBidi"/>
          <w:noProof/>
          <w:sz w:val="22"/>
          <w:szCs w:val="22"/>
          <w:lang w:val="en-ZA" w:eastAsia="en-ZA"/>
        </w:rPr>
      </w:pPr>
      <w:del w:id="1356" w:author="Mutali Nepfumbada" w:date="2022-10-14T10:45:00Z">
        <w:r w:rsidRPr="00D63FEF" w:rsidDel="00D63FEF">
          <w:rPr>
            <w:rStyle w:val="Hyperlink"/>
            <w:noProof/>
          </w:rPr>
          <w:delText>Table 6</w:delText>
        </w:r>
        <w:r w:rsidRPr="00D63FEF" w:rsidDel="00D63FEF">
          <w:rPr>
            <w:rStyle w:val="Hyperlink"/>
            <w:noProof/>
          </w:rPr>
          <w:noBreakHyphen/>
          <w:delText>5: Durbanville Production and Forecast</w:delText>
        </w:r>
        <w:r w:rsidDel="00D63FEF">
          <w:rPr>
            <w:noProof/>
            <w:webHidden/>
          </w:rPr>
          <w:tab/>
        </w:r>
      </w:del>
      <w:del w:id="1357" w:author="Mutali Nepfumbada" w:date="2022-10-14T10:44:00Z">
        <w:r w:rsidDel="00C54947">
          <w:rPr>
            <w:noProof/>
            <w:webHidden/>
          </w:rPr>
          <w:delText>21</w:delText>
        </w:r>
      </w:del>
    </w:p>
    <w:p w14:paraId="513C040A" w14:textId="773D8467" w:rsidR="00FC798B" w:rsidDel="00D63FEF" w:rsidRDefault="00FC798B">
      <w:pPr>
        <w:pStyle w:val="TableofFigures"/>
        <w:tabs>
          <w:tab w:val="right" w:leader="dot" w:pos="9539"/>
        </w:tabs>
        <w:rPr>
          <w:del w:id="1358" w:author="Mutali Nepfumbada" w:date="2022-10-14T10:45:00Z"/>
          <w:rFonts w:asciiTheme="minorHAnsi" w:eastAsiaTheme="minorEastAsia" w:hAnsiTheme="minorHAnsi" w:cstheme="minorBidi"/>
          <w:noProof/>
          <w:sz w:val="22"/>
          <w:szCs w:val="22"/>
          <w:lang w:val="en-ZA" w:eastAsia="en-ZA"/>
        </w:rPr>
      </w:pPr>
      <w:del w:id="1359" w:author="Mutali Nepfumbada" w:date="2022-10-14T10:45:00Z">
        <w:r w:rsidRPr="00D63FEF" w:rsidDel="00D63FEF">
          <w:rPr>
            <w:rStyle w:val="Hyperlink"/>
            <w:noProof/>
          </w:rPr>
          <w:delText>Table 7</w:delText>
        </w:r>
        <w:r w:rsidRPr="00D63FEF" w:rsidDel="00D63FEF">
          <w:rPr>
            <w:rStyle w:val="Hyperlink"/>
            <w:noProof/>
          </w:rPr>
          <w:noBreakHyphen/>
          <w:delText>1: Midstream Project Overview</w:delText>
        </w:r>
        <w:r w:rsidDel="00D63FEF">
          <w:rPr>
            <w:noProof/>
            <w:webHidden/>
          </w:rPr>
          <w:tab/>
        </w:r>
      </w:del>
      <w:del w:id="1360" w:author="Mutali Nepfumbada" w:date="2022-10-14T10:44:00Z">
        <w:r w:rsidDel="00C54947">
          <w:rPr>
            <w:noProof/>
            <w:webHidden/>
          </w:rPr>
          <w:delText>23</w:delText>
        </w:r>
      </w:del>
    </w:p>
    <w:p w14:paraId="0673D3C5" w14:textId="0E0D68A5" w:rsidR="00FC798B" w:rsidDel="00D63FEF" w:rsidRDefault="00FC798B">
      <w:pPr>
        <w:pStyle w:val="TableofFigures"/>
        <w:tabs>
          <w:tab w:val="right" w:leader="dot" w:pos="9539"/>
        </w:tabs>
        <w:rPr>
          <w:del w:id="1361" w:author="Mutali Nepfumbada" w:date="2022-10-14T10:45:00Z"/>
          <w:rFonts w:asciiTheme="minorHAnsi" w:eastAsiaTheme="minorEastAsia" w:hAnsiTheme="minorHAnsi" w:cstheme="minorBidi"/>
          <w:noProof/>
          <w:sz w:val="22"/>
          <w:szCs w:val="22"/>
          <w:lang w:val="en-ZA" w:eastAsia="en-ZA"/>
        </w:rPr>
      </w:pPr>
      <w:del w:id="1362" w:author="Mutali Nepfumbada" w:date="2022-10-14T10:45:00Z">
        <w:r w:rsidRPr="00D63FEF" w:rsidDel="00D63FEF">
          <w:rPr>
            <w:rStyle w:val="Hyperlink"/>
            <w:noProof/>
          </w:rPr>
          <w:delText>Table 7</w:delText>
        </w:r>
        <w:r w:rsidRPr="00D63FEF" w:rsidDel="00D63FEF">
          <w:rPr>
            <w:rStyle w:val="Hyperlink"/>
            <w:noProof/>
          </w:rPr>
          <w:noBreakHyphen/>
          <w:delText>2: Midstream Irradiation and Forecast</w:delText>
        </w:r>
        <w:r w:rsidDel="00D63FEF">
          <w:rPr>
            <w:noProof/>
            <w:webHidden/>
          </w:rPr>
          <w:tab/>
        </w:r>
      </w:del>
      <w:del w:id="1363" w:author="Mutali Nepfumbada" w:date="2022-10-14T10:44:00Z">
        <w:r w:rsidDel="00C54947">
          <w:rPr>
            <w:noProof/>
            <w:webHidden/>
          </w:rPr>
          <w:delText>25</w:delText>
        </w:r>
      </w:del>
    </w:p>
    <w:p w14:paraId="248FE1C4" w14:textId="337433EB" w:rsidR="00FC798B" w:rsidDel="00D63FEF" w:rsidRDefault="00FC798B">
      <w:pPr>
        <w:pStyle w:val="TableofFigures"/>
        <w:tabs>
          <w:tab w:val="right" w:leader="dot" w:pos="9539"/>
        </w:tabs>
        <w:rPr>
          <w:del w:id="1364" w:author="Mutali Nepfumbada" w:date="2022-10-14T10:45:00Z"/>
          <w:rFonts w:asciiTheme="minorHAnsi" w:eastAsiaTheme="minorEastAsia" w:hAnsiTheme="minorHAnsi" w:cstheme="minorBidi"/>
          <w:noProof/>
          <w:sz w:val="22"/>
          <w:szCs w:val="22"/>
          <w:lang w:val="en-ZA" w:eastAsia="en-ZA"/>
        </w:rPr>
      </w:pPr>
      <w:del w:id="1365" w:author="Mutali Nepfumbada" w:date="2022-10-14T10:45:00Z">
        <w:r w:rsidRPr="00D63FEF" w:rsidDel="00D63FEF">
          <w:rPr>
            <w:rStyle w:val="Hyperlink"/>
            <w:noProof/>
          </w:rPr>
          <w:delText>Table 7</w:delText>
        </w:r>
        <w:r w:rsidRPr="00D63FEF" w:rsidDel="00D63FEF">
          <w:rPr>
            <w:rStyle w:val="Hyperlink"/>
            <w:noProof/>
          </w:rPr>
          <w:noBreakHyphen/>
          <w:delText>3: Midstream Availability and Guaranteed</w:delText>
        </w:r>
        <w:r w:rsidDel="00D63FEF">
          <w:rPr>
            <w:noProof/>
            <w:webHidden/>
          </w:rPr>
          <w:tab/>
        </w:r>
      </w:del>
      <w:del w:id="1366" w:author="Mutali Nepfumbada" w:date="2022-10-14T10:44:00Z">
        <w:r w:rsidDel="00C54947">
          <w:rPr>
            <w:noProof/>
            <w:webHidden/>
          </w:rPr>
          <w:delText>27</w:delText>
        </w:r>
      </w:del>
    </w:p>
    <w:p w14:paraId="3ED4F4B2" w14:textId="0BF89E22" w:rsidR="00FC798B" w:rsidDel="00D63FEF" w:rsidRDefault="00FC798B">
      <w:pPr>
        <w:pStyle w:val="TableofFigures"/>
        <w:tabs>
          <w:tab w:val="right" w:leader="dot" w:pos="9539"/>
        </w:tabs>
        <w:rPr>
          <w:del w:id="1367" w:author="Mutali Nepfumbada" w:date="2022-10-14T10:45:00Z"/>
          <w:rFonts w:asciiTheme="minorHAnsi" w:eastAsiaTheme="minorEastAsia" w:hAnsiTheme="minorHAnsi" w:cstheme="minorBidi"/>
          <w:noProof/>
          <w:sz w:val="22"/>
          <w:szCs w:val="22"/>
          <w:lang w:val="en-ZA" w:eastAsia="en-ZA"/>
        </w:rPr>
      </w:pPr>
      <w:del w:id="1368" w:author="Mutali Nepfumbada" w:date="2022-10-14T10:45:00Z">
        <w:r w:rsidRPr="00D63FEF" w:rsidDel="00D63FEF">
          <w:rPr>
            <w:rStyle w:val="Hyperlink"/>
            <w:noProof/>
          </w:rPr>
          <w:delText>Table 7</w:delText>
        </w:r>
        <w:r w:rsidRPr="00D63FEF" w:rsidDel="00D63FEF">
          <w:rPr>
            <w:rStyle w:val="Hyperlink"/>
            <w:noProof/>
          </w:rPr>
          <w:noBreakHyphen/>
          <w:delText>4: Midstream PR and Forec</w:delText>
        </w:r>
        <w:r w:rsidRPr="00B9117B" w:rsidDel="00D63FEF">
          <w:rPr>
            <w:rStyle w:val="Hyperlink"/>
            <w:noProof/>
          </w:rPr>
          <w:delText>ast</w:delText>
        </w:r>
        <w:r w:rsidDel="00D63FEF">
          <w:rPr>
            <w:noProof/>
            <w:webHidden/>
          </w:rPr>
          <w:tab/>
        </w:r>
      </w:del>
      <w:del w:id="1369" w:author="Mutali Nepfumbada" w:date="2022-10-14T10:44:00Z">
        <w:r w:rsidDel="00C54947">
          <w:rPr>
            <w:noProof/>
            <w:webHidden/>
          </w:rPr>
          <w:delText>28</w:delText>
        </w:r>
      </w:del>
    </w:p>
    <w:p w14:paraId="0ABC1800" w14:textId="5BD73712" w:rsidR="00FC798B" w:rsidDel="00D63FEF" w:rsidRDefault="00FC798B">
      <w:pPr>
        <w:pStyle w:val="TableofFigures"/>
        <w:tabs>
          <w:tab w:val="right" w:leader="dot" w:pos="9539"/>
        </w:tabs>
        <w:rPr>
          <w:del w:id="1370" w:author="Mutali Nepfumbada" w:date="2022-10-14T10:45:00Z"/>
          <w:rFonts w:asciiTheme="minorHAnsi" w:eastAsiaTheme="minorEastAsia" w:hAnsiTheme="minorHAnsi" w:cstheme="minorBidi"/>
          <w:noProof/>
          <w:sz w:val="22"/>
          <w:szCs w:val="22"/>
          <w:lang w:val="en-ZA" w:eastAsia="en-ZA"/>
        </w:rPr>
      </w:pPr>
      <w:del w:id="1371" w:author="Mutali Nepfumbada" w:date="2022-10-14T10:45:00Z">
        <w:r w:rsidRPr="00D63FEF" w:rsidDel="00D63FEF">
          <w:rPr>
            <w:rStyle w:val="Hyperlink"/>
            <w:noProof/>
          </w:rPr>
          <w:delText>Table 7</w:delText>
        </w:r>
        <w:r w:rsidRPr="00D63FEF" w:rsidDel="00D63FEF">
          <w:rPr>
            <w:rStyle w:val="Hyperlink"/>
            <w:noProof/>
          </w:rPr>
          <w:noBreakHyphen/>
          <w:delText>5: Midstream Production and Forecast</w:delText>
        </w:r>
        <w:r w:rsidDel="00D63FEF">
          <w:rPr>
            <w:noProof/>
            <w:webHidden/>
          </w:rPr>
          <w:tab/>
        </w:r>
      </w:del>
      <w:del w:id="1372" w:author="Mutali Nepfumbada" w:date="2022-10-14T10:44:00Z">
        <w:r w:rsidDel="00C54947">
          <w:rPr>
            <w:noProof/>
            <w:webHidden/>
          </w:rPr>
          <w:delText>30</w:delText>
        </w:r>
      </w:del>
    </w:p>
    <w:p w14:paraId="6CF1687A" w14:textId="6A689AA2" w:rsidR="00FC798B" w:rsidDel="00D63FEF" w:rsidRDefault="00FC798B">
      <w:pPr>
        <w:pStyle w:val="TableofFigures"/>
        <w:tabs>
          <w:tab w:val="right" w:leader="dot" w:pos="9539"/>
        </w:tabs>
        <w:rPr>
          <w:del w:id="1373" w:author="Mutali Nepfumbada" w:date="2022-10-14T10:45:00Z"/>
          <w:rFonts w:asciiTheme="minorHAnsi" w:eastAsiaTheme="minorEastAsia" w:hAnsiTheme="minorHAnsi" w:cstheme="minorBidi"/>
          <w:noProof/>
          <w:sz w:val="22"/>
          <w:szCs w:val="22"/>
          <w:lang w:val="en-ZA" w:eastAsia="en-ZA"/>
        </w:rPr>
      </w:pPr>
      <w:del w:id="1374" w:author="Mutali Nepfumbada" w:date="2022-10-14T10:45:00Z">
        <w:r w:rsidRPr="00D63FEF" w:rsidDel="00D63FEF">
          <w:rPr>
            <w:rStyle w:val="Hyperlink"/>
            <w:noProof/>
          </w:rPr>
          <w:delText>Table 8</w:delText>
        </w:r>
        <w:r w:rsidRPr="00D63FEF" w:rsidDel="00D63FEF">
          <w:rPr>
            <w:rStyle w:val="Hyperlink"/>
            <w:noProof/>
          </w:rPr>
          <w:noBreakHyphen/>
          <w:delText>1: Hermanus Project Overview</w:delText>
        </w:r>
        <w:r w:rsidDel="00D63FEF">
          <w:rPr>
            <w:noProof/>
            <w:webHidden/>
          </w:rPr>
          <w:tab/>
        </w:r>
      </w:del>
      <w:del w:id="1375" w:author="Mutali Nepfumbada" w:date="2022-10-14T10:44:00Z">
        <w:r w:rsidDel="00C54947">
          <w:rPr>
            <w:noProof/>
            <w:webHidden/>
          </w:rPr>
          <w:delText>32</w:delText>
        </w:r>
      </w:del>
    </w:p>
    <w:p w14:paraId="0441FE2B" w14:textId="4A0124AC" w:rsidR="00FC798B" w:rsidDel="00D63FEF" w:rsidRDefault="00FC798B">
      <w:pPr>
        <w:pStyle w:val="TableofFigures"/>
        <w:tabs>
          <w:tab w:val="right" w:leader="dot" w:pos="9539"/>
        </w:tabs>
        <w:rPr>
          <w:del w:id="1376" w:author="Mutali Nepfumbada" w:date="2022-10-14T10:45:00Z"/>
          <w:rFonts w:asciiTheme="minorHAnsi" w:eastAsiaTheme="minorEastAsia" w:hAnsiTheme="minorHAnsi" w:cstheme="minorBidi"/>
          <w:noProof/>
          <w:sz w:val="22"/>
          <w:szCs w:val="22"/>
          <w:lang w:val="en-ZA" w:eastAsia="en-ZA"/>
        </w:rPr>
      </w:pPr>
      <w:del w:id="1377" w:author="Mutali Nepfumbada" w:date="2022-10-14T10:45:00Z">
        <w:r w:rsidRPr="00D63FEF" w:rsidDel="00D63FEF">
          <w:rPr>
            <w:rStyle w:val="Hyperlink"/>
            <w:noProof/>
          </w:rPr>
          <w:delText>Table 8</w:delText>
        </w:r>
        <w:r w:rsidRPr="00D63FEF" w:rsidDel="00D63FEF">
          <w:rPr>
            <w:rStyle w:val="Hyperlink"/>
            <w:noProof/>
          </w:rPr>
          <w:noBreakHyphen/>
          <w:delText>2: Hermanus irradiation and Forecast</w:delText>
        </w:r>
        <w:r w:rsidDel="00D63FEF">
          <w:rPr>
            <w:noProof/>
            <w:webHidden/>
          </w:rPr>
          <w:tab/>
        </w:r>
      </w:del>
      <w:del w:id="1378" w:author="Mutali Nepfumbada" w:date="2022-10-14T10:44:00Z">
        <w:r w:rsidDel="00C54947">
          <w:rPr>
            <w:noProof/>
            <w:webHidden/>
          </w:rPr>
          <w:delText>34</w:delText>
        </w:r>
      </w:del>
    </w:p>
    <w:p w14:paraId="72C0762F" w14:textId="28E8C2F0" w:rsidR="00FC798B" w:rsidDel="00D63FEF" w:rsidRDefault="00FC798B">
      <w:pPr>
        <w:pStyle w:val="TableofFigures"/>
        <w:tabs>
          <w:tab w:val="right" w:leader="dot" w:pos="9539"/>
        </w:tabs>
        <w:rPr>
          <w:del w:id="1379" w:author="Mutali Nepfumbada" w:date="2022-10-14T10:45:00Z"/>
          <w:rFonts w:asciiTheme="minorHAnsi" w:eastAsiaTheme="minorEastAsia" w:hAnsiTheme="minorHAnsi" w:cstheme="minorBidi"/>
          <w:noProof/>
          <w:sz w:val="22"/>
          <w:szCs w:val="22"/>
          <w:lang w:val="en-ZA" w:eastAsia="en-ZA"/>
        </w:rPr>
      </w:pPr>
      <w:del w:id="1380" w:author="Mutali Nepfumbada" w:date="2022-10-14T10:45:00Z">
        <w:r w:rsidRPr="00D63FEF" w:rsidDel="00D63FEF">
          <w:rPr>
            <w:rStyle w:val="Hyperlink"/>
            <w:noProof/>
          </w:rPr>
          <w:delText>Table 8</w:delText>
        </w:r>
        <w:r w:rsidRPr="00D63FEF" w:rsidDel="00D63FEF">
          <w:rPr>
            <w:rStyle w:val="Hyperlink"/>
            <w:noProof/>
          </w:rPr>
          <w:noBreakHyphen/>
          <w:delText>3: Hermanus Availability and Forecast</w:delText>
        </w:r>
        <w:r w:rsidDel="00D63FEF">
          <w:rPr>
            <w:noProof/>
            <w:webHidden/>
          </w:rPr>
          <w:tab/>
        </w:r>
      </w:del>
      <w:del w:id="1381" w:author="Mutali Nepfumbada" w:date="2022-10-14T10:44:00Z">
        <w:r w:rsidDel="00C54947">
          <w:rPr>
            <w:noProof/>
            <w:webHidden/>
          </w:rPr>
          <w:delText>35</w:delText>
        </w:r>
      </w:del>
    </w:p>
    <w:p w14:paraId="5C82DC9D" w14:textId="6A3B11B8" w:rsidR="00FC798B" w:rsidDel="00D63FEF" w:rsidRDefault="00FC798B">
      <w:pPr>
        <w:pStyle w:val="TableofFigures"/>
        <w:tabs>
          <w:tab w:val="right" w:leader="dot" w:pos="9539"/>
        </w:tabs>
        <w:rPr>
          <w:del w:id="1382" w:author="Mutali Nepfumbada" w:date="2022-10-14T10:45:00Z"/>
          <w:rFonts w:asciiTheme="minorHAnsi" w:eastAsiaTheme="minorEastAsia" w:hAnsiTheme="minorHAnsi" w:cstheme="minorBidi"/>
          <w:noProof/>
          <w:sz w:val="22"/>
          <w:szCs w:val="22"/>
          <w:lang w:val="en-ZA" w:eastAsia="en-ZA"/>
        </w:rPr>
      </w:pPr>
      <w:del w:id="1383" w:author="Mutali Nepfumbada" w:date="2022-10-14T10:45:00Z">
        <w:r w:rsidRPr="00D63FEF" w:rsidDel="00D63FEF">
          <w:rPr>
            <w:rStyle w:val="Hyperlink"/>
            <w:noProof/>
          </w:rPr>
          <w:delText>Table 8</w:delText>
        </w:r>
        <w:r w:rsidRPr="00D63FEF" w:rsidDel="00D63FEF">
          <w:rPr>
            <w:rStyle w:val="Hyperlink"/>
            <w:noProof/>
          </w:rPr>
          <w:noBreakHyphen/>
          <w:delText>4: Hermanus PR and Forecast</w:delText>
        </w:r>
        <w:r w:rsidDel="00D63FEF">
          <w:rPr>
            <w:noProof/>
            <w:webHidden/>
          </w:rPr>
          <w:tab/>
        </w:r>
      </w:del>
      <w:del w:id="1384" w:author="Mutali Nepfumbada" w:date="2022-10-14T10:44:00Z">
        <w:r w:rsidDel="00C54947">
          <w:rPr>
            <w:noProof/>
            <w:webHidden/>
          </w:rPr>
          <w:delText>36</w:delText>
        </w:r>
      </w:del>
    </w:p>
    <w:p w14:paraId="23565079" w14:textId="7723B0C2" w:rsidR="00FC798B" w:rsidDel="00D63FEF" w:rsidRDefault="00FC798B">
      <w:pPr>
        <w:pStyle w:val="TableofFigures"/>
        <w:tabs>
          <w:tab w:val="right" w:leader="dot" w:pos="9539"/>
        </w:tabs>
        <w:rPr>
          <w:del w:id="1385" w:author="Mutali Nepfumbada" w:date="2022-10-14T10:45:00Z"/>
          <w:rFonts w:asciiTheme="minorHAnsi" w:eastAsiaTheme="minorEastAsia" w:hAnsiTheme="minorHAnsi" w:cstheme="minorBidi"/>
          <w:noProof/>
          <w:sz w:val="22"/>
          <w:szCs w:val="22"/>
          <w:lang w:val="en-ZA" w:eastAsia="en-ZA"/>
        </w:rPr>
      </w:pPr>
      <w:del w:id="1386" w:author="Mutali Nepfumbada" w:date="2022-10-14T10:45:00Z">
        <w:r w:rsidRPr="00D63FEF" w:rsidDel="00D63FEF">
          <w:rPr>
            <w:rStyle w:val="Hyperlink"/>
            <w:noProof/>
          </w:rPr>
          <w:delText>Table 8</w:delText>
        </w:r>
        <w:r w:rsidRPr="00D63FEF" w:rsidDel="00D63FEF">
          <w:rPr>
            <w:rStyle w:val="Hyperlink"/>
            <w:noProof/>
          </w:rPr>
          <w:noBreakHyphen/>
          <w:delText>5: Hermanus Production and Forecast</w:delText>
        </w:r>
        <w:r w:rsidDel="00D63FEF">
          <w:rPr>
            <w:noProof/>
            <w:webHidden/>
          </w:rPr>
          <w:tab/>
        </w:r>
      </w:del>
      <w:del w:id="1387" w:author="Mutali Nepfumbada" w:date="2022-10-14T10:44:00Z">
        <w:r w:rsidDel="00C54947">
          <w:rPr>
            <w:noProof/>
            <w:webHidden/>
          </w:rPr>
          <w:delText>38</w:delText>
        </w:r>
      </w:del>
    </w:p>
    <w:p w14:paraId="4159F8D7" w14:textId="2F40F86A" w:rsidR="00FC798B" w:rsidDel="00D63FEF" w:rsidRDefault="00FC798B">
      <w:pPr>
        <w:pStyle w:val="TableofFigures"/>
        <w:tabs>
          <w:tab w:val="right" w:leader="dot" w:pos="9539"/>
        </w:tabs>
        <w:rPr>
          <w:del w:id="1388" w:author="Mutali Nepfumbada" w:date="2022-10-14T10:45:00Z"/>
          <w:rFonts w:asciiTheme="minorHAnsi" w:eastAsiaTheme="minorEastAsia" w:hAnsiTheme="minorHAnsi" w:cstheme="minorBidi"/>
          <w:noProof/>
          <w:sz w:val="22"/>
          <w:szCs w:val="22"/>
          <w:lang w:val="en-ZA" w:eastAsia="en-ZA"/>
        </w:rPr>
      </w:pPr>
      <w:del w:id="1389" w:author="Mutali Nepfumbada" w:date="2022-10-14T10:45:00Z">
        <w:r w:rsidRPr="00D63FEF" w:rsidDel="00D63FEF">
          <w:rPr>
            <w:rStyle w:val="Hyperlink"/>
            <w:noProof/>
          </w:rPr>
          <w:delText>Table 9</w:delText>
        </w:r>
        <w:r w:rsidRPr="00D63FEF" w:rsidDel="00D63FEF">
          <w:rPr>
            <w:rStyle w:val="Hyperlink"/>
            <w:noProof/>
          </w:rPr>
          <w:noBreakHyphen/>
          <w:delText>1</w:delText>
        </w:r>
        <w:r w:rsidRPr="00B9117B" w:rsidDel="00D63FEF">
          <w:rPr>
            <w:rStyle w:val="Hyperlink"/>
            <w:noProof/>
          </w:rPr>
          <w:delText>: Vergelegen Project Overview</w:delText>
        </w:r>
        <w:r w:rsidDel="00D63FEF">
          <w:rPr>
            <w:noProof/>
            <w:webHidden/>
          </w:rPr>
          <w:tab/>
        </w:r>
      </w:del>
      <w:del w:id="1390" w:author="Mutali Nepfumbada" w:date="2022-10-14T10:44:00Z">
        <w:r w:rsidDel="00C54947">
          <w:rPr>
            <w:noProof/>
            <w:webHidden/>
          </w:rPr>
          <w:delText>41</w:delText>
        </w:r>
      </w:del>
    </w:p>
    <w:p w14:paraId="33AC2380" w14:textId="6A86D0BF" w:rsidR="00FC798B" w:rsidDel="00D63FEF" w:rsidRDefault="00FC798B">
      <w:pPr>
        <w:pStyle w:val="TableofFigures"/>
        <w:tabs>
          <w:tab w:val="right" w:leader="dot" w:pos="9539"/>
        </w:tabs>
        <w:rPr>
          <w:del w:id="1391" w:author="Mutali Nepfumbada" w:date="2022-10-14T10:45:00Z"/>
          <w:rFonts w:asciiTheme="minorHAnsi" w:eastAsiaTheme="minorEastAsia" w:hAnsiTheme="minorHAnsi" w:cstheme="minorBidi"/>
          <w:noProof/>
          <w:sz w:val="22"/>
          <w:szCs w:val="22"/>
          <w:lang w:val="en-ZA" w:eastAsia="en-ZA"/>
        </w:rPr>
      </w:pPr>
      <w:del w:id="1392" w:author="Mutali Nepfumbada" w:date="2022-10-14T10:45:00Z">
        <w:r w:rsidRPr="00D63FEF" w:rsidDel="00D63FEF">
          <w:rPr>
            <w:rStyle w:val="Hyperlink"/>
            <w:noProof/>
          </w:rPr>
          <w:delText>Table 9</w:delText>
        </w:r>
        <w:r w:rsidRPr="00D63FEF" w:rsidDel="00D63FEF">
          <w:rPr>
            <w:rStyle w:val="Hyperlink"/>
            <w:noProof/>
          </w:rPr>
          <w:noBreakHyphen/>
          <w:delText>2: Vergelegen irradiation and Forecast</w:delText>
        </w:r>
        <w:r w:rsidDel="00D63FEF">
          <w:rPr>
            <w:noProof/>
            <w:webHidden/>
          </w:rPr>
          <w:tab/>
        </w:r>
      </w:del>
      <w:del w:id="1393" w:author="Mutali Nepfumbada" w:date="2022-10-14T10:44:00Z">
        <w:r w:rsidDel="00C54947">
          <w:rPr>
            <w:noProof/>
            <w:webHidden/>
          </w:rPr>
          <w:delText>43</w:delText>
        </w:r>
      </w:del>
    </w:p>
    <w:p w14:paraId="6DDAC5B5" w14:textId="51033236" w:rsidR="00FC798B" w:rsidDel="00D63FEF" w:rsidRDefault="00FC798B">
      <w:pPr>
        <w:pStyle w:val="TableofFigures"/>
        <w:tabs>
          <w:tab w:val="right" w:leader="dot" w:pos="9539"/>
        </w:tabs>
        <w:rPr>
          <w:del w:id="1394" w:author="Mutali Nepfumbada" w:date="2022-10-14T10:45:00Z"/>
          <w:rFonts w:asciiTheme="minorHAnsi" w:eastAsiaTheme="minorEastAsia" w:hAnsiTheme="minorHAnsi" w:cstheme="minorBidi"/>
          <w:noProof/>
          <w:sz w:val="22"/>
          <w:szCs w:val="22"/>
          <w:lang w:val="en-ZA" w:eastAsia="en-ZA"/>
        </w:rPr>
      </w:pPr>
      <w:del w:id="1395" w:author="Mutali Nepfumbada" w:date="2022-10-14T10:45:00Z">
        <w:r w:rsidRPr="00D63FEF" w:rsidDel="00D63FEF">
          <w:rPr>
            <w:rStyle w:val="Hyperlink"/>
            <w:noProof/>
          </w:rPr>
          <w:delText>Table 9</w:delText>
        </w:r>
        <w:r w:rsidRPr="00D63FEF" w:rsidDel="00D63FEF">
          <w:rPr>
            <w:rStyle w:val="Hyperlink"/>
            <w:noProof/>
          </w:rPr>
          <w:noBreakHyphen/>
          <w:delText>3: Vergelegen Availability and Guaranteed</w:delText>
        </w:r>
        <w:r w:rsidDel="00D63FEF">
          <w:rPr>
            <w:noProof/>
            <w:webHidden/>
          </w:rPr>
          <w:tab/>
        </w:r>
      </w:del>
      <w:del w:id="1396" w:author="Mutali Nepfumbada" w:date="2022-10-14T10:44:00Z">
        <w:r w:rsidDel="00C54947">
          <w:rPr>
            <w:noProof/>
            <w:webHidden/>
          </w:rPr>
          <w:delText>44</w:delText>
        </w:r>
      </w:del>
    </w:p>
    <w:p w14:paraId="7CDF9348" w14:textId="02AA2101" w:rsidR="00FC798B" w:rsidDel="00D63FEF" w:rsidRDefault="00FC798B">
      <w:pPr>
        <w:pStyle w:val="TableofFigures"/>
        <w:tabs>
          <w:tab w:val="right" w:leader="dot" w:pos="9539"/>
        </w:tabs>
        <w:rPr>
          <w:del w:id="1397" w:author="Mutali Nepfumbada" w:date="2022-10-14T10:45:00Z"/>
          <w:rFonts w:asciiTheme="minorHAnsi" w:eastAsiaTheme="minorEastAsia" w:hAnsiTheme="minorHAnsi" w:cstheme="minorBidi"/>
          <w:noProof/>
          <w:sz w:val="22"/>
          <w:szCs w:val="22"/>
          <w:lang w:val="en-ZA" w:eastAsia="en-ZA"/>
        </w:rPr>
      </w:pPr>
      <w:del w:id="1398" w:author="Mutali Nepfumbada" w:date="2022-10-14T10:45:00Z">
        <w:r w:rsidRPr="00D63FEF" w:rsidDel="00D63FEF">
          <w:rPr>
            <w:rStyle w:val="Hyperlink"/>
            <w:noProof/>
          </w:rPr>
          <w:delText>Table 9</w:delText>
        </w:r>
        <w:r w:rsidRPr="00D63FEF" w:rsidDel="00D63FEF">
          <w:rPr>
            <w:rStyle w:val="Hyperlink"/>
            <w:noProof/>
          </w:rPr>
          <w:noBreakHyphen/>
          <w:delText>4: Vergelegen PR and Forecast</w:delText>
        </w:r>
        <w:r w:rsidDel="00D63FEF">
          <w:rPr>
            <w:noProof/>
            <w:webHidden/>
          </w:rPr>
          <w:tab/>
        </w:r>
      </w:del>
      <w:del w:id="1399" w:author="Mutali Nepfumbada" w:date="2022-10-14T10:44:00Z">
        <w:r w:rsidDel="00C54947">
          <w:rPr>
            <w:noProof/>
            <w:webHidden/>
          </w:rPr>
          <w:delText>46</w:delText>
        </w:r>
      </w:del>
    </w:p>
    <w:p w14:paraId="28222BF7" w14:textId="53C0DF9B" w:rsidR="00FC798B" w:rsidDel="00D63FEF" w:rsidRDefault="00FC798B">
      <w:pPr>
        <w:pStyle w:val="TableofFigures"/>
        <w:tabs>
          <w:tab w:val="right" w:leader="dot" w:pos="9539"/>
        </w:tabs>
        <w:rPr>
          <w:del w:id="1400" w:author="Mutali Nepfumbada" w:date="2022-10-14T10:45:00Z"/>
          <w:rFonts w:asciiTheme="minorHAnsi" w:eastAsiaTheme="minorEastAsia" w:hAnsiTheme="minorHAnsi" w:cstheme="minorBidi"/>
          <w:noProof/>
          <w:sz w:val="22"/>
          <w:szCs w:val="22"/>
          <w:lang w:val="en-ZA" w:eastAsia="en-ZA"/>
        </w:rPr>
      </w:pPr>
      <w:del w:id="1401" w:author="Mutali Nepfumbada" w:date="2022-10-14T10:45:00Z">
        <w:r w:rsidRPr="00D63FEF" w:rsidDel="00D63FEF">
          <w:rPr>
            <w:rStyle w:val="Hyperlink"/>
            <w:noProof/>
          </w:rPr>
          <w:delText>Table 9</w:delText>
        </w:r>
        <w:r w:rsidRPr="00D63FEF" w:rsidDel="00D63FEF">
          <w:rPr>
            <w:rStyle w:val="Hyperlink"/>
            <w:noProof/>
          </w:rPr>
          <w:noBreakHyphen/>
          <w:delText>5: Verg</w:delText>
        </w:r>
        <w:r w:rsidRPr="00B9117B" w:rsidDel="00D63FEF">
          <w:rPr>
            <w:rStyle w:val="Hyperlink"/>
            <w:noProof/>
          </w:rPr>
          <w:delText>elegen Production and Forecast</w:delText>
        </w:r>
        <w:r w:rsidDel="00D63FEF">
          <w:rPr>
            <w:noProof/>
            <w:webHidden/>
          </w:rPr>
          <w:tab/>
        </w:r>
      </w:del>
      <w:del w:id="1402" w:author="Mutali Nepfumbada" w:date="2022-10-14T10:44:00Z">
        <w:r w:rsidDel="00C54947">
          <w:rPr>
            <w:noProof/>
            <w:webHidden/>
          </w:rPr>
          <w:delText>47</w:delText>
        </w:r>
      </w:del>
    </w:p>
    <w:p w14:paraId="41FD717B" w14:textId="294F18A6" w:rsidR="00FC798B" w:rsidDel="00D63FEF" w:rsidRDefault="00FC798B">
      <w:pPr>
        <w:pStyle w:val="TableofFigures"/>
        <w:tabs>
          <w:tab w:val="right" w:leader="dot" w:pos="9539"/>
        </w:tabs>
        <w:rPr>
          <w:del w:id="1403" w:author="Mutali Nepfumbada" w:date="2022-10-14T10:45:00Z"/>
          <w:rFonts w:asciiTheme="minorHAnsi" w:eastAsiaTheme="minorEastAsia" w:hAnsiTheme="minorHAnsi" w:cstheme="minorBidi"/>
          <w:noProof/>
          <w:sz w:val="22"/>
          <w:szCs w:val="22"/>
          <w:lang w:val="en-ZA" w:eastAsia="en-ZA"/>
        </w:rPr>
      </w:pPr>
      <w:del w:id="1404" w:author="Mutali Nepfumbada" w:date="2022-10-14T10:45:00Z">
        <w:r w:rsidRPr="00D63FEF" w:rsidDel="00D63FEF">
          <w:rPr>
            <w:rStyle w:val="Hyperlink"/>
            <w:noProof/>
          </w:rPr>
          <w:delText>Table 10</w:delText>
        </w:r>
        <w:r w:rsidRPr="00D63FEF" w:rsidDel="00D63FEF">
          <w:rPr>
            <w:rStyle w:val="Hyperlink"/>
            <w:noProof/>
          </w:rPr>
          <w:noBreakHyphen/>
          <w:delText>1: Unscheduled Maintenance Events</w:delText>
        </w:r>
        <w:r w:rsidDel="00D63FEF">
          <w:rPr>
            <w:noProof/>
            <w:webHidden/>
          </w:rPr>
          <w:tab/>
        </w:r>
      </w:del>
      <w:del w:id="1405" w:author="Mutali Nepfumbada" w:date="2022-10-14T10:44:00Z">
        <w:r w:rsidDel="00C54947">
          <w:rPr>
            <w:noProof/>
            <w:webHidden/>
          </w:rPr>
          <w:delText>50</w:delText>
        </w:r>
      </w:del>
    </w:p>
    <w:p w14:paraId="68FF4BD4" w14:textId="32F751DA" w:rsidR="00ED1CC6" w:rsidDel="00FC798B" w:rsidRDefault="00ED1CC6">
      <w:pPr>
        <w:pStyle w:val="TableofFigures"/>
        <w:tabs>
          <w:tab w:val="right" w:leader="dot" w:pos="9539"/>
        </w:tabs>
        <w:rPr>
          <w:del w:id="1406" w:author="Mutali Nepfumbada" w:date="2022-10-14T10:40:00Z"/>
          <w:rFonts w:asciiTheme="minorHAnsi" w:eastAsiaTheme="minorEastAsia" w:hAnsiTheme="minorHAnsi" w:cstheme="minorBidi"/>
          <w:noProof/>
          <w:sz w:val="22"/>
          <w:szCs w:val="22"/>
          <w:lang w:val="en-ZA" w:eastAsia="en-ZA"/>
        </w:rPr>
      </w:pPr>
      <w:del w:id="1407" w:author="Mutali Nepfumbada" w:date="2022-10-14T10:40:00Z">
        <w:r w:rsidRPr="00FC798B" w:rsidDel="00FC798B">
          <w:rPr>
            <w:rStyle w:val="Hyperlink"/>
            <w:noProof/>
          </w:rPr>
          <w:delText>Table 1</w:delText>
        </w:r>
        <w:r w:rsidRPr="00FC798B" w:rsidDel="00FC798B">
          <w:rPr>
            <w:rStyle w:val="Hyperlink"/>
            <w:noProof/>
          </w:rPr>
          <w:noBreakHyphen/>
          <w:delText>1: Risk Definitions Key</w:delText>
        </w:r>
        <w:r w:rsidDel="00FC798B">
          <w:rPr>
            <w:noProof/>
            <w:webHidden/>
          </w:rPr>
          <w:tab/>
        </w:r>
        <w:r w:rsidR="003F7CC9" w:rsidDel="00FC798B">
          <w:rPr>
            <w:noProof/>
            <w:webHidden/>
          </w:rPr>
          <w:delText>11</w:delText>
        </w:r>
      </w:del>
    </w:p>
    <w:p w14:paraId="250CE460" w14:textId="5104DCFE" w:rsidR="00ED1CC6" w:rsidDel="00FC798B" w:rsidRDefault="00ED1CC6">
      <w:pPr>
        <w:pStyle w:val="TableofFigures"/>
        <w:tabs>
          <w:tab w:val="right" w:leader="dot" w:pos="9539"/>
        </w:tabs>
        <w:rPr>
          <w:del w:id="1408" w:author="Mutali Nepfumbada" w:date="2022-10-14T10:40:00Z"/>
          <w:rFonts w:asciiTheme="minorHAnsi" w:eastAsiaTheme="minorEastAsia" w:hAnsiTheme="minorHAnsi" w:cstheme="minorBidi"/>
          <w:noProof/>
          <w:sz w:val="22"/>
          <w:szCs w:val="22"/>
          <w:lang w:val="en-ZA" w:eastAsia="en-ZA"/>
        </w:rPr>
      </w:pPr>
      <w:del w:id="1409" w:author="Mutali Nepfumbada" w:date="2022-10-14T10:40:00Z">
        <w:r w:rsidRPr="00FC798B" w:rsidDel="00FC798B">
          <w:rPr>
            <w:rStyle w:val="Hyperlink"/>
            <w:noProof/>
          </w:rPr>
          <w:delText>Table 2</w:delText>
        </w:r>
        <w:r w:rsidRPr="00FC798B" w:rsidDel="00FC798B">
          <w:rPr>
            <w:rStyle w:val="Hyperlink"/>
            <w:noProof/>
          </w:rPr>
          <w:noBreakHyphen/>
          <w:delText>1: Project Overview</w:delText>
        </w:r>
        <w:r w:rsidDel="00FC798B">
          <w:rPr>
            <w:noProof/>
            <w:webHidden/>
          </w:rPr>
          <w:tab/>
        </w:r>
        <w:r w:rsidR="003F7CC9" w:rsidDel="00FC798B">
          <w:rPr>
            <w:noProof/>
            <w:webHidden/>
          </w:rPr>
          <w:delText>12</w:delText>
        </w:r>
      </w:del>
    </w:p>
    <w:p w14:paraId="7AA200FA" w14:textId="72E22DA5" w:rsidR="00ED1CC6" w:rsidDel="00FC798B" w:rsidRDefault="00ED1CC6">
      <w:pPr>
        <w:pStyle w:val="TableofFigures"/>
        <w:tabs>
          <w:tab w:val="right" w:leader="dot" w:pos="9539"/>
        </w:tabs>
        <w:rPr>
          <w:del w:id="1410" w:author="Mutali Nepfumbada" w:date="2022-10-14T10:40:00Z"/>
          <w:rFonts w:asciiTheme="minorHAnsi" w:eastAsiaTheme="minorEastAsia" w:hAnsiTheme="minorHAnsi" w:cstheme="minorBidi"/>
          <w:noProof/>
          <w:sz w:val="22"/>
          <w:szCs w:val="22"/>
          <w:lang w:val="en-ZA" w:eastAsia="en-ZA"/>
        </w:rPr>
      </w:pPr>
      <w:del w:id="1411" w:author="Mutali Nepfumbada" w:date="2022-10-14T10:40:00Z">
        <w:r w:rsidRPr="00FC798B" w:rsidDel="00FC798B">
          <w:rPr>
            <w:rStyle w:val="Hyperlink"/>
            <w:noProof/>
            <w:lang w:eastAsia="en-US"/>
          </w:rPr>
          <w:delText>Table 4</w:delText>
        </w:r>
        <w:r w:rsidRPr="00FC798B" w:rsidDel="00FC798B">
          <w:rPr>
            <w:rStyle w:val="Hyperlink"/>
            <w:noProof/>
            <w:lang w:eastAsia="en-US"/>
          </w:rPr>
          <w:noBreakHyphen/>
          <w:delText>1: Operating Budget</w:delText>
        </w:r>
        <w:r w:rsidDel="00FC798B">
          <w:rPr>
            <w:noProof/>
            <w:webHidden/>
          </w:rPr>
          <w:tab/>
        </w:r>
        <w:r w:rsidR="003F7CC9" w:rsidDel="00FC798B">
          <w:rPr>
            <w:noProof/>
            <w:webHidden/>
          </w:rPr>
          <w:delText>5</w:delText>
        </w:r>
      </w:del>
    </w:p>
    <w:p w14:paraId="340C6950" w14:textId="01DE18E0" w:rsidR="00ED1CC6" w:rsidDel="00FC798B" w:rsidRDefault="00ED1CC6">
      <w:pPr>
        <w:pStyle w:val="TableofFigures"/>
        <w:tabs>
          <w:tab w:val="right" w:leader="dot" w:pos="9539"/>
        </w:tabs>
        <w:rPr>
          <w:del w:id="1412" w:author="Mutali Nepfumbada" w:date="2022-10-14T10:40:00Z"/>
          <w:rFonts w:asciiTheme="minorHAnsi" w:eastAsiaTheme="minorEastAsia" w:hAnsiTheme="minorHAnsi" w:cstheme="minorBidi"/>
          <w:noProof/>
          <w:sz w:val="22"/>
          <w:szCs w:val="22"/>
          <w:lang w:val="en-ZA" w:eastAsia="en-ZA"/>
        </w:rPr>
      </w:pPr>
      <w:del w:id="1413" w:author="Mutali Nepfumbada" w:date="2022-10-14T10:40:00Z">
        <w:r w:rsidRPr="00FC798B" w:rsidDel="00FC798B">
          <w:rPr>
            <w:rStyle w:val="Hyperlink"/>
            <w:noProof/>
          </w:rPr>
          <w:delText>Table 4</w:delText>
        </w:r>
        <w:r w:rsidRPr="00FC798B" w:rsidDel="00FC798B">
          <w:rPr>
            <w:rStyle w:val="Hyperlink"/>
            <w:noProof/>
          </w:rPr>
          <w:noBreakHyphen/>
          <w:delText>2: PPA Rates</w:delText>
        </w:r>
        <w:r w:rsidDel="00FC798B">
          <w:rPr>
            <w:noProof/>
            <w:webHidden/>
          </w:rPr>
          <w:tab/>
        </w:r>
        <w:r w:rsidR="003F7CC9" w:rsidDel="00FC798B">
          <w:rPr>
            <w:noProof/>
            <w:webHidden/>
          </w:rPr>
          <w:delText>5</w:delText>
        </w:r>
      </w:del>
    </w:p>
    <w:p w14:paraId="5B30EA84" w14:textId="2C011928" w:rsidR="00ED1CC6" w:rsidDel="00FC798B" w:rsidRDefault="00ED1CC6">
      <w:pPr>
        <w:pStyle w:val="TableofFigures"/>
        <w:tabs>
          <w:tab w:val="right" w:leader="dot" w:pos="9539"/>
        </w:tabs>
        <w:rPr>
          <w:del w:id="1414" w:author="Mutali Nepfumbada" w:date="2022-10-14T10:40:00Z"/>
          <w:rFonts w:asciiTheme="minorHAnsi" w:eastAsiaTheme="minorEastAsia" w:hAnsiTheme="minorHAnsi" w:cstheme="minorBidi"/>
          <w:noProof/>
          <w:sz w:val="22"/>
          <w:szCs w:val="22"/>
          <w:lang w:val="en-ZA" w:eastAsia="en-ZA"/>
        </w:rPr>
      </w:pPr>
      <w:del w:id="1415" w:author="Mutali Nepfumbada" w:date="2022-10-14T10:40:00Z">
        <w:r w:rsidRPr="00FC798B" w:rsidDel="00FC798B">
          <w:rPr>
            <w:rStyle w:val="Hyperlink"/>
            <w:noProof/>
          </w:rPr>
          <w:delText>Table 4</w:delText>
        </w:r>
        <w:r w:rsidRPr="00FC798B" w:rsidDel="00FC798B">
          <w:rPr>
            <w:rStyle w:val="Hyperlink"/>
            <w:noProof/>
          </w:rPr>
          <w:noBreakHyphen/>
          <w:delText>3: Project Revenue Overview</w:delText>
        </w:r>
        <w:r w:rsidDel="00FC798B">
          <w:rPr>
            <w:noProof/>
            <w:webHidden/>
          </w:rPr>
          <w:tab/>
        </w:r>
        <w:r w:rsidR="003F7CC9" w:rsidDel="00FC798B">
          <w:rPr>
            <w:noProof/>
            <w:webHidden/>
          </w:rPr>
          <w:delText>6</w:delText>
        </w:r>
      </w:del>
    </w:p>
    <w:p w14:paraId="7EA1BC97" w14:textId="7968A73C" w:rsidR="00ED1CC6" w:rsidDel="00FC798B" w:rsidRDefault="00ED1CC6">
      <w:pPr>
        <w:pStyle w:val="TableofFigures"/>
        <w:tabs>
          <w:tab w:val="right" w:leader="dot" w:pos="9539"/>
        </w:tabs>
        <w:rPr>
          <w:del w:id="1416" w:author="Mutali Nepfumbada" w:date="2022-10-14T10:40:00Z"/>
          <w:rFonts w:asciiTheme="minorHAnsi" w:eastAsiaTheme="minorEastAsia" w:hAnsiTheme="minorHAnsi" w:cstheme="minorBidi"/>
          <w:noProof/>
          <w:sz w:val="22"/>
          <w:szCs w:val="22"/>
          <w:lang w:val="en-ZA" w:eastAsia="en-ZA"/>
        </w:rPr>
      </w:pPr>
      <w:del w:id="1417" w:author="Mutali Nepfumbada" w:date="2022-10-14T10:40:00Z">
        <w:r w:rsidRPr="00FC798B" w:rsidDel="00FC798B">
          <w:rPr>
            <w:rStyle w:val="Hyperlink"/>
            <w:noProof/>
          </w:rPr>
          <w:delText>Table 5</w:delText>
        </w:r>
        <w:r w:rsidRPr="00FC798B" w:rsidDel="00FC798B">
          <w:rPr>
            <w:rStyle w:val="Hyperlink"/>
            <w:noProof/>
          </w:rPr>
          <w:noBreakHyphen/>
          <w:delText>1: Highveld Project Overview</w:delText>
        </w:r>
        <w:r w:rsidDel="00FC798B">
          <w:rPr>
            <w:noProof/>
            <w:webHidden/>
          </w:rPr>
          <w:tab/>
        </w:r>
        <w:r w:rsidR="003F7CC9" w:rsidDel="00FC798B">
          <w:rPr>
            <w:noProof/>
            <w:webHidden/>
          </w:rPr>
          <w:delText>7</w:delText>
        </w:r>
      </w:del>
    </w:p>
    <w:p w14:paraId="1DCCE99D" w14:textId="2F1616DB" w:rsidR="00ED1CC6" w:rsidDel="00FC798B" w:rsidRDefault="00ED1CC6">
      <w:pPr>
        <w:pStyle w:val="TableofFigures"/>
        <w:tabs>
          <w:tab w:val="right" w:leader="dot" w:pos="9539"/>
        </w:tabs>
        <w:rPr>
          <w:del w:id="1418" w:author="Mutali Nepfumbada" w:date="2022-10-14T10:40:00Z"/>
          <w:rFonts w:asciiTheme="minorHAnsi" w:eastAsiaTheme="minorEastAsia" w:hAnsiTheme="minorHAnsi" w:cstheme="minorBidi"/>
          <w:noProof/>
          <w:sz w:val="22"/>
          <w:szCs w:val="22"/>
          <w:lang w:val="en-ZA" w:eastAsia="en-ZA"/>
        </w:rPr>
      </w:pPr>
      <w:del w:id="1419" w:author="Mutali Nepfumbada" w:date="2022-10-14T10:40:00Z">
        <w:r w:rsidRPr="00FC798B" w:rsidDel="00FC798B">
          <w:rPr>
            <w:rStyle w:val="Hyperlink"/>
            <w:noProof/>
          </w:rPr>
          <w:delText>Table 5</w:delText>
        </w:r>
        <w:r w:rsidRPr="00FC798B" w:rsidDel="00FC798B">
          <w:rPr>
            <w:rStyle w:val="Hyperlink"/>
            <w:noProof/>
          </w:rPr>
          <w:noBreakHyphen/>
          <w:delText>2: Highveld irradiation and Forecast</w:delText>
        </w:r>
        <w:r w:rsidDel="00FC798B">
          <w:rPr>
            <w:noProof/>
            <w:webHidden/>
          </w:rPr>
          <w:tab/>
        </w:r>
        <w:r w:rsidR="003F7CC9" w:rsidDel="00FC798B">
          <w:rPr>
            <w:noProof/>
            <w:webHidden/>
          </w:rPr>
          <w:delText>9</w:delText>
        </w:r>
      </w:del>
    </w:p>
    <w:p w14:paraId="592AF025" w14:textId="53E11153" w:rsidR="00ED1CC6" w:rsidDel="00FC798B" w:rsidRDefault="00ED1CC6">
      <w:pPr>
        <w:pStyle w:val="TableofFigures"/>
        <w:tabs>
          <w:tab w:val="right" w:leader="dot" w:pos="9539"/>
        </w:tabs>
        <w:rPr>
          <w:del w:id="1420" w:author="Mutali Nepfumbada" w:date="2022-10-14T10:40:00Z"/>
          <w:rFonts w:asciiTheme="minorHAnsi" w:eastAsiaTheme="minorEastAsia" w:hAnsiTheme="minorHAnsi" w:cstheme="minorBidi"/>
          <w:noProof/>
          <w:sz w:val="22"/>
          <w:szCs w:val="22"/>
          <w:lang w:val="en-ZA" w:eastAsia="en-ZA"/>
        </w:rPr>
      </w:pPr>
      <w:del w:id="1421" w:author="Mutali Nepfumbada" w:date="2022-10-14T10:40:00Z">
        <w:r w:rsidRPr="00FC798B" w:rsidDel="00FC798B">
          <w:rPr>
            <w:rStyle w:val="Hyperlink"/>
            <w:noProof/>
          </w:rPr>
          <w:delText>Table 5</w:delText>
        </w:r>
        <w:r w:rsidRPr="00FC798B" w:rsidDel="00FC798B">
          <w:rPr>
            <w:rStyle w:val="Hyperlink"/>
            <w:noProof/>
          </w:rPr>
          <w:noBreakHyphen/>
          <w:delText>3: Highveld Availability and Forecast</w:delText>
        </w:r>
        <w:r w:rsidDel="00FC798B">
          <w:rPr>
            <w:noProof/>
            <w:webHidden/>
          </w:rPr>
          <w:tab/>
        </w:r>
        <w:r w:rsidR="003F7CC9" w:rsidDel="00FC798B">
          <w:rPr>
            <w:noProof/>
            <w:webHidden/>
          </w:rPr>
          <w:delText>10</w:delText>
        </w:r>
      </w:del>
    </w:p>
    <w:p w14:paraId="5F4B998D" w14:textId="1D305470" w:rsidR="00ED1CC6" w:rsidDel="00FC798B" w:rsidRDefault="00ED1CC6">
      <w:pPr>
        <w:pStyle w:val="TableofFigures"/>
        <w:tabs>
          <w:tab w:val="right" w:leader="dot" w:pos="9539"/>
        </w:tabs>
        <w:rPr>
          <w:del w:id="1422" w:author="Mutali Nepfumbada" w:date="2022-10-14T10:40:00Z"/>
          <w:rFonts w:asciiTheme="minorHAnsi" w:eastAsiaTheme="minorEastAsia" w:hAnsiTheme="minorHAnsi" w:cstheme="minorBidi"/>
          <w:noProof/>
          <w:sz w:val="22"/>
          <w:szCs w:val="22"/>
          <w:lang w:val="en-ZA" w:eastAsia="en-ZA"/>
        </w:rPr>
      </w:pPr>
      <w:del w:id="1423" w:author="Mutali Nepfumbada" w:date="2022-10-14T10:40:00Z">
        <w:r w:rsidRPr="00FC798B" w:rsidDel="00FC798B">
          <w:rPr>
            <w:rStyle w:val="Hyperlink"/>
            <w:noProof/>
          </w:rPr>
          <w:delText>Table 5</w:delText>
        </w:r>
        <w:r w:rsidRPr="00FC798B" w:rsidDel="00FC798B">
          <w:rPr>
            <w:rStyle w:val="Hyperlink"/>
            <w:noProof/>
          </w:rPr>
          <w:noBreakHyphen/>
          <w:delText>4: Highveld PR and Forecast</w:delText>
        </w:r>
        <w:r w:rsidDel="00FC798B">
          <w:rPr>
            <w:noProof/>
            <w:webHidden/>
          </w:rPr>
          <w:tab/>
        </w:r>
        <w:r w:rsidR="003F7CC9" w:rsidDel="00FC798B">
          <w:rPr>
            <w:noProof/>
            <w:webHidden/>
          </w:rPr>
          <w:delText>11</w:delText>
        </w:r>
      </w:del>
    </w:p>
    <w:p w14:paraId="724E9574" w14:textId="44F7E838" w:rsidR="00ED1CC6" w:rsidDel="00FC798B" w:rsidRDefault="00ED1CC6">
      <w:pPr>
        <w:pStyle w:val="TableofFigures"/>
        <w:tabs>
          <w:tab w:val="right" w:leader="dot" w:pos="9539"/>
        </w:tabs>
        <w:rPr>
          <w:del w:id="1424" w:author="Mutali Nepfumbada" w:date="2022-10-14T10:40:00Z"/>
          <w:rFonts w:asciiTheme="minorHAnsi" w:eastAsiaTheme="minorEastAsia" w:hAnsiTheme="minorHAnsi" w:cstheme="minorBidi"/>
          <w:noProof/>
          <w:sz w:val="22"/>
          <w:szCs w:val="22"/>
          <w:lang w:val="en-ZA" w:eastAsia="en-ZA"/>
        </w:rPr>
      </w:pPr>
      <w:del w:id="1425" w:author="Mutali Nepfumbada" w:date="2022-10-14T10:40:00Z">
        <w:r w:rsidRPr="00FC798B" w:rsidDel="00FC798B">
          <w:rPr>
            <w:rStyle w:val="Hyperlink"/>
            <w:noProof/>
          </w:rPr>
          <w:delText>Table 5</w:delText>
        </w:r>
        <w:r w:rsidRPr="00FC798B" w:rsidDel="00FC798B">
          <w:rPr>
            <w:rStyle w:val="Hyperlink"/>
            <w:noProof/>
          </w:rPr>
          <w:noBreakHyphen/>
          <w:delText>5: Highveld Production and Forecast</w:delText>
        </w:r>
        <w:r w:rsidDel="00FC798B">
          <w:rPr>
            <w:noProof/>
            <w:webHidden/>
          </w:rPr>
          <w:tab/>
        </w:r>
        <w:r w:rsidR="003F7CC9" w:rsidDel="00FC798B">
          <w:rPr>
            <w:noProof/>
            <w:webHidden/>
          </w:rPr>
          <w:delText>13</w:delText>
        </w:r>
      </w:del>
    </w:p>
    <w:p w14:paraId="4BC87E2C" w14:textId="39FD3DE8" w:rsidR="00ED1CC6" w:rsidDel="00FC798B" w:rsidRDefault="00ED1CC6">
      <w:pPr>
        <w:pStyle w:val="TableofFigures"/>
        <w:tabs>
          <w:tab w:val="right" w:leader="dot" w:pos="9539"/>
        </w:tabs>
        <w:rPr>
          <w:del w:id="1426" w:author="Mutali Nepfumbada" w:date="2022-10-14T10:40:00Z"/>
          <w:rFonts w:asciiTheme="minorHAnsi" w:eastAsiaTheme="minorEastAsia" w:hAnsiTheme="minorHAnsi" w:cstheme="minorBidi"/>
          <w:noProof/>
          <w:sz w:val="22"/>
          <w:szCs w:val="22"/>
          <w:lang w:val="en-ZA" w:eastAsia="en-ZA"/>
        </w:rPr>
      </w:pPr>
      <w:del w:id="1427" w:author="Mutali Nepfumbada" w:date="2022-10-14T10:40:00Z">
        <w:r w:rsidRPr="00FC798B" w:rsidDel="00FC798B">
          <w:rPr>
            <w:rStyle w:val="Hyperlink"/>
            <w:noProof/>
          </w:rPr>
          <w:delText>Table 6</w:delText>
        </w:r>
        <w:r w:rsidRPr="00FC798B" w:rsidDel="00FC798B">
          <w:rPr>
            <w:rStyle w:val="Hyperlink"/>
            <w:noProof/>
          </w:rPr>
          <w:noBreakHyphen/>
          <w:delText>1: Durbanville Project Overview</w:delText>
        </w:r>
        <w:r w:rsidDel="00FC798B">
          <w:rPr>
            <w:noProof/>
            <w:webHidden/>
          </w:rPr>
          <w:tab/>
        </w:r>
        <w:r w:rsidR="003F7CC9" w:rsidDel="00FC798B">
          <w:rPr>
            <w:noProof/>
            <w:webHidden/>
          </w:rPr>
          <w:delText>14</w:delText>
        </w:r>
      </w:del>
    </w:p>
    <w:p w14:paraId="659D41B6" w14:textId="62F3CA72" w:rsidR="00ED1CC6" w:rsidDel="00FC798B" w:rsidRDefault="00ED1CC6">
      <w:pPr>
        <w:pStyle w:val="TableofFigures"/>
        <w:tabs>
          <w:tab w:val="right" w:leader="dot" w:pos="9539"/>
        </w:tabs>
        <w:rPr>
          <w:del w:id="1428" w:author="Mutali Nepfumbada" w:date="2022-10-14T10:40:00Z"/>
          <w:rFonts w:asciiTheme="minorHAnsi" w:eastAsiaTheme="minorEastAsia" w:hAnsiTheme="minorHAnsi" w:cstheme="minorBidi"/>
          <w:noProof/>
          <w:sz w:val="22"/>
          <w:szCs w:val="22"/>
          <w:lang w:val="en-ZA" w:eastAsia="en-ZA"/>
        </w:rPr>
      </w:pPr>
      <w:del w:id="1429" w:author="Mutali Nepfumbada" w:date="2022-10-14T10:40:00Z">
        <w:r w:rsidRPr="00FC798B" w:rsidDel="00FC798B">
          <w:rPr>
            <w:rStyle w:val="Hyperlink"/>
            <w:noProof/>
          </w:rPr>
          <w:delText>Table 6</w:delText>
        </w:r>
        <w:r w:rsidRPr="00FC798B" w:rsidDel="00FC798B">
          <w:rPr>
            <w:rStyle w:val="Hyperlink"/>
            <w:noProof/>
          </w:rPr>
          <w:noBreakHyphen/>
          <w:delText>2: Durbanville Irradiation and Forecast</w:delText>
        </w:r>
        <w:r w:rsidDel="00FC798B">
          <w:rPr>
            <w:noProof/>
            <w:webHidden/>
          </w:rPr>
          <w:tab/>
        </w:r>
        <w:r w:rsidR="003F7CC9" w:rsidDel="00FC798B">
          <w:rPr>
            <w:noProof/>
            <w:webHidden/>
          </w:rPr>
          <w:delText>16</w:delText>
        </w:r>
      </w:del>
    </w:p>
    <w:p w14:paraId="5CEEDA40" w14:textId="2BA81EDE" w:rsidR="00ED1CC6" w:rsidDel="00FC798B" w:rsidRDefault="00ED1CC6">
      <w:pPr>
        <w:pStyle w:val="TableofFigures"/>
        <w:tabs>
          <w:tab w:val="right" w:leader="dot" w:pos="9539"/>
        </w:tabs>
        <w:rPr>
          <w:del w:id="1430" w:author="Mutali Nepfumbada" w:date="2022-10-14T10:40:00Z"/>
          <w:rFonts w:asciiTheme="minorHAnsi" w:eastAsiaTheme="minorEastAsia" w:hAnsiTheme="minorHAnsi" w:cstheme="minorBidi"/>
          <w:noProof/>
          <w:sz w:val="22"/>
          <w:szCs w:val="22"/>
          <w:lang w:val="en-ZA" w:eastAsia="en-ZA"/>
        </w:rPr>
      </w:pPr>
      <w:del w:id="1431" w:author="Mutali Nepfumbada" w:date="2022-10-14T10:40:00Z">
        <w:r w:rsidRPr="00FC798B" w:rsidDel="00FC798B">
          <w:rPr>
            <w:rStyle w:val="Hyperlink"/>
            <w:noProof/>
          </w:rPr>
          <w:delText>Table 6</w:delText>
        </w:r>
        <w:r w:rsidRPr="00FC798B" w:rsidDel="00FC798B">
          <w:rPr>
            <w:rStyle w:val="Hyperlink"/>
            <w:noProof/>
          </w:rPr>
          <w:noBreakHyphen/>
          <w:delText>3: Durbanville Availability and Guaranteed</w:delText>
        </w:r>
        <w:r w:rsidDel="00FC798B">
          <w:rPr>
            <w:noProof/>
            <w:webHidden/>
          </w:rPr>
          <w:tab/>
        </w:r>
        <w:r w:rsidR="003F7CC9" w:rsidDel="00FC798B">
          <w:rPr>
            <w:noProof/>
            <w:webHidden/>
          </w:rPr>
          <w:delText>17</w:delText>
        </w:r>
      </w:del>
    </w:p>
    <w:p w14:paraId="5237C21C" w14:textId="0B289EEF" w:rsidR="00ED1CC6" w:rsidDel="00FC798B" w:rsidRDefault="00ED1CC6">
      <w:pPr>
        <w:pStyle w:val="TableofFigures"/>
        <w:tabs>
          <w:tab w:val="right" w:leader="dot" w:pos="9539"/>
        </w:tabs>
        <w:rPr>
          <w:del w:id="1432" w:author="Mutali Nepfumbada" w:date="2022-10-14T10:40:00Z"/>
          <w:rFonts w:asciiTheme="minorHAnsi" w:eastAsiaTheme="minorEastAsia" w:hAnsiTheme="minorHAnsi" w:cstheme="minorBidi"/>
          <w:noProof/>
          <w:sz w:val="22"/>
          <w:szCs w:val="22"/>
          <w:lang w:val="en-ZA" w:eastAsia="en-ZA"/>
        </w:rPr>
      </w:pPr>
      <w:del w:id="1433" w:author="Mutali Nepfumbada" w:date="2022-10-14T10:40:00Z">
        <w:r w:rsidRPr="00FC798B" w:rsidDel="00FC798B">
          <w:rPr>
            <w:rStyle w:val="Hyperlink"/>
            <w:noProof/>
          </w:rPr>
          <w:delText>Table 6</w:delText>
        </w:r>
        <w:r w:rsidRPr="00FC798B" w:rsidDel="00FC798B">
          <w:rPr>
            <w:rStyle w:val="Hyperlink"/>
            <w:noProof/>
          </w:rPr>
          <w:noBreakHyphen/>
          <w:delText>4: Durbanville PR and Forecast</w:delText>
        </w:r>
        <w:r w:rsidDel="00FC798B">
          <w:rPr>
            <w:noProof/>
            <w:webHidden/>
          </w:rPr>
          <w:tab/>
        </w:r>
        <w:r w:rsidR="003F7CC9" w:rsidDel="00FC798B">
          <w:rPr>
            <w:noProof/>
            <w:webHidden/>
          </w:rPr>
          <w:delText>19</w:delText>
        </w:r>
      </w:del>
    </w:p>
    <w:p w14:paraId="401E857D" w14:textId="175412A7" w:rsidR="00ED1CC6" w:rsidDel="00FC798B" w:rsidRDefault="00ED1CC6">
      <w:pPr>
        <w:pStyle w:val="TableofFigures"/>
        <w:tabs>
          <w:tab w:val="right" w:leader="dot" w:pos="9539"/>
        </w:tabs>
        <w:rPr>
          <w:del w:id="1434" w:author="Mutali Nepfumbada" w:date="2022-10-14T10:40:00Z"/>
          <w:rFonts w:asciiTheme="minorHAnsi" w:eastAsiaTheme="minorEastAsia" w:hAnsiTheme="minorHAnsi" w:cstheme="minorBidi"/>
          <w:noProof/>
          <w:sz w:val="22"/>
          <w:szCs w:val="22"/>
          <w:lang w:val="en-ZA" w:eastAsia="en-ZA"/>
        </w:rPr>
      </w:pPr>
      <w:del w:id="1435" w:author="Mutali Nepfumbada" w:date="2022-10-14T10:40:00Z">
        <w:r w:rsidRPr="00FC798B" w:rsidDel="00FC798B">
          <w:rPr>
            <w:rStyle w:val="Hyperlink"/>
            <w:noProof/>
          </w:rPr>
          <w:delText>Table 6</w:delText>
        </w:r>
        <w:r w:rsidRPr="00FC798B" w:rsidDel="00FC798B">
          <w:rPr>
            <w:rStyle w:val="Hyperlink"/>
            <w:noProof/>
          </w:rPr>
          <w:noBreakHyphen/>
          <w:delText>5: Durbanville Production and Forecast</w:delText>
        </w:r>
        <w:r w:rsidDel="00FC798B">
          <w:rPr>
            <w:noProof/>
            <w:webHidden/>
          </w:rPr>
          <w:tab/>
        </w:r>
        <w:r w:rsidR="003F7CC9" w:rsidDel="00FC798B">
          <w:rPr>
            <w:noProof/>
            <w:webHidden/>
          </w:rPr>
          <w:delText>21</w:delText>
        </w:r>
      </w:del>
    </w:p>
    <w:p w14:paraId="6DF3D3AA" w14:textId="04147056" w:rsidR="00ED1CC6" w:rsidDel="00FC798B" w:rsidRDefault="00ED1CC6">
      <w:pPr>
        <w:pStyle w:val="TableofFigures"/>
        <w:tabs>
          <w:tab w:val="right" w:leader="dot" w:pos="9539"/>
        </w:tabs>
        <w:rPr>
          <w:del w:id="1436" w:author="Mutali Nepfumbada" w:date="2022-10-14T10:40:00Z"/>
          <w:rFonts w:asciiTheme="minorHAnsi" w:eastAsiaTheme="minorEastAsia" w:hAnsiTheme="minorHAnsi" w:cstheme="minorBidi"/>
          <w:noProof/>
          <w:sz w:val="22"/>
          <w:szCs w:val="22"/>
          <w:lang w:val="en-ZA" w:eastAsia="en-ZA"/>
        </w:rPr>
      </w:pPr>
      <w:del w:id="1437" w:author="Mutali Nepfumbada" w:date="2022-10-14T10:40:00Z">
        <w:r w:rsidRPr="00FC798B" w:rsidDel="00FC798B">
          <w:rPr>
            <w:rStyle w:val="Hyperlink"/>
            <w:noProof/>
          </w:rPr>
          <w:delText>Table 7</w:delText>
        </w:r>
        <w:r w:rsidRPr="00FC798B" w:rsidDel="00FC798B">
          <w:rPr>
            <w:rStyle w:val="Hyperlink"/>
            <w:noProof/>
          </w:rPr>
          <w:noBreakHyphen/>
          <w:delText>1: Midstream Project Overview</w:delText>
        </w:r>
        <w:r w:rsidDel="00FC798B">
          <w:rPr>
            <w:noProof/>
            <w:webHidden/>
          </w:rPr>
          <w:tab/>
        </w:r>
        <w:r w:rsidR="003F7CC9" w:rsidDel="00FC798B">
          <w:rPr>
            <w:noProof/>
            <w:webHidden/>
          </w:rPr>
          <w:delText>23</w:delText>
        </w:r>
      </w:del>
    </w:p>
    <w:p w14:paraId="3E0C16FF" w14:textId="48140E99" w:rsidR="00ED1CC6" w:rsidDel="00FC798B" w:rsidRDefault="00ED1CC6">
      <w:pPr>
        <w:pStyle w:val="TableofFigures"/>
        <w:tabs>
          <w:tab w:val="right" w:leader="dot" w:pos="9539"/>
        </w:tabs>
        <w:rPr>
          <w:del w:id="1438" w:author="Mutali Nepfumbada" w:date="2022-10-14T10:40:00Z"/>
          <w:rFonts w:asciiTheme="minorHAnsi" w:eastAsiaTheme="minorEastAsia" w:hAnsiTheme="minorHAnsi" w:cstheme="minorBidi"/>
          <w:noProof/>
          <w:sz w:val="22"/>
          <w:szCs w:val="22"/>
          <w:lang w:val="en-ZA" w:eastAsia="en-ZA"/>
        </w:rPr>
      </w:pPr>
      <w:del w:id="1439" w:author="Mutali Nepfumbada" w:date="2022-10-14T10:40:00Z">
        <w:r w:rsidRPr="00FC798B" w:rsidDel="00FC798B">
          <w:rPr>
            <w:rStyle w:val="Hyperlink"/>
            <w:noProof/>
          </w:rPr>
          <w:delText>Table 7</w:delText>
        </w:r>
        <w:r w:rsidRPr="00FC798B" w:rsidDel="00FC798B">
          <w:rPr>
            <w:rStyle w:val="Hyperlink"/>
            <w:noProof/>
          </w:rPr>
          <w:noBreakHyphen/>
          <w:delText>2: Midstream Irradiation and Forecast</w:delText>
        </w:r>
        <w:r w:rsidDel="00FC798B">
          <w:rPr>
            <w:noProof/>
            <w:webHidden/>
          </w:rPr>
          <w:tab/>
        </w:r>
        <w:r w:rsidR="003F7CC9" w:rsidDel="00FC798B">
          <w:rPr>
            <w:noProof/>
            <w:webHidden/>
          </w:rPr>
          <w:delText>25</w:delText>
        </w:r>
      </w:del>
    </w:p>
    <w:p w14:paraId="70DB0063" w14:textId="219BB3AB" w:rsidR="00ED1CC6" w:rsidDel="00FC798B" w:rsidRDefault="00ED1CC6">
      <w:pPr>
        <w:pStyle w:val="TableofFigures"/>
        <w:tabs>
          <w:tab w:val="right" w:leader="dot" w:pos="9539"/>
        </w:tabs>
        <w:rPr>
          <w:del w:id="1440" w:author="Mutali Nepfumbada" w:date="2022-10-14T10:40:00Z"/>
          <w:rFonts w:asciiTheme="minorHAnsi" w:eastAsiaTheme="minorEastAsia" w:hAnsiTheme="minorHAnsi" w:cstheme="minorBidi"/>
          <w:noProof/>
          <w:sz w:val="22"/>
          <w:szCs w:val="22"/>
          <w:lang w:val="en-ZA" w:eastAsia="en-ZA"/>
        </w:rPr>
      </w:pPr>
      <w:del w:id="1441" w:author="Mutali Nepfumbada" w:date="2022-10-14T10:40:00Z">
        <w:r w:rsidRPr="00FC798B" w:rsidDel="00FC798B">
          <w:rPr>
            <w:rStyle w:val="Hyperlink"/>
            <w:noProof/>
          </w:rPr>
          <w:delText>Table 7</w:delText>
        </w:r>
        <w:r w:rsidRPr="00FC798B" w:rsidDel="00FC798B">
          <w:rPr>
            <w:rStyle w:val="Hyperlink"/>
            <w:noProof/>
          </w:rPr>
          <w:noBreakHyphen/>
          <w:delText>3: Midstream Availability and Guaranteed</w:delText>
        </w:r>
        <w:r w:rsidDel="00FC798B">
          <w:rPr>
            <w:noProof/>
            <w:webHidden/>
          </w:rPr>
          <w:tab/>
        </w:r>
        <w:r w:rsidR="003F7CC9" w:rsidDel="00FC798B">
          <w:rPr>
            <w:noProof/>
            <w:webHidden/>
          </w:rPr>
          <w:delText>26</w:delText>
        </w:r>
      </w:del>
    </w:p>
    <w:p w14:paraId="1CAAC84F" w14:textId="10784712" w:rsidR="00ED1CC6" w:rsidDel="00FC798B" w:rsidRDefault="00ED1CC6">
      <w:pPr>
        <w:pStyle w:val="TableofFigures"/>
        <w:tabs>
          <w:tab w:val="right" w:leader="dot" w:pos="9539"/>
        </w:tabs>
        <w:rPr>
          <w:del w:id="1442" w:author="Mutali Nepfumbada" w:date="2022-10-14T10:40:00Z"/>
          <w:rFonts w:asciiTheme="minorHAnsi" w:eastAsiaTheme="minorEastAsia" w:hAnsiTheme="minorHAnsi" w:cstheme="minorBidi"/>
          <w:noProof/>
          <w:sz w:val="22"/>
          <w:szCs w:val="22"/>
          <w:lang w:val="en-ZA" w:eastAsia="en-ZA"/>
        </w:rPr>
      </w:pPr>
      <w:del w:id="1443" w:author="Mutali Nepfumbada" w:date="2022-10-14T10:40:00Z">
        <w:r w:rsidRPr="00FC798B" w:rsidDel="00FC798B">
          <w:rPr>
            <w:rStyle w:val="Hyperlink"/>
            <w:noProof/>
          </w:rPr>
          <w:delText>Table 7</w:delText>
        </w:r>
        <w:r w:rsidRPr="00FC798B" w:rsidDel="00FC798B">
          <w:rPr>
            <w:rStyle w:val="Hyperlink"/>
            <w:noProof/>
          </w:rPr>
          <w:noBreakHyphen/>
          <w:delText>4: Midstream PR and Forecast</w:delText>
        </w:r>
        <w:r w:rsidDel="00FC798B">
          <w:rPr>
            <w:noProof/>
            <w:webHidden/>
          </w:rPr>
          <w:tab/>
        </w:r>
        <w:r w:rsidR="003F7CC9" w:rsidDel="00FC798B">
          <w:rPr>
            <w:noProof/>
            <w:webHidden/>
          </w:rPr>
          <w:delText>28</w:delText>
        </w:r>
      </w:del>
    </w:p>
    <w:p w14:paraId="5ED3395E" w14:textId="66171E28" w:rsidR="00ED1CC6" w:rsidDel="00FC798B" w:rsidRDefault="00ED1CC6">
      <w:pPr>
        <w:pStyle w:val="TableofFigures"/>
        <w:tabs>
          <w:tab w:val="right" w:leader="dot" w:pos="9539"/>
        </w:tabs>
        <w:rPr>
          <w:del w:id="1444" w:author="Mutali Nepfumbada" w:date="2022-10-14T10:40:00Z"/>
          <w:rFonts w:asciiTheme="minorHAnsi" w:eastAsiaTheme="minorEastAsia" w:hAnsiTheme="minorHAnsi" w:cstheme="minorBidi"/>
          <w:noProof/>
          <w:sz w:val="22"/>
          <w:szCs w:val="22"/>
          <w:lang w:val="en-ZA" w:eastAsia="en-ZA"/>
        </w:rPr>
      </w:pPr>
      <w:del w:id="1445" w:author="Mutali Nepfumbada" w:date="2022-10-14T10:40:00Z">
        <w:r w:rsidRPr="00FC798B" w:rsidDel="00FC798B">
          <w:rPr>
            <w:rStyle w:val="Hyperlink"/>
            <w:noProof/>
          </w:rPr>
          <w:delText>Table 7</w:delText>
        </w:r>
        <w:r w:rsidRPr="00FC798B" w:rsidDel="00FC798B">
          <w:rPr>
            <w:rStyle w:val="Hyperlink"/>
            <w:noProof/>
          </w:rPr>
          <w:noBreakHyphen/>
          <w:delText>5: Midstream Production and Forecast</w:delText>
        </w:r>
        <w:r w:rsidDel="00FC798B">
          <w:rPr>
            <w:noProof/>
            <w:webHidden/>
          </w:rPr>
          <w:tab/>
        </w:r>
        <w:r w:rsidR="003F7CC9" w:rsidDel="00FC798B">
          <w:rPr>
            <w:noProof/>
            <w:webHidden/>
          </w:rPr>
          <w:delText>29</w:delText>
        </w:r>
      </w:del>
    </w:p>
    <w:p w14:paraId="684CAD9A" w14:textId="65BF54DA" w:rsidR="00ED1CC6" w:rsidDel="00FC798B" w:rsidRDefault="00ED1CC6">
      <w:pPr>
        <w:pStyle w:val="TableofFigures"/>
        <w:tabs>
          <w:tab w:val="right" w:leader="dot" w:pos="9539"/>
        </w:tabs>
        <w:rPr>
          <w:del w:id="1446" w:author="Mutali Nepfumbada" w:date="2022-10-14T10:40:00Z"/>
          <w:rFonts w:asciiTheme="minorHAnsi" w:eastAsiaTheme="minorEastAsia" w:hAnsiTheme="minorHAnsi" w:cstheme="minorBidi"/>
          <w:noProof/>
          <w:sz w:val="22"/>
          <w:szCs w:val="22"/>
          <w:lang w:val="en-ZA" w:eastAsia="en-ZA"/>
        </w:rPr>
      </w:pPr>
      <w:del w:id="1447" w:author="Mutali Nepfumbada" w:date="2022-10-14T10:40:00Z">
        <w:r w:rsidRPr="00FC798B" w:rsidDel="00FC798B">
          <w:rPr>
            <w:rStyle w:val="Hyperlink"/>
            <w:noProof/>
          </w:rPr>
          <w:delText>Table 8</w:delText>
        </w:r>
        <w:r w:rsidRPr="00FC798B" w:rsidDel="00FC798B">
          <w:rPr>
            <w:rStyle w:val="Hyperlink"/>
            <w:noProof/>
          </w:rPr>
          <w:noBreakHyphen/>
          <w:delText>1: Hermanus Project Overview</w:delText>
        </w:r>
        <w:r w:rsidDel="00FC798B">
          <w:rPr>
            <w:noProof/>
            <w:webHidden/>
          </w:rPr>
          <w:tab/>
        </w:r>
        <w:r w:rsidR="003F7CC9" w:rsidDel="00FC798B">
          <w:rPr>
            <w:noProof/>
            <w:webHidden/>
          </w:rPr>
          <w:delText>32</w:delText>
        </w:r>
      </w:del>
    </w:p>
    <w:p w14:paraId="60ACE0B5" w14:textId="41E2A4C4" w:rsidR="00ED1CC6" w:rsidDel="00FC798B" w:rsidRDefault="00ED1CC6">
      <w:pPr>
        <w:pStyle w:val="TableofFigures"/>
        <w:tabs>
          <w:tab w:val="right" w:leader="dot" w:pos="9539"/>
        </w:tabs>
        <w:rPr>
          <w:del w:id="1448" w:author="Mutali Nepfumbada" w:date="2022-10-14T10:40:00Z"/>
          <w:rFonts w:asciiTheme="minorHAnsi" w:eastAsiaTheme="minorEastAsia" w:hAnsiTheme="minorHAnsi" w:cstheme="minorBidi"/>
          <w:noProof/>
          <w:sz w:val="22"/>
          <w:szCs w:val="22"/>
          <w:lang w:val="en-ZA" w:eastAsia="en-ZA"/>
        </w:rPr>
      </w:pPr>
      <w:del w:id="1449" w:author="Mutali Nepfumbada" w:date="2022-10-14T10:40:00Z">
        <w:r w:rsidRPr="00FC798B" w:rsidDel="00FC798B">
          <w:rPr>
            <w:rStyle w:val="Hyperlink"/>
            <w:noProof/>
          </w:rPr>
          <w:delText>Table 8</w:delText>
        </w:r>
        <w:r w:rsidRPr="00FC798B" w:rsidDel="00FC798B">
          <w:rPr>
            <w:rStyle w:val="Hyperlink"/>
            <w:noProof/>
          </w:rPr>
          <w:noBreakHyphen/>
          <w:delText>2: Hermanus irradiation and Forecast</w:delText>
        </w:r>
        <w:r w:rsidDel="00FC798B">
          <w:rPr>
            <w:noProof/>
            <w:webHidden/>
          </w:rPr>
          <w:tab/>
        </w:r>
        <w:r w:rsidR="003F7CC9" w:rsidDel="00FC798B">
          <w:rPr>
            <w:noProof/>
            <w:webHidden/>
          </w:rPr>
          <w:delText>34</w:delText>
        </w:r>
      </w:del>
    </w:p>
    <w:p w14:paraId="633571F1" w14:textId="68DA9325" w:rsidR="00ED1CC6" w:rsidDel="00FC798B" w:rsidRDefault="00ED1CC6">
      <w:pPr>
        <w:pStyle w:val="TableofFigures"/>
        <w:tabs>
          <w:tab w:val="right" w:leader="dot" w:pos="9539"/>
        </w:tabs>
        <w:rPr>
          <w:del w:id="1450" w:author="Mutali Nepfumbada" w:date="2022-10-14T10:40:00Z"/>
          <w:rFonts w:asciiTheme="minorHAnsi" w:eastAsiaTheme="minorEastAsia" w:hAnsiTheme="minorHAnsi" w:cstheme="minorBidi"/>
          <w:noProof/>
          <w:sz w:val="22"/>
          <w:szCs w:val="22"/>
          <w:lang w:val="en-ZA" w:eastAsia="en-ZA"/>
        </w:rPr>
      </w:pPr>
      <w:del w:id="1451" w:author="Mutali Nepfumbada" w:date="2022-10-14T10:40:00Z">
        <w:r w:rsidRPr="00FC798B" w:rsidDel="00FC798B">
          <w:rPr>
            <w:rStyle w:val="Hyperlink"/>
            <w:noProof/>
          </w:rPr>
          <w:delText>Table 8</w:delText>
        </w:r>
        <w:r w:rsidRPr="00FC798B" w:rsidDel="00FC798B">
          <w:rPr>
            <w:rStyle w:val="Hyperlink"/>
            <w:noProof/>
          </w:rPr>
          <w:noBreakHyphen/>
          <w:delText>3: Hermanus Availability and Forecast</w:delText>
        </w:r>
        <w:r w:rsidDel="00FC798B">
          <w:rPr>
            <w:noProof/>
            <w:webHidden/>
          </w:rPr>
          <w:tab/>
        </w:r>
        <w:r w:rsidR="003F7CC9" w:rsidDel="00FC798B">
          <w:rPr>
            <w:noProof/>
            <w:webHidden/>
          </w:rPr>
          <w:delText>35</w:delText>
        </w:r>
      </w:del>
    </w:p>
    <w:p w14:paraId="146123DD" w14:textId="1AAC3EDB" w:rsidR="00ED1CC6" w:rsidDel="00FC798B" w:rsidRDefault="00ED1CC6">
      <w:pPr>
        <w:pStyle w:val="TableofFigures"/>
        <w:tabs>
          <w:tab w:val="right" w:leader="dot" w:pos="9539"/>
        </w:tabs>
        <w:rPr>
          <w:del w:id="1452" w:author="Mutali Nepfumbada" w:date="2022-10-14T10:40:00Z"/>
          <w:rFonts w:asciiTheme="minorHAnsi" w:eastAsiaTheme="minorEastAsia" w:hAnsiTheme="minorHAnsi" w:cstheme="minorBidi"/>
          <w:noProof/>
          <w:sz w:val="22"/>
          <w:szCs w:val="22"/>
          <w:lang w:val="en-ZA" w:eastAsia="en-ZA"/>
        </w:rPr>
      </w:pPr>
      <w:del w:id="1453" w:author="Mutali Nepfumbada" w:date="2022-10-14T10:40:00Z">
        <w:r w:rsidRPr="00FC798B" w:rsidDel="00FC798B">
          <w:rPr>
            <w:rStyle w:val="Hyperlink"/>
            <w:noProof/>
          </w:rPr>
          <w:delText>Table 8</w:delText>
        </w:r>
        <w:r w:rsidRPr="00FC798B" w:rsidDel="00FC798B">
          <w:rPr>
            <w:rStyle w:val="Hyperlink"/>
            <w:noProof/>
          </w:rPr>
          <w:noBreakHyphen/>
          <w:delText>4: Hermanus PR and Forecast</w:delText>
        </w:r>
        <w:r w:rsidDel="00FC798B">
          <w:rPr>
            <w:noProof/>
            <w:webHidden/>
          </w:rPr>
          <w:tab/>
        </w:r>
        <w:r w:rsidR="003F7CC9" w:rsidDel="00FC798B">
          <w:rPr>
            <w:noProof/>
            <w:webHidden/>
          </w:rPr>
          <w:delText>36</w:delText>
        </w:r>
      </w:del>
    </w:p>
    <w:p w14:paraId="6DA98BAE" w14:textId="00B033B3" w:rsidR="00ED1CC6" w:rsidDel="00FC798B" w:rsidRDefault="00ED1CC6">
      <w:pPr>
        <w:pStyle w:val="TableofFigures"/>
        <w:tabs>
          <w:tab w:val="right" w:leader="dot" w:pos="9539"/>
        </w:tabs>
        <w:rPr>
          <w:del w:id="1454" w:author="Mutali Nepfumbada" w:date="2022-10-14T10:40:00Z"/>
          <w:rFonts w:asciiTheme="minorHAnsi" w:eastAsiaTheme="minorEastAsia" w:hAnsiTheme="minorHAnsi" w:cstheme="minorBidi"/>
          <w:noProof/>
          <w:sz w:val="22"/>
          <w:szCs w:val="22"/>
          <w:lang w:val="en-ZA" w:eastAsia="en-ZA"/>
        </w:rPr>
      </w:pPr>
      <w:del w:id="1455" w:author="Mutali Nepfumbada" w:date="2022-10-14T10:40:00Z">
        <w:r w:rsidRPr="00FC798B" w:rsidDel="00FC798B">
          <w:rPr>
            <w:rStyle w:val="Hyperlink"/>
            <w:noProof/>
          </w:rPr>
          <w:delText>Table 8</w:delText>
        </w:r>
        <w:r w:rsidRPr="00FC798B" w:rsidDel="00FC798B">
          <w:rPr>
            <w:rStyle w:val="Hyperlink"/>
            <w:noProof/>
          </w:rPr>
          <w:noBreakHyphen/>
          <w:delText>5: Hermanus Production and Forecast</w:delText>
        </w:r>
        <w:r w:rsidDel="00FC798B">
          <w:rPr>
            <w:noProof/>
            <w:webHidden/>
          </w:rPr>
          <w:tab/>
        </w:r>
        <w:r w:rsidR="003F7CC9" w:rsidDel="00FC798B">
          <w:rPr>
            <w:noProof/>
            <w:webHidden/>
          </w:rPr>
          <w:delText>38</w:delText>
        </w:r>
      </w:del>
    </w:p>
    <w:p w14:paraId="1C608D78" w14:textId="2B74C320" w:rsidR="00ED1CC6" w:rsidDel="00FC798B" w:rsidRDefault="00ED1CC6">
      <w:pPr>
        <w:pStyle w:val="TableofFigures"/>
        <w:tabs>
          <w:tab w:val="right" w:leader="dot" w:pos="9539"/>
        </w:tabs>
        <w:rPr>
          <w:del w:id="1456" w:author="Mutali Nepfumbada" w:date="2022-10-14T10:40:00Z"/>
          <w:rFonts w:asciiTheme="minorHAnsi" w:eastAsiaTheme="minorEastAsia" w:hAnsiTheme="minorHAnsi" w:cstheme="minorBidi"/>
          <w:noProof/>
          <w:sz w:val="22"/>
          <w:szCs w:val="22"/>
          <w:lang w:val="en-ZA" w:eastAsia="en-ZA"/>
        </w:rPr>
      </w:pPr>
      <w:del w:id="1457" w:author="Mutali Nepfumbada" w:date="2022-10-14T10:40:00Z">
        <w:r w:rsidRPr="00FC798B" w:rsidDel="00FC798B">
          <w:rPr>
            <w:rStyle w:val="Hyperlink"/>
            <w:noProof/>
          </w:rPr>
          <w:delText>Table 9</w:delText>
        </w:r>
        <w:r w:rsidRPr="00FC798B" w:rsidDel="00FC798B">
          <w:rPr>
            <w:rStyle w:val="Hyperlink"/>
            <w:noProof/>
          </w:rPr>
          <w:noBreakHyphen/>
          <w:delText>1: Vergelegen Project Overview</w:delText>
        </w:r>
        <w:r w:rsidDel="00FC798B">
          <w:rPr>
            <w:noProof/>
            <w:webHidden/>
          </w:rPr>
          <w:tab/>
        </w:r>
        <w:r w:rsidR="003F7CC9" w:rsidDel="00FC798B">
          <w:rPr>
            <w:noProof/>
            <w:webHidden/>
          </w:rPr>
          <w:delText>41</w:delText>
        </w:r>
      </w:del>
    </w:p>
    <w:p w14:paraId="3F2006CA" w14:textId="1DBCFB3B" w:rsidR="00ED1CC6" w:rsidDel="00FC798B" w:rsidRDefault="00ED1CC6">
      <w:pPr>
        <w:pStyle w:val="TableofFigures"/>
        <w:tabs>
          <w:tab w:val="right" w:leader="dot" w:pos="9539"/>
        </w:tabs>
        <w:rPr>
          <w:del w:id="1458" w:author="Mutali Nepfumbada" w:date="2022-10-14T10:40:00Z"/>
          <w:rFonts w:asciiTheme="minorHAnsi" w:eastAsiaTheme="minorEastAsia" w:hAnsiTheme="minorHAnsi" w:cstheme="minorBidi"/>
          <w:noProof/>
          <w:sz w:val="22"/>
          <w:szCs w:val="22"/>
          <w:lang w:val="en-ZA" w:eastAsia="en-ZA"/>
        </w:rPr>
      </w:pPr>
      <w:del w:id="1459" w:author="Mutali Nepfumbada" w:date="2022-10-14T10:40:00Z">
        <w:r w:rsidRPr="00FC798B" w:rsidDel="00FC798B">
          <w:rPr>
            <w:rStyle w:val="Hyperlink"/>
            <w:noProof/>
          </w:rPr>
          <w:delText>Table 9</w:delText>
        </w:r>
        <w:r w:rsidRPr="00FC798B" w:rsidDel="00FC798B">
          <w:rPr>
            <w:rStyle w:val="Hyperlink"/>
            <w:noProof/>
          </w:rPr>
          <w:noBreakHyphen/>
          <w:delText>2: Vergelegen irradiation and Forecast</w:delText>
        </w:r>
        <w:r w:rsidDel="00FC798B">
          <w:rPr>
            <w:noProof/>
            <w:webHidden/>
          </w:rPr>
          <w:tab/>
        </w:r>
        <w:r w:rsidR="003F7CC9" w:rsidDel="00FC798B">
          <w:rPr>
            <w:noProof/>
            <w:webHidden/>
          </w:rPr>
          <w:delText>43</w:delText>
        </w:r>
      </w:del>
    </w:p>
    <w:p w14:paraId="4AB15730" w14:textId="14BBB7C9" w:rsidR="00ED1CC6" w:rsidDel="00FC798B" w:rsidRDefault="00ED1CC6">
      <w:pPr>
        <w:pStyle w:val="TableofFigures"/>
        <w:tabs>
          <w:tab w:val="right" w:leader="dot" w:pos="9539"/>
        </w:tabs>
        <w:rPr>
          <w:del w:id="1460" w:author="Mutali Nepfumbada" w:date="2022-10-14T10:40:00Z"/>
          <w:rFonts w:asciiTheme="minorHAnsi" w:eastAsiaTheme="minorEastAsia" w:hAnsiTheme="minorHAnsi" w:cstheme="minorBidi"/>
          <w:noProof/>
          <w:sz w:val="22"/>
          <w:szCs w:val="22"/>
          <w:lang w:val="en-ZA" w:eastAsia="en-ZA"/>
        </w:rPr>
      </w:pPr>
      <w:del w:id="1461" w:author="Mutali Nepfumbada" w:date="2022-10-14T10:40:00Z">
        <w:r w:rsidRPr="00FC798B" w:rsidDel="00FC798B">
          <w:rPr>
            <w:rStyle w:val="Hyperlink"/>
            <w:noProof/>
          </w:rPr>
          <w:delText>Table 9</w:delText>
        </w:r>
        <w:r w:rsidRPr="00FC798B" w:rsidDel="00FC798B">
          <w:rPr>
            <w:rStyle w:val="Hyperlink"/>
            <w:noProof/>
          </w:rPr>
          <w:noBreakHyphen/>
          <w:delText>3: Vergelegen Availability and Guaranteed</w:delText>
        </w:r>
        <w:r w:rsidDel="00FC798B">
          <w:rPr>
            <w:noProof/>
            <w:webHidden/>
          </w:rPr>
          <w:tab/>
        </w:r>
        <w:r w:rsidR="003F7CC9" w:rsidDel="00FC798B">
          <w:rPr>
            <w:noProof/>
            <w:webHidden/>
          </w:rPr>
          <w:delText>44</w:delText>
        </w:r>
      </w:del>
    </w:p>
    <w:p w14:paraId="106AA42F" w14:textId="7B6D361E" w:rsidR="00ED1CC6" w:rsidDel="00FC798B" w:rsidRDefault="00ED1CC6">
      <w:pPr>
        <w:pStyle w:val="TableofFigures"/>
        <w:tabs>
          <w:tab w:val="right" w:leader="dot" w:pos="9539"/>
        </w:tabs>
        <w:rPr>
          <w:del w:id="1462" w:author="Mutali Nepfumbada" w:date="2022-10-14T10:40:00Z"/>
          <w:rFonts w:asciiTheme="minorHAnsi" w:eastAsiaTheme="minorEastAsia" w:hAnsiTheme="minorHAnsi" w:cstheme="minorBidi"/>
          <w:noProof/>
          <w:sz w:val="22"/>
          <w:szCs w:val="22"/>
          <w:lang w:val="en-ZA" w:eastAsia="en-ZA"/>
        </w:rPr>
      </w:pPr>
      <w:del w:id="1463" w:author="Mutali Nepfumbada" w:date="2022-10-14T10:40:00Z">
        <w:r w:rsidRPr="00FC798B" w:rsidDel="00FC798B">
          <w:rPr>
            <w:rStyle w:val="Hyperlink"/>
            <w:noProof/>
          </w:rPr>
          <w:delText>Table 9</w:delText>
        </w:r>
        <w:r w:rsidRPr="00FC798B" w:rsidDel="00FC798B">
          <w:rPr>
            <w:rStyle w:val="Hyperlink"/>
            <w:noProof/>
          </w:rPr>
          <w:noBreakHyphen/>
          <w:delText>4: Vergelegen PR and Forecast</w:delText>
        </w:r>
        <w:r w:rsidDel="00FC798B">
          <w:rPr>
            <w:noProof/>
            <w:webHidden/>
          </w:rPr>
          <w:tab/>
        </w:r>
        <w:r w:rsidR="003F7CC9" w:rsidDel="00FC798B">
          <w:rPr>
            <w:noProof/>
            <w:webHidden/>
          </w:rPr>
          <w:delText>46</w:delText>
        </w:r>
      </w:del>
    </w:p>
    <w:p w14:paraId="66294715" w14:textId="6419F64D" w:rsidR="00ED1CC6" w:rsidDel="00FC798B" w:rsidRDefault="00ED1CC6">
      <w:pPr>
        <w:pStyle w:val="TableofFigures"/>
        <w:tabs>
          <w:tab w:val="right" w:leader="dot" w:pos="9539"/>
        </w:tabs>
        <w:rPr>
          <w:del w:id="1464" w:author="Mutali Nepfumbada" w:date="2022-10-14T10:40:00Z"/>
          <w:rFonts w:asciiTheme="minorHAnsi" w:eastAsiaTheme="minorEastAsia" w:hAnsiTheme="minorHAnsi" w:cstheme="minorBidi"/>
          <w:noProof/>
          <w:sz w:val="22"/>
          <w:szCs w:val="22"/>
          <w:lang w:val="en-ZA" w:eastAsia="en-ZA"/>
        </w:rPr>
      </w:pPr>
      <w:del w:id="1465" w:author="Mutali Nepfumbada" w:date="2022-10-14T10:40:00Z">
        <w:r w:rsidRPr="00FC798B" w:rsidDel="00FC798B">
          <w:rPr>
            <w:rStyle w:val="Hyperlink"/>
            <w:noProof/>
          </w:rPr>
          <w:delText>Table 9</w:delText>
        </w:r>
        <w:r w:rsidRPr="00FC798B" w:rsidDel="00FC798B">
          <w:rPr>
            <w:rStyle w:val="Hyperlink"/>
            <w:noProof/>
          </w:rPr>
          <w:noBreakHyphen/>
          <w:delText>5: Vergelegen Production and Forecast</w:delText>
        </w:r>
        <w:r w:rsidDel="00FC798B">
          <w:rPr>
            <w:noProof/>
            <w:webHidden/>
          </w:rPr>
          <w:tab/>
        </w:r>
        <w:r w:rsidR="003F7CC9" w:rsidDel="00FC798B">
          <w:rPr>
            <w:noProof/>
            <w:webHidden/>
          </w:rPr>
          <w:delText>47</w:delText>
        </w:r>
      </w:del>
    </w:p>
    <w:p w14:paraId="5898F0AE" w14:textId="6B5C12FA" w:rsidR="00ED1CC6" w:rsidDel="00FC798B" w:rsidRDefault="00ED1CC6">
      <w:pPr>
        <w:pStyle w:val="TableofFigures"/>
        <w:tabs>
          <w:tab w:val="right" w:leader="dot" w:pos="9539"/>
        </w:tabs>
        <w:rPr>
          <w:del w:id="1466" w:author="Mutali Nepfumbada" w:date="2022-10-14T10:40:00Z"/>
          <w:rFonts w:asciiTheme="minorHAnsi" w:eastAsiaTheme="minorEastAsia" w:hAnsiTheme="minorHAnsi" w:cstheme="minorBidi"/>
          <w:noProof/>
          <w:sz w:val="22"/>
          <w:szCs w:val="22"/>
          <w:lang w:val="en-ZA" w:eastAsia="en-ZA"/>
        </w:rPr>
      </w:pPr>
      <w:del w:id="1467" w:author="Mutali Nepfumbada" w:date="2022-10-14T10:40:00Z">
        <w:r w:rsidRPr="00FC798B" w:rsidDel="00FC798B">
          <w:rPr>
            <w:rStyle w:val="Hyperlink"/>
            <w:noProof/>
          </w:rPr>
          <w:delText>Table 10</w:delText>
        </w:r>
        <w:r w:rsidRPr="00FC798B" w:rsidDel="00FC798B">
          <w:rPr>
            <w:rStyle w:val="Hyperlink"/>
            <w:noProof/>
          </w:rPr>
          <w:noBreakHyphen/>
          <w:delText>1: Unscheduled Maintenance Events</w:delText>
        </w:r>
        <w:r w:rsidDel="00FC798B">
          <w:rPr>
            <w:noProof/>
            <w:webHidden/>
          </w:rPr>
          <w:tab/>
        </w:r>
        <w:r w:rsidR="003F7CC9" w:rsidDel="00FC798B">
          <w:rPr>
            <w:noProof/>
            <w:webHidden/>
          </w:rPr>
          <w:delText>50</w:delText>
        </w:r>
      </w:del>
    </w:p>
    <w:p w14:paraId="7E562D4E" w14:textId="43132BEB" w:rsidR="00ED1CC6" w:rsidDel="00FC798B" w:rsidRDefault="00ED1CC6">
      <w:pPr>
        <w:pStyle w:val="TableofFigures"/>
        <w:tabs>
          <w:tab w:val="right" w:leader="dot" w:pos="9539"/>
        </w:tabs>
        <w:rPr>
          <w:del w:id="1468" w:author="Mutali Nepfumbada" w:date="2022-10-14T10:40:00Z"/>
          <w:rFonts w:asciiTheme="minorHAnsi" w:eastAsiaTheme="minorEastAsia" w:hAnsiTheme="minorHAnsi" w:cstheme="minorBidi"/>
          <w:noProof/>
          <w:sz w:val="22"/>
          <w:szCs w:val="22"/>
          <w:lang w:val="en-ZA" w:eastAsia="en-ZA"/>
        </w:rPr>
      </w:pPr>
      <w:del w:id="1469" w:author="Mutali Nepfumbada" w:date="2022-10-14T10:40:00Z">
        <w:r w:rsidRPr="00FC798B" w:rsidDel="00FC798B">
          <w:rPr>
            <w:rStyle w:val="Hyperlink"/>
            <w:noProof/>
          </w:rPr>
          <w:delText>Table 10</w:delText>
        </w:r>
        <w:r w:rsidRPr="00FC798B" w:rsidDel="00FC798B">
          <w:rPr>
            <w:rStyle w:val="Hyperlink"/>
            <w:noProof/>
          </w:rPr>
          <w:noBreakHyphen/>
          <w:delText>2: Major Spare parts</w:delText>
        </w:r>
        <w:r w:rsidRPr="00FC798B" w:rsidDel="00FC798B">
          <w:rPr>
            <w:rStyle w:val="Hyperlink"/>
            <w:noProof/>
            <w:lang w:eastAsia="en-US"/>
          </w:rPr>
          <w:delText>.</w:delText>
        </w:r>
        <w:r w:rsidDel="00FC798B">
          <w:rPr>
            <w:noProof/>
            <w:webHidden/>
          </w:rPr>
          <w:tab/>
        </w:r>
        <w:r w:rsidR="003F7CC9" w:rsidDel="00FC798B">
          <w:rPr>
            <w:noProof/>
            <w:webHidden/>
          </w:rPr>
          <w:delText>50</w:delText>
        </w:r>
      </w:del>
    </w:p>
    <w:p w14:paraId="371AD8E5" w14:textId="4B151155" w:rsidR="00032819" w:rsidRPr="00D82B8B" w:rsidDel="00ED1CC6" w:rsidRDefault="00032819">
      <w:pPr>
        <w:pStyle w:val="TableofFigures"/>
        <w:tabs>
          <w:tab w:val="right" w:leader="dot" w:pos="9539"/>
        </w:tabs>
        <w:rPr>
          <w:del w:id="1470" w:author="Mutali Nepfumbada" w:date="2022-10-14T09:36:00Z"/>
          <w:rFonts w:eastAsiaTheme="minorEastAsia" w:cstheme="minorBidi"/>
          <w:noProof/>
          <w:sz w:val="22"/>
          <w:szCs w:val="22"/>
          <w:lang w:val="en-ZA" w:eastAsia="en-ZA"/>
          <w:rPrChange w:id="1471" w:author="Mutali Nepfumbada" w:date="2022-10-14T09:34:00Z">
            <w:rPr>
              <w:del w:id="1472" w:author="Mutali Nepfumbada" w:date="2022-10-14T09:36:00Z"/>
              <w:rFonts w:asciiTheme="minorHAnsi" w:eastAsiaTheme="minorEastAsia" w:hAnsiTheme="minorHAnsi" w:cstheme="minorBidi"/>
              <w:noProof/>
              <w:sz w:val="22"/>
              <w:szCs w:val="22"/>
              <w:lang w:val="en-ZA" w:eastAsia="en-ZA"/>
            </w:rPr>
          </w:rPrChange>
        </w:rPr>
      </w:pPr>
      <w:del w:id="1473" w:author="Mutali Nepfumbada" w:date="2022-10-14T09:36:00Z">
        <w:r w:rsidRPr="00ED1CC6" w:rsidDel="00ED1CC6">
          <w:rPr>
            <w:noProof/>
            <w:rPrChange w:id="1474" w:author="Mutali Nepfumbada" w:date="2022-10-14T09:36:00Z">
              <w:rPr>
                <w:rStyle w:val="Hyperlink"/>
                <w:noProof/>
              </w:rPr>
            </w:rPrChange>
          </w:rPr>
          <w:delText>Table 1</w:delText>
        </w:r>
        <w:r w:rsidRPr="00ED1CC6" w:rsidDel="00ED1CC6">
          <w:rPr>
            <w:noProof/>
            <w:rPrChange w:id="1475" w:author="Mutali Nepfumbada" w:date="2022-10-14T09:36:00Z">
              <w:rPr>
                <w:rStyle w:val="Hyperlink"/>
                <w:noProof/>
              </w:rPr>
            </w:rPrChange>
          </w:rPr>
          <w:noBreakHyphen/>
          <w:delText>2: Risk Definitions Key</w:delText>
        </w:r>
        <w:r w:rsidRPr="00D82B8B" w:rsidDel="00ED1CC6">
          <w:rPr>
            <w:noProof/>
            <w:webHidden/>
          </w:rPr>
          <w:tab/>
        </w:r>
      </w:del>
      <w:del w:id="1476" w:author="Mutali Nepfumbada" w:date="2022-10-14T06:13:00Z">
        <w:r w:rsidRPr="00D82B8B" w:rsidDel="00E109C1">
          <w:rPr>
            <w:noProof/>
            <w:webHidden/>
          </w:rPr>
          <w:delText>6</w:delText>
        </w:r>
      </w:del>
    </w:p>
    <w:p w14:paraId="1BFFA5BB" w14:textId="47CBA334" w:rsidR="00032819" w:rsidRPr="00D82B8B" w:rsidDel="00ED1CC6" w:rsidRDefault="00032819">
      <w:pPr>
        <w:pStyle w:val="TableofFigures"/>
        <w:tabs>
          <w:tab w:val="right" w:leader="dot" w:pos="9539"/>
        </w:tabs>
        <w:rPr>
          <w:del w:id="1477" w:author="Mutali Nepfumbada" w:date="2022-10-14T09:36:00Z"/>
          <w:rFonts w:eastAsiaTheme="minorEastAsia" w:cstheme="minorBidi"/>
          <w:noProof/>
          <w:sz w:val="22"/>
          <w:szCs w:val="22"/>
          <w:lang w:val="en-ZA" w:eastAsia="en-ZA"/>
          <w:rPrChange w:id="1478" w:author="Mutali Nepfumbada" w:date="2022-10-14T09:34:00Z">
            <w:rPr>
              <w:del w:id="1479" w:author="Mutali Nepfumbada" w:date="2022-10-14T09:36:00Z"/>
              <w:rFonts w:asciiTheme="minorHAnsi" w:eastAsiaTheme="minorEastAsia" w:hAnsiTheme="minorHAnsi" w:cstheme="minorBidi"/>
              <w:noProof/>
              <w:sz w:val="22"/>
              <w:szCs w:val="22"/>
              <w:lang w:val="en-ZA" w:eastAsia="en-ZA"/>
            </w:rPr>
          </w:rPrChange>
        </w:rPr>
      </w:pPr>
      <w:del w:id="1480" w:author="Mutali Nepfumbada" w:date="2022-10-14T09:36:00Z">
        <w:r w:rsidRPr="00ED1CC6" w:rsidDel="00ED1CC6">
          <w:rPr>
            <w:noProof/>
            <w:rPrChange w:id="1481" w:author="Mutali Nepfumbada" w:date="2022-10-14T09:36:00Z">
              <w:rPr>
                <w:rStyle w:val="Hyperlink"/>
                <w:noProof/>
              </w:rPr>
            </w:rPrChange>
          </w:rPr>
          <w:delText>Table 2</w:delText>
        </w:r>
        <w:r w:rsidRPr="00ED1CC6" w:rsidDel="00ED1CC6">
          <w:rPr>
            <w:noProof/>
            <w:rPrChange w:id="1482" w:author="Mutali Nepfumbada" w:date="2022-10-14T09:36:00Z">
              <w:rPr>
                <w:rStyle w:val="Hyperlink"/>
                <w:noProof/>
              </w:rPr>
            </w:rPrChange>
          </w:rPr>
          <w:noBreakHyphen/>
          <w:delText>1: Project Overview</w:delText>
        </w:r>
        <w:r w:rsidRPr="00D82B8B" w:rsidDel="00ED1CC6">
          <w:rPr>
            <w:noProof/>
            <w:webHidden/>
          </w:rPr>
          <w:tab/>
        </w:r>
      </w:del>
      <w:del w:id="1483" w:author="Mutali Nepfumbada" w:date="2022-10-14T06:13:00Z">
        <w:r w:rsidRPr="00D82B8B" w:rsidDel="00E109C1">
          <w:rPr>
            <w:noProof/>
            <w:webHidden/>
          </w:rPr>
          <w:delText>1</w:delText>
        </w:r>
      </w:del>
    </w:p>
    <w:p w14:paraId="3985B6EC" w14:textId="3CBF3886" w:rsidR="00032819" w:rsidRPr="00D82B8B" w:rsidDel="00ED1CC6" w:rsidRDefault="00032819">
      <w:pPr>
        <w:pStyle w:val="TableofFigures"/>
        <w:tabs>
          <w:tab w:val="right" w:leader="dot" w:pos="9539"/>
        </w:tabs>
        <w:rPr>
          <w:del w:id="1484" w:author="Mutali Nepfumbada" w:date="2022-10-14T09:36:00Z"/>
          <w:rFonts w:eastAsiaTheme="minorEastAsia" w:cstheme="minorBidi"/>
          <w:noProof/>
          <w:sz w:val="22"/>
          <w:szCs w:val="22"/>
          <w:lang w:val="en-ZA" w:eastAsia="en-ZA"/>
          <w:rPrChange w:id="1485" w:author="Mutali Nepfumbada" w:date="2022-10-14T09:34:00Z">
            <w:rPr>
              <w:del w:id="1486" w:author="Mutali Nepfumbada" w:date="2022-10-14T09:36:00Z"/>
              <w:rFonts w:asciiTheme="minorHAnsi" w:eastAsiaTheme="minorEastAsia" w:hAnsiTheme="minorHAnsi" w:cstheme="minorBidi"/>
              <w:noProof/>
              <w:sz w:val="22"/>
              <w:szCs w:val="22"/>
              <w:lang w:val="en-ZA" w:eastAsia="en-ZA"/>
            </w:rPr>
          </w:rPrChange>
        </w:rPr>
      </w:pPr>
      <w:del w:id="1487" w:author="Mutali Nepfumbada" w:date="2022-10-14T09:36:00Z">
        <w:r w:rsidRPr="00ED1CC6" w:rsidDel="00ED1CC6">
          <w:rPr>
            <w:noProof/>
            <w:rPrChange w:id="1488" w:author="Mutali Nepfumbada" w:date="2022-10-14T09:36:00Z">
              <w:rPr>
                <w:rStyle w:val="Hyperlink"/>
                <w:noProof/>
                <w:lang w:eastAsia="en-US"/>
              </w:rPr>
            </w:rPrChange>
          </w:rPr>
          <w:delText>Table 10</w:delText>
        </w:r>
        <w:r w:rsidRPr="00ED1CC6" w:rsidDel="00ED1CC6">
          <w:rPr>
            <w:noProof/>
            <w:rPrChange w:id="1489" w:author="Mutali Nepfumbada" w:date="2022-10-14T09:36:00Z">
              <w:rPr>
                <w:rStyle w:val="Hyperlink"/>
                <w:noProof/>
                <w:lang w:eastAsia="en-US"/>
              </w:rPr>
            </w:rPrChange>
          </w:rPr>
          <w:noBreakHyphen/>
          <w:delText>1: Operating Budget</w:delText>
        </w:r>
        <w:r w:rsidRPr="00D82B8B" w:rsidDel="00ED1CC6">
          <w:rPr>
            <w:noProof/>
            <w:webHidden/>
          </w:rPr>
          <w:tab/>
        </w:r>
        <w:r w:rsidR="00E109C1" w:rsidRPr="00D82B8B" w:rsidDel="00ED1CC6">
          <w:rPr>
            <w:noProof/>
            <w:webHidden/>
          </w:rPr>
          <w:delText>5</w:delText>
        </w:r>
      </w:del>
    </w:p>
    <w:p w14:paraId="59C75A38" w14:textId="4A6A2308" w:rsidR="00032819" w:rsidRPr="00D82B8B" w:rsidDel="00ED1CC6" w:rsidRDefault="00032819">
      <w:pPr>
        <w:pStyle w:val="TableofFigures"/>
        <w:tabs>
          <w:tab w:val="right" w:leader="dot" w:pos="9539"/>
        </w:tabs>
        <w:rPr>
          <w:del w:id="1490" w:author="Mutali Nepfumbada" w:date="2022-10-14T09:36:00Z"/>
          <w:rFonts w:eastAsiaTheme="minorEastAsia" w:cstheme="minorBidi"/>
          <w:noProof/>
          <w:sz w:val="22"/>
          <w:szCs w:val="22"/>
          <w:lang w:val="en-ZA" w:eastAsia="en-ZA"/>
          <w:rPrChange w:id="1491" w:author="Mutali Nepfumbada" w:date="2022-10-14T09:34:00Z">
            <w:rPr>
              <w:del w:id="1492" w:author="Mutali Nepfumbada" w:date="2022-10-14T09:36:00Z"/>
              <w:rFonts w:asciiTheme="minorHAnsi" w:eastAsiaTheme="minorEastAsia" w:hAnsiTheme="minorHAnsi" w:cstheme="minorBidi"/>
              <w:noProof/>
              <w:sz w:val="22"/>
              <w:szCs w:val="22"/>
              <w:lang w:val="en-ZA" w:eastAsia="en-ZA"/>
            </w:rPr>
          </w:rPrChange>
        </w:rPr>
      </w:pPr>
      <w:del w:id="1493" w:author="Mutali Nepfumbada" w:date="2022-10-14T09:36:00Z">
        <w:r w:rsidRPr="00ED1CC6" w:rsidDel="00ED1CC6">
          <w:rPr>
            <w:noProof/>
            <w:rPrChange w:id="1494" w:author="Mutali Nepfumbada" w:date="2022-10-14T09:36:00Z">
              <w:rPr>
                <w:rStyle w:val="Hyperlink"/>
                <w:noProof/>
              </w:rPr>
            </w:rPrChange>
          </w:rPr>
          <w:delText>Table 3</w:delText>
        </w:r>
        <w:r w:rsidRPr="00ED1CC6" w:rsidDel="00ED1CC6">
          <w:rPr>
            <w:noProof/>
            <w:rPrChange w:id="1495" w:author="Mutali Nepfumbada" w:date="2022-10-14T09:36:00Z">
              <w:rPr>
                <w:rStyle w:val="Hyperlink"/>
                <w:noProof/>
              </w:rPr>
            </w:rPrChange>
          </w:rPr>
          <w:noBreakHyphen/>
          <w:delText>1: PPA Rates</w:delText>
        </w:r>
        <w:r w:rsidRPr="00D82B8B" w:rsidDel="00ED1CC6">
          <w:rPr>
            <w:noProof/>
            <w:webHidden/>
          </w:rPr>
          <w:tab/>
        </w:r>
        <w:r w:rsidR="00E109C1" w:rsidRPr="00D82B8B" w:rsidDel="00ED1CC6">
          <w:rPr>
            <w:noProof/>
            <w:webHidden/>
          </w:rPr>
          <w:delText>5</w:delText>
        </w:r>
      </w:del>
    </w:p>
    <w:p w14:paraId="4FDCF20E" w14:textId="6580A769" w:rsidR="00032819" w:rsidRPr="00D82B8B" w:rsidDel="00ED1CC6" w:rsidRDefault="00032819">
      <w:pPr>
        <w:pStyle w:val="TableofFigures"/>
        <w:tabs>
          <w:tab w:val="right" w:leader="dot" w:pos="9539"/>
        </w:tabs>
        <w:rPr>
          <w:del w:id="1496" w:author="Mutali Nepfumbada" w:date="2022-10-14T09:36:00Z"/>
          <w:rFonts w:eastAsiaTheme="minorEastAsia" w:cstheme="minorBidi"/>
          <w:noProof/>
          <w:sz w:val="22"/>
          <w:szCs w:val="22"/>
          <w:lang w:val="en-ZA" w:eastAsia="en-ZA"/>
          <w:rPrChange w:id="1497" w:author="Mutali Nepfumbada" w:date="2022-10-14T09:34:00Z">
            <w:rPr>
              <w:del w:id="1498" w:author="Mutali Nepfumbada" w:date="2022-10-14T09:36:00Z"/>
              <w:rFonts w:asciiTheme="minorHAnsi" w:eastAsiaTheme="minorEastAsia" w:hAnsiTheme="minorHAnsi" w:cstheme="minorBidi"/>
              <w:noProof/>
              <w:sz w:val="22"/>
              <w:szCs w:val="22"/>
              <w:lang w:val="en-ZA" w:eastAsia="en-ZA"/>
            </w:rPr>
          </w:rPrChange>
        </w:rPr>
      </w:pPr>
      <w:del w:id="1499" w:author="Mutali Nepfumbada" w:date="2022-10-14T09:36:00Z">
        <w:r w:rsidRPr="00ED1CC6" w:rsidDel="00ED1CC6">
          <w:rPr>
            <w:noProof/>
            <w:rPrChange w:id="1500" w:author="Mutali Nepfumbada" w:date="2022-10-14T09:36:00Z">
              <w:rPr>
                <w:rStyle w:val="Hyperlink"/>
                <w:noProof/>
              </w:rPr>
            </w:rPrChange>
          </w:rPr>
          <w:delText>Table 3</w:delText>
        </w:r>
        <w:r w:rsidRPr="00ED1CC6" w:rsidDel="00ED1CC6">
          <w:rPr>
            <w:noProof/>
            <w:rPrChange w:id="1501" w:author="Mutali Nepfumbada" w:date="2022-10-14T09:36:00Z">
              <w:rPr>
                <w:rStyle w:val="Hyperlink"/>
                <w:noProof/>
              </w:rPr>
            </w:rPrChange>
          </w:rPr>
          <w:noBreakHyphen/>
          <w:delText>2: Project Revenue Overview</w:delText>
        </w:r>
        <w:r w:rsidRPr="00D82B8B" w:rsidDel="00ED1CC6">
          <w:rPr>
            <w:noProof/>
            <w:webHidden/>
          </w:rPr>
          <w:tab/>
        </w:r>
        <w:r w:rsidR="00E109C1" w:rsidRPr="00D82B8B" w:rsidDel="00ED1CC6">
          <w:rPr>
            <w:noProof/>
            <w:webHidden/>
          </w:rPr>
          <w:delText>6</w:delText>
        </w:r>
      </w:del>
    </w:p>
    <w:p w14:paraId="6A3EE983" w14:textId="04945794" w:rsidR="00032819" w:rsidRPr="00D82B8B" w:rsidDel="00ED1CC6" w:rsidRDefault="00032819">
      <w:pPr>
        <w:pStyle w:val="TableofFigures"/>
        <w:tabs>
          <w:tab w:val="right" w:leader="dot" w:pos="9539"/>
        </w:tabs>
        <w:rPr>
          <w:del w:id="1502" w:author="Mutali Nepfumbada" w:date="2022-10-14T09:36:00Z"/>
          <w:rFonts w:eastAsiaTheme="minorEastAsia" w:cstheme="minorBidi"/>
          <w:noProof/>
          <w:sz w:val="22"/>
          <w:szCs w:val="22"/>
          <w:lang w:val="en-ZA" w:eastAsia="en-ZA"/>
          <w:rPrChange w:id="1503" w:author="Mutali Nepfumbada" w:date="2022-10-14T09:34:00Z">
            <w:rPr>
              <w:del w:id="1504" w:author="Mutali Nepfumbada" w:date="2022-10-14T09:36:00Z"/>
              <w:rFonts w:asciiTheme="minorHAnsi" w:eastAsiaTheme="minorEastAsia" w:hAnsiTheme="minorHAnsi" w:cstheme="minorBidi"/>
              <w:noProof/>
              <w:sz w:val="22"/>
              <w:szCs w:val="22"/>
              <w:lang w:val="en-ZA" w:eastAsia="en-ZA"/>
            </w:rPr>
          </w:rPrChange>
        </w:rPr>
      </w:pPr>
      <w:del w:id="1505" w:author="Mutali Nepfumbada" w:date="2022-10-14T09:36:00Z">
        <w:r w:rsidRPr="00ED1CC6" w:rsidDel="00ED1CC6">
          <w:rPr>
            <w:noProof/>
            <w:rPrChange w:id="1506" w:author="Mutali Nepfumbada" w:date="2022-10-14T09:36:00Z">
              <w:rPr>
                <w:rStyle w:val="Hyperlink"/>
                <w:noProof/>
              </w:rPr>
            </w:rPrChange>
          </w:rPr>
          <w:delText>Table 4</w:delText>
        </w:r>
        <w:r w:rsidRPr="00ED1CC6" w:rsidDel="00ED1CC6">
          <w:rPr>
            <w:noProof/>
            <w:rPrChange w:id="1507" w:author="Mutali Nepfumbada" w:date="2022-10-14T09:36:00Z">
              <w:rPr>
                <w:rStyle w:val="Hyperlink"/>
                <w:noProof/>
              </w:rPr>
            </w:rPrChange>
          </w:rPr>
          <w:noBreakHyphen/>
          <w:delText>1: Highveld Project Overview</w:delText>
        </w:r>
        <w:r w:rsidRPr="00D82B8B" w:rsidDel="00ED1CC6">
          <w:rPr>
            <w:noProof/>
            <w:webHidden/>
          </w:rPr>
          <w:tab/>
        </w:r>
        <w:r w:rsidR="00E109C1" w:rsidRPr="00D82B8B" w:rsidDel="00ED1CC6">
          <w:rPr>
            <w:noProof/>
            <w:webHidden/>
          </w:rPr>
          <w:delText>7</w:delText>
        </w:r>
      </w:del>
    </w:p>
    <w:p w14:paraId="0A912C0C" w14:textId="6A40E76B" w:rsidR="00032819" w:rsidRPr="00D82B8B" w:rsidDel="00ED1CC6" w:rsidRDefault="00032819">
      <w:pPr>
        <w:pStyle w:val="TableofFigures"/>
        <w:tabs>
          <w:tab w:val="right" w:leader="dot" w:pos="9539"/>
        </w:tabs>
        <w:rPr>
          <w:del w:id="1508" w:author="Mutali Nepfumbada" w:date="2022-10-14T09:36:00Z"/>
          <w:rFonts w:eastAsiaTheme="minorEastAsia" w:cstheme="minorBidi"/>
          <w:noProof/>
          <w:sz w:val="22"/>
          <w:szCs w:val="22"/>
          <w:lang w:val="en-ZA" w:eastAsia="en-ZA"/>
          <w:rPrChange w:id="1509" w:author="Mutali Nepfumbada" w:date="2022-10-14T09:34:00Z">
            <w:rPr>
              <w:del w:id="1510" w:author="Mutali Nepfumbada" w:date="2022-10-14T09:36:00Z"/>
              <w:rFonts w:asciiTheme="minorHAnsi" w:eastAsiaTheme="minorEastAsia" w:hAnsiTheme="minorHAnsi" w:cstheme="minorBidi"/>
              <w:noProof/>
              <w:sz w:val="22"/>
              <w:szCs w:val="22"/>
              <w:lang w:val="en-ZA" w:eastAsia="en-ZA"/>
            </w:rPr>
          </w:rPrChange>
        </w:rPr>
      </w:pPr>
      <w:del w:id="1511" w:author="Mutali Nepfumbada" w:date="2022-10-14T09:36:00Z">
        <w:r w:rsidRPr="00ED1CC6" w:rsidDel="00ED1CC6">
          <w:rPr>
            <w:noProof/>
            <w:rPrChange w:id="1512" w:author="Mutali Nepfumbada" w:date="2022-10-14T09:36:00Z">
              <w:rPr>
                <w:rStyle w:val="Hyperlink"/>
                <w:noProof/>
              </w:rPr>
            </w:rPrChange>
          </w:rPr>
          <w:delText>Table 4</w:delText>
        </w:r>
        <w:r w:rsidRPr="00ED1CC6" w:rsidDel="00ED1CC6">
          <w:rPr>
            <w:noProof/>
            <w:rPrChange w:id="1513" w:author="Mutali Nepfumbada" w:date="2022-10-14T09:36:00Z">
              <w:rPr>
                <w:rStyle w:val="Hyperlink"/>
                <w:noProof/>
              </w:rPr>
            </w:rPrChange>
          </w:rPr>
          <w:noBreakHyphen/>
          <w:delText>3: Highveld irradiation and Forecast</w:delText>
        </w:r>
        <w:r w:rsidRPr="00D82B8B" w:rsidDel="00ED1CC6">
          <w:rPr>
            <w:noProof/>
            <w:webHidden/>
          </w:rPr>
          <w:tab/>
        </w:r>
      </w:del>
      <w:del w:id="1514" w:author="Mutali Nepfumbada" w:date="2022-10-14T06:13:00Z">
        <w:r w:rsidRPr="00D82B8B" w:rsidDel="00E109C1">
          <w:rPr>
            <w:noProof/>
            <w:webHidden/>
          </w:rPr>
          <w:delText>8</w:delText>
        </w:r>
      </w:del>
    </w:p>
    <w:p w14:paraId="7E537995" w14:textId="56FAD26E" w:rsidR="00032819" w:rsidRPr="00D82B8B" w:rsidDel="00ED1CC6" w:rsidRDefault="00032819">
      <w:pPr>
        <w:pStyle w:val="TableofFigures"/>
        <w:tabs>
          <w:tab w:val="right" w:leader="dot" w:pos="9539"/>
        </w:tabs>
        <w:rPr>
          <w:del w:id="1515" w:author="Mutali Nepfumbada" w:date="2022-10-14T09:36:00Z"/>
          <w:rFonts w:eastAsiaTheme="minorEastAsia" w:cstheme="minorBidi"/>
          <w:noProof/>
          <w:sz w:val="22"/>
          <w:szCs w:val="22"/>
          <w:lang w:val="en-ZA" w:eastAsia="en-ZA"/>
          <w:rPrChange w:id="1516" w:author="Mutali Nepfumbada" w:date="2022-10-14T09:34:00Z">
            <w:rPr>
              <w:del w:id="1517" w:author="Mutali Nepfumbada" w:date="2022-10-14T09:36:00Z"/>
              <w:rFonts w:asciiTheme="minorHAnsi" w:eastAsiaTheme="minorEastAsia" w:hAnsiTheme="minorHAnsi" w:cstheme="minorBidi"/>
              <w:noProof/>
              <w:sz w:val="22"/>
              <w:szCs w:val="22"/>
              <w:lang w:val="en-ZA" w:eastAsia="en-ZA"/>
            </w:rPr>
          </w:rPrChange>
        </w:rPr>
      </w:pPr>
      <w:del w:id="1518" w:author="Mutali Nepfumbada" w:date="2022-10-14T09:36:00Z">
        <w:r w:rsidRPr="00ED1CC6" w:rsidDel="00ED1CC6">
          <w:rPr>
            <w:noProof/>
            <w:rPrChange w:id="1519" w:author="Mutali Nepfumbada" w:date="2022-10-14T09:36:00Z">
              <w:rPr>
                <w:rStyle w:val="Hyperlink"/>
                <w:noProof/>
              </w:rPr>
            </w:rPrChange>
          </w:rPr>
          <w:delText>Table 4</w:delText>
        </w:r>
        <w:r w:rsidRPr="00ED1CC6" w:rsidDel="00ED1CC6">
          <w:rPr>
            <w:noProof/>
            <w:rPrChange w:id="1520" w:author="Mutali Nepfumbada" w:date="2022-10-14T09:36:00Z">
              <w:rPr>
                <w:rStyle w:val="Hyperlink"/>
                <w:noProof/>
              </w:rPr>
            </w:rPrChange>
          </w:rPr>
          <w:noBreakHyphen/>
          <w:delText>4: Highveld Availability and Forecast</w:delText>
        </w:r>
        <w:r w:rsidRPr="00D82B8B" w:rsidDel="00ED1CC6">
          <w:rPr>
            <w:noProof/>
            <w:webHidden/>
          </w:rPr>
          <w:tab/>
        </w:r>
      </w:del>
      <w:del w:id="1521" w:author="Mutali Nepfumbada" w:date="2022-10-14T06:13:00Z">
        <w:r w:rsidRPr="00D82B8B" w:rsidDel="00E109C1">
          <w:rPr>
            <w:noProof/>
            <w:webHidden/>
          </w:rPr>
          <w:delText>9</w:delText>
        </w:r>
      </w:del>
    </w:p>
    <w:p w14:paraId="636C564B" w14:textId="6F67A8A4" w:rsidR="00032819" w:rsidRPr="00D82B8B" w:rsidDel="00ED1CC6" w:rsidRDefault="00032819">
      <w:pPr>
        <w:pStyle w:val="TableofFigures"/>
        <w:tabs>
          <w:tab w:val="right" w:leader="dot" w:pos="9539"/>
        </w:tabs>
        <w:rPr>
          <w:del w:id="1522" w:author="Mutali Nepfumbada" w:date="2022-10-14T09:36:00Z"/>
          <w:rFonts w:eastAsiaTheme="minorEastAsia" w:cstheme="minorBidi"/>
          <w:noProof/>
          <w:sz w:val="22"/>
          <w:szCs w:val="22"/>
          <w:lang w:val="en-ZA" w:eastAsia="en-ZA"/>
          <w:rPrChange w:id="1523" w:author="Mutali Nepfumbada" w:date="2022-10-14T09:34:00Z">
            <w:rPr>
              <w:del w:id="1524" w:author="Mutali Nepfumbada" w:date="2022-10-14T09:36:00Z"/>
              <w:rFonts w:asciiTheme="minorHAnsi" w:eastAsiaTheme="minorEastAsia" w:hAnsiTheme="minorHAnsi" w:cstheme="minorBidi"/>
              <w:noProof/>
              <w:sz w:val="22"/>
              <w:szCs w:val="22"/>
              <w:lang w:val="en-ZA" w:eastAsia="en-ZA"/>
            </w:rPr>
          </w:rPrChange>
        </w:rPr>
      </w:pPr>
      <w:del w:id="1525" w:author="Mutali Nepfumbada" w:date="2022-10-14T09:36:00Z">
        <w:r w:rsidRPr="00ED1CC6" w:rsidDel="00ED1CC6">
          <w:rPr>
            <w:noProof/>
            <w:rPrChange w:id="1526" w:author="Mutali Nepfumbada" w:date="2022-10-14T09:36:00Z">
              <w:rPr>
                <w:rStyle w:val="Hyperlink"/>
                <w:noProof/>
              </w:rPr>
            </w:rPrChange>
          </w:rPr>
          <w:delText>Table 4</w:delText>
        </w:r>
        <w:r w:rsidRPr="00ED1CC6" w:rsidDel="00ED1CC6">
          <w:rPr>
            <w:noProof/>
            <w:rPrChange w:id="1527" w:author="Mutali Nepfumbada" w:date="2022-10-14T09:36:00Z">
              <w:rPr>
                <w:rStyle w:val="Hyperlink"/>
                <w:noProof/>
              </w:rPr>
            </w:rPrChange>
          </w:rPr>
          <w:noBreakHyphen/>
          <w:delText>5: Highveld PR and Forecast</w:delText>
        </w:r>
        <w:r w:rsidRPr="00D82B8B" w:rsidDel="00ED1CC6">
          <w:rPr>
            <w:noProof/>
            <w:webHidden/>
          </w:rPr>
          <w:tab/>
        </w:r>
      </w:del>
      <w:del w:id="1528" w:author="Mutali Nepfumbada" w:date="2022-10-14T06:13:00Z">
        <w:r w:rsidRPr="00D82B8B" w:rsidDel="00E109C1">
          <w:rPr>
            <w:noProof/>
            <w:webHidden/>
          </w:rPr>
          <w:delText>10</w:delText>
        </w:r>
      </w:del>
    </w:p>
    <w:p w14:paraId="4E375D2D" w14:textId="76BD7DE2" w:rsidR="00032819" w:rsidRPr="00D82B8B" w:rsidDel="00ED1CC6" w:rsidRDefault="00032819">
      <w:pPr>
        <w:pStyle w:val="TableofFigures"/>
        <w:tabs>
          <w:tab w:val="right" w:leader="dot" w:pos="9539"/>
        </w:tabs>
        <w:rPr>
          <w:del w:id="1529" w:author="Mutali Nepfumbada" w:date="2022-10-14T09:36:00Z"/>
          <w:rFonts w:eastAsiaTheme="minorEastAsia" w:cstheme="minorBidi"/>
          <w:noProof/>
          <w:sz w:val="22"/>
          <w:szCs w:val="22"/>
          <w:lang w:val="en-ZA" w:eastAsia="en-ZA"/>
          <w:rPrChange w:id="1530" w:author="Mutali Nepfumbada" w:date="2022-10-14T09:34:00Z">
            <w:rPr>
              <w:del w:id="1531" w:author="Mutali Nepfumbada" w:date="2022-10-14T09:36:00Z"/>
              <w:rFonts w:asciiTheme="minorHAnsi" w:eastAsiaTheme="minorEastAsia" w:hAnsiTheme="minorHAnsi" w:cstheme="minorBidi"/>
              <w:noProof/>
              <w:sz w:val="22"/>
              <w:szCs w:val="22"/>
              <w:lang w:val="en-ZA" w:eastAsia="en-ZA"/>
            </w:rPr>
          </w:rPrChange>
        </w:rPr>
      </w:pPr>
      <w:del w:id="1532" w:author="Mutali Nepfumbada" w:date="2022-10-14T09:36:00Z">
        <w:r w:rsidRPr="00ED1CC6" w:rsidDel="00ED1CC6">
          <w:rPr>
            <w:noProof/>
            <w:rPrChange w:id="1533" w:author="Mutali Nepfumbada" w:date="2022-10-14T09:36:00Z">
              <w:rPr>
                <w:rStyle w:val="Hyperlink"/>
                <w:noProof/>
              </w:rPr>
            </w:rPrChange>
          </w:rPr>
          <w:delText>Table 4</w:delText>
        </w:r>
        <w:r w:rsidRPr="00ED1CC6" w:rsidDel="00ED1CC6">
          <w:rPr>
            <w:noProof/>
            <w:rPrChange w:id="1534" w:author="Mutali Nepfumbada" w:date="2022-10-14T09:36:00Z">
              <w:rPr>
                <w:rStyle w:val="Hyperlink"/>
                <w:noProof/>
              </w:rPr>
            </w:rPrChange>
          </w:rPr>
          <w:noBreakHyphen/>
          <w:delText>2: Highveld Production and Forecast</w:delText>
        </w:r>
        <w:r w:rsidRPr="00D82B8B" w:rsidDel="00ED1CC6">
          <w:rPr>
            <w:noProof/>
            <w:webHidden/>
          </w:rPr>
          <w:tab/>
        </w:r>
      </w:del>
      <w:del w:id="1535" w:author="Mutali Nepfumbada" w:date="2022-10-14T06:13:00Z">
        <w:r w:rsidRPr="00D82B8B" w:rsidDel="00E109C1">
          <w:rPr>
            <w:noProof/>
            <w:webHidden/>
          </w:rPr>
          <w:delText>11</w:delText>
        </w:r>
      </w:del>
    </w:p>
    <w:p w14:paraId="3CFE70B3" w14:textId="5E932CED" w:rsidR="00032819" w:rsidRPr="00D82B8B" w:rsidDel="00ED1CC6" w:rsidRDefault="00032819">
      <w:pPr>
        <w:pStyle w:val="TableofFigures"/>
        <w:tabs>
          <w:tab w:val="right" w:leader="dot" w:pos="9539"/>
        </w:tabs>
        <w:rPr>
          <w:del w:id="1536" w:author="Mutali Nepfumbada" w:date="2022-10-14T09:36:00Z"/>
          <w:rFonts w:eastAsiaTheme="minorEastAsia" w:cstheme="minorBidi"/>
          <w:noProof/>
          <w:sz w:val="22"/>
          <w:szCs w:val="22"/>
          <w:lang w:val="en-ZA" w:eastAsia="en-ZA"/>
          <w:rPrChange w:id="1537" w:author="Mutali Nepfumbada" w:date="2022-10-14T09:34:00Z">
            <w:rPr>
              <w:del w:id="1538" w:author="Mutali Nepfumbada" w:date="2022-10-14T09:36:00Z"/>
              <w:rFonts w:asciiTheme="minorHAnsi" w:eastAsiaTheme="minorEastAsia" w:hAnsiTheme="minorHAnsi" w:cstheme="minorBidi"/>
              <w:noProof/>
              <w:sz w:val="22"/>
              <w:szCs w:val="22"/>
              <w:lang w:val="en-ZA" w:eastAsia="en-ZA"/>
            </w:rPr>
          </w:rPrChange>
        </w:rPr>
      </w:pPr>
      <w:del w:id="1539" w:author="Mutali Nepfumbada" w:date="2022-10-14T09:36:00Z">
        <w:r w:rsidRPr="00ED1CC6" w:rsidDel="00ED1CC6">
          <w:rPr>
            <w:noProof/>
            <w:rPrChange w:id="1540" w:author="Mutali Nepfumbada" w:date="2022-10-14T09:36:00Z">
              <w:rPr>
                <w:rStyle w:val="Hyperlink"/>
                <w:noProof/>
              </w:rPr>
            </w:rPrChange>
          </w:rPr>
          <w:delText>Table 5</w:delText>
        </w:r>
        <w:r w:rsidRPr="00ED1CC6" w:rsidDel="00ED1CC6">
          <w:rPr>
            <w:noProof/>
            <w:rPrChange w:id="1541" w:author="Mutali Nepfumbada" w:date="2022-10-14T09:36:00Z">
              <w:rPr>
                <w:rStyle w:val="Hyperlink"/>
                <w:noProof/>
              </w:rPr>
            </w:rPrChange>
          </w:rPr>
          <w:noBreakHyphen/>
          <w:delText>1: Durbanville Project Overview</w:delText>
        </w:r>
        <w:r w:rsidRPr="00D82B8B" w:rsidDel="00ED1CC6">
          <w:rPr>
            <w:noProof/>
            <w:webHidden/>
          </w:rPr>
          <w:tab/>
        </w:r>
      </w:del>
      <w:del w:id="1542" w:author="Mutali Nepfumbada" w:date="2022-10-14T06:13:00Z">
        <w:r w:rsidRPr="00D82B8B" w:rsidDel="00E109C1">
          <w:rPr>
            <w:noProof/>
            <w:webHidden/>
          </w:rPr>
          <w:delText>13</w:delText>
        </w:r>
      </w:del>
    </w:p>
    <w:p w14:paraId="08364558" w14:textId="4F2F7A9B" w:rsidR="00032819" w:rsidRPr="00D82B8B" w:rsidDel="00ED1CC6" w:rsidRDefault="00032819">
      <w:pPr>
        <w:pStyle w:val="TableofFigures"/>
        <w:tabs>
          <w:tab w:val="right" w:leader="dot" w:pos="9539"/>
        </w:tabs>
        <w:rPr>
          <w:del w:id="1543" w:author="Mutali Nepfumbada" w:date="2022-10-14T09:36:00Z"/>
          <w:rFonts w:eastAsiaTheme="minorEastAsia" w:cstheme="minorBidi"/>
          <w:noProof/>
          <w:sz w:val="22"/>
          <w:szCs w:val="22"/>
          <w:lang w:val="en-ZA" w:eastAsia="en-ZA"/>
          <w:rPrChange w:id="1544" w:author="Mutali Nepfumbada" w:date="2022-10-14T09:34:00Z">
            <w:rPr>
              <w:del w:id="1545" w:author="Mutali Nepfumbada" w:date="2022-10-14T09:36:00Z"/>
              <w:rFonts w:asciiTheme="minorHAnsi" w:eastAsiaTheme="minorEastAsia" w:hAnsiTheme="minorHAnsi" w:cstheme="minorBidi"/>
              <w:noProof/>
              <w:sz w:val="22"/>
              <w:szCs w:val="22"/>
              <w:lang w:val="en-ZA" w:eastAsia="en-ZA"/>
            </w:rPr>
          </w:rPrChange>
        </w:rPr>
      </w:pPr>
      <w:del w:id="1546" w:author="Mutali Nepfumbada" w:date="2022-10-14T09:36:00Z">
        <w:r w:rsidRPr="00ED1CC6" w:rsidDel="00ED1CC6">
          <w:rPr>
            <w:noProof/>
            <w:rPrChange w:id="1547" w:author="Mutali Nepfumbada" w:date="2022-10-14T09:36:00Z">
              <w:rPr>
                <w:rStyle w:val="Hyperlink"/>
                <w:noProof/>
              </w:rPr>
            </w:rPrChange>
          </w:rPr>
          <w:delText>Table 5</w:delText>
        </w:r>
        <w:r w:rsidRPr="00ED1CC6" w:rsidDel="00ED1CC6">
          <w:rPr>
            <w:noProof/>
            <w:rPrChange w:id="1548" w:author="Mutali Nepfumbada" w:date="2022-10-14T09:36:00Z">
              <w:rPr>
                <w:rStyle w:val="Hyperlink"/>
                <w:noProof/>
              </w:rPr>
            </w:rPrChange>
          </w:rPr>
          <w:noBreakHyphen/>
          <w:delText>3: Durbanville Irradiation and Forecast</w:delText>
        </w:r>
        <w:r w:rsidRPr="00D82B8B" w:rsidDel="00ED1CC6">
          <w:rPr>
            <w:noProof/>
            <w:webHidden/>
          </w:rPr>
          <w:tab/>
        </w:r>
      </w:del>
      <w:del w:id="1549" w:author="Mutali Nepfumbada" w:date="2022-10-14T06:13:00Z">
        <w:r w:rsidRPr="00D82B8B" w:rsidDel="00E109C1">
          <w:rPr>
            <w:noProof/>
            <w:webHidden/>
          </w:rPr>
          <w:delText>14</w:delText>
        </w:r>
      </w:del>
    </w:p>
    <w:p w14:paraId="250EEAEE" w14:textId="6B7F6579" w:rsidR="00032819" w:rsidRPr="00D82B8B" w:rsidDel="00ED1CC6" w:rsidRDefault="00032819">
      <w:pPr>
        <w:pStyle w:val="TableofFigures"/>
        <w:tabs>
          <w:tab w:val="right" w:leader="dot" w:pos="9539"/>
        </w:tabs>
        <w:rPr>
          <w:del w:id="1550" w:author="Mutali Nepfumbada" w:date="2022-10-14T09:36:00Z"/>
          <w:rFonts w:eastAsiaTheme="minorEastAsia" w:cstheme="minorBidi"/>
          <w:noProof/>
          <w:sz w:val="22"/>
          <w:szCs w:val="22"/>
          <w:lang w:val="en-ZA" w:eastAsia="en-ZA"/>
          <w:rPrChange w:id="1551" w:author="Mutali Nepfumbada" w:date="2022-10-14T09:34:00Z">
            <w:rPr>
              <w:del w:id="1552" w:author="Mutali Nepfumbada" w:date="2022-10-14T09:36:00Z"/>
              <w:rFonts w:asciiTheme="minorHAnsi" w:eastAsiaTheme="minorEastAsia" w:hAnsiTheme="minorHAnsi" w:cstheme="minorBidi"/>
              <w:noProof/>
              <w:sz w:val="22"/>
              <w:szCs w:val="22"/>
              <w:lang w:val="en-ZA" w:eastAsia="en-ZA"/>
            </w:rPr>
          </w:rPrChange>
        </w:rPr>
      </w:pPr>
      <w:del w:id="1553" w:author="Mutali Nepfumbada" w:date="2022-10-14T09:36:00Z">
        <w:r w:rsidRPr="00ED1CC6" w:rsidDel="00ED1CC6">
          <w:rPr>
            <w:noProof/>
            <w:rPrChange w:id="1554" w:author="Mutali Nepfumbada" w:date="2022-10-14T09:36:00Z">
              <w:rPr>
                <w:rStyle w:val="Hyperlink"/>
                <w:noProof/>
              </w:rPr>
            </w:rPrChange>
          </w:rPr>
          <w:delText>Table 5</w:delText>
        </w:r>
        <w:r w:rsidRPr="00ED1CC6" w:rsidDel="00ED1CC6">
          <w:rPr>
            <w:noProof/>
            <w:rPrChange w:id="1555" w:author="Mutali Nepfumbada" w:date="2022-10-14T09:36:00Z">
              <w:rPr>
                <w:rStyle w:val="Hyperlink"/>
                <w:noProof/>
              </w:rPr>
            </w:rPrChange>
          </w:rPr>
          <w:noBreakHyphen/>
          <w:delText>4: Durbanville Availability and Guaranteed</w:delText>
        </w:r>
        <w:r w:rsidRPr="00D82B8B" w:rsidDel="00ED1CC6">
          <w:rPr>
            <w:noProof/>
            <w:webHidden/>
          </w:rPr>
          <w:tab/>
        </w:r>
      </w:del>
      <w:del w:id="1556" w:author="Mutali Nepfumbada" w:date="2022-10-14T06:13:00Z">
        <w:r w:rsidRPr="00D82B8B" w:rsidDel="00E109C1">
          <w:rPr>
            <w:noProof/>
            <w:webHidden/>
          </w:rPr>
          <w:delText>15</w:delText>
        </w:r>
      </w:del>
    </w:p>
    <w:p w14:paraId="48577B83" w14:textId="1164B2A5" w:rsidR="00032819" w:rsidRPr="00D82B8B" w:rsidDel="00ED1CC6" w:rsidRDefault="00032819">
      <w:pPr>
        <w:pStyle w:val="TableofFigures"/>
        <w:tabs>
          <w:tab w:val="right" w:leader="dot" w:pos="9539"/>
        </w:tabs>
        <w:rPr>
          <w:del w:id="1557" w:author="Mutali Nepfumbada" w:date="2022-10-14T09:36:00Z"/>
          <w:rFonts w:eastAsiaTheme="minorEastAsia" w:cstheme="minorBidi"/>
          <w:noProof/>
          <w:sz w:val="22"/>
          <w:szCs w:val="22"/>
          <w:lang w:val="en-ZA" w:eastAsia="en-ZA"/>
          <w:rPrChange w:id="1558" w:author="Mutali Nepfumbada" w:date="2022-10-14T09:34:00Z">
            <w:rPr>
              <w:del w:id="1559" w:author="Mutali Nepfumbada" w:date="2022-10-14T09:36:00Z"/>
              <w:rFonts w:asciiTheme="minorHAnsi" w:eastAsiaTheme="minorEastAsia" w:hAnsiTheme="minorHAnsi" w:cstheme="minorBidi"/>
              <w:noProof/>
              <w:sz w:val="22"/>
              <w:szCs w:val="22"/>
              <w:lang w:val="en-ZA" w:eastAsia="en-ZA"/>
            </w:rPr>
          </w:rPrChange>
        </w:rPr>
      </w:pPr>
      <w:del w:id="1560" w:author="Mutali Nepfumbada" w:date="2022-10-14T09:36:00Z">
        <w:r w:rsidRPr="00ED1CC6" w:rsidDel="00ED1CC6">
          <w:rPr>
            <w:noProof/>
            <w:rPrChange w:id="1561" w:author="Mutali Nepfumbada" w:date="2022-10-14T09:36:00Z">
              <w:rPr>
                <w:rStyle w:val="Hyperlink"/>
                <w:noProof/>
              </w:rPr>
            </w:rPrChange>
          </w:rPr>
          <w:delText>Table 5</w:delText>
        </w:r>
        <w:r w:rsidRPr="00ED1CC6" w:rsidDel="00ED1CC6">
          <w:rPr>
            <w:noProof/>
            <w:rPrChange w:id="1562" w:author="Mutali Nepfumbada" w:date="2022-10-14T09:36:00Z">
              <w:rPr>
                <w:rStyle w:val="Hyperlink"/>
                <w:noProof/>
              </w:rPr>
            </w:rPrChange>
          </w:rPr>
          <w:noBreakHyphen/>
          <w:delText>5: Durbanville PR and Forecast</w:delText>
        </w:r>
        <w:r w:rsidRPr="00D82B8B" w:rsidDel="00ED1CC6">
          <w:rPr>
            <w:noProof/>
            <w:webHidden/>
          </w:rPr>
          <w:tab/>
        </w:r>
      </w:del>
      <w:del w:id="1563" w:author="Mutali Nepfumbada" w:date="2022-10-14T06:13:00Z">
        <w:r w:rsidRPr="00D82B8B" w:rsidDel="00E109C1">
          <w:rPr>
            <w:noProof/>
            <w:webHidden/>
          </w:rPr>
          <w:delText>16</w:delText>
        </w:r>
      </w:del>
    </w:p>
    <w:p w14:paraId="5F2A1C44" w14:textId="5F2615C4" w:rsidR="00032819" w:rsidRPr="00D82B8B" w:rsidDel="00ED1CC6" w:rsidRDefault="00032819">
      <w:pPr>
        <w:pStyle w:val="TableofFigures"/>
        <w:tabs>
          <w:tab w:val="right" w:leader="dot" w:pos="9539"/>
        </w:tabs>
        <w:rPr>
          <w:del w:id="1564" w:author="Mutali Nepfumbada" w:date="2022-10-14T09:36:00Z"/>
          <w:rFonts w:eastAsiaTheme="minorEastAsia" w:cstheme="minorBidi"/>
          <w:noProof/>
          <w:sz w:val="22"/>
          <w:szCs w:val="22"/>
          <w:lang w:val="en-ZA" w:eastAsia="en-ZA"/>
          <w:rPrChange w:id="1565" w:author="Mutali Nepfumbada" w:date="2022-10-14T09:34:00Z">
            <w:rPr>
              <w:del w:id="1566" w:author="Mutali Nepfumbada" w:date="2022-10-14T09:36:00Z"/>
              <w:rFonts w:asciiTheme="minorHAnsi" w:eastAsiaTheme="minorEastAsia" w:hAnsiTheme="minorHAnsi" w:cstheme="minorBidi"/>
              <w:noProof/>
              <w:sz w:val="22"/>
              <w:szCs w:val="22"/>
              <w:lang w:val="en-ZA" w:eastAsia="en-ZA"/>
            </w:rPr>
          </w:rPrChange>
        </w:rPr>
      </w:pPr>
      <w:del w:id="1567" w:author="Mutali Nepfumbada" w:date="2022-10-14T09:36:00Z">
        <w:r w:rsidRPr="00ED1CC6" w:rsidDel="00ED1CC6">
          <w:rPr>
            <w:noProof/>
            <w:rPrChange w:id="1568" w:author="Mutali Nepfumbada" w:date="2022-10-14T09:36:00Z">
              <w:rPr>
                <w:rStyle w:val="Hyperlink"/>
                <w:noProof/>
              </w:rPr>
            </w:rPrChange>
          </w:rPr>
          <w:delText>Table 5</w:delText>
        </w:r>
        <w:r w:rsidRPr="00ED1CC6" w:rsidDel="00ED1CC6">
          <w:rPr>
            <w:noProof/>
            <w:rPrChange w:id="1569" w:author="Mutali Nepfumbada" w:date="2022-10-14T09:36:00Z">
              <w:rPr>
                <w:rStyle w:val="Hyperlink"/>
                <w:noProof/>
              </w:rPr>
            </w:rPrChange>
          </w:rPr>
          <w:noBreakHyphen/>
          <w:delText>2: Durbanville Production and Forecast</w:delText>
        </w:r>
        <w:r w:rsidRPr="00D82B8B" w:rsidDel="00ED1CC6">
          <w:rPr>
            <w:noProof/>
            <w:webHidden/>
          </w:rPr>
          <w:tab/>
        </w:r>
      </w:del>
      <w:del w:id="1570" w:author="Mutali Nepfumbada" w:date="2022-10-14T06:13:00Z">
        <w:r w:rsidRPr="00D82B8B" w:rsidDel="00E109C1">
          <w:rPr>
            <w:noProof/>
            <w:webHidden/>
          </w:rPr>
          <w:delText>18</w:delText>
        </w:r>
      </w:del>
    </w:p>
    <w:p w14:paraId="6D8B4813" w14:textId="531DF863" w:rsidR="00032819" w:rsidRPr="00D82B8B" w:rsidDel="00ED1CC6" w:rsidRDefault="00032819">
      <w:pPr>
        <w:pStyle w:val="TableofFigures"/>
        <w:tabs>
          <w:tab w:val="right" w:leader="dot" w:pos="9539"/>
        </w:tabs>
        <w:rPr>
          <w:del w:id="1571" w:author="Mutali Nepfumbada" w:date="2022-10-14T09:36:00Z"/>
          <w:rFonts w:eastAsiaTheme="minorEastAsia" w:cstheme="minorBidi"/>
          <w:noProof/>
          <w:sz w:val="22"/>
          <w:szCs w:val="22"/>
          <w:lang w:val="en-ZA" w:eastAsia="en-ZA"/>
          <w:rPrChange w:id="1572" w:author="Mutali Nepfumbada" w:date="2022-10-14T09:34:00Z">
            <w:rPr>
              <w:del w:id="1573" w:author="Mutali Nepfumbada" w:date="2022-10-14T09:36:00Z"/>
              <w:rFonts w:asciiTheme="minorHAnsi" w:eastAsiaTheme="minorEastAsia" w:hAnsiTheme="minorHAnsi" w:cstheme="minorBidi"/>
              <w:noProof/>
              <w:sz w:val="22"/>
              <w:szCs w:val="22"/>
              <w:lang w:val="en-ZA" w:eastAsia="en-ZA"/>
            </w:rPr>
          </w:rPrChange>
        </w:rPr>
      </w:pPr>
      <w:del w:id="1574" w:author="Mutali Nepfumbada" w:date="2022-10-14T09:36:00Z">
        <w:r w:rsidRPr="00ED1CC6" w:rsidDel="00ED1CC6">
          <w:rPr>
            <w:noProof/>
            <w:rPrChange w:id="1575" w:author="Mutali Nepfumbada" w:date="2022-10-14T09:36:00Z">
              <w:rPr>
                <w:rStyle w:val="Hyperlink"/>
                <w:noProof/>
              </w:rPr>
            </w:rPrChange>
          </w:rPr>
          <w:delText>Table 6</w:delText>
        </w:r>
        <w:r w:rsidRPr="00ED1CC6" w:rsidDel="00ED1CC6">
          <w:rPr>
            <w:noProof/>
            <w:rPrChange w:id="1576" w:author="Mutali Nepfumbada" w:date="2022-10-14T09:36:00Z">
              <w:rPr>
                <w:rStyle w:val="Hyperlink"/>
                <w:noProof/>
              </w:rPr>
            </w:rPrChange>
          </w:rPr>
          <w:noBreakHyphen/>
          <w:delText>1: Midstream Project Overview</w:delText>
        </w:r>
        <w:r w:rsidRPr="00D82B8B" w:rsidDel="00ED1CC6">
          <w:rPr>
            <w:noProof/>
            <w:webHidden/>
          </w:rPr>
          <w:tab/>
        </w:r>
      </w:del>
      <w:del w:id="1577" w:author="Mutali Nepfumbada" w:date="2022-10-14T06:13:00Z">
        <w:r w:rsidRPr="00D82B8B" w:rsidDel="00E109C1">
          <w:rPr>
            <w:noProof/>
            <w:webHidden/>
          </w:rPr>
          <w:delText>20</w:delText>
        </w:r>
      </w:del>
    </w:p>
    <w:p w14:paraId="1358E5E9" w14:textId="3FCED54B" w:rsidR="00032819" w:rsidRPr="00D82B8B" w:rsidDel="00ED1CC6" w:rsidRDefault="00032819">
      <w:pPr>
        <w:pStyle w:val="TableofFigures"/>
        <w:tabs>
          <w:tab w:val="right" w:leader="dot" w:pos="9539"/>
        </w:tabs>
        <w:rPr>
          <w:del w:id="1578" w:author="Mutali Nepfumbada" w:date="2022-10-14T09:36:00Z"/>
          <w:rFonts w:eastAsiaTheme="minorEastAsia" w:cstheme="minorBidi"/>
          <w:noProof/>
          <w:sz w:val="22"/>
          <w:szCs w:val="22"/>
          <w:lang w:val="en-ZA" w:eastAsia="en-ZA"/>
          <w:rPrChange w:id="1579" w:author="Mutali Nepfumbada" w:date="2022-10-14T09:34:00Z">
            <w:rPr>
              <w:del w:id="1580" w:author="Mutali Nepfumbada" w:date="2022-10-14T09:36:00Z"/>
              <w:rFonts w:asciiTheme="minorHAnsi" w:eastAsiaTheme="minorEastAsia" w:hAnsiTheme="minorHAnsi" w:cstheme="minorBidi"/>
              <w:noProof/>
              <w:sz w:val="22"/>
              <w:szCs w:val="22"/>
              <w:lang w:val="en-ZA" w:eastAsia="en-ZA"/>
            </w:rPr>
          </w:rPrChange>
        </w:rPr>
      </w:pPr>
      <w:del w:id="1581" w:author="Mutali Nepfumbada" w:date="2022-10-14T09:36:00Z">
        <w:r w:rsidRPr="00ED1CC6" w:rsidDel="00ED1CC6">
          <w:rPr>
            <w:noProof/>
            <w:rPrChange w:id="1582" w:author="Mutali Nepfumbada" w:date="2022-10-14T09:36:00Z">
              <w:rPr>
                <w:rStyle w:val="Hyperlink"/>
                <w:noProof/>
              </w:rPr>
            </w:rPrChange>
          </w:rPr>
          <w:delText>Table 6</w:delText>
        </w:r>
        <w:r w:rsidRPr="00ED1CC6" w:rsidDel="00ED1CC6">
          <w:rPr>
            <w:noProof/>
            <w:rPrChange w:id="1583" w:author="Mutali Nepfumbada" w:date="2022-10-14T09:36:00Z">
              <w:rPr>
                <w:rStyle w:val="Hyperlink"/>
                <w:noProof/>
              </w:rPr>
            </w:rPrChange>
          </w:rPr>
          <w:noBreakHyphen/>
          <w:delText>3: Midstream Irradiation and Forecast</w:delText>
        </w:r>
        <w:r w:rsidRPr="00D82B8B" w:rsidDel="00ED1CC6">
          <w:rPr>
            <w:noProof/>
            <w:webHidden/>
          </w:rPr>
          <w:tab/>
        </w:r>
      </w:del>
      <w:del w:id="1584" w:author="Mutali Nepfumbada" w:date="2022-10-14T06:13:00Z">
        <w:r w:rsidRPr="00D82B8B" w:rsidDel="00E109C1">
          <w:rPr>
            <w:noProof/>
            <w:webHidden/>
          </w:rPr>
          <w:delText>21</w:delText>
        </w:r>
      </w:del>
    </w:p>
    <w:p w14:paraId="5478C96D" w14:textId="7CD9643A" w:rsidR="00032819" w:rsidRPr="00D82B8B" w:rsidDel="00ED1CC6" w:rsidRDefault="00032819">
      <w:pPr>
        <w:pStyle w:val="TableofFigures"/>
        <w:tabs>
          <w:tab w:val="right" w:leader="dot" w:pos="9539"/>
        </w:tabs>
        <w:rPr>
          <w:del w:id="1585" w:author="Mutali Nepfumbada" w:date="2022-10-14T09:36:00Z"/>
          <w:rFonts w:eastAsiaTheme="minorEastAsia" w:cstheme="minorBidi"/>
          <w:noProof/>
          <w:sz w:val="22"/>
          <w:szCs w:val="22"/>
          <w:lang w:val="en-ZA" w:eastAsia="en-ZA"/>
          <w:rPrChange w:id="1586" w:author="Mutali Nepfumbada" w:date="2022-10-14T09:34:00Z">
            <w:rPr>
              <w:del w:id="1587" w:author="Mutali Nepfumbada" w:date="2022-10-14T09:36:00Z"/>
              <w:rFonts w:asciiTheme="minorHAnsi" w:eastAsiaTheme="minorEastAsia" w:hAnsiTheme="minorHAnsi" w:cstheme="minorBidi"/>
              <w:noProof/>
              <w:sz w:val="22"/>
              <w:szCs w:val="22"/>
              <w:lang w:val="en-ZA" w:eastAsia="en-ZA"/>
            </w:rPr>
          </w:rPrChange>
        </w:rPr>
      </w:pPr>
      <w:del w:id="1588" w:author="Mutali Nepfumbada" w:date="2022-10-14T09:36:00Z">
        <w:r w:rsidRPr="00ED1CC6" w:rsidDel="00ED1CC6">
          <w:rPr>
            <w:noProof/>
            <w:rPrChange w:id="1589" w:author="Mutali Nepfumbada" w:date="2022-10-14T09:36:00Z">
              <w:rPr>
                <w:rStyle w:val="Hyperlink"/>
                <w:noProof/>
              </w:rPr>
            </w:rPrChange>
          </w:rPr>
          <w:delText>Table 6</w:delText>
        </w:r>
        <w:r w:rsidRPr="00ED1CC6" w:rsidDel="00ED1CC6">
          <w:rPr>
            <w:noProof/>
            <w:rPrChange w:id="1590" w:author="Mutali Nepfumbada" w:date="2022-10-14T09:36:00Z">
              <w:rPr>
                <w:rStyle w:val="Hyperlink"/>
                <w:noProof/>
              </w:rPr>
            </w:rPrChange>
          </w:rPr>
          <w:noBreakHyphen/>
          <w:delText>4: Midstream Availability and Guaranteed</w:delText>
        </w:r>
        <w:r w:rsidRPr="00D82B8B" w:rsidDel="00ED1CC6">
          <w:rPr>
            <w:noProof/>
            <w:webHidden/>
          </w:rPr>
          <w:tab/>
        </w:r>
      </w:del>
      <w:del w:id="1591" w:author="Mutali Nepfumbada" w:date="2022-10-14T06:13:00Z">
        <w:r w:rsidRPr="00D82B8B" w:rsidDel="00E109C1">
          <w:rPr>
            <w:noProof/>
            <w:webHidden/>
          </w:rPr>
          <w:delText>22</w:delText>
        </w:r>
      </w:del>
    </w:p>
    <w:p w14:paraId="38D433C3" w14:textId="3AE6F7F0" w:rsidR="00032819" w:rsidRPr="00D82B8B" w:rsidDel="00ED1CC6" w:rsidRDefault="00032819">
      <w:pPr>
        <w:pStyle w:val="TableofFigures"/>
        <w:tabs>
          <w:tab w:val="right" w:leader="dot" w:pos="9539"/>
        </w:tabs>
        <w:rPr>
          <w:del w:id="1592" w:author="Mutali Nepfumbada" w:date="2022-10-14T09:36:00Z"/>
          <w:rFonts w:eastAsiaTheme="minorEastAsia" w:cstheme="minorBidi"/>
          <w:noProof/>
          <w:sz w:val="22"/>
          <w:szCs w:val="22"/>
          <w:lang w:val="en-ZA" w:eastAsia="en-ZA"/>
          <w:rPrChange w:id="1593" w:author="Mutali Nepfumbada" w:date="2022-10-14T09:34:00Z">
            <w:rPr>
              <w:del w:id="1594" w:author="Mutali Nepfumbada" w:date="2022-10-14T09:36:00Z"/>
              <w:rFonts w:asciiTheme="minorHAnsi" w:eastAsiaTheme="minorEastAsia" w:hAnsiTheme="minorHAnsi" w:cstheme="minorBidi"/>
              <w:noProof/>
              <w:sz w:val="22"/>
              <w:szCs w:val="22"/>
              <w:lang w:val="en-ZA" w:eastAsia="en-ZA"/>
            </w:rPr>
          </w:rPrChange>
        </w:rPr>
      </w:pPr>
      <w:del w:id="1595" w:author="Mutali Nepfumbada" w:date="2022-10-14T09:36:00Z">
        <w:r w:rsidRPr="00ED1CC6" w:rsidDel="00ED1CC6">
          <w:rPr>
            <w:noProof/>
            <w:rPrChange w:id="1596" w:author="Mutali Nepfumbada" w:date="2022-10-14T09:36:00Z">
              <w:rPr>
                <w:rStyle w:val="Hyperlink"/>
                <w:noProof/>
              </w:rPr>
            </w:rPrChange>
          </w:rPr>
          <w:delText>Table 6</w:delText>
        </w:r>
        <w:r w:rsidRPr="00ED1CC6" w:rsidDel="00ED1CC6">
          <w:rPr>
            <w:noProof/>
            <w:rPrChange w:id="1597" w:author="Mutali Nepfumbada" w:date="2022-10-14T09:36:00Z">
              <w:rPr>
                <w:rStyle w:val="Hyperlink"/>
                <w:noProof/>
              </w:rPr>
            </w:rPrChange>
          </w:rPr>
          <w:noBreakHyphen/>
          <w:delText>5: Midstream PR and Forecast</w:delText>
        </w:r>
        <w:r w:rsidRPr="00D82B8B" w:rsidDel="00ED1CC6">
          <w:rPr>
            <w:noProof/>
            <w:webHidden/>
          </w:rPr>
          <w:tab/>
        </w:r>
      </w:del>
      <w:del w:id="1598" w:author="Mutali Nepfumbada" w:date="2022-10-14T06:13:00Z">
        <w:r w:rsidRPr="00D82B8B" w:rsidDel="00E109C1">
          <w:rPr>
            <w:noProof/>
            <w:webHidden/>
          </w:rPr>
          <w:delText>23</w:delText>
        </w:r>
      </w:del>
    </w:p>
    <w:p w14:paraId="3FD29F86" w14:textId="49C27732" w:rsidR="00032819" w:rsidRPr="00D82B8B" w:rsidDel="00ED1CC6" w:rsidRDefault="00032819">
      <w:pPr>
        <w:pStyle w:val="TableofFigures"/>
        <w:tabs>
          <w:tab w:val="right" w:leader="dot" w:pos="9539"/>
        </w:tabs>
        <w:rPr>
          <w:del w:id="1599" w:author="Mutali Nepfumbada" w:date="2022-10-14T09:36:00Z"/>
          <w:rFonts w:eastAsiaTheme="minorEastAsia" w:cstheme="minorBidi"/>
          <w:noProof/>
          <w:sz w:val="22"/>
          <w:szCs w:val="22"/>
          <w:lang w:val="en-ZA" w:eastAsia="en-ZA"/>
          <w:rPrChange w:id="1600" w:author="Mutali Nepfumbada" w:date="2022-10-14T09:34:00Z">
            <w:rPr>
              <w:del w:id="1601" w:author="Mutali Nepfumbada" w:date="2022-10-14T09:36:00Z"/>
              <w:rFonts w:asciiTheme="minorHAnsi" w:eastAsiaTheme="minorEastAsia" w:hAnsiTheme="minorHAnsi" w:cstheme="minorBidi"/>
              <w:noProof/>
              <w:sz w:val="22"/>
              <w:szCs w:val="22"/>
              <w:lang w:val="en-ZA" w:eastAsia="en-ZA"/>
            </w:rPr>
          </w:rPrChange>
        </w:rPr>
      </w:pPr>
      <w:del w:id="1602" w:author="Mutali Nepfumbada" w:date="2022-10-14T09:36:00Z">
        <w:r w:rsidRPr="00ED1CC6" w:rsidDel="00ED1CC6">
          <w:rPr>
            <w:noProof/>
            <w:rPrChange w:id="1603" w:author="Mutali Nepfumbada" w:date="2022-10-14T09:36:00Z">
              <w:rPr>
                <w:rStyle w:val="Hyperlink"/>
                <w:noProof/>
              </w:rPr>
            </w:rPrChange>
          </w:rPr>
          <w:delText>Table 6</w:delText>
        </w:r>
        <w:r w:rsidRPr="00ED1CC6" w:rsidDel="00ED1CC6">
          <w:rPr>
            <w:noProof/>
            <w:rPrChange w:id="1604" w:author="Mutali Nepfumbada" w:date="2022-10-14T09:36:00Z">
              <w:rPr>
                <w:rStyle w:val="Hyperlink"/>
                <w:noProof/>
              </w:rPr>
            </w:rPrChange>
          </w:rPr>
          <w:noBreakHyphen/>
          <w:delText>2: Midstream Production and Forecast</w:delText>
        </w:r>
        <w:r w:rsidRPr="00D82B8B" w:rsidDel="00ED1CC6">
          <w:rPr>
            <w:noProof/>
            <w:webHidden/>
          </w:rPr>
          <w:tab/>
        </w:r>
      </w:del>
      <w:del w:id="1605" w:author="Mutali Nepfumbada" w:date="2022-10-14T06:13:00Z">
        <w:r w:rsidRPr="00D82B8B" w:rsidDel="00E109C1">
          <w:rPr>
            <w:noProof/>
            <w:webHidden/>
          </w:rPr>
          <w:delText>24</w:delText>
        </w:r>
      </w:del>
    </w:p>
    <w:p w14:paraId="0E3EAFCC" w14:textId="44639E2B" w:rsidR="00032819" w:rsidRPr="00D82B8B" w:rsidDel="00ED1CC6" w:rsidRDefault="00032819">
      <w:pPr>
        <w:pStyle w:val="TableofFigures"/>
        <w:tabs>
          <w:tab w:val="right" w:leader="dot" w:pos="9539"/>
        </w:tabs>
        <w:rPr>
          <w:del w:id="1606" w:author="Mutali Nepfumbada" w:date="2022-10-14T09:36:00Z"/>
          <w:rFonts w:eastAsiaTheme="minorEastAsia" w:cstheme="minorBidi"/>
          <w:noProof/>
          <w:sz w:val="22"/>
          <w:szCs w:val="22"/>
          <w:lang w:val="en-ZA" w:eastAsia="en-ZA"/>
          <w:rPrChange w:id="1607" w:author="Mutali Nepfumbada" w:date="2022-10-14T09:34:00Z">
            <w:rPr>
              <w:del w:id="1608" w:author="Mutali Nepfumbada" w:date="2022-10-14T09:36:00Z"/>
              <w:rFonts w:asciiTheme="minorHAnsi" w:eastAsiaTheme="minorEastAsia" w:hAnsiTheme="minorHAnsi" w:cstheme="minorBidi"/>
              <w:noProof/>
              <w:sz w:val="22"/>
              <w:szCs w:val="22"/>
              <w:lang w:val="en-ZA" w:eastAsia="en-ZA"/>
            </w:rPr>
          </w:rPrChange>
        </w:rPr>
      </w:pPr>
      <w:del w:id="1609" w:author="Mutali Nepfumbada" w:date="2022-10-14T09:36:00Z">
        <w:r w:rsidRPr="00ED1CC6" w:rsidDel="00ED1CC6">
          <w:rPr>
            <w:noProof/>
            <w:rPrChange w:id="1610" w:author="Mutali Nepfumbada" w:date="2022-10-14T09:36:00Z">
              <w:rPr>
                <w:rStyle w:val="Hyperlink"/>
                <w:noProof/>
              </w:rPr>
            </w:rPrChange>
          </w:rPr>
          <w:delText>Table 7</w:delText>
        </w:r>
        <w:r w:rsidRPr="00ED1CC6" w:rsidDel="00ED1CC6">
          <w:rPr>
            <w:noProof/>
            <w:rPrChange w:id="1611" w:author="Mutali Nepfumbada" w:date="2022-10-14T09:36:00Z">
              <w:rPr>
                <w:rStyle w:val="Hyperlink"/>
                <w:noProof/>
              </w:rPr>
            </w:rPrChange>
          </w:rPr>
          <w:noBreakHyphen/>
          <w:delText>1: Hermanus Project Overview</w:delText>
        </w:r>
        <w:r w:rsidRPr="00D82B8B" w:rsidDel="00ED1CC6">
          <w:rPr>
            <w:noProof/>
            <w:webHidden/>
          </w:rPr>
          <w:tab/>
        </w:r>
      </w:del>
      <w:del w:id="1612" w:author="Mutali Nepfumbada" w:date="2022-10-14T06:13:00Z">
        <w:r w:rsidRPr="00D82B8B" w:rsidDel="00E109C1">
          <w:rPr>
            <w:noProof/>
            <w:webHidden/>
          </w:rPr>
          <w:delText>26</w:delText>
        </w:r>
      </w:del>
    </w:p>
    <w:p w14:paraId="15EAEFF7" w14:textId="3CB7ABC4" w:rsidR="00032819" w:rsidRPr="00D82B8B" w:rsidDel="00ED1CC6" w:rsidRDefault="00032819">
      <w:pPr>
        <w:pStyle w:val="TableofFigures"/>
        <w:tabs>
          <w:tab w:val="right" w:leader="dot" w:pos="9539"/>
        </w:tabs>
        <w:rPr>
          <w:del w:id="1613" w:author="Mutali Nepfumbada" w:date="2022-10-14T09:36:00Z"/>
          <w:rFonts w:eastAsiaTheme="minorEastAsia" w:cstheme="minorBidi"/>
          <w:noProof/>
          <w:sz w:val="22"/>
          <w:szCs w:val="22"/>
          <w:lang w:val="en-ZA" w:eastAsia="en-ZA"/>
          <w:rPrChange w:id="1614" w:author="Mutali Nepfumbada" w:date="2022-10-14T09:34:00Z">
            <w:rPr>
              <w:del w:id="1615" w:author="Mutali Nepfumbada" w:date="2022-10-14T09:36:00Z"/>
              <w:rFonts w:asciiTheme="minorHAnsi" w:eastAsiaTheme="minorEastAsia" w:hAnsiTheme="minorHAnsi" w:cstheme="minorBidi"/>
              <w:noProof/>
              <w:sz w:val="22"/>
              <w:szCs w:val="22"/>
              <w:lang w:val="en-ZA" w:eastAsia="en-ZA"/>
            </w:rPr>
          </w:rPrChange>
        </w:rPr>
      </w:pPr>
      <w:del w:id="1616" w:author="Mutali Nepfumbada" w:date="2022-10-14T09:36:00Z">
        <w:r w:rsidRPr="00ED1CC6" w:rsidDel="00ED1CC6">
          <w:rPr>
            <w:noProof/>
            <w:rPrChange w:id="1617" w:author="Mutali Nepfumbada" w:date="2022-10-14T09:36:00Z">
              <w:rPr>
                <w:rStyle w:val="Hyperlink"/>
                <w:noProof/>
              </w:rPr>
            </w:rPrChange>
          </w:rPr>
          <w:delText>Table 7</w:delText>
        </w:r>
        <w:r w:rsidRPr="00ED1CC6" w:rsidDel="00ED1CC6">
          <w:rPr>
            <w:noProof/>
            <w:rPrChange w:id="1618" w:author="Mutali Nepfumbada" w:date="2022-10-14T09:36:00Z">
              <w:rPr>
                <w:rStyle w:val="Hyperlink"/>
                <w:noProof/>
              </w:rPr>
            </w:rPrChange>
          </w:rPr>
          <w:noBreakHyphen/>
          <w:delText>3: Hermanus irradiation and Forecast</w:delText>
        </w:r>
        <w:r w:rsidRPr="00D82B8B" w:rsidDel="00ED1CC6">
          <w:rPr>
            <w:noProof/>
            <w:webHidden/>
          </w:rPr>
          <w:tab/>
        </w:r>
      </w:del>
      <w:del w:id="1619" w:author="Mutali Nepfumbada" w:date="2022-10-14T06:13:00Z">
        <w:r w:rsidRPr="00D82B8B" w:rsidDel="00E109C1">
          <w:rPr>
            <w:noProof/>
            <w:webHidden/>
          </w:rPr>
          <w:delText>27</w:delText>
        </w:r>
      </w:del>
    </w:p>
    <w:p w14:paraId="71049BD0" w14:textId="6D45575E" w:rsidR="00032819" w:rsidRPr="00D82B8B" w:rsidDel="00ED1CC6" w:rsidRDefault="00032819">
      <w:pPr>
        <w:pStyle w:val="TableofFigures"/>
        <w:tabs>
          <w:tab w:val="right" w:leader="dot" w:pos="9539"/>
        </w:tabs>
        <w:rPr>
          <w:del w:id="1620" w:author="Mutali Nepfumbada" w:date="2022-10-14T09:36:00Z"/>
          <w:rFonts w:eastAsiaTheme="minorEastAsia" w:cstheme="minorBidi"/>
          <w:noProof/>
          <w:sz w:val="22"/>
          <w:szCs w:val="22"/>
          <w:lang w:val="en-ZA" w:eastAsia="en-ZA"/>
          <w:rPrChange w:id="1621" w:author="Mutali Nepfumbada" w:date="2022-10-14T09:34:00Z">
            <w:rPr>
              <w:del w:id="1622" w:author="Mutali Nepfumbada" w:date="2022-10-14T09:36:00Z"/>
              <w:rFonts w:asciiTheme="minorHAnsi" w:eastAsiaTheme="minorEastAsia" w:hAnsiTheme="minorHAnsi" w:cstheme="minorBidi"/>
              <w:noProof/>
              <w:sz w:val="22"/>
              <w:szCs w:val="22"/>
              <w:lang w:val="en-ZA" w:eastAsia="en-ZA"/>
            </w:rPr>
          </w:rPrChange>
        </w:rPr>
      </w:pPr>
      <w:del w:id="1623" w:author="Mutali Nepfumbada" w:date="2022-10-14T09:36:00Z">
        <w:r w:rsidRPr="00ED1CC6" w:rsidDel="00ED1CC6">
          <w:rPr>
            <w:noProof/>
            <w:rPrChange w:id="1624" w:author="Mutali Nepfumbada" w:date="2022-10-14T09:36:00Z">
              <w:rPr>
                <w:rStyle w:val="Hyperlink"/>
                <w:noProof/>
              </w:rPr>
            </w:rPrChange>
          </w:rPr>
          <w:delText>Table 7</w:delText>
        </w:r>
        <w:r w:rsidRPr="00ED1CC6" w:rsidDel="00ED1CC6">
          <w:rPr>
            <w:noProof/>
            <w:rPrChange w:id="1625" w:author="Mutali Nepfumbada" w:date="2022-10-14T09:36:00Z">
              <w:rPr>
                <w:rStyle w:val="Hyperlink"/>
                <w:noProof/>
              </w:rPr>
            </w:rPrChange>
          </w:rPr>
          <w:noBreakHyphen/>
          <w:delText>4: Hermanus Availability and Forecast</w:delText>
        </w:r>
        <w:r w:rsidRPr="00D82B8B" w:rsidDel="00ED1CC6">
          <w:rPr>
            <w:noProof/>
            <w:webHidden/>
          </w:rPr>
          <w:tab/>
        </w:r>
      </w:del>
      <w:del w:id="1626" w:author="Mutali Nepfumbada" w:date="2022-10-14T06:13:00Z">
        <w:r w:rsidRPr="00D82B8B" w:rsidDel="00E109C1">
          <w:rPr>
            <w:noProof/>
            <w:webHidden/>
          </w:rPr>
          <w:delText>28</w:delText>
        </w:r>
      </w:del>
    </w:p>
    <w:p w14:paraId="58DA6688" w14:textId="183590D6" w:rsidR="00032819" w:rsidRPr="00D82B8B" w:rsidDel="00ED1CC6" w:rsidRDefault="00032819">
      <w:pPr>
        <w:pStyle w:val="TableofFigures"/>
        <w:tabs>
          <w:tab w:val="right" w:leader="dot" w:pos="9539"/>
        </w:tabs>
        <w:rPr>
          <w:del w:id="1627" w:author="Mutali Nepfumbada" w:date="2022-10-14T09:36:00Z"/>
          <w:rFonts w:eastAsiaTheme="minorEastAsia" w:cstheme="minorBidi"/>
          <w:noProof/>
          <w:sz w:val="22"/>
          <w:szCs w:val="22"/>
          <w:lang w:val="en-ZA" w:eastAsia="en-ZA"/>
          <w:rPrChange w:id="1628" w:author="Mutali Nepfumbada" w:date="2022-10-14T09:34:00Z">
            <w:rPr>
              <w:del w:id="1629" w:author="Mutali Nepfumbada" w:date="2022-10-14T09:36:00Z"/>
              <w:rFonts w:asciiTheme="minorHAnsi" w:eastAsiaTheme="minorEastAsia" w:hAnsiTheme="minorHAnsi" w:cstheme="minorBidi"/>
              <w:noProof/>
              <w:sz w:val="22"/>
              <w:szCs w:val="22"/>
              <w:lang w:val="en-ZA" w:eastAsia="en-ZA"/>
            </w:rPr>
          </w:rPrChange>
        </w:rPr>
      </w:pPr>
      <w:del w:id="1630" w:author="Mutali Nepfumbada" w:date="2022-10-14T09:36:00Z">
        <w:r w:rsidRPr="00ED1CC6" w:rsidDel="00ED1CC6">
          <w:rPr>
            <w:noProof/>
            <w:rPrChange w:id="1631" w:author="Mutali Nepfumbada" w:date="2022-10-14T09:36:00Z">
              <w:rPr>
                <w:rStyle w:val="Hyperlink"/>
                <w:noProof/>
              </w:rPr>
            </w:rPrChange>
          </w:rPr>
          <w:delText>Table 7</w:delText>
        </w:r>
        <w:r w:rsidRPr="00ED1CC6" w:rsidDel="00ED1CC6">
          <w:rPr>
            <w:noProof/>
            <w:rPrChange w:id="1632" w:author="Mutali Nepfumbada" w:date="2022-10-14T09:36:00Z">
              <w:rPr>
                <w:rStyle w:val="Hyperlink"/>
                <w:noProof/>
              </w:rPr>
            </w:rPrChange>
          </w:rPr>
          <w:noBreakHyphen/>
          <w:delText>5: Hermanus PR and Forecast</w:delText>
        </w:r>
        <w:r w:rsidRPr="00D82B8B" w:rsidDel="00ED1CC6">
          <w:rPr>
            <w:noProof/>
            <w:webHidden/>
          </w:rPr>
          <w:tab/>
        </w:r>
      </w:del>
      <w:del w:id="1633" w:author="Mutali Nepfumbada" w:date="2022-10-14T06:13:00Z">
        <w:r w:rsidRPr="00D82B8B" w:rsidDel="00E109C1">
          <w:rPr>
            <w:noProof/>
            <w:webHidden/>
          </w:rPr>
          <w:delText>29</w:delText>
        </w:r>
      </w:del>
    </w:p>
    <w:p w14:paraId="4D9C65DE" w14:textId="5A021391" w:rsidR="00032819" w:rsidRPr="00D82B8B" w:rsidDel="00ED1CC6" w:rsidRDefault="00032819">
      <w:pPr>
        <w:pStyle w:val="TableofFigures"/>
        <w:tabs>
          <w:tab w:val="right" w:leader="dot" w:pos="9539"/>
        </w:tabs>
        <w:rPr>
          <w:del w:id="1634" w:author="Mutali Nepfumbada" w:date="2022-10-14T09:36:00Z"/>
          <w:rFonts w:eastAsiaTheme="minorEastAsia" w:cstheme="minorBidi"/>
          <w:noProof/>
          <w:sz w:val="22"/>
          <w:szCs w:val="22"/>
          <w:lang w:val="en-ZA" w:eastAsia="en-ZA"/>
          <w:rPrChange w:id="1635" w:author="Mutali Nepfumbada" w:date="2022-10-14T09:34:00Z">
            <w:rPr>
              <w:del w:id="1636" w:author="Mutali Nepfumbada" w:date="2022-10-14T09:36:00Z"/>
              <w:rFonts w:asciiTheme="minorHAnsi" w:eastAsiaTheme="minorEastAsia" w:hAnsiTheme="minorHAnsi" w:cstheme="minorBidi"/>
              <w:noProof/>
              <w:sz w:val="22"/>
              <w:szCs w:val="22"/>
              <w:lang w:val="en-ZA" w:eastAsia="en-ZA"/>
            </w:rPr>
          </w:rPrChange>
        </w:rPr>
      </w:pPr>
      <w:del w:id="1637" w:author="Mutali Nepfumbada" w:date="2022-10-14T09:36:00Z">
        <w:r w:rsidRPr="00ED1CC6" w:rsidDel="00ED1CC6">
          <w:rPr>
            <w:noProof/>
            <w:rPrChange w:id="1638" w:author="Mutali Nepfumbada" w:date="2022-10-14T09:36:00Z">
              <w:rPr>
                <w:rStyle w:val="Hyperlink"/>
                <w:noProof/>
              </w:rPr>
            </w:rPrChange>
          </w:rPr>
          <w:delText>Table 7</w:delText>
        </w:r>
        <w:r w:rsidRPr="00ED1CC6" w:rsidDel="00ED1CC6">
          <w:rPr>
            <w:noProof/>
            <w:rPrChange w:id="1639" w:author="Mutali Nepfumbada" w:date="2022-10-14T09:36:00Z">
              <w:rPr>
                <w:rStyle w:val="Hyperlink"/>
                <w:noProof/>
              </w:rPr>
            </w:rPrChange>
          </w:rPr>
          <w:noBreakHyphen/>
          <w:delText>2: Hermanus Production and Forecast</w:delText>
        </w:r>
        <w:r w:rsidRPr="00D82B8B" w:rsidDel="00ED1CC6">
          <w:rPr>
            <w:noProof/>
            <w:webHidden/>
          </w:rPr>
          <w:tab/>
        </w:r>
      </w:del>
      <w:del w:id="1640" w:author="Mutali Nepfumbada" w:date="2022-10-14T06:13:00Z">
        <w:r w:rsidRPr="00D82B8B" w:rsidDel="00E109C1">
          <w:rPr>
            <w:noProof/>
            <w:webHidden/>
          </w:rPr>
          <w:delText>30</w:delText>
        </w:r>
      </w:del>
    </w:p>
    <w:p w14:paraId="03FCD629" w14:textId="1CB599DD" w:rsidR="00032819" w:rsidRPr="00D82B8B" w:rsidDel="00ED1CC6" w:rsidRDefault="00032819">
      <w:pPr>
        <w:pStyle w:val="TableofFigures"/>
        <w:tabs>
          <w:tab w:val="right" w:leader="dot" w:pos="9539"/>
        </w:tabs>
        <w:rPr>
          <w:del w:id="1641" w:author="Mutali Nepfumbada" w:date="2022-10-14T09:36:00Z"/>
          <w:rFonts w:eastAsiaTheme="minorEastAsia" w:cstheme="minorBidi"/>
          <w:noProof/>
          <w:sz w:val="22"/>
          <w:szCs w:val="22"/>
          <w:lang w:val="en-ZA" w:eastAsia="en-ZA"/>
          <w:rPrChange w:id="1642" w:author="Mutali Nepfumbada" w:date="2022-10-14T09:34:00Z">
            <w:rPr>
              <w:del w:id="1643" w:author="Mutali Nepfumbada" w:date="2022-10-14T09:36:00Z"/>
              <w:rFonts w:asciiTheme="minorHAnsi" w:eastAsiaTheme="minorEastAsia" w:hAnsiTheme="minorHAnsi" w:cstheme="minorBidi"/>
              <w:noProof/>
              <w:sz w:val="22"/>
              <w:szCs w:val="22"/>
              <w:lang w:val="en-ZA" w:eastAsia="en-ZA"/>
            </w:rPr>
          </w:rPrChange>
        </w:rPr>
      </w:pPr>
      <w:del w:id="1644" w:author="Mutali Nepfumbada" w:date="2022-10-14T09:36:00Z">
        <w:r w:rsidRPr="00ED1CC6" w:rsidDel="00ED1CC6">
          <w:rPr>
            <w:noProof/>
            <w:rPrChange w:id="1645" w:author="Mutali Nepfumbada" w:date="2022-10-14T09:36:00Z">
              <w:rPr>
                <w:rStyle w:val="Hyperlink"/>
                <w:noProof/>
              </w:rPr>
            </w:rPrChange>
          </w:rPr>
          <w:delText>Table 8</w:delText>
        </w:r>
        <w:r w:rsidRPr="00ED1CC6" w:rsidDel="00ED1CC6">
          <w:rPr>
            <w:noProof/>
            <w:rPrChange w:id="1646" w:author="Mutali Nepfumbada" w:date="2022-10-14T09:36:00Z">
              <w:rPr>
                <w:rStyle w:val="Hyperlink"/>
                <w:noProof/>
              </w:rPr>
            </w:rPrChange>
          </w:rPr>
          <w:noBreakHyphen/>
          <w:delText>1: Vergelegen Project Overview</w:delText>
        </w:r>
        <w:r w:rsidRPr="00D82B8B" w:rsidDel="00ED1CC6">
          <w:rPr>
            <w:noProof/>
            <w:webHidden/>
          </w:rPr>
          <w:tab/>
        </w:r>
      </w:del>
      <w:del w:id="1647" w:author="Mutali Nepfumbada" w:date="2022-10-14T06:13:00Z">
        <w:r w:rsidRPr="00D82B8B" w:rsidDel="00E109C1">
          <w:rPr>
            <w:noProof/>
            <w:webHidden/>
          </w:rPr>
          <w:delText>32</w:delText>
        </w:r>
      </w:del>
    </w:p>
    <w:p w14:paraId="15B09493" w14:textId="7DDC743F" w:rsidR="00032819" w:rsidRPr="00D82B8B" w:rsidDel="00ED1CC6" w:rsidRDefault="00032819">
      <w:pPr>
        <w:pStyle w:val="TableofFigures"/>
        <w:tabs>
          <w:tab w:val="right" w:leader="dot" w:pos="9539"/>
        </w:tabs>
        <w:rPr>
          <w:del w:id="1648" w:author="Mutali Nepfumbada" w:date="2022-10-14T09:36:00Z"/>
          <w:rFonts w:eastAsiaTheme="minorEastAsia" w:cstheme="minorBidi"/>
          <w:noProof/>
          <w:sz w:val="22"/>
          <w:szCs w:val="22"/>
          <w:lang w:val="en-ZA" w:eastAsia="en-ZA"/>
          <w:rPrChange w:id="1649" w:author="Mutali Nepfumbada" w:date="2022-10-14T09:34:00Z">
            <w:rPr>
              <w:del w:id="1650" w:author="Mutali Nepfumbada" w:date="2022-10-14T09:36:00Z"/>
              <w:rFonts w:asciiTheme="minorHAnsi" w:eastAsiaTheme="minorEastAsia" w:hAnsiTheme="minorHAnsi" w:cstheme="minorBidi"/>
              <w:noProof/>
              <w:sz w:val="22"/>
              <w:szCs w:val="22"/>
              <w:lang w:val="en-ZA" w:eastAsia="en-ZA"/>
            </w:rPr>
          </w:rPrChange>
        </w:rPr>
      </w:pPr>
      <w:del w:id="1651" w:author="Mutali Nepfumbada" w:date="2022-10-14T09:36:00Z">
        <w:r w:rsidRPr="00ED1CC6" w:rsidDel="00ED1CC6">
          <w:rPr>
            <w:noProof/>
            <w:rPrChange w:id="1652" w:author="Mutali Nepfumbada" w:date="2022-10-14T09:36:00Z">
              <w:rPr>
                <w:rStyle w:val="Hyperlink"/>
                <w:noProof/>
              </w:rPr>
            </w:rPrChange>
          </w:rPr>
          <w:delText>Table 8</w:delText>
        </w:r>
        <w:r w:rsidRPr="00ED1CC6" w:rsidDel="00ED1CC6">
          <w:rPr>
            <w:noProof/>
            <w:rPrChange w:id="1653" w:author="Mutali Nepfumbada" w:date="2022-10-14T09:36:00Z">
              <w:rPr>
                <w:rStyle w:val="Hyperlink"/>
                <w:noProof/>
              </w:rPr>
            </w:rPrChange>
          </w:rPr>
          <w:noBreakHyphen/>
          <w:delText>3: Vergelegen irradiation and Forecast</w:delText>
        </w:r>
        <w:r w:rsidRPr="00D82B8B" w:rsidDel="00ED1CC6">
          <w:rPr>
            <w:noProof/>
            <w:webHidden/>
          </w:rPr>
          <w:tab/>
        </w:r>
      </w:del>
      <w:del w:id="1654" w:author="Mutali Nepfumbada" w:date="2022-10-14T06:13:00Z">
        <w:r w:rsidRPr="00D82B8B" w:rsidDel="00E109C1">
          <w:rPr>
            <w:noProof/>
            <w:webHidden/>
          </w:rPr>
          <w:delText>33</w:delText>
        </w:r>
      </w:del>
    </w:p>
    <w:p w14:paraId="32408F4A" w14:textId="0D64813D" w:rsidR="00032819" w:rsidRPr="00D82B8B" w:rsidDel="00ED1CC6" w:rsidRDefault="00032819">
      <w:pPr>
        <w:pStyle w:val="TableofFigures"/>
        <w:tabs>
          <w:tab w:val="right" w:leader="dot" w:pos="9539"/>
        </w:tabs>
        <w:rPr>
          <w:del w:id="1655" w:author="Mutali Nepfumbada" w:date="2022-10-14T09:36:00Z"/>
          <w:rFonts w:eastAsiaTheme="minorEastAsia" w:cstheme="minorBidi"/>
          <w:noProof/>
          <w:sz w:val="22"/>
          <w:szCs w:val="22"/>
          <w:lang w:val="en-ZA" w:eastAsia="en-ZA"/>
          <w:rPrChange w:id="1656" w:author="Mutali Nepfumbada" w:date="2022-10-14T09:34:00Z">
            <w:rPr>
              <w:del w:id="1657" w:author="Mutali Nepfumbada" w:date="2022-10-14T09:36:00Z"/>
              <w:rFonts w:asciiTheme="minorHAnsi" w:eastAsiaTheme="minorEastAsia" w:hAnsiTheme="minorHAnsi" w:cstheme="minorBidi"/>
              <w:noProof/>
              <w:sz w:val="22"/>
              <w:szCs w:val="22"/>
              <w:lang w:val="en-ZA" w:eastAsia="en-ZA"/>
            </w:rPr>
          </w:rPrChange>
        </w:rPr>
      </w:pPr>
      <w:del w:id="1658" w:author="Mutali Nepfumbada" w:date="2022-10-14T09:36:00Z">
        <w:r w:rsidRPr="00ED1CC6" w:rsidDel="00ED1CC6">
          <w:rPr>
            <w:noProof/>
            <w:rPrChange w:id="1659" w:author="Mutali Nepfumbada" w:date="2022-10-14T09:36:00Z">
              <w:rPr>
                <w:rStyle w:val="Hyperlink"/>
                <w:noProof/>
              </w:rPr>
            </w:rPrChange>
          </w:rPr>
          <w:delText>Table 8</w:delText>
        </w:r>
        <w:r w:rsidRPr="00ED1CC6" w:rsidDel="00ED1CC6">
          <w:rPr>
            <w:noProof/>
            <w:rPrChange w:id="1660" w:author="Mutali Nepfumbada" w:date="2022-10-14T09:36:00Z">
              <w:rPr>
                <w:rStyle w:val="Hyperlink"/>
                <w:noProof/>
              </w:rPr>
            </w:rPrChange>
          </w:rPr>
          <w:noBreakHyphen/>
          <w:delText>4: Vergelegen Availability and Guaranteed</w:delText>
        </w:r>
        <w:r w:rsidRPr="00D82B8B" w:rsidDel="00ED1CC6">
          <w:rPr>
            <w:noProof/>
            <w:webHidden/>
          </w:rPr>
          <w:tab/>
        </w:r>
      </w:del>
      <w:del w:id="1661" w:author="Mutali Nepfumbada" w:date="2022-10-14T06:13:00Z">
        <w:r w:rsidRPr="00D82B8B" w:rsidDel="00E109C1">
          <w:rPr>
            <w:noProof/>
            <w:webHidden/>
          </w:rPr>
          <w:delText>34</w:delText>
        </w:r>
      </w:del>
    </w:p>
    <w:p w14:paraId="71C5D316" w14:textId="63BEA772" w:rsidR="00032819" w:rsidRPr="00D82B8B" w:rsidDel="00ED1CC6" w:rsidRDefault="00032819">
      <w:pPr>
        <w:pStyle w:val="TableofFigures"/>
        <w:tabs>
          <w:tab w:val="right" w:leader="dot" w:pos="9539"/>
        </w:tabs>
        <w:rPr>
          <w:del w:id="1662" w:author="Mutali Nepfumbada" w:date="2022-10-14T09:36:00Z"/>
          <w:rFonts w:eastAsiaTheme="minorEastAsia" w:cstheme="minorBidi"/>
          <w:noProof/>
          <w:sz w:val="22"/>
          <w:szCs w:val="22"/>
          <w:lang w:val="en-ZA" w:eastAsia="en-ZA"/>
          <w:rPrChange w:id="1663" w:author="Mutali Nepfumbada" w:date="2022-10-14T09:34:00Z">
            <w:rPr>
              <w:del w:id="1664" w:author="Mutali Nepfumbada" w:date="2022-10-14T09:36:00Z"/>
              <w:rFonts w:asciiTheme="minorHAnsi" w:eastAsiaTheme="minorEastAsia" w:hAnsiTheme="minorHAnsi" w:cstheme="minorBidi"/>
              <w:noProof/>
              <w:sz w:val="22"/>
              <w:szCs w:val="22"/>
              <w:lang w:val="en-ZA" w:eastAsia="en-ZA"/>
            </w:rPr>
          </w:rPrChange>
        </w:rPr>
      </w:pPr>
      <w:del w:id="1665" w:author="Mutali Nepfumbada" w:date="2022-10-14T09:36:00Z">
        <w:r w:rsidRPr="00ED1CC6" w:rsidDel="00ED1CC6">
          <w:rPr>
            <w:noProof/>
            <w:rPrChange w:id="1666" w:author="Mutali Nepfumbada" w:date="2022-10-14T09:36:00Z">
              <w:rPr>
                <w:rStyle w:val="Hyperlink"/>
                <w:noProof/>
              </w:rPr>
            </w:rPrChange>
          </w:rPr>
          <w:delText>Table 8</w:delText>
        </w:r>
        <w:r w:rsidRPr="00ED1CC6" w:rsidDel="00ED1CC6">
          <w:rPr>
            <w:noProof/>
            <w:rPrChange w:id="1667" w:author="Mutali Nepfumbada" w:date="2022-10-14T09:36:00Z">
              <w:rPr>
                <w:rStyle w:val="Hyperlink"/>
                <w:noProof/>
              </w:rPr>
            </w:rPrChange>
          </w:rPr>
          <w:noBreakHyphen/>
          <w:delText>5: Vergelegen PR and Forecast</w:delText>
        </w:r>
        <w:r w:rsidRPr="00D82B8B" w:rsidDel="00ED1CC6">
          <w:rPr>
            <w:noProof/>
            <w:webHidden/>
          </w:rPr>
          <w:tab/>
        </w:r>
      </w:del>
      <w:del w:id="1668" w:author="Mutali Nepfumbada" w:date="2022-10-14T06:13:00Z">
        <w:r w:rsidRPr="00D82B8B" w:rsidDel="00E109C1">
          <w:rPr>
            <w:noProof/>
            <w:webHidden/>
          </w:rPr>
          <w:delText>35</w:delText>
        </w:r>
      </w:del>
    </w:p>
    <w:p w14:paraId="4D3FDE97" w14:textId="242AB9A6" w:rsidR="00032819" w:rsidRPr="00D82B8B" w:rsidDel="00ED1CC6" w:rsidRDefault="00032819">
      <w:pPr>
        <w:pStyle w:val="TableofFigures"/>
        <w:tabs>
          <w:tab w:val="right" w:leader="dot" w:pos="9539"/>
        </w:tabs>
        <w:rPr>
          <w:del w:id="1669" w:author="Mutali Nepfumbada" w:date="2022-10-14T09:36:00Z"/>
          <w:rFonts w:eastAsiaTheme="minorEastAsia" w:cstheme="minorBidi"/>
          <w:noProof/>
          <w:sz w:val="22"/>
          <w:szCs w:val="22"/>
          <w:lang w:val="en-ZA" w:eastAsia="en-ZA"/>
          <w:rPrChange w:id="1670" w:author="Mutali Nepfumbada" w:date="2022-10-14T09:34:00Z">
            <w:rPr>
              <w:del w:id="1671" w:author="Mutali Nepfumbada" w:date="2022-10-14T09:36:00Z"/>
              <w:rFonts w:asciiTheme="minorHAnsi" w:eastAsiaTheme="minorEastAsia" w:hAnsiTheme="minorHAnsi" w:cstheme="minorBidi"/>
              <w:noProof/>
              <w:sz w:val="22"/>
              <w:szCs w:val="22"/>
              <w:lang w:val="en-ZA" w:eastAsia="en-ZA"/>
            </w:rPr>
          </w:rPrChange>
        </w:rPr>
      </w:pPr>
      <w:del w:id="1672" w:author="Mutali Nepfumbada" w:date="2022-10-14T09:36:00Z">
        <w:r w:rsidRPr="00ED1CC6" w:rsidDel="00ED1CC6">
          <w:rPr>
            <w:noProof/>
            <w:rPrChange w:id="1673" w:author="Mutali Nepfumbada" w:date="2022-10-14T09:36:00Z">
              <w:rPr>
                <w:rStyle w:val="Hyperlink"/>
                <w:noProof/>
              </w:rPr>
            </w:rPrChange>
          </w:rPr>
          <w:delText>Table 8</w:delText>
        </w:r>
        <w:r w:rsidRPr="00ED1CC6" w:rsidDel="00ED1CC6">
          <w:rPr>
            <w:noProof/>
            <w:rPrChange w:id="1674" w:author="Mutali Nepfumbada" w:date="2022-10-14T09:36:00Z">
              <w:rPr>
                <w:rStyle w:val="Hyperlink"/>
                <w:noProof/>
              </w:rPr>
            </w:rPrChange>
          </w:rPr>
          <w:noBreakHyphen/>
          <w:delText>2: Vergelegen Production and Forecast</w:delText>
        </w:r>
        <w:r w:rsidRPr="00D82B8B" w:rsidDel="00ED1CC6">
          <w:rPr>
            <w:noProof/>
            <w:webHidden/>
          </w:rPr>
          <w:tab/>
        </w:r>
      </w:del>
      <w:del w:id="1675" w:author="Mutali Nepfumbada" w:date="2022-10-14T06:13:00Z">
        <w:r w:rsidRPr="00D82B8B" w:rsidDel="00E109C1">
          <w:rPr>
            <w:noProof/>
            <w:webHidden/>
          </w:rPr>
          <w:delText>36</w:delText>
        </w:r>
      </w:del>
    </w:p>
    <w:p w14:paraId="264B1A67" w14:textId="1620EB1A" w:rsidR="00032819" w:rsidRPr="00D82B8B" w:rsidDel="00ED1CC6" w:rsidRDefault="00032819">
      <w:pPr>
        <w:pStyle w:val="TableofFigures"/>
        <w:tabs>
          <w:tab w:val="right" w:leader="dot" w:pos="9539"/>
        </w:tabs>
        <w:rPr>
          <w:del w:id="1676" w:author="Mutali Nepfumbada" w:date="2022-10-14T09:36:00Z"/>
          <w:rFonts w:eastAsiaTheme="minorEastAsia" w:cstheme="minorBidi"/>
          <w:noProof/>
          <w:sz w:val="22"/>
          <w:szCs w:val="22"/>
          <w:lang w:val="en-ZA" w:eastAsia="en-ZA"/>
          <w:rPrChange w:id="1677" w:author="Mutali Nepfumbada" w:date="2022-10-14T09:34:00Z">
            <w:rPr>
              <w:del w:id="1678" w:author="Mutali Nepfumbada" w:date="2022-10-14T09:36:00Z"/>
              <w:rFonts w:asciiTheme="minorHAnsi" w:eastAsiaTheme="minorEastAsia" w:hAnsiTheme="minorHAnsi" w:cstheme="minorBidi"/>
              <w:noProof/>
              <w:sz w:val="22"/>
              <w:szCs w:val="22"/>
              <w:lang w:val="en-ZA" w:eastAsia="en-ZA"/>
            </w:rPr>
          </w:rPrChange>
        </w:rPr>
      </w:pPr>
      <w:del w:id="1679" w:author="Mutali Nepfumbada" w:date="2022-10-14T09:36:00Z">
        <w:r w:rsidRPr="00ED1CC6" w:rsidDel="00ED1CC6">
          <w:rPr>
            <w:noProof/>
            <w:rPrChange w:id="1680" w:author="Mutali Nepfumbada" w:date="2022-10-14T09:36:00Z">
              <w:rPr>
                <w:rStyle w:val="Hyperlink"/>
                <w:noProof/>
              </w:rPr>
            </w:rPrChange>
          </w:rPr>
          <w:delText>Table 9</w:delText>
        </w:r>
        <w:r w:rsidRPr="00ED1CC6" w:rsidDel="00ED1CC6">
          <w:rPr>
            <w:noProof/>
            <w:rPrChange w:id="1681" w:author="Mutali Nepfumbada" w:date="2022-10-14T09:36:00Z">
              <w:rPr>
                <w:rStyle w:val="Hyperlink"/>
                <w:noProof/>
              </w:rPr>
            </w:rPrChange>
          </w:rPr>
          <w:noBreakHyphen/>
          <w:delText>1: Unscheduled Maintenance Events</w:delText>
        </w:r>
        <w:r w:rsidRPr="00D82B8B" w:rsidDel="00ED1CC6">
          <w:rPr>
            <w:noProof/>
            <w:webHidden/>
          </w:rPr>
          <w:tab/>
        </w:r>
      </w:del>
      <w:del w:id="1682" w:author="Mutali Nepfumbada" w:date="2022-10-14T06:13:00Z">
        <w:r w:rsidRPr="00D82B8B" w:rsidDel="00E109C1">
          <w:rPr>
            <w:noProof/>
            <w:webHidden/>
          </w:rPr>
          <w:delText>40</w:delText>
        </w:r>
      </w:del>
    </w:p>
    <w:p w14:paraId="2A40A933" w14:textId="07E7F71A" w:rsidR="00032819" w:rsidRPr="00D82B8B" w:rsidDel="00ED1CC6" w:rsidRDefault="00032819">
      <w:pPr>
        <w:pStyle w:val="TableofFigures"/>
        <w:tabs>
          <w:tab w:val="right" w:leader="dot" w:pos="9539"/>
        </w:tabs>
        <w:rPr>
          <w:del w:id="1683" w:author="Mutali Nepfumbada" w:date="2022-10-14T09:36:00Z"/>
          <w:rFonts w:eastAsiaTheme="minorEastAsia" w:cstheme="minorBidi"/>
          <w:noProof/>
          <w:sz w:val="22"/>
          <w:szCs w:val="22"/>
          <w:lang w:val="en-ZA" w:eastAsia="en-ZA"/>
          <w:rPrChange w:id="1684" w:author="Mutali Nepfumbada" w:date="2022-10-14T09:34:00Z">
            <w:rPr>
              <w:del w:id="1685" w:author="Mutali Nepfumbada" w:date="2022-10-14T09:36:00Z"/>
              <w:rFonts w:asciiTheme="minorHAnsi" w:eastAsiaTheme="minorEastAsia" w:hAnsiTheme="minorHAnsi" w:cstheme="minorBidi"/>
              <w:noProof/>
              <w:sz w:val="22"/>
              <w:szCs w:val="22"/>
              <w:lang w:val="en-ZA" w:eastAsia="en-ZA"/>
            </w:rPr>
          </w:rPrChange>
        </w:rPr>
      </w:pPr>
      <w:del w:id="1686" w:author="Mutali Nepfumbada" w:date="2022-10-14T09:36:00Z">
        <w:r w:rsidRPr="00ED1CC6" w:rsidDel="00ED1CC6">
          <w:rPr>
            <w:noProof/>
            <w:rPrChange w:id="1687" w:author="Mutali Nepfumbada" w:date="2022-10-14T09:36:00Z">
              <w:rPr>
                <w:rStyle w:val="Hyperlink"/>
                <w:noProof/>
              </w:rPr>
            </w:rPrChange>
          </w:rPr>
          <w:delText>Table 9</w:delText>
        </w:r>
        <w:r w:rsidRPr="00ED1CC6" w:rsidDel="00ED1CC6">
          <w:rPr>
            <w:noProof/>
            <w:rPrChange w:id="1688" w:author="Mutali Nepfumbada" w:date="2022-10-14T09:36:00Z">
              <w:rPr>
                <w:rStyle w:val="Hyperlink"/>
                <w:noProof/>
              </w:rPr>
            </w:rPrChange>
          </w:rPr>
          <w:noBreakHyphen/>
          <w:delText>2: Major Spare parts</w:delText>
        </w:r>
        <w:r w:rsidRPr="00ED1CC6" w:rsidDel="00ED1CC6">
          <w:rPr>
            <w:noProof/>
            <w:rPrChange w:id="1689" w:author="Mutali Nepfumbada" w:date="2022-10-14T09:36:00Z">
              <w:rPr>
                <w:rStyle w:val="Hyperlink"/>
                <w:noProof/>
                <w:lang w:eastAsia="en-US"/>
              </w:rPr>
            </w:rPrChange>
          </w:rPr>
          <w:delText>.</w:delText>
        </w:r>
        <w:r w:rsidRPr="00D82B8B" w:rsidDel="00ED1CC6">
          <w:rPr>
            <w:noProof/>
            <w:webHidden/>
          </w:rPr>
          <w:tab/>
        </w:r>
      </w:del>
      <w:del w:id="1690" w:author="Mutali Nepfumbada" w:date="2022-10-14T06:13:00Z">
        <w:r w:rsidRPr="00D82B8B" w:rsidDel="00E109C1">
          <w:rPr>
            <w:noProof/>
            <w:webHidden/>
          </w:rPr>
          <w:delText>40</w:delText>
        </w:r>
      </w:del>
    </w:p>
    <w:p w14:paraId="3BA985FB" w14:textId="0DA7E3D2" w:rsidR="00257DC7" w:rsidRPr="00A934D1" w:rsidRDefault="00C92C90" w:rsidP="00126033">
      <w:pPr>
        <w:rPr>
          <w:i/>
          <w:iCs/>
          <w:noProof/>
          <w:rPrChange w:id="1691" w:author="Mutali Nepfumbada" w:date="2022-11-02T08:03:00Z">
            <w:rPr>
              <w:noProof/>
            </w:rPr>
          </w:rPrChange>
        </w:rPr>
      </w:pPr>
      <w:r w:rsidRPr="00D82B8B">
        <w:rPr>
          <w:color w:val="5F0505"/>
          <w:szCs w:val="24"/>
        </w:rPr>
        <w:fldChar w:fldCharType="end"/>
      </w:r>
    </w:p>
    <w:p w14:paraId="334EEBC0" w14:textId="5A1088BF" w:rsidR="00257DC7" w:rsidRPr="00D82B8B" w:rsidRDefault="009D2333" w:rsidP="00126033">
      <w:pPr>
        <w:rPr>
          <w:rFonts w:eastAsia="Arial Narrow"/>
          <w:color w:val="000000" w:themeColor="text1"/>
          <w:lang w:eastAsia="en-US"/>
        </w:rPr>
      </w:pPr>
      <w:r w:rsidRPr="00D82B8B">
        <w:rPr>
          <w:noProof/>
        </w:rPr>
        <w:br w:type="page"/>
      </w:r>
    </w:p>
    <w:p w14:paraId="75B6F9CA" w14:textId="77777777" w:rsidR="009D2333" w:rsidRPr="00D82B8B" w:rsidRDefault="009D2333" w:rsidP="009D2333">
      <w:pPr>
        <w:rPr>
          <w:color w:val="5F0505"/>
          <w:sz w:val="32"/>
          <w:szCs w:val="32"/>
        </w:rPr>
      </w:pPr>
      <w:r w:rsidRPr="00D82B8B">
        <w:rPr>
          <w:color w:val="5F0505"/>
          <w:sz w:val="32"/>
          <w:szCs w:val="32"/>
        </w:rPr>
        <w:lastRenderedPageBreak/>
        <w:t>Abbreviations</w:t>
      </w:r>
    </w:p>
    <w:p w14:paraId="2240B7A3" w14:textId="77777777" w:rsidR="002B6862" w:rsidRPr="00D82B8B" w:rsidRDefault="002B6862" w:rsidP="009D2333">
      <w:pPr>
        <w:rPr>
          <w:color w:val="5F0505"/>
          <w:sz w:val="32"/>
          <w:szCs w:val="32"/>
        </w:rPr>
      </w:pPr>
    </w:p>
    <w:tbl>
      <w:tblPr>
        <w:tblStyle w:val="TableGridLight"/>
        <w:tblW w:w="9539" w:type="dxa"/>
        <w:tblLook w:val="04A0" w:firstRow="1" w:lastRow="0" w:firstColumn="1" w:lastColumn="0" w:noHBand="0" w:noVBand="1"/>
      </w:tblPr>
      <w:tblGrid>
        <w:gridCol w:w="4531"/>
        <w:gridCol w:w="5008"/>
      </w:tblGrid>
      <w:tr w:rsidR="006223A4" w:rsidRPr="00D82B8B" w14:paraId="2C2C2E89" w14:textId="77777777" w:rsidTr="006223A4">
        <w:trPr>
          <w:trHeight w:val="300"/>
        </w:trPr>
        <w:tc>
          <w:tcPr>
            <w:tcW w:w="4531" w:type="dxa"/>
            <w:noWrap/>
            <w:hideMark/>
          </w:tcPr>
          <w:p w14:paraId="2AC83D12"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COD</w:t>
            </w:r>
          </w:p>
        </w:tc>
        <w:tc>
          <w:tcPr>
            <w:tcW w:w="5008" w:type="dxa"/>
            <w:noWrap/>
            <w:hideMark/>
          </w:tcPr>
          <w:p w14:paraId="5EDBAA96"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Commercial Operating Date </w:t>
            </w:r>
          </w:p>
        </w:tc>
      </w:tr>
      <w:tr w:rsidR="006223A4" w:rsidRPr="00D82B8B" w14:paraId="6F9DB86F" w14:textId="77777777" w:rsidTr="006223A4">
        <w:trPr>
          <w:trHeight w:val="300"/>
        </w:trPr>
        <w:tc>
          <w:tcPr>
            <w:tcW w:w="4531" w:type="dxa"/>
            <w:noWrap/>
            <w:hideMark/>
          </w:tcPr>
          <w:p w14:paraId="375E7947"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HSE</w:t>
            </w:r>
          </w:p>
        </w:tc>
        <w:tc>
          <w:tcPr>
            <w:tcW w:w="5008" w:type="dxa"/>
            <w:noWrap/>
            <w:hideMark/>
          </w:tcPr>
          <w:p w14:paraId="3E5F787A"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Health and Safety and Environment</w:t>
            </w:r>
          </w:p>
        </w:tc>
      </w:tr>
      <w:tr w:rsidR="006223A4" w:rsidRPr="00D82B8B" w14:paraId="4DA4919C" w14:textId="77777777" w:rsidTr="006223A4">
        <w:trPr>
          <w:trHeight w:val="300"/>
        </w:trPr>
        <w:tc>
          <w:tcPr>
            <w:tcW w:w="4531" w:type="dxa"/>
            <w:noWrap/>
            <w:hideMark/>
          </w:tcPr>
          <w:p w14:paraId="10B96B8B"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kWh  </w:t>
            </w:r>
          </w:p>
        </w:tc>
        <w:tc>
          <w:tcPr>
            <w:tcW w:w="5008" w:type="dxa"/>
            <w:noWrap/>
            <w:hideMark/>
          </w:tcPr>
          <w:p w14:paraId="345F78A8"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Kilo Watt Hour </w:t>
            </w:r>
          </w:p>
        </w:tc>
      </w:tr>
      <w:tr w:rsidR="006223A4" w:rsidRPr="00D82B8B" w14:paraId="148C1A12" w14:textId="77777777" w:rsidTr="006223A4">
        <w:trPr>
          <w:trHeight w:val="300"/>
        </w:trPr>
        <w:tc>
          <w:tcPr>
            <w:tcW w:w="4531" w:type="dxa"/>
            <w:noWrap/>
            <w:hideMark/>
          </w:tcPr>
          <w:p w14:paraId="3D72D99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OPEX</w:t>
            </w:r>
          </w:p>
        </w:tc>
        <w:tc>
          <w:tcPr>
            <w:tcW w:w="5008" w:type="dxa"/>
            <w:noWrap/>
            <w:hideMark/>
          </w:tcPr>
          <w:p w14:paraId="7A11B650"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Operating expenses</w:t>
            </w:r>
          </w:p>
        </w:tc>
      </w:tr>
      <w:tr w:rsidR="007C3CAA" w:rsidRPr="00D82B8B" w14:paraId="675D7DC9" w14:textId="77777777" w:rsidTr="006223A4">
        <w:trPr>
          <w:trHeight w:val="300"/>
        </w:trPr>
        <w:tc>
          <w:tcPr>
            <w:tcW w:w="4531" w:type="dxa"/>
            <w:noWrap/>
          </w:tcPr>
          <w:p w14:paraId="546A80B9" w14:textId="6A1304D3" w:rsidR="007C3CAA" w:rsidRPr="00D82B8B" w:rsidRDefault="007C3CAA" w:rsidP="006223A4">
            <w:pPr>
              <w:rPr>
                <w:rFonts w:cs="Calibri"/>
                <w:color w:val="000000" w:themeColor="text1"/>
                <w:lang w:eastAsia="en-ZA"/>
              </w:rPr>
            </w:pPr>
            <w:r w:rsidRPr="00D82B8B">
              <w:rPr>
                <w:rFonts w:cs="Calibri"/>
                <w:color w:val="000000" w:themeColor="text1"/>
                <w:lang w:eastAsia="en-ZA"/>
              </w:rPr>
              <w:t>PPA</w:t>
            </w:r>
          </w:p>
        </w:tc>
        <w:tc>
          <w:tcPr>
            <w:tcW w:w="5008" w:type="dxa"/>
            <w:noWrap/>
          </w:tcPr>
          <w:p w14:paraId="14D9173F" w14:textId="5FDADE1A" w:rsidR="007C3CAA" w:rsidRPr="00D82B8B" w:rsidRDefault="007C3CAA" w:rsidP="006223A4">
            <w:pPr>
              <w:rPr>
                <w:rFonts w:cs="Calibri"/>
                <w:color w:val="000000" w:themeColor="text1"/>
                <w:lang w:eastAsia="en-ZA"/>
              </w:rPr>
            </w:pPr>
            <w:r w:rsidRPr="00D82B8B">
              <w:rPr>
                <w:rFonts w:cs="Calibri"/>
                <w:color w:val="000000" w:themeColor="text1"/>
                <w:lang w:eastAsia="en-ZA"/>
              </w:rPr>
              <w:t>Power Purchase Agreement</w:t>
            </w:r>
          </w:p>
        </w:tc>
      </w:tr>
      <w:tr w:rsidR="006223A4" w:rsidRPr="00D82B8B" w14:paraId="14C44A94" w14:textId="77777777" w:rsidTr="006223A4">
        <w:trPr>
          <w:trHeight w:val="300"/>
        </w:trPr>
        <w:tc>
          <w:tcPr>
            <w:tcW w:w="4531" w:type="dxa"/>
            <w:noWrap/>
            <w:hideMark/>
          </w:tcPr>
          <w:p w14:paraId="5DD0D385"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PR</w:t>
            </w:r>
          </w:p>
        </w:tc>
        <w:tc>
          <w:tcPr>
            <w:tcW w:w="5008" w:type="dxa"/>
            <w:noWrap/>
            <w:hideMark/>
          </w:tcPr>
          <w:p w14:paraId="2F4F6AE3" w14:textId="2D12CFF9" w:rsidR="006223A4" w:rsidRPr="00D82B8B" w:rsidRDefault="006223A4" w:rsidP="006223A4">
            <w:pPr>
              <w:rPr>
                <w:rFonts w:cs="Calibri"/>
                <w:color w:val="000000"/>
                <w:lang w:val="en-ZA" w:eastAsia="en-ZA"/>
              </w:rPr>
            </w:pPr>
            <w:r w:rsidRPr="00D82B8B">
              <w:rPr>
                <w:rFonts w:cs="Calibri"/>
                <w:color w:val="000000" w:themeColor="text1"/>
                <w:lang w:eastAsia="en-ZA"/>
              </w:rPr>
              <w:t xml:space="preserve">Performance </w:t>
            </w:r>
            <w:ins w:id="1692" w:author="Chanda Nxumalo" w:date="2022-10-18T11:41:00Z">
              <w:r w:rsidR="004A2B2E">
                <w:rPr>
                  <w:rFonts w:cs="Calibri"/>
                  <w:color w:val="000000" w:themeColor="text1"/>
                  <w:lang w:eastAsia="en-ZA"/>
                </w:rPr>
                <w:t>R</w:t>
              </w:r>
            </w:ins>
            <w:del w:id="1693" w:author="Chanda Nxumalo" w:date="2022-10-18T11:41:00Z">
              <w:r w:rsidRPr="00D82B8B">
                <w:rPr>
                  <w:rFonts w:cs="Calibri"/>
                  <w:color w:val="000000" w:themeColor="text1"/>
                  <w:lang w:eastAsia="en-ZA"/>
                </w:rPr>
                <w:delText>r</w:delText>
              </w:r>
            </w:del>
            <w:r w:rsidRPr="00D82B8B">
              <w:rPr>
                <w:rFonts w:cs="Calibri"/>
                <w:color w:val="000000" w:themeColor="text1"/>
                <w:lang w:eastAsia="en-ZA"/>
              </w:rPr>
              <w:t>atio</w:t>
            </w:r>
          </w:p>
        </w:tc>
      </w:tr>
      <w:tr w:rsidR="006223A4" w:rsidRPr="00D82B8B" w14:paraId="75173252" w14:textId="77777777" w:rsidTr="006223A4">
        <w:trPr>
          <w:trHeight w:val="300"/>
        </w:trPr>
        <w:tc>
          <w:tcPr>
            <w:tcW w:w="4531" w:type="dxa"/>
            <w:noWrap/>
            <w:hideMark/>
          </w:tcPr>
          <w:p w14:paraId="496DC78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SCADA</w:t>
            </w:r>
          </w:p>
        </w:tc>
        <w:tc>
          <w:tcPr>
            <w:tcW w:w="5008" w:type="dxa"/>
            <w:noWrap/>
            <w:hideMark/>
          </w:tcPr>
          <w:p w14:paraId="138BCBD4"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Supervisory control and data acquisition</w:t>
            </w:r>
          </w:p>
        </w:tc>
      </w:tr>
      <w:tr w:rsidR="006223A4" w:rsidRPr="00D82B8B" w14:paraId="044702F2" w14:textId="77777777" w:rsidTr="006223A4">
        <w:trPr>
          <w:trHeight w:val="300"/>
        </w:trPr>
        <w:tc>
          <w:tcPr>
            <w:tcW w:w="4531" w:type="dxa"/>
            <w:noWrap/>
            <w:hideMark/>
          </w:tcPr>
          <w:p w14:paraId="15F2575F"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YTD</w:t>
            </w:r>
          </w:p>
        </w:tc>
        <w:tc>
          <w:tcPr>
            <w:tcW w:w="5008" w:type="dxa"/>
            <w:noWrap/>
            <w:hideMark/>
          </w:tcPr>
          <w:p w14:paraId="0D0E9A6D"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Year-to-date</w:t>
            </w:r>
          </w:p>
        </w:tc>
      </w:tr>
    </w:tbl>
    <w:p w14:paraId="297989CB" w14:textId="56E7632D" w:rsidR="006E7869" w:rsidRPr="00D82B8B" w:rsidRDefault="006E7869" w:rsidP="009D2333">
      <w:pPr>
        <w:rPr>
          <w:noProof/>
        </w:rPr>
      </w:pPr>
    </w:p>
    <w:p w14:paraId="05D4957C" w14:textId="77777777" w:rsidR="006E7869" w:rsidRPr="00D82B8B" w:rsidRDefault="006E7869">
      <w:pPr>
        <w:rPr>
          <w:noProof/>
        </w:rPr>
      </w:pPr>
      <w:r w:rsidRPr="00D82B8B">
        <w:rPr>
          <w:noProof/>
        </w:rPr>
        <w:br w:type="page"/>
      </w:r>
    </w:p>
    <w:p w14:paraId="09E9517A" w14:textId="77777777" w:rsidR="00257DC7" w:rsidRPr="00D82B8B" w:rsidRDefault="00257DC7" w:rsidP="009D2333">
      <w:pPr>
        <w:rPr>
          <w:noProof/>
        </w:rPr>
      </w:pPr>
    </w:p>
    <w:p w14:paraId="744D5A22" w14:textId="7BB4B1AD" w:rsidR="00342E02" w:rsidRPr="00D82B8B" w:rsidRDefault="00C52DDA" w:rsidP="00342E02">
      <w:pPr>
        <w:pStyle w:val="Heading1"/>
      </w:pPr>
      <w:bookmarkStart w:id="1694" w:name="_Toc115927689"/>
      <w:bookmarkStart w:id="1695" w:name="_Toc115928099"/>
      <w:bookmarkStart w:id="1696" w:name="_Toc115927690"/>
      <w:bookmarkStart w:id="1697" w:name="_Toc115928100"/>
      <w:bookmarkStart w:id="1698" w:name="_Toc115927691"/>
      <w:bookmarkStart w:id="1699" w:name="_Toc115928101"/>
      <w:bookmarkStart w:id="1700" w:name="_Toc115927700"/>
      <w:bookmarkStart w:id="1701" w:name="_Toc115928110"/>
      <w:bookmarkStart w:id="1702" w:name="_Toc118269054"/>
      <w:bookmarkEnd w:id="1694"/>
      <w:bookmarkEnd w:id="1695"/>
      <w:bookmarkEnd w:id="1696"/>
      <w:bookmarkEnd w:id="1697"/>
      <w:bookmarkEnd w:id="1698"/>
      <w:bookmarkEnd w:id="1699"/>
      <w:bookmarkEnd w:id="1700"/>
      <w:bookmarkEnd w:id="1701"/>
      <w:r w:rsidRPr="00D82B8B">
        <w:t>Introduction</w:t>
      </w:r>
      <w:bookmarkEnd w:id="1702"/>
    </w:p>
    <w:p w14:paraId="20E14027" w14:textId="77777777" w:rsidR="00D02F42" w:rsidRPr="00D82B8B" w:rsidRDefault="00D02F42" w:rsidP="005D5866"/>
    <w:p w14:paraId="0F62FE5A" w14:textId="0A80F6F2" w:rsidR="005D6FAA" w:rsidRPr="00D82B8B" w:rsidRDefault="00D02F42" w:rsidP="005D5866">
      <w:pPr>
        <w:tabs>
          <w:tab w:val="left" w:pos="9450"/>
        </w:tabs>
      </w:pPr>
      <w:r w:rsidRPr="00D82B8B">
        <w:rPr>
          <w:lang w:eastAsia="en-US"/>
        </w:rPr>
        <w:t xml:space="preserve">Harmattan Pty (Ltd) (“Harmattan”) has been appointed by Moshesh Partners (the “Client”) </w:t>
      </w:r>
      <w:r w:rsidR="00342E02" w:rsidRPr="00D82B8B">
        <w:rPr>
          <w:lang w:eastAsia="en-US"/>
        </w:rPr>
        <w:t xml:space="preserve">to provide asset management support for its rooftop </w:t>
      </w:r>
      <w:r w:rsidRPr="00D82B8B">
        <w:rPr>
          <w:lang w:eastAsia="en-US"/>
        </w:rPr>
        <w:t xml:space="preserve">and carport </w:t>
      </w:r>
      <w:r w:rsidR="00235156" w:rsidRPr="00D82B8B">
        <w:rPr>
          <w:lang w:eastAsia="en-US"/>
        </w:rPr>
        <w:t xml:space="preserve">PV </w:t>
      </w:r>
      <w:r w:rsidR="00B32A9C" w:rsidRPr="00D82B8B">
        <w:rPr>
          <w:lang w:eastAsia="en-US"/>
        </w:rPr>
        <w:t>assets</w:t>
      </w:r>
      <w:r w:rsidR="00342E02" w:rsidRPr="00D82B8B">
        <w:rPr>
          <w:lang w:eastAsia="en-US"/>
        </w:rPr>
        <w:t xml:space="preserve"> at various Mediclinic sites</w:t>
      </w:r>
      <w:r w:rsidR="007D1A0D" w:rsidRPr="00D82B8B">
        <w:rPr>
          <w:lang w:eastAsia="en-US"/>
        </w:rPr>
        <w:t xml:space="preserve"> across South Africa</w:t>
      </w:r>
      <w:r w:rsidR="00342E02" w:rsidRPr="00D82B8B">
        <w:rPr>
          <w:lang w:eastAsia="en-US"/>
        </w:rPr>
        <w:t xml:space="preserve">. </w:t>
      </w:r>
      <w:r w:rsidR="00235156" w:rsidRPr="00D82B8B">
        <w:t xml:space="preserve">The projects were all installed by </w:t>
      </w:r>
      <w:del w:id="1703" w:author="Mutali Nepfumbada" w:date="2022-10-14T06:33:00Z">
        <w:r w:rsidR="00235156" w:rsidRPr="00D82B8B" w:rsidDel="0030578B">
          <w:delText>ACES</w:delText>
        </w:r>
      </w:del>
      <w:del w:id="1704" w:author="Mutali Nepfumbada" w:date="2022-10-14T10:40:00Z">
        <w:r w:rsidR="00BC6904" w:rsidRPr="00D82B8B" w:rsidDel="001B29D8">
          <w:delText>(</w:delText>
        </w:r>
      </w:del>
      <w:ins w:id="1705" w:author="Mutali Nepfumbada" w:date="2022-10-14T10:40:00Z">
        <w:r w:rsidR="001B29D8" w:rsidRPr="00D82B8B">
          <w:t>ACES (</w:t>
        </w:r>
      </w:ins>
      <w:del w:id="1706" w:author="Mutali Nepfumbada" w:date="2022-10-14T06:32:00Z">
        <w:r w:rsidR="00BC6904" w:rsidRPr="00D82B8B" w:rsidDel="0056434F">
          <w:delText>Operator</w:delText>
        </w:r>
      </w:del>
      <w:ins w:id="1707" w:author="Mutali Nepfumbada" w:date="2022-10-14T06:32:00Z">
        <w:r w:rsidR="0056434F" w:rsidRPr="00D82B8B">
          <w:t>Operator</w:t>
        </w:r>
      </w:ins>
      <w:r w:rsidR="00BC6904" w:rsidRPr="00D82B8B">
        <w:t>/ EPC</w:t>
      </w:r>
      <w:r w:rsidR="00235156" w:rsidRPr="00D82B8B">
        <w:t xml:space="preserve">) who </w:t>
      </w:r>
      <w:del w:id="1708" w:author="Justin Wimbush" w:date="2022-11-01T15:42:00Z">
        <w:r w:rsidR="00235156" w:rsidRPr="00D82B8B">
          <w:delText xml:space="preserve">are </w:delText>
        </w:r>
      </w:del>
      <w:ins w:id="1709" w:author="Justin Wimbush" w:date="2022-11-01T15:42:00Z">
        <w:r w:rsidR="00B34F4B">
          <w:t>is</w:t>
        </w:r>
        <w:r w:rsidR="00B34F4B" w:rsidRPr="00D82B8B">
          <w:t xml:space="preserve"> </w:t>
        </w:r>
      </w:ins>
      <w:r w:rsidR="00235156" w:rsidRPr="00D82B8B">
        <w:t>now acting as the O&amp;M contractor</w:t>
      </w:r>
      <w:ins w:id="1710" w:author="Chanda Nxumalo" w:date="2022-10-18T11:45:00Z">
        <w:r w:rsidR="00B70F32">
          <w:t xml:space="preserve"> (the “Contractor”)</w:t>
        </w:r>
      </w:ins>
      <w:r w:rsidR="00342E02" w:rsidRPr="00D82B8B">
        <w:t xml:space="preserve">. </w:t>
      </w:r>
    </w:p>
    <w:p w14:paraId="316CE74D" w14:textId="77777777" w:rsidR="008C28E3" w:rsidRPr="00D82B8B" w:rsidRDefault="008C28E3" w:rsidP="005D5866">
      <w:pPr>
        <w:tabs>
          <w:tab w:val="left" w:pos="9450"/>
        </w:tabs>
      </w:pPr>
    </w:p>
    <w:p w14:paraId="16D13924" w14:textId="77777777" w:rsidR="008C28E3" w:rsidRPr="00D82B8B" w:rsidRDefault="008C28E3" w:rsidP="008C28E3">
      <w:pPr>
        <w:pStyle w:val="Heading2"/>
      </w:pPr>
      <w:bookmarkStart w:id="1711" w:name="_Toc115600090"/>
      <w:bookmarkStart w:id="1712" w:name="_Toc118269055"/>
      <w:r w:rsidRPr="00D82B8B">
        <w:t>Dataroom</w:t>
      </w:r>
      <w:bookmarkEnd w:id="1711"/>
      <w:bookmarkEnd w:id="1712"/>
    </w:p>
    <w:p w14:paraId="7389D964" w14:textId="77777777" w:rsidR="008C28E3" w:rsidRPr="00D82B8B" w:rsidRDefault="008C28E3" w:rsidP="008C28E3">
      <w:pPr>
        <w:jc w:val="center"/>
      </w:pPr>
    </w:p>
    <w:p w14:paraId="0A65BDD4" w14:textId="77777777" w:rsidR="008C28E3" w:rsidRPr="00D82B8B" w:rsidRDefault="008C28E3" w:rsidP="008C28E3">
      <w:r w:rsidRPr="00D82B8B">
        <w:t>Harmattan was provided with reports and documentation by dataroom and various emails and information received up until 20 September 2021 was reviewed as part of this assessment.</w:t>
      </w:r>
    </w:p>
    <w:p w14:paraId="7C302216" w14:textId="77777777" w:rsidR="008C28E3" w:rsidRPr="00D82B8B" w:rsidRDefault="008C28E3" w:rsidP="008C28E3"/>
    <w:p w14:paraId="5D98AF69" w14:textId="48217D4B" w:rsidR="008C28E3" w:rsidRPr="00D82B8B" w:rsidRDefault="008C28E3" w:rsidP="008C28E3">
      <w:r w:rsidRPr="00D82B8B">
        <w:t>Link:</w:t>
      </w:r>
      <w:del w:id="1713" w:author="Mutali Nepfumbada" w:date="2022-10-13T11:01:00Z">
        <w:r w:rsidRPr="00D82B8B" w:rsidDel="002C6566">
          <w:delText xml:space="preserve"> </w:delText>
        </w:r>
      </w:del>
      <w:r w:rsidRPr="00D82B8B">
        <w:t xml:space="preserve"> </w:t>
      </w:r>
      <w:hyperlink r:id="rId23" w:history="1">
        <w:r w:rsidRPr="00D82B8B">
          <w:rPr>
            <w:rStyle w:val="Hyperlink"/>
          </w:rPr>
          <w:t>https://drive.google.com/drive/u/1/folders/1mzGbgbADKsgF5-OpjCuji_YpA79gh0k6</w:t>
        </w:r>
      </w:hyperlink>
    </w:p>
    <w:p w14:paraId="458E2E14" w14:textId="77777777" w:rsidR="008C28E3" w:rsidRPr="00D82B8B" w:rsidRDefault="008C28E3" w:rsidP="008C28E3"/>
    <w:p w14:paraId="30657FE6" w14:textId="77777777" w:rsidR="005B66C3" w:rsidRPr="00D82B8B" w:rsidRDefault="005B66C3" w:rsidP="005D5866">
      <w:pPr>
        <w:tabs>
          <w:tab w:val="left" w:pos="9450"/>
        </w:tabs>
      </w:pPr>
    </w:p>
    <w:p w14:paraId="5BAE0B04" w14:textId="77777777" w:rsidR="00342E02" w:rsidRPr="00D82B8B" w:rsidRDefault="00342E02" w:rsidP="001057C5">
      <w:pPr>
        <w:pStyle w:val="Heading2"/>
      </w:pPr>
      <w:bookmarkStart w:id="1714" w:name="_Toc118269056"/>
      <w:r w:rsidRPr="00D82B8B">
        <w:t>Scope of Work</w:t>
      </w:r>
      <w:bookmarkEnd w:id="1714"/>
    </w:p>
    <w:p w14:paraId="3EE98E2A" w14:textId="77777777" w:rsidR="00342E02" w:rsidRPr="00D82B8B" w:rsidRDefault="00342E02" w:rsidP="00342E02"/>
    <w:p w14:paraId="20FFC8D0" w14:textId="21FAF21D" w:rsidR="00342E02" w:rsidRPr="00D82B8B" w:rsidRDefault="00342E02" w:rsidP="00342E02">
      <w:r w:rsidRPr="00D82B8B">
        <w:t>The scope of work is fully described in Harmattan proposal “</w:t>
      </w:r>
      <w:r w:rsidRPr="00D82B8B">
        <w:rPr>
          <w:i/>
          <w:iCs/>
        </w:rPr>
        <w:t>HAR_P215_MOSHESH_MediclinicAssetManagement _v2”</w:t>
      </w:r>
      <w:r w:rsidRPr="00D82B8B">
        <w:t xml:space="preserve">, dated 15 </w:t>
      </w:r>
      <w:commentRangeStart w:id="1715"/>
      <w:r w:rsidRPr="00D82B8B">
        <w:t xml:space="preserve">July </w:t>
      </w:r>
      <w:r w:rsidR="00CE5D65" w:rsidRPr="00D82B8B">
        <w:t>202</w:t>
      </w:r>
      <w:r w:rsidR="00D02F42" w:rsidRPr="00D82B8B">
        <w:t>1</w:t>
      </w:r>
      <w:r w:rsidRPr="00D82B8B">
        <w:t xml:space="preserve">”. </w:t>
      </w:r>
      <w:commentRangeEnd w:id="1715"/>
      <w:r w:rsidR="00A663BB" w:rsidRPr="00D82B8B">
        <w:rPr>
          <w:rStyle w:val="CommentReference"/>
          <w:rPrChange w:id="1716" w:author="Mutali Nepfumbada" w:date="2022-10-14T09:34:00Z">
            <w:rPr>
              <w:rStyle w:val="CommentReference"/>
              <w:rFonts w:ascii="Verdana" w:hAnsi="Verdana"/>
            </w:rPr>
          </w:rPrChange>
        </w:rPr>
        <w:commentReference w:id="1715"/>
      </w:r>
    </w:p>
    <w:p w14:paraId="59126222" w14:textId="77777777" w:rsidR="00001BF8" w:rsidRPr="00D82B8B" w:rsidRDefault="00001BF8" w:rsidP="00342E02"/>
    <w:p w14:paraId="784C673F" w14:textId="1679D957" w:rsidR="00001BF8" w:rsidRPr="00D82B8B" w:rsidRDefault="00001BF8">
      <w:r w:rsidRPr="00D82B8B">
        <w:t xml:space="preserve">The purpose of this report is to consider the initial operational performance of the projects, highlight any deviations from expectations and </w:t>
      </w:r>
      <w:r w:rsidR="00760B8F" w:rsidRPr="00D82B8B">
        <w:t>make recommendations to improve performance (where possible).</w:t>
      </w:r>
      <w:r w:rsidR="00030B0A" w:rsidRPr="00D82B8B">
        <w:t xml:space="preserve"> The projects under consideration are Durbanville, Hermanus, Highveld, Midstream and Vergelegen </w:t>
      </w:r>
      <w:r w:rsidR="00D8571B" w:rsidRPr="00D82B8B">
        <w:t>(each a “Project”, together the “Portfolio”)</w:t>
      </w:r>
      <w:r w:rsidR="00BA1C16" w:rsidRPr="00D82B8B">
        <w:t>.</w:t>
      </w:r>
      <w:r w:rsidR="00D8571B" w:rsidRPr="00D82B8B">
        <w:t xml:space="preserve"> </w:t>
      </w:r>
    </w:p>
    <w:p w14:paraId="01D25660" w14:textId="77777777" w:rsidR="00342E02" w:rsidRPr="00D82B8B" w:rsidRDefault="00342E02" w:rsidP="00342E02"/>
    <w:p w14:paraId="74BC9A7E" w14:textId="77777777" w:rsidR="00342E02" w:rsidRPr="00D82B8B" w:rsidRDefault="00342E02" w:rsidP="001057C5">
      <w:pPr>
        <w:pStyle w:val="Heading2"/>
      </w:pPr>
      <w:bookmarkStart w:id="1717" w:name="_Toc118269057"/>
      <w:r w:rsidRPr="00D82B8B">
        <w:t>Site Visits</w:t>
      </w:r>
      <w:bookmarkEnd w:id="1717"/>
      <w:r w:rsidRPr="00D82B8B">
        <w:t xml:space="preserve"> </w:t>
      </w:r>
    </w:p>
    <w:p w14:paraId="027FC033" w14:textId="77777777" w:rsidR="00342E02" w:rsidRPr="00D82B8B" w:rsidRDefault="00342E02" w:rsidP="00342E02"/>
    <w:p w14:paraId="25E2D042" w14:textId="174F558F" w:rsidR="00CC08C4" w:rsidRDefault="00CC08C4" w:rsidP="00CC08C4">
      <w:pPr>
        <w:rPr>
          <w:ins w:id="1718" w:author="Mutali Nepfumbada" w:date="2022-10-27T06:28:00Z"/>
        </w:rPr>
      </w:pPr>
      <w:ins w:id="1719" w:author="Mutali Nepfumbada" w:date="2022-10-27T06:28:00Z">
        <w:r w:rsidRPr="00D82B8B">
          <w:t xml:space="preserve">Harmattan conducted operational site visits to </w:t>
        </w:r>
        <w:r>
          <w:t xml:space="preserve">the </w:t>
        </w:r>
        <w:r w:rsidRPr="00D82B8B">
          <w:t>Vergelegen, Midstream and Durbanville</w:t>
        </w:r>
        <w:r>
          <w:t>, and Hermanus projects</w:t>
        </w:r>
        <w:r w:rsidRPr="00D82B8B">
          <w:t xml:space="preserve"> </w:t>
        </w:r>
        <w:r>
          <w:t xml:space="preserve">six </w:t>
        </w:r>
        <w:r w:rsidRPr="00D82B8B">
          <w:t>months after commercial operations began. These reports form Appendi</w:t>
        </w:r>
      </w:ins>
      <w:ins w:id="1720" w:author="Justin Wimbush" w:date="2022-11-01T15:43:00Z">
        <w:r w:rsidR="00DD3868">
          <w:t>ces</w:t>
        </w:r>
      </w:ins>
      <w:ins w:id="1721" w:author="Mutali Nepfumbada" w:date="2022-10-27T06:28:00Z">
        <w:del w:id="1722" w:author="Justin Wimbush" w:date="2022-11-01T15:43:00Z">
          <w:r w:rsidRPr="00D82B8B" w:rsidDel="00DD3868">
            <w:delText>x</w:delText>
          </w:r>
        </w:del>
        <w:r w:rsidRPr="00D82B8B">
          <w:t xml:space="preserve"> </w:t>
        </w:r>
        <w:commentRangeStart w:id="1723"/>
        <w:r w:rsidRPr="00D82B8B">
          <w:t>A</w:t>
        </w:r>
        <w:r>
          <w:t>, B, C and D</w:t>
        </w:r>
        <w:r w:rsidRPr="00D82B8B">
          <w:t xml:space="preserve"> </w:t>
        </w:r>
        <w:commentRangeEnd w:id="1723"/>
        <w:r>
          <w:rPr>
            <w:rStyle w:val="CommentReference"/>
            <w:rFonts w:ascii="Verdana" w:hAnsi="Verdana"/>
          </w:rPr>
          <w:commentReference w:id="1723"/>
        </w:r>
        <w:r w:rsidRPr="00D82B8B">
          <w:t xml:space="preserve">to this document. </w:t>
        </w:r>
      </w:ins>
    </w:p>
    <w:p w14:paraId="46E252FD" w14:textId="77777777" w:rsidR="00CC08C4" w:rsidRPr="00D82B8B" w:rsidRDefault="00CC08C4" w:rsidP="00CC08C4">
      <w:pPr>
        <w:rPr>
          <w:ins w:id="1724" w:author="Mutali Nepfumbada" w:date="2022-10-27T06:28:00Z"/>
        </w:rPr>
      </w:pPr>
    </w:p>
    <w:p w14:paraId="2AD6567B" w14:textId="6897FE2A" w:rsidR="00495970" w:rsidRPr="00D82B8B" w:rsidDel="00CC08C4" w:rsidRDefault="00E017AC" w:rsidP="00342E02">
      <w:pPr>
        <w:rPr>
          <w:del w:id="1725" w:author="Mutali Nepfumbada" w:date="2022-10-27T06:28:00Z"/>
        </w:rPr>
      </w:pPr>
      <w:del w:id="1726" w:author="Mutali Nepfumbada" w:date="2022-10-27T06:28:00Z">
        <w:r w:rsidRPr="00D82B8B" w:rsidDel="00CC08C4">
          <w:delText xml:space="preserve">Harmattan has conducted </w:delText>
        </w:r>
        <w:r w:rsidR="00500A05" w:rsidRPr="00D82B8B" w:rsidDel="00CC08C4">
          <w:delText xml:space="preserve">operational </w:delText>
        </w:r>
        <w:r w:rsidR="00A663BB" w:rsidRPr="00D82B8B" w:rsidDel="00CC08C4">
          <w:delText>site visits to</w:delText>
        </w:r>
        <w:r w:rsidRPr="00D82B8B" w:rsidDel="00CC08C4">
          <w:delText xml:space="preserve"> Vergelegen, Midstream and Durbanville </w:delText>
        </w:r>
        <w:r w:rsidR="00760B8F" w:rsidRPr="00D82B8B" w:rsidDel="00CC08C4">
          <w:delText>6-months after commercial operations began</w:delText>
        </w:r>
        <w:r w:rsidR="00192812" w:rsidRPr="00D82B8B" w:rsidDel="00CC08C4">
          <w:delText>. These</w:delText>
        </w:r>
        <w:r w:rsidR="00500A05" w:rsidRPr="00D82B8B" w:rsidDel="00CC08C4">
          <w:delText xml:space="preserve"> reports </w:delText>
        </w:r>
        <w:r w:rsidR="00EE6BF5" w:rsidRPr="00D82B8B" w:rsidDel="00CC08C4">
          <w:delText xml:space="preserve">form </w:delText>
        </w:r>
        <w:r w:rsidR="00500A05" w:rsidRPr="00D82B8B" w:rsidDel="00CC08C4">
          <w:delText>Appendi</w:delText>
        </w:r>
        <w:r w:rsidR="00EE6BF5" w:rsidRPr="00D82B8B" w:rsidDel="00CC08C4">
          <w:delText xml:space="preserve">x </w:delText>
        </w:r>
        <w:commentRangeStart w:id="1727"/>
        <w:r w:rsidR="00EE6BF5" w:rsidRPr="00D82B8B" w:rsidDel="00CC08C4">
          <w:delText>A</w:delText>
        </w:r>
      </w:del>
      <w:ins w:id="1728" w:author="Chanda Nxumalo" w:date="2022-10-18T11:44:00Z">
        <w:del w:id="1729" w:author="Mutali Nepfumbada" w:date="2022-10-27T06:28:00Z">
          <w:r w:rsidR="00B70F32" w:rsidDel="00CC08C4">
            <w:delText>, B and C</w:delText>
          </w:r>
        </w:del>
      </w:ins>
      <w:del w:id="1730" w:author="Mutali Nepfumbada" w:date="2022-10-27T06:28:00Z">
        <w:r w:rsidR="00500A05" w:rsidRPr="00D82B8B" w:rsidDel="00CC08C4">
          <w:delText xml:space="preserve"> </w:delText>
        </w:r>
        <w:commentRangeEnd w:id="1727"/>
        <w:r w:rsidR="00B70F32" w:rsidDel="00CC08C4">
          <w:rPr>
            <w:rStyle w:val="CommentReference"/>
            <w:rFonts w:ascii="Verdana" w:hAnsi="Verdana"/>
          </w:rPr>
          <w:commentReference w:id="1727"/>
        </w:r>
        <w:r w:rsidR="00500A05" w:rsidRPr="00D82B8B" w:rsidDel="00CC08C4">
          <w:delText xml:space="preserve">to this document. </w:delText>
        </w:r>
      </w:del>
    </w:p>
    <w:p w14:paraId="43123909" w14:textId="29FE8FE3" w:rsidR="00495970" w:rsidRPr="00D82B8B" w:rsidDel="00CC08C4" w:rsidRDefault="00495970" w:rsidP="00342E02">
      <w:pPr>
        <w:rPr>
          <w:del w:id="1731" w:author="Mutali Nepfumbada" w:date="2022-10-27T06:28:00Z"/>
        </w:rPr>
      </w:pPr>
    </w:p>
    <w:p w14:paraId="12C158B4" w14:textId="1870A9C5" w:rsidR="00E36849" w:rsidRPr="00D82B8B" w:rsidRDefault="00E017AC" w:rsidP="00342E02">
      <w:pPr>
        <w:rPr>
          <w:ins w:id="1732" w:author="Mutali Nepfumbada" w:date="2022-10-13T11:01:00Z"/>
        </w:rPr>
      </w:pPr>
      <w:del w:id="1733" w:author="Chanda Nxumalo" w:date="2022-10-18T11:45:00Z">
        <w:r w:rsidRPr="00D82B8B">
          <w:delText xml:space="preserve">The next </w:delText>
        </w:r>
      </w:del>
      <w:ins w:id="1734" w:author="Chanda Nxumalo" w:date="2022-10-18T11:45:00Z">
        <w:r w:rsidR="00B70F32">
          <w:t>S</w:t>
        </w:r>
      </w:ins>
      <w:del w:id="1735" w:author="Chanda Nxumalo" w:date="2022-10-18T11:45:00Z">
        <w:r w:rsidRPr="00D82B8B" w:rsidDel="00B70F32">
          <w:delText>s</w:delText>
        </w:r>
      </w:del>
      <w:r w:rsidRPr="00D82B8B">
        <w:t>ite visit</w:t>
      </w:r>
      <w:ins w:id="1736" w:author="Chanda Nxumalo" w:date="2022-10-18T11:45:00Z">
        <w:r w:rsidR="00B70F32">
          <w:t>s</w:t>
        </w:r>
      </w:ins>
      <w:r w:rsidRPr="00D82B8B">
        <w:t xml:space="preserve"> will be conducted </w:t>
      </w:r>
      <w:r w:rsidR="00500A05" w:rsidRPr="00D82B8B">
        <w:t>to</w:t>
      </w:r>
      <w:r w:rsidRPr="00D82B8B">
        <w:t xml:space="preserve"> </w:t>
      </w:r>
      <w:del w:id="1737" w:author="Justin Wimbush" w:date="2022-11-01T15:45:00Z">
        <w:r w:rsidRPr="00D82B8B">
          <w:delText xml:space="preserve">Hermanus and </w:delText>
        </w:r>
      </w:del>
      <w:r w:rsidRPr="00D82B8B">
        <w:t>the Highveld</w:t>
      </w:r>
      <w:r w:rsidR="00500A05" w:rsidRPr="00D82B8B">
        <w:t xml:space="preserve"> </w:t>
      </w:r>
      <w:ins w:id="1738" w:author="Justin Wimbush" w:date="2022-11-01T15:45:00Z">
        <w:r w:rsidR="00AF52BC">
          <w:t>site</w:t>
        </w:r>
      </w:ins>
      <w:ins w:id="1739" w:author="Justin Wimbush" w:date="2022-11-01T15:46:00Z">
        <w:r w:rsidR="00AF52BC">
          <w:t xml:space="preserve"> </w:t>
        </w:r>
      </w:ins>
      <w:r w:rsidR="00500A05" w:rsidRPr="00D82B8B">
        <w:t>upon confirmation of dates with the contractor</w:t>
      </w:r>
      <w:r w:rsidRPr="00D82B8B">
        <w:t>.</w:t>
      </w:r>
    </w:p>
    <w:p w14:paraId="6C5A2643" w14:textId="77777777" w:rsidR="002C6566" w:rsidRPr="00D82B8B" w:rsidRDefault="002C6566" w:rsidP="00342E02"/>
    <w:p w14:paraId="7E6537F1" w14:textId="77777777" w:rsidR="00355BB6" w:rsidRPr="00D82B8B" w:rsidRDefault="00355BB6" w:rsidP="005D5866">
      <w:pPr>
        <w:pStyle w:val="Heading2"/>
      </w:pPr>
      <w:bookmarkStart w:id="1740" w:name="_Toc105979126"/>
      <w:bookmarkStart w:id="1741" w:name="_Toc106192553"/>
      <w:bookmarkStart w:id="1742" w:name="_Toc106399537"/>
      <w:bookmarkStart w:id="1743" w:name="_Toc111193750"/>
      <w:bookmarkStart w:id="1744" w:name="_Toc112225835"/>
      <w:bookmarkStart w:id="1745" w:name="_Toc118269058"/>
      <w:r w:rsidRPr="00D82B8B">
        <w:t>Report Layout and Risk Assessment Scale</w:t>
      </w:r>
      <w:bookmarkEnd w:id="1740"/>
      <w:bookmarkEnd w:id="1741"/>
      <w:bookmarkEnd w:id="1742"/>
      <w:bookmarkEnd w:id="1743"/>
      <w:bookmarkEnd w:id="1744"/>
      <w:bookmarkEnd w:id="1745"/>
      <w:r w:rsidRPr="00D82B8B">
        <w:t xml:space="preserve"> </w:t>
      </w:r>
    </w:p>
    <w:p w14:paraId="0C201490" w14:textId="77777777" w:rsidR="00355BB6" w:rsidRPr="00D82B8B" w:rsidRDefault="00355BB6" w:rsidP="00355BB6"/>
    <w:p w14:paraId="5DB99146" w14:textId="07344E80" w:rsidR="00CC08C4" w:rsidRPr="00D82B8B" w:rsidRDefault="00CC08C4" w:rsidP="00CC08C4">
      <w:pPr>
        <w:rPr>
          <w:ins w:id="1746" w:author="Mutali Nepfumbada" w:date="2022-10-27T06:28:00Z"/>
        </w:rPr>
      </w:pPr>
      <w:ins w:id="1747" w:author="Mutali Nepfumbada" w:date="2022-10-27T06:28:00Z">
        <w:r w:rsidRPr="00D82B8B">
          <w:t xml:space="preserve">Key findings and recommendations to the Client are highlighted in a summary table </w:t>
        </w:r>
        <w:r>
          <w:t>in</w:t>
        </w:r>
        <w:r w:rsidRPr="00D82B8B">
          <w:t xml:space="preserve"> </w:t>
        </w:r>
        <w:r>
          <w:t>S</w:t>
        </w:r>
        <w:r w:rsidRPr="00D82B8B">
          <w:t xml:space="preserve">ection 2 of the report. The table is colour coded and includes a narrative summary of the overall findings. A detailed summary of the documents reviewed is included in </w:t>
        </w:r>
        <w:r>
          <w:t>S</w:t>
        </w:r>
        <w:r w:rsidRPr="00D82B8B">
          <w:t xml:space="preserve">ection 9 of the report. Where possible, Harmattan will confirm whether review items are consistent with market norms / standards and across all Project documentation. Where Harmattan identifies an omission, error, inconsistency, or deviation from our expectations, an issue will be flagged, </w:t>
        </w:r>
        <w:r w:rsidRPr="00D82B8B" w:rsidDel="005F58D8">
          <w:t>analysed</w:t>
        </w:r>
        <w:r w:rsidRPr="00D82B8B">
          <w:t xml:space="preserve">, and assigned a risk rating as outlined in </w:t>
        </w:r>
        <w:r>
          <w:fldChar w:fldCharType="begin"/>
        </w:r>
        <w:r>
          <w:instrText xml:space="preserve"> REF _Ref103952336 \h </w:instrText>
        </w:r>
      </w:ins>
      <w:ins w:id="1748" w:author="Mutali Nepfumbada" w:date="2022-10-27T06:28:00Z">
        <w:r>
          <w:fldChar w:fldCharType="separate"/>
        </w:r>
      </w:ins>
      <w:ins w:id="1749" w:author="Mutali Nepfumbada" w:date="2022-11-02T08:07:00Z">
        <w:r w:rsidR="00A934D1" w:rsidRPr="00D82B8B">
          <w:t xml:space="preserve">Table </w:t>
        </w:r>
        <w:r w:rsidR="00A934D1">
          <w:rPr>
            <w:i/>
            <w:iCs/>
            <w:noProof/>
          </w:rPr>
          <w:t>1</w:t>
        </w:r>
        <w:r w:rsidR="00A934D1" w:rsidRPr="00D82B8B">
          <w:noBreakHyphen/>
        </w:r>
        <w:r w:rsidR="00A934D1">
          <w:rPr>
            <w:i/>
            <w:iCs/>
            <w:noProof/>
          </w:rPr>
          <w:t>1</w:t>
        </w:r>
      </w:ins>
      <w:del w:id="1750" w:author="Mutali Nepfumbada" w:date="2022-11-02T08:06:00Z">
        <w:r w:rsidR="009E3355" w:rsidRPr="00D82B8B" w:rsidDel="00A934D1">
          <w:delText xml:space="preserve">Table </w:delText>
        </w:r>
        <w:r w:rsidR="009E3355" w:rsidDel="00A934D1">
          <w:rPr>
            <w:i/>
            <w:iCs/>
            <w:noProof/>
          </w:rPr>
          <w:delText>1</w:delText>
        </w:r>
        <w:r w:rsidR="009E3355" w:rsidRPr="00D82B8B" w:rsidDel="00A934D1">
          <w:noBreakHyphen/>
        </w:r>
        <w:r w:rsidR="009E3355" w:rsidDel="00A934D1">
          <w:rPr>
            <w:i/>
            <w:iCs/>
            <w:noProof/>
          </w:rPr>
          <w:delText>1</w:delText>
        </w:r>
      </w:del>
      <w:ins w:id="1751" w:author="Mutali Nepfumbada" w:date="2022-10-27T06:28:00Z">
        <w:r>
          <w:fldChar w:fldCharType="end"/>
        </w:r>
        <w:del w:id="1752" w:author="Adam Terry" w:date="2022-11-02T13:33:00Z">
          <w:r w:rsidRPr="00D82B8B">
            <w:fldChar w:fldCharType="begin"/>
          </w:r>
          <w:r w:rsidRPr="00D82B8B">
            <w:delInstrText xml:space="preserve"> REF _Ref103952336 \h </w:delInstrText>
          </w:r>
          <w:r>
            <w:delInstrText xml:space="preserve"> \* MERGEFORMAT </w:delInstrText>
          </w:r>
        </w:del>
      </w:ins>
      <w:del w:id="1753" w:author="Adam Terry" w:date="2022-11-02T13:33:00Z"/>
      <w:ins w:id="1754" w:author="Mutali Nepfumbada" w:date="2022-10-27T06:28:00Z">
        <w:del w:id="1755" w:author="Adam Terry" w:date="2022-11-02T13:33:00Z">
          <w:r w:rsidRPr="00D82B8B">
            <w:fldChar w:fldCharType="separate"/>
          </w:r>
        </w:del>
      </w:ins>
      <w:ins w:id="1756" w:author="Mutali Nepfumbada" w:date="2022-11-02T08:07:00Z">
        <w:del w:id="1757" w:author="Adam Terry" w:date="2022-11-02T13:33:00Z">
          <w:r w:rsidR="00A934D1" w:rsidRPr="00D82B8B">
            <w:delText xml:space="preserve">Table </w:delText>
          </w:r>
          <w:r w:rsidR="00A934D1">
            <w:rPr>
              <w:i/>
              <w:iCs/>
              <w:noProof/>
            </w:rPr>
            <w:delText>1</w:delText>
          </w:r>
          <w:r w:rsidR="00A934D1" w:rsidRPr="00A934D1">
            <w:rPr>
              <w:i/>
              <w:iCs/>
              <w:noProof/>
              <w:rPrChange w:id="1758" w:author="Mutali Nepfumbada" w:date="2022-11-02T08:07:00Z">
                <w:rPr/>
              </w:rPrChange>
            </w:rPr>
            <w:noBreakHyphen/>
          </w:r>
          <w:r w:rsidR="00A934D1">
            <w:rPr>
              <w:i/>
              <w:iCs/>
              <w:noProof/>
            </w:rPr>
            <w:delText>1</w:delText>
          </w:r>
        </w:del>
      </w:ins>
      <w:del w:id="1759" w:author="Adam Terry" w:date="2022-11-02T13:33:00Z">
        <w:r w:rsidR="009E3355" w:rsidRPr="00D82B8B" w:rsidDel="00A934D1">
          <w:delText xml:space="preserve">Table </w:delText>
        </w:r>
        <w:r w:rsidR="009E3355" w:rsidDel="00A934D1">
          <w:rPr>
            <w:i/>
            <w:iCs/>
            <w:noProof/>
          </w:rPr>
          <w:delText>1</w:delText>
        </w:r>
        <w:r w:rsidR="009E3355" w:rsidRPr="009E3355" w:rsidDel="00A934D1">
          <w:rPr>
            <w:i/>
            <w:iCs/>
            <w:noProof/>
          </w:rPr>
          <w:noBreakHyphen/>
        </w:r>
        <w:r w:rsidR="009E3355" w:rsidDel="00A934D1">
          <w:rPr>
            <w:i/>
            <w:iCs/>
            <w:noProof/>
          </w:rPr>
          <w:delText>1</w:delText>
        </w:r>
      </w:del>
      <w:ins w:id="1760" w:author="Mutali Nepfumbada" w:date="2022-10-27T06:28:00Z">
        <w:del w:id="1761" w:author="Adam Terry" w:date="2022-11-02T13:33:00Z">
          <w:r w:rsidRPr="00D82B8B">
            <w:fldChar w:fldCharType="end"/>
          </w:r>
          <w:r w:rsidRPr="00D82B8B">
            <w:delText>.</w:delText>
          </w:r>
        </w:del>
      </w:ins>
      <w:ins w:id="1762" w:author="Adam Terry" w:date="2022-11-02T13:34:00Z">
        <w:r w:rsidR="00E82BA6">
          <w:t>.</w:t>
        </w:r>
      </w:ins>
    </w:p>
    <w:p w14:paraId="45C17D1A" w14:textId="2472A891" w:rsidR="00355BB6" w:rsidRPr="00D82B8B" w:rsidDel="00CC08C4" w:rsidRDefault="00355BB6" w:rsidP="00355BB6">
      <w:pPr>
        <w:rPr>
          <w:del w:id="1763" w:author="Mutali Nepfumbada" w:date="2022-10-27T06:28:00Z"/>
        </w:rPr>
      </w:pPr>
      <w:del w:id="1764" w:author="Mutali Nepfumbada" w:date="2022-10-27T06:28:00Z">
        <w:r w:rsidRPr="00D82B8B" w:rsidDel="00CC08C4">
          <w:delText xml:space="preserve">Key findings and recommendations to the Client are highlighted in a summary table at </w:delText>
        </w:r>
        <w:r w:rsidR="00CD1DF6" w:rsidRPr="00D82B8B" w:rsidDel="00CC08C4">
          <w:delText xml:space="preserve">section 2 of the </w:delText>
        </w:r>
      </w:del>
      <w:del w:id="1765" w:author="Mutali Nepfumbada" w:date="2022-10-07T19:58:00Z">
        <w:r w:rsidR="00CD1DF6" w:rsidRPr="00D82B8B" w:rsidDel="00703CD7">
          <w:delText xml:space="preserve">report </w:delText>
        </w:r>
        <w:r w:rsidRPr="00D82B8B" w:rsidDel="00703CD7">
          <w:delText xml:space="preserve"> The</w:delText>
        </w:r>
      </w:del>
      <w:del w:id="1766" w:author="Mutali Nepfumbada" w:date="2022-10-27T06:28:00Z">
        <w:r w:rsidRPr="00D82B8B" w:rsidDel="00CC08C4">
          <w:delText xml:space="preserve"> table is colour coded and includes a narrative summary of the overall findings. A detailed summary of the documents reviewed is </w:delText>
        </w:r>
        <w:r w:rsidR="006E0CC2" w:rsidRPr="00D82B8B" w:rsidDel="00CC08C4">
          <w:delText xml:space="preserve">included in </w:delText>
        </w:r>
        <w:r w:rsidRPr="00D82B8B" w:rsidDel="00CC08C4">
          <w:delText xml:space="preserve">section </w:delText>
        </w:r>
        <w:r w:rsidR="003A6589" w:rsidRPr="00D82B8B" w:rsidDel="00CC08C4">
          <w:delText xml:space="preserve">9 of the </w:delText>
        </w:r>
        <w:r w:rsidRPr="00D82B8B" w:rsidDel="00CC08C4">
          <w:delText>report. Where possible, Harmattan will confirm whether review items are consistent with market norms / standards and across all Project documentation. Where Harmattan identifies an omission, error, inconsistency, or deviation from our expectations, an issue will be flagged, analysed</w:delText>
        </w:r>
        <w:r w:rsidR="005F58D8" w:rsidRPr="00D82B8B" w:rsidDel="00CC08C4">
          <w:delText>,</w:delText>
        </w:r>
        <w:r w:rsidRPr="00D82B8B" w:rsidDel="00CC08C4">
          <w:delText xml:space="preserve"> and assigned a risk rating as outlined in </w:delText>
        </w:r>
        <w:r w:rsidRPr="00D82B8B" w:rsidDel="00CC08C4">
          <w:fldChar w:fldCharType="begin"/>
        </w:r>
        <w:r w:rsidRPr="00D82B8B" w:rsidDel="00CC08C4">
          <w:delInstrText xml:space="preserve"> REF _Ref103952336 \h </w:delInstrText>
        </w:r>
        <w:r w:rsidR="00D82B8B" w:rsidDel="00CC08C4">
          <w:delInstrText xml:space="preserve"> \* MERGEFORMAT </w:delInstrText>
        </w:r>
        <w:r w:rsidRPr="00D82B8B" w:rsidDel="00CC08C4">
          <w:fldChar w:fldCharType="separate"/>
        </w:r>
      </w:del>
      <w:del w:id="1767" w:author="Mutali Nepfumbada" w:date="2022-10-14T06:13:00Z">
        <w:r w:rsidR="009259F6" w:rsidRPr="00D82B8B" w:rsidDel="00E109C1">
          <w:delText xml:space="preserve">Table </w:delText>
        </w:r>
        <w:r w:rsidR="009259F6" w:rsidRPr="00D82B8B" w:rsidDel="00E109C1">
          <w:rPr>
            <w:noProof/>
          </w:rPr>
          <w:delText>1</w:delText>
        </w:r>
        <w:r w:rsidR="009259F6" w:rsidRPr="00D82B8B" w:rsidDel="00E109C1">
          <w:noBreakHyphen/>
        </w:r>
        <w:r w:rsidR="009259F6" w:rsidRPr="00D82B8B" w:rsidDel="00E109C1">
          <w:rPr>
            <w:noProof/>
          </w:rPr>
          <w:delText>2</w:delText>
        </w:r>
      </w:del>
      <w:del w:id="1768" w:author="Mutali Nepfumbada" w:date="2022-10-27T06:28:00Z">
        <w:r w:rsidRPr="00D82B8B" w:rsidDel="00CC08C4">
          <w:fldChar w:fldCharType="end"/>
        </w:r>
        <w:r w:rsidRPr="00D82B8B" w:rsidDel="00CC08C4">
          <w:delText>.</w:delText>
        </w:r>
      </w:del>
    </w:p>
    <w:p w14:paraId="2AE92F67" w14:textId="77777777" w:rsidR="00355BB6" w:rsidRPr="00D82B8B" w:rsidRDefault="00355BB6" w:rsidP="00355BB6"/>
    <w:p w14:paraId="4ECC5DE8" w14:textId="2184B933" w:rsidR="00355BB6" w:rsidRPr="00D82B8B" w:rsidRDefault="00355BB6" w:rsidP="00355BB6">
      <w:pPr>
        <w:rPr>
          <w:ins w:id="1769" w:author="Justin Wimbush" w:date="2022-11-01T15:46:00Z"/>
        </w:rPr>
      </w:pPr>
      <w:r w:rsidRPr="00D82B8B">
        <w:t xml:space="preserve">For all items, where an issue is identified, a risk category and colour code are allocated. Categorisation is achieved by making a qualitative assessment of the probability of the occurrence of the issue </w:t>
      </w:r>
      <w:r w:rsidRPr="00D82B8B" w:rsidDel="008106A7">
        <w:t xml:space="preserve">and </w:t>
      </w:r>
      <w:r w:rsidRPr="00D82B8B">
        <w:t xml:space="preserve">the severity of the impact of the issue and allocating a tag Critical </w:t>
      </w:r>
      <w:del w:id="1770" w:author="Adam Terry" w:date="2022-11-02T13:34:00Z">
        <w:r w:rsidRPr="00D82B8B">
          <w:delText>(C)</w:delText>
        </w:r>
      </w:del>
      <w:ins w:id="1771" w:author="Adam Terry" w:date="2022-11-02T13:34:00Z">
        <w:r w:rsidR="008842CC">
          <w:t>©</w:t>
        </w:r>
      </w:ins>
      <w:r w:rsidRPr="00D82B8B">
        <w:t xml:space="preserve">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w:t>
      </w:r>
      <w:del w:id="1772" w:author="Mutali Nepfumbada" w:date="2022-10-14T10:39:00Z">
        <w:r w:rsidRPr="00D82B8B" w:rsidDel="001B29D8">
          <w:delText xml:space="preserve">as </w:delText>
        </w:r>
        <w:r w:rsidR="00F13F5C" w:rsidRPr="00D82B8B" w:rsidDel="001B29D8">
          <w:delText>,</w:delText>
        </w:r>
        <w:r w:rsidRPr="00D82B8B" w:rsidDel="001B29D8">
          <w:delText>Not</w:delText>
        </w:r>
      </w:del>
      <w:ins w:id="1773" w:author="Mutali Nepfumbada" w:date="2022-10-14T10:39:00Z">
        <w:r w:rsidR="001B29D8" w:rsidRPr="00D82B8B">
          <w:t>as, Not</w:t>
        </w:r>
      </w:ins>
      <w:r w:rsidRPr="00D82B8B">
        <w:t xml:space="preserve"> Applicable</w:t>
      </w:r>
      <w:r w:rsidR="00F13F5C" w:rsidRPr="00D82B8B">
        <w:t>,</w:t>
      </w:r>
      <w:r w:rsidRPr="00D82B8B">
        <w:t xml:space="preserve"> (N/A). Harmattan highlights that a simple, non-numerical, approach has been adopted to maintain the simplicity and functionality of the method and to avoid unproductive debates around the calibration of the categorisation components.</w:t>
      </w:r>
    </w:p>
    <w:p w14:paraId="2ED60E17" w14:textId="77777777" w:rsidR="006C6DD0" w:rsidRDefault="006C6DD0">
      <w:pPr>
        <w:jc w:val="left"/>
        <w:rPr>
          <w:ins w:id="1774" w:author="Justin Wimbush" w:date="2022-11-01T15:46:00Z"/>
        </w:rPr>
      </w:pPr>
      <w:ins w:id="1775" w:author="Justin Wimbush" w:date="2022-11-01T15:46:00Z">
        <w:r>
          <w:br w:type="page"/>
        </w:r>
      </w:ins>
    </w:p>
    <w:p w14:paraId="02AE62F0" w14:textId="128907C1" w:rsidR="00355BB6" w:rsidRPr="00D82B8B" w:rsidDel="006C6DD0" w:rsidRDefault="00355BB6" w:rsidP="00355BB6">
      <w:pPr>
        <w:rPr>
          <w:del w:id="1776" w:author="Justin Wimbush" w:date="2022-11-01T15:46:00Z"/>
        </w:rPr>
      </w:pPr>
    </w:p>
    <w:p w14:paraId="113B5ECE" w14:textId="77777777" w:rsidR="00355BB6" w:rsidRPr="00D82B8B" w:rsidRDefault="00355BB6" w:rsidP="5D8E68FC">
      <w:pPr>
        <w:jc w:val="left"/>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77" w:author="Adam Terry" w:date="2022-10-07T17:39:00Z">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1778">
          <w:tblGrid>
            <w:gridCol w:w="1413"/>
            <w:gridCol w:w="1706"/>
            <w:gridCol w:w="3113"/>
          </w:tblGrid>
        </w:tblGridChange>
      </w:tblGrid>
      <w:tr w:rsidR="00D22D71" w:rsidRPr="00D82B8B" w14:paraId="13F39620" w14:textId="77777777" w:rsidTr="00823158">
        <w:trPr>
          <w:trHeight w:val="228"/>
          <w:jc w:val="center"/>
          <w:trPrChange w:id="1779" w:author="Adam Terry" w:date="2022-10-07T17:39:00Z">
            <w:trPr>
              <w:trHeight w:val="228"/>
              <w:jc w:val="center"/>
            </w:trPr>
          </w:trPrChange>
        </w:trPr>
        <w:tc>
          <w:tcPr>
            <w:tcW w:w="1413" w:type="dxa"/>
            <w:shd w:val="clear" w:color="auto" w:fill="5F0505"/>
            <w:noWrap/>
            <w:vAlign w:val="center"/>
            <w:tcPrChange w:id="1780" w:author="Adam Terry" w:date="2022-10-07T17:39:00Z">
              <w:tcPr>
                <w:tcW w:w="1413" w:type="dxa"/>
                <w:shd w:val="clear" w:color="auto" w:fill="5F0505"/>
                <w:noWrap/>
                <w:vAlign w:val="center"/>
              </w:tcPr>
            </w:tcPrChange>
          </w:tcPr>
          <w:p w14:paraId="2DB0D04A" w14:textId="77777777" w:rsidR="00355BB6" w:rsidRPr="00D82B8B" w:rsidRDefault="00355BB6" w:rsidP="56855F89">
            <w:pPr>
              <w:jc w:val="left"/>
              <w:rPr>
                <w:b/>
              </w:rPr>
            </w:pPr>
            <w:r w:rsidRPr="00D82B8B">
              <w:rPr>
                <w:b/>
              </w:rPr>
              <w:t>Key</w:t>
            </w:r>
          </w:p>
        </w:tc>
        <w:tc>
          <w:tcPr>
            <w:tcW w:w="1706" w:type="dxa"/>
            <w:shd w:val="clear" w:color="auto" w:fill="5F0505"/>
            <w:vAlign w:val="center"/>
            <w:tcPrChange w:id="1781" w:author="Adam Terry" w:date="2022-10-07T17:39:00Z">
              <w:tcPr>
                <w:tcW w:w="1706" w:type="dxa"/>
                <w:shd w:val="clear" w:color="auto" w:fill="5F0505"/>
                <w:vAlign w:val="center"/>
              </w:tcPr>
            </w:tcPrChange>
          </w:tcPr>
          <w:p w14:paraId="73337D59" w14:textId="77777777" w:rsidR="00355BB6" w:rsidRPr="00D82B8B" w:rsidRDefault="00355BB6" w:rsidP="56855F89">
            <w:pPr>
              <w:jc w:val="left"/>
              <w:rPr>
                <w:b/>
              </w:rPr>
            </w:pPr>
            <w:r w:rsidRPr="00D82B8B">
              <w:rPr>
                <w:b/>
              </w:rPr>
              <w:t>Definition</w:t>
            </w:r>
          </w:p>
        </w:tc>
        <w:tc>
          <w:tcPr>
            <w:tcW w:w="3113" w:type="dxa"/>
            <w:shd w:val="clear" w:color="auto" w:fill="5F0505"/>
            <w:noWrap/>
            <w:vAlign w:val="center"/>
            <w:tcPrChange w:id="1782" w:author="Adam Terry" w:date="2022-10-07T17:39:00Z">
              <w:tcPr>
                <w:tcW w:w="3113" w:type="dxa"/>
                <w:shd w:val="clear" w:color="auto" w:fill="5F0505"/>
                <w:noWrap/>
                <w:vAlign w:val="center"/>
              </w:tcPr>
            </w:tcPrChange>
          </w:tcPr>
          <w:p w14:paraId="195CB0B4" w14:textId="77777777" w:rsidR="00355BB6" w:rsidRPr="00D82B8B" w:rsidRDefault="00355BB6" w:rsidP="56855F89">
            <w:pPr>
              <w:jc w:val="left"/>
            </w:pPr>
            <w:r w:rsidRPr="00D82B8B">
              <w:rPr>
                <w:b/>
              </w:rPr>
              <w:t>Description</w:t>
            </w:r>
          </w:p>
        </w:tc>
      </w:tr>
      <w:tr w:rsidR="00D22D71" w:rsidRPr="00D82B8B" w14:paraId="748911CE" w14:textId="77777777" w:rsidTr="00823158">
        <w:trPr>
          <w:trHeight w:val="435"/>
          <w:jc w:val="center"/>
          <w:trPrChange w:id="1783" w:author="Adam Terry" w:date="2022-10-07T17:39:00Z">
            <w:trPr>
              <w:trHeight w:val="435"/>
              <w:jc w:val="center"/>
            </w:trPr>
          </w:trPrChange>
        </w:trPr>
        <w:tc>
          <w:tcPr>
            <w:tcW w:w="1413" w:type="dxa"/>
            <w:shd w:val="clear" w:color="auto" w:fill="000000" w:themeFill="text1"/>
            <w:noWrap/>
            <w:vAlign w:val="center"/>
            <w:hideMark/>
            <w:tcPrChange w:id="1784" w:author="Adam Terry" w:date="2022-10-07T17:39:00Z">
              <w:tcPr>
                <w:tcW w:w="1413" w:type="dxa"/>
                <w:shd w:val="clear" w:color="auto" w:fill="000000" w:themeFill="text1"/>
                <w:noWrap/>
                <w:vAlign w:val="center"/>
                <w:hideMark/>
              </w:tcPr>
            </w:tcPrChange>
          </w:tcPr>
          <w:p w14:paraId="02D30DF7" w14:textId="77777777" w:rsidR="00355BB6" w:rsidRPr="00D82B8B" w:rsidRDefault="00355BB6">
            <w:pPr>
              <w:rPr>
                <w:b/>
              </w:rPr>
              <w:pPrChange w:id="1785" w:author="Amanda Terry" w:date="2022-10-07T17:32:00Z">
                <w:pPr>
                  <w:jc w:val="center"/>
                </w:pPr>
              </w:pPrChange>
            </w:pPr>
            <w:r w:rsidRPr="00D82B8B">
              <w:rPr>
                <w:b/>
              </w:rPr>
              <w:t>C</w:t>
            </w:r>
          </w:p>
        </w:tc>
        <w:tc>
          <w:tcPr>
            <w:tcW w:w="1706" w:type="dxa"/>
            <w:shd w:val="clear" w:color="auto" w:fill="FFFFFF" w:themeFill="background1"/>
            <w:vAlign w:val="center"/>
            <w:tcPrChange w:id="1786" w:author="Adam Terry" w:date="2022-10-07T17:39:00Z">
              <w:tcPr>
                <w:tcW w:w="1706" w:type="dxa"/>
                <w:shd w:val="clear" w:color="auto" w:fill="FFFFFF" w:themeFill="background1"/>
                <w:vAlign w:val="center"/>
              </w:tcPr>
            </w:tcPrChange>
          </w:tcPr>
          <w:p w14:paraId="75CB6304" w14:textId="77777777" w:rsidR="00355BB6" w:rsidRPr="00D82B8B" w:rsidRDefault="00355BB6">
            <w:pPr>
              <w:rPr>
                <w:b/>
              </w:rPr>
              <w:pPrChange w:id="1787" w:author="Amanda Terry" w:date="2022-10-07T17:32:00Z">
                <w:pPr>
                  <w:jc w:val="center"/>
                </w:pPr>
              </w:pPrChange>
            </w:pPr>
            <w:r w:rsidRPr="00D82B8B">
              <w:rPr>
                <w:b/>
              </w:rPr>
              <w:t>Critical</w:t>
            </w:r>
          </w:p>
        </w:tc>
        <w:tc>
          <w:tcPr>
            <w:tcW w:w="3113" w:type="dxa"/>
            <w:shd w:val="clear" w:color="auto" w:fill="FFFFFF" w:themeFill="background1"/>
            <w:noWrap/>
            <w:vAlign w:val="center"/>
            <w:hideMark/>
            <w:tcPrChange w:id="1788" w:author="Adam Terry" w:date="2022-10-07T17:39:00Z">
              <w:tcPr>
                <w:tcW w:w="3113" w:type="dxa"/>
                <w:shd w:val="clear" w:color="auto" w:fill="FFFFFF" w:themeFill="background1"/>
                <w:noWrap/>
                <w:vAlign w:val="center"/>
                <w:hideMark/>
              </w:tcPr>
            </w:tcPrChange>
          </w:tcPr>
          <w:p w14:paraId="16A289B1" w14:textId="77777777" w:rsidR="00355BB6" w:rsidRPr="00D82B8B" w:rsidRDefault="00355BB6">
            <w:pPr>
              <w:pPrChange w:id="1789" w:author="Amanda Terry" w:date="2022-10-07T17:32:00Z">
                <w:pPr>
                  <w:jc w:val="left"/>
                </w:pPr>
              </w:pPrChange>
            </w:pPr>
            <w:r w:rsidRPr="00D82B8B">
              <w:t>Risk of critical negative influence on project/investment outcome</w:t>
            </w:r>
          </w:p>
        </w:tc>
      </w:tr>
      <w:tr w:rsidR="00D22D71" w:rsidRPr="00D82B8B" w14:paraId="5AA40FE3" w14:textId="77777777" w:rsidTr="00823158">
        <w:trPr>
          <w:trHeight w:val="420"/>
          <w:jc w:val="center"/>
          <w:trPrChange w:id="1790" w:author="Adam Terry" w:date="2022-10-07T17:39:00Z">
            <w:trPr>
              <w:trHeight w:val="420"/>
              <w:jc w:val="center"/>
            </w:trPr>
          </w:trPrChange>
        </w:trPr>
        <w:tc>
          <w:tcPr>
            <w:tcW w:w="1413" w:type="dxa"/>
            <w:shd w:val="clear" w:color="auto" w:fill="C00000"/>
            <w:noWrap/>
            <w:vAlign w:val="center"/>
            <w:hideMark/>
            <w:tcPrChange w:id="1791" w:author="Adam Terry" w:date="2022-10-07T17:39:00Z">
              <w:tcPr>
                <w:tcW w:w="1413" w:type="dxa"/>
                <w:shd w:val="clear" w:color="auto" w:fill="C00000"/>
                <w:noWrap/>
                <w:vAlign w:val="center"/>
                <w:hideMark/>
              </w:tcPr>
            </w:tcPrChange>
          </w:tcPr>
          <w:p w14:paraId="497D091E" w14:textId="77777777" w:rsidR="00355BB6" w:rsidRPr="00D82B8B" w:rsidRDefault="00355BB6">
            <w:pPr>
              <w:jc w:val="left"/>
              <w:rPr>
                <w:b/>
              </w:rPr>
              <w:pPrChange w:id="1792" w:author="Amanda Terry" w:date="2022-10-07T17:32:00Z">
                <w:pPr>
                  <w:jc w:val="center"/>
                </w:pPr>
              </w:pPrChange>
            </w:pPr>
            <w:r w:rsidRPr="00D82B8B">
              <w:rPr>
                <w:b/>
              </w:rPr>
              <w:t>H</w:t>
            </w:r>
          </w:p>
        </w:tc>
        <w:tc>
          <w:tcPr>
            <w:tcW w:w="1706" w:type="dxa"/>
            <w:shd w:val="clear" w:color="auto" w:fill="FFFFFF" w:themeFill="background1"/>
            <w:vAlign w:val="center"/>
            <w:tcPrChange w:id="1793" w:author="Adam Terry" w:date="2022-10-07T17:39:00Z">
              <w:tcPr>
                <w:tcW w:w="1706" w:type="dxa"/>
                <w:shd w:val="clear" w:color="auto" w:fill="FFFFFF" w:themeFill="background1"/>
                <w:vAlign w:val="center"/>
              </w:tcPr>
            </w:tcPrChange>
          </w:tcPr>
          <w:p w14:paraId="5CD39259" w14:textId="77777777" w:rsidR="00355BB6" w:rsidRPr="00D82B8B" w:rsidRDefault="00355BB6">
            <w:pPr>
              <w:rPr>
                <w:b/>
              </w:rPr>
              <w:pPrChange w:id="1794" w:author="Amanda Terry" w:date="2022-10-07T17:32:00Z">
                <w:pPr>
                  <w:jc w:val="center"/>
                </w:pPr>
              </w:pPrChange>
            </w:pPr>
            <w:r w:rsidRPr="00D82B8B">
              <w:rPr>
                <w:b/>
              </w:rPr>
              <w:t>High</w:t>
            </w:r>
          </w:p>
        </w:tc>
        <w:tc>
          <w:tcPr>
            <w:tcW w:w="3113" w:type="dxa"/>
            <w:shd w:val="clear" w:color="auto" w:fill="FFFFFF" w:themeFill="background1"/>
            <w:noWrap/>
            <w:vAlign w:val="center"/>
            <w:hideMark/>
            <w:tcPrChange w:id="1795" w:author="Adam Terry" w:date="2022-10-07T17:39:00Z">
              <w:tcPr>
                <w:tcW w:w="3113" w:type="dxa"/>
                <w:shd w:val="clear" w:color="auto" w:fill="FFFFFF" w:themeFill="background1"/>
                <w:noWrap/>
                <w:vAlign w:val="center"/>
                <w:hideMark/>
              </w:tcPr>
            </w:tcPrChange>
          </w:tcPr>
          <w:p w14:paraId="3BA240FD" w14:textId="77777777" w:rsidR="00355BB6" w:rsidRPr="00D82B8B" w:rsidRDefault="00355BB6">
            <w:pPr>
              <w:pPrChange w:id="1796" w:author="Amanda Terry" w:date="2022-10-07T17:32:00Z">
                <w:pPr>
                  <w:jc w:val="left"/>
                </w:pPr>
              </w:pPrChange>
            </w:pPr>
            <w:r w:rsidRPr="00D82B8B">
              <w:t>Risk of high negative influence on project/investment outcome</w:t>
            </w:r>
          </w:p>
        </w:tc>
      </w:tr>
      <w:tr w:rsidR="00D22D71" w:rsidRPr="00D82B8B" w14:paraId="2785E860" w14:textId="77777777" w:rsidTr="00823158">
        <w:trPr>
          <w:trHeight w:val="495"/>
          <w:jc w:val="center"/>
          <w:trPrChange w:id="1797" w:author="Adam Terry" w:date="2022-10-07T17:39:00Z">
            <w:trPr>
              <w:trHeight w:val="495"/>
              <w:jc w:val="center"/>
            </w:trPr>
          </w:trPrChange>
        </w:trPr>
        <w:tc>
          <w:tcPr>
            <w:tcW w:w="1413" w:type="dxa"/>
            <w:shd w:val="clear" w:color="auto" w:fill="FFC000"/>
            <w:noWrap/>
            <w:vAlign w:val="center"/>
            <w:hideMark/>
            <w:tcPrChange w:id="1798" w:author="Adam Terry" w:date="2022-10-07T17:39:00Z">
              <w:tcPr>
                <w:tcW w:w="1413" w:type="dxa"/>
                <w:shd w:val="clear" w:color="auto" w:fill="FFC000"/>
                <w:noWrap/>
                <w:vAlign w:val="center"/>
                <w:hideMark/>
              </w:tcPr>
            </w:tcPrChange>
          </w:tcPr>
          <w:p w14:paraId="63025978" w14:textId="77777777" w:rsidR="00355BB6" w:rsidRPr="00D82B8B" w:rsidRDefault="00355BB6">
            <w:pPr>
              <w:rPr>
                <w:b/>
              </w:rPr>
              <w:pPrChange w:id="1799" w:author="Amanda Terry" w:date="2022-10-07T17:32:00Z">
                <w:pPr>
                  <w:jc w:val="center"/>
                </w:pPr>
              </w:pPrChange>
            </w:pPr>
            <w:r w:rsidRPr="00D82B8B">
              <w:rPr>
                <w:b/>
              </w:rPr>
              <w:t>M</w:t>
            </w:r>
          </w:p>
        </w:tc>
        <w:tc>
          <w:tcPr>
            <w:tcW w:w="1706" w:type="dxa"/>
            <w:shd w:val="clear" w:color="auto" w:fill="FFFFFF" w:themeFill="background1"/>
            <w:vAlign w:val="center"/>
            <w:tcPrChange w:id="1800" w:author="Adam Terry" w:date="2022-10-07T17:39:00Z">
              <w:tcPr>
                <w:tcW w:w="1706" w:type="dxa"/>
                <w:shd w:val="clear" w:color="auto" w:fill="FFFFFF" w:themeFill="background1"/>
                <w:vAlign w:val="center"/>
              </w:tcPr>
            </w:tcPrChange>
          </w:tcPr>
          <w:p w14:paraId="6C2F40E9" w14:textId="77777777" w:rsidR="00355BB6" w:rsidRPr="00D82B8B" w:rsidRDefault="00355BB6">
            <w:pPr>
              <w:rPr>
                <w:b/>
              </w:rPr>
              <w:pPrChange w:id="1801" w:author="Amanda Terry" w:date="2022-10-07T17:32:00Z">
                <w:pPr>
                  <w:jc w:val="center"/>
                </w:pPr>
              </w:pPrChange>
            </w:pPr>
            <w:r w:rsidRPr="00D82B8B">
              <w:rPr>
                <w:b/>
              </w:rPr>
              <w:t>Medium</w:t>
            </w:r>
          </w:p>
        </w:tc>
        <w:tc>
          <w:tcPr>
            <w:tcW w:w="3113" w:type="dxa"/>
            <w:shd w:val="clear" w:color="auto" w:fill="FFFFFF" w:themeFill="background1"/>
            <w:noWrap/>
            <w:vAlign w:val="center"/>
            <w:hideMark/>
            <w:tcPrChange w:id="1802" w:author="Adam Terry" w:date="2022-10-07T17:39:00Z">
              <w:tcPr>
                <w:tcW w:w="3113" w:type="dxa"/>
                <w:shd w:val="clear" w:color="auto" w:fill="FFFFFF" w:themeFill="background1"/>
                <w:noWrap/>
                <w:vAlign w:val="center"/>
                <w:hideMark/>
              </w:tcPr>
            </w:tcPrChange>
          </w:tcPr>
          <w:p w14:paraId="6BDA0F32" w14:textId="77777777" w:rsidR="00355BB6" w:rsidRPr="00D82B8B" w:rsidRDefault="00355BB6">
            <w:pPr>
              <w:pPrChange w:id="1803" w:author="Amanda Terry" w:date="2022-10-07T17:32:00Z">
                <w:pPr>
                  <w:jc w:val="left"/>
                </w:pPr>
              </w:pPrChange>
            </w:pPr>
            <w:r w:rsidRPr="00D82B8B">
              <w:t>Risk of medium negative influence on project/investment outcome.</w:t>
            </w:r>
          </w:p>
        </w:tc>
      </w:tr>
      <w:tr w:rsidR="00D22D71" w:rsidRPr="00D82B8B" w14:paraId="5B728A70" w14:textId="77777777" w:rsidTr="00823158">
        <w:trPr>
          <w:trHeight w:val="405"/>
          <w:jc w:val="center"/>
          <w:trPrChange w:id="1804" w:author="Adam Terry" w:date="2022-10-07T17:39:00Z">
            <w:trPr>
              <w:trHeight w:val="405"/>
              <w:jc w:val="center"/>
            </w:trPr>
          </w:trPrChange>
        </w:trPr>
        <w:tc>
          <w:tcPr>
            <w:tcW w:w="1413" w:type="dxa"/>
            <w:shd w:val="clear" w:color="auto" w:fill="FFFF00"/>
            <w:noWrap/>
            <w:vAlign w:val="center"/>
            <w:hideMark/>
            <w:tcPrChange w:id="1805" w:author="Adam Terry" w:date="2022-10-07T17:39:00Z">
              <w:tcPr>
                <w:tcW w:w="1413" w:type="dxa"/>
                <w:shd w:val="clear" w:color="auto" w:fill="FFFF00"/>
                <w:noWrap/>
                <w:vAlign w:val="center"/>
                <w:hideMark/>
              </w:tcPr>
            </w:tcPrChange>
          </w:tcPr>
          <w:p w14:paraId="5730846A" w14:textId="77777777" w:rsidR="00355BB6" w:rsidRPr="00D82B8B" w:rsidRDefault="00355BB6">
            <w:pPr>
              <w:rPr>
                <w:b/>
              </w:rPr>
              <w:pPrChange w:id="1806" w:author="Amanda Terry" w:date="2022-10-07T17:32:00Z">
                <w:pPr>
                  <w:jc w:val="center"/>
                </w:pPr>
              </w:pPrChange>
            </w:pPr>
            <w:r w:rsidRPr="00D82B8B">
              <w:rPr>
                <w:b/>
              </w:rPr>
              <w:t>L</w:t>
            </w:r>
          </w:p>
        </w:tc>
        <w:tc>
          <w:tcPr>
            <w:tcW w:w="1706" w:type="dxa"/>
            <w:shd w:val="clear" w:color="auto" w:fill="FFFFFF" w:themeFill="background1"/>
            <w:vAlign w:val="center"/>
            <w:tcPrChange w:id="1807" w:author="Adam Terry" w:date="2022-10-07T17:39:00Z">
              <w:tcPr>
                <w:tcW w:w="1706" w:type="dxa"/>
                <w:shd w:val="clear" w:color="auto" w:fill="FFFFFF" w:themeFill="background1"/>
                <w:vAlign w:val="center"/>
              </w:tcPr>
            </w:tcPrChange>
          </w:tcPr>
          <w:p w14:paraId="7B54B2AB" w14:textId="77777777" w:rsidR="00355BB6" w:rsidRPr="00D82B8B" w:rsidRDefault="00355BB6">
            <w:pPr>
              <w:rPr>
                <w:b/>
              </w:rPr>
              <w:pPrChange w:id="1808" w:author="Amanda Terry" w:date="2022-10-07T17:32:00Z">
                <w:pPr>
                  <w:jc w:val="center"/>
                </w:pPr>
              </w:pPrChange>
            </w:pPr>
            <w:r w:rsidRPr="00D82B8B">
              <w:rPr>
                <w:b/>
              </w:rPr>
              <w:t>Low</w:t>
            </w:r>
          </w:p>
        </w:tc>
        <w:tc>
          <w:tcPr>
            <w:tcW w:w="3113" w:type="dxa"/>
            <w:shd w:val="clear" w:color="auto" w:fill="FFFFFF" w:themeFill="background1"/>
            <w:noWrap/>
            <w:vAlign w:val="center"/>
            <w:hideMark/>
            <w:tcPrChange w:id="1809" w:author="Adam Terry" w:date="2022-10-07T17:39:00Z">
              <w:tcPr>
                <w:tcW w:w="3113" w:type="dxa"/>
                <w:shd w:val="clear" w:color="auto" w:fill="FFFFFF" w:themeFill="background1"/>
                <w:noWrap/>
                <w:vAlign w:val="center"/>
                <w:hideMark/>
              </w:tcPr>
            </w:tcPrChange>
          </w:tcPr>
          <w:p w14:paraId="7B5733FE" w14:textId="77777777" w:rsidR="00355BB6" w:rsidRPr="00D82B8B" w:rsidRDefault="00355BB6">
            <w:pPr>
              <w:pPrChange w:id="1810" w:author="Amanda Terry" w:date="2022-10-07T17:32:00Z">
                <w:pPr>
                  <w:jc w:val="left"/>
                </w:pPr>
              </w:pPrChange>
            </w:pPr>
            <w:r w:rsidRPr="00D82B8B">
              <w:t>Risk of low negative influence on project/investment outcome.</w:t>
            </w:r>
          </w:p>
        </w:tc>
      </w:tr>
      <w:tr w:rsidR="00D22D71" w:rsidRPr="00D82B8B" w14:paraId="020DFD4D" w14:textId="77777777" w:rsidTr="00823158">
        <w:trPr>
          <w:trHeight w:val="405"/>
          <w:jc w:val="center"/>
          <w:trPrChange w:id="1811" w:author="Adam Terry" w:date="2022-10-07T17:39:00Z">
            <w:trPr>
              <w:trHeight w:val="405"/>
              <w:jc w:val="center"/>
            </w:trPr>
          </w:trPrChange>
        </w:trPr>
        <w:tc>
          <w:tcPr>
            <w:tcW w:w="1413" w:type="dxa"/>
            <w:shd w:val="clear" w:color="auto" w:fill="00B050"/>
            <w:noWrap/>
            <w:vAlign w:val="center"/>
            <w:hideMark/>
            <w:tcPrChange w:id="1812" w:author="Adam Terry" w:date="2022-10-07T17:39:00Z">
              <w:tcPr>
                <w:tcW w:w="1413" w:type="dxa"/>
                <w:shd w:val="clear" w:color="auto" w:fill="00B050"/>
                <w:noWrap/>
                <w:vAlign w:val="center"/>
                <w:hideMark/>
              </w:tcPr>
            </w:tcPrChange>
          </w:tcPr>
          <w:p w14:paraId="5435CB92" w14:textId="77777777" w:rsidR="00355BB6" w:rsidRPr="00D82B8B" w:rsidRDefault="00355BB6">
            <w:pPr>
              <w:rPr>
                <w:b/>
              </w:rPr>
              <w:pPrChange w:id="1813" w:author="Amanda Terry" w:date="2022-10-07T17:32:00Z">
                <w:pPr>
                  <w:jc w:val="center"/>
                </w:pPr>
              </w:pPrChange>
            </w:pPr>
            <w:r w:rsidRPr="00D82B8B">
              <w:rPr>
                <w:b/>
              </w:rPr>
              <w:t>N</w:t>
            </w:r>
          </w:p>
        </w:tc>
        <w:tc>
          <w:tcPr>
            <w:tcW w:w="1706" w:type="dxa"/>
            <w:shd w:val="clear" w:color="auto" w:fill="FFFFFF" w:themeFill="background1"/>
            <w:vAlign w:val="center"/>
            <w:tcPrChange w:id="1814" w:author="Adam Terry" w:date="2022-10-07T17:39:00Z">
              <w:tcPr>
                <w:tcW w:w="1706" w:type="dxa"/>
                <w:shd w:val="clear" w:color="auto" w:fill="FFFFFF" w:themeFill="background1"/>
                <w:vAlign w:val="center"/>
              </w:tcPr>
            </w:tcPrChange>
          </w:tcPr>
          <w:p w14:paraId="2ECF748F" w14:textId="77777777" w:rsidR="00355BB6" w:rsidRPr="00D82B8B" w:rsidRDefault="00355BB6">
            <w:pPr>
              <w:rPr>
                <w:b/>
              </w:rPr>
              <w:pPrChange w:id="1815" w:author="Amanda Terry" w:date="2022-10-07T17:32:00Z">
                <w:pPr>
                  <w:jc w:val="center"/>
                </w:pPr>
              </w:pPrChange>
            </w:pPr>
            <w:r w:rsidRPr="00D82B8B">
              <w:rPr>
                <w:b/>
              </w:rPr>
              <w:t>Negligible</w:t>
            </w:r>
          </w:p>
        </w:tc>
        <w:tc>
          <w:tcPr>
            <w:tcW w:w="3113" w:type="dxa"/>
            <w:shd w:val="clear" w:color="auto" w:fill="FFFFFF" w:themeFill="background1"/>
            <w:noWrap/>
            <w:vAlign w:val="center"/>
            <w:hideMark/>
            <w:tcPrChange w:id="1816" w:author="Adam Terry" w:date="2022-10-07T17:39:00Z">
              <w:tcPr>
                <w:tcW w:w="3113" w:type="dxa"/>
                <w:shd w:val="clear" w:color="auto" w:fill="FFFFFF" w:themeFill="background1"/>
                <w:noWrap/>
                <w:vAlign w:val="center"/>
                <w:hideMark/>
              </w:tcPr>
            </w:tcPrChange>
          </w:tcPr>
          <w:p w14:paraId="67B76797" w14:textId="77777777" w:rsidR="00355BB6" w:rsidRPr="00D82B8B" w:rsidRDefault="00355BB6">
            <w:pPr>
              <w:pPrChange w:id="1817" w:author="Amanda Terry" w:date="2022-10-07T17:32:00Z">
                <w:pPr>
                  <w:jc w:val="left"/>
                </w:pPr>
              </w:pPrChange>
            </w:pPr>
            <w:r w:rsidRPr="00D82B8B">
              <w:t>Risk of negligible negative influence on project/investment outcome.</w:t>
            </w:r>
          </w:p>
        </w:tc>
      </w:tr>
      <w:tr w:rsidR="00D22D71" w:rsidRPr="00D82B8B" w14:paraId="4FB5CC6B" w14:textId="77777777" w:rsidTr="00823158">
        <w:trPr>
          <w:trHeight w:val="405"/>
          <w:jc w:val="center"/>
          <w:trPrChange w:id="1818" w:author="Adam Terry" w:date="2022-10-07T17:39:00Z">
            <w:trPr>
              <w:trHeight w:val="405"/>
              <w:jc w:val="center"/>
            </w:trPr>
          </w:trPrChange>
        </w:trPr>
        <w:tc>
          <w:tcPr>
            <w:tcW w:w="1413" w:type="dxa"/>
            <w:shd w:val="clear" w:color="auto" w:fill="auto"/>
            <w:noWrap/>
            <w:vAlign w:val="center"/>
            <w:tcPrChange w:id="1819" w:author="Adam Terry" w:date="2022-10-07T17:39:00Z">
              <w:tcPr>
                <w:tcW w:w="1413" w:type="dxa"/>
                <w:shd w:val="clear" w:color="auto" w:fill="auto"/>
                <w:noWrap/>
                <w:vAlign w:val="center"/>
              </w:tcPr>
            </w:tcPrChange>
          </w:tcPr>
          <w:p w14:paraId="6DBB2699" w14:textId="77777777" w:rsidR="00355BB6" w:rsidRPr="00D82B8B" w:rsidRDefault="00355BB6">
            <w:pPr>
              <w:rPr>
                <w:b/>
              </w:rPr>
              <w:pPrChange w:id="1820" w:author="Amanda Terry" w:date="2022-10-07T17:32:00Z">
                <w:pPr>
                  <w:jc w:val="center"/>
                </w:pPr>
              </w:pPrChange>
            </w:pPr>
            <w:r w:rsidRPr="00D82B8B">
              <w:rPr>
                <w:b/>
              </w:rPr>
              <w:t>N/A</w:t>
            </w:r>
          </w:p>
        </w:tc>
        <w:tc>
          <w:tcPr>
            <w:tcW w:w="1706" w:type="dxa"/>
            <w:shd w:val="clear" w:color="auto" w:fill="FFFFFF" w:themeFill="background1"/>
            <w:vAlign w:val="center"/>
            <w:tcPrChange w:id="1821" w:author="Adam Terry" w:date="2022-10-07T17:39:00Z">
              <w:tcPr>
                <w:tcW w:w="1706" w:type="dxa"/>
                <w:shd w:val="clear" w:color="auto" w:fill="FFFFFF" w:themeFill="background1"/>
                <w:vAlign w:val="center"/>
              </w:tcPr>
            </w:tcPrChange>
          </w:tcPr>
          <w:p w14:paraId="3FC49B31" w14:textId="77777777" w:rsidR="00355BB6" w:rsidRPr="00D82B8B" w:rsidRDefault="00355BB6">
            <w:pPr>
              <w:rPr>
                <w:b/>
              </w:rPr>
              <w:pPrChange w:id="1822" w:author="Amanda Terry" w:date="2022-10-07T17:32:00Z">
                <w:pPr>
                  <w:jc w:val="center"/>
                </w:pPr>
              </w:pPrChange>
            </w:pPr>
            <w:r w:rsidRPr="00D82B8B">
              <w:rPr>
                <w:b/>
              </w:rPr>
              <w:t>Not Applicable</w:t>
            </w:r>
          </w:p>
        </w:tc>
        <w:tc>
          <w:tcPr>
            <w:tcW w:w="3113" w:type="dxa"/>
            <w:shd w:val="clear" w:color="auto" w:fill="FFFFFF" w:themeFill="background1"/>
            <w:noWrap/>
            <w:vAlign w:val="center"/>
            <w:tcPrChange w:id="1823" w:author="Adam Terry" w:date="2022-10-07T17:39:00Z">
              <w:tcPr>
                <w:tcW w:w="3113" w:type="dxa"/>
                <w:shd w:val="clear" w:color="auto" w:fill="FFFFFF" w:themeFill="background1"/>
                <w:noWrap/>
                <w:vAlign w:val="center"/>
              </w:tcPr>
            </w:tcPrChange>
          </w:tcPr>
          <w:p w14:paraId="74828F06" w14:textId="77777777" w:rsidR="00355BB6" w:rsidRPr="00D82B8B" w:rsidRDefault="00355BB6">
            <w:pPr>
              <w:pPrChange w:id="1824" w:author="Amanda Terry" w:date="2022-10-07T17:32:00Z">
                <w:pPr>
                  <w:jc w:val="left"/>
                </w:pPr>
              </w:pPrChange>
            </w:pPr>
            <w:r w:rsidRPr="00D82B8B">
              <w:t>No risk present/relevant.</w:t>
            </w:r>
          </w:p>
        </w:tc>
      </w:tr>
      <w:tr w:rsidR="00D22D71" w:rsidRPr="00D82B8B" w14:paraId="771CA4A7" w14:textId="77777777" w:rsidTr="00823158">
        <w:trPr>
          <w:trHeight w:val="405"/>
          <w:jc w:val="center"/>
          <w:trPrChange w:id="1825" w:author="Adam Terry" w:date="2022-10-07T17:39:00Z">
            <w:trPr>
              <w:trHeight w:val="405"/>
              <w:jc w:val="center"/>
            </w:trPr>
          </w:trPrChange>
        </w:trPr>
        <w:tc>
          <w:tcPr>
            <w:tcW w:w="1413" w:type="dxa"/>
            <w:shd w:val="clear" w:color="auto" w:fill="7F7F7F" w:themeFill="text1" w:themeFillTint="80"/>
            <w:noWrap/>
            <w:vAlign w:val="center"/>
            <w:tcPrChange w:id="1826" w:author="Adam Terry" w:date="2022-10-07T17:39:00Z">
              <w:tcPr>
                <w:tcW w:w="1413" w:type="dxa"/>
                <w:shd w:val="clear" w:color="auto" w:fill="7F7F7F" w:themeFill="text1" w:themeFillTint="80"/>
                <w:noWrap/>
                <w:vAlign w:val="center"/>
              </w:tcPr>
            </w:tcPrChange>
          </w:tcPr>
          <w:p w14:paraId="0C700CCD" w14:textId="5EA10012" w:rsidR="00355BB6" w:rsidRPr="00D82B8B" w:rsidRDefault="00355BB6">
            <w:pPr>
              <w:rPr>
                <w:b/>
              </w:rPr>
              <w:pPrChange w:id="1827" w:author="Amanda Terry" w:date="2022-10-07T17:32:00Z">
                <w:pPr>
                  <w:jc w:val="center"/>
                </w:pPr>
              </w:pPrChange>
            </w:pPr>
            <w:r w:rsidRPr="00D82B8B">
              <w:rPr>
                <w:b/>
              </w:rPr>
              <w:t>TBC</w:t>
            </w:r>
          </w:p>
        </w:tc>
        <w:tc>
          <w:tcPr>
            <w:tcW w:w="1706" w:type="dxa"/>
            <w:shd w:val="clear" w:color="auto" w:fill="FFFFFF" w:themeFill="background1"/>
            <w:vAlign w:val="center"/>
            <w:tcPrChange w:id="1828" w:author="Adam Terry" w:date="2022-10-07T17:39:00Z">
              <w:tcPr>
                <w:tcW w:w="1706" w:type="dxa"/>
                <w:shd w:val="clear" w:color="auto" w:fill="FFFFFF" w:themeFill="background1"/>
                <w:vAlign w:val="center"/>
              </w:tcPr>
            </w:tcPrChange>
          </w:tcPr>
          <w:p w14:paraId="41A7C57A" w14:textId="5AE56AC5" w:rsidR="00355BB6" w:rsidRPr="00D82B8B" w:rsidRDefault="00355BB6">
            <w:pPr>
              <w:rPr>
                <w:b/>
              </w:rPr>
              <w:pPrChange w:id="1829" w:author="Amanda Terry" w:date="2022-10-07T17:32:00Z">
                <w:pPr>
                  <w:jc w:val="center"/>
                </w:pPr>
              </w:pPrChange>
            </w:pPr>
            <w:r w:rsidRPr="00D82B8B">
              <w:rPr>
                <w:b/>
              </w:rPr>
              <w:t>Awaiting</w:t>
            </w:r>
          </w:p>
          <w:p w14:paraId="5C4FAB37" w14:textId="77777777" w:rsidR="00355BB6" w:rsidRPr="00D82B8B" w:rsidRDefault="00355BB6">
            <w:pPr>
              <w:rPr>
                <w:b/>
              </w:rPr>
              <w:pPrChange w:id="1830" w:author="Amanda Terry" w:date="2022-10-07T17:32:00Z">
                <w:pPr>
                  <w:jc w:val="center"/>
                </w:pPr>
              </w:pPrChange>
            </w:pPr>
            <w:r w:rsidRPr="00D82B8B">
              <w:rPr>
                <w:b/>
              </w:rPr>
              <w:t>Information</w:t>
            </w:r>
          </w:p>
        </w:tc>
        <w:tc>
          <w:tcPr>
            <w:tcW w:w="3113" w:type="dxa"/>
            <w:shd w:val="clear" w:color="auto" w:fill="FFFFFF" w:themeFill="background1"/>
            <w:noWrap/>
            <w:vAlign w:val="center"/>
            <w:tcPrChange w:id="1831" w:author="Adam Terry" w:date="2022-10-07T17:39:00Z">
              <w:tcPr>
                <w:tcW w:w="3113" w:type="dxa"/>
                <w:shd w:val="clear" w:color="auto" w:fill="FFFFFF" w:themeFill="background1"/>
                <w:noWrap/>
                <w:vAlign w:val="center"/>
              </w:tcPr>
            </w:tcPrChange>
          </w:tcPr>
          <w:p w14:paraId="77684B46" w14:textId="77777777" w:rsidR="00355BB6" w:rsidRPr="00D82B8B" w:rsidRDefault="00355BB6">
            <w:pPr>
              <w:pPrChange w:id="1832" w:author="Amanda Terry" w:date="2022-10-07T17:32:00Z">
                <w:pPr>
                  <w:jc w:val="left"/>
                </w:pPr>
              </w:pPrChange>
            </w:pPr>
            <w:r w:rsidRPr="00D82B8B">
              <w:t>Additional information required to enable Harmattan to opine on the risk.</w:t>
            </w:r>
          </w:p>
        </w:tc>
      </w:tr>
    </w:tbl>
    <w:p w14:paraId="31CBE3EB" w14:textId="11755345" w:rsidR="00257DC7" w:rsidRPr="00D82B8B" w:rsidRDefault="00355BB6" w:rsidP="00A934D1">
      <w:pPr>
        <w:pStyle w:val="Caption"/>
        <w:rPr>
          <w:noProof/>
        </w:rPr>
      </w:pPr>
      <w:bookmarkStart w:id="1833" w:name="_Ref103952336"/>
      <w:bookmarkStart w:id="1834" w:name="_Ref103952309"/>
      <w:bookmarkStart w:id="1835" w:name="_Toc106192637"/>
      <w:bookmarkStart w:id="1836" w:name="_Toc111193855"/>
      <w:bookmarkStart w:id="1837" w:name="_Toc112225943"/>
      <w:bookmarkStart w:id="1838" w:name="_Toc114662521"/>
      <w:bookmarkStart w:id="1839" w:name="_Toc120510244"/>
      <w:r w:rsidRPr="00D82B8B">
        <w:t xml:space="preserve">Table </w:t>
      </w:r>
      <w:r w:rsidRPr="00D82B8B">
        <w:fldChar w:fldCharType="begin"/>
      </w:r>
      <w:r w:rsidRPr="00D82B8B">
        <w:rPr>
          <w:i w:val="0"/>
          <w:iCs w:val="0"/>
        </w:rPr>
        <w:instrText xml:space="preserve"> STYLEREF 1 \s </w:instrText>
      </w:r>
      <w:r w:rsidRPr="00D82B8B">
        <w:fldChar w:fldCharType="separate"/>
      </w:r>
      <w:r w:rsidR="00A934D1">
        <w:rPr>
          <w:i w:val="0"/>
          <w:iCs w:val="0"/>
          <w:noProof/>
        </w:rPr>
        <w:t>1</w:t>
      </w:r>
      <w:r w:rsidRPr="00D82B8B">
        <w:fldChar w:fldCharType="end"/>
      </w:r>
      <w:r w:rsidR="00B61424" w:rsidRPr="00D82B8B">
        <w:noBreakHyphen/>
      </w:r>
      <w:r w:rsidRPr="00D82B8B">
        <w:fldChar w:fldCharType="begin"/>
      </w:r>
      <w:r w:rsidRPr="00D82B8B">
        <w:rPr>
          <w:i w:val="0"/>
          <w:iCs w:val="0"/>
        </w:rPr>
        <w:instrText xml:space="preserve"> SEQ Table \* ARABIC \s 1 </w:instrText>
      </w:r>
      <w:r w:rsidRPr="00D82B8B">
        <w:fldChar w:fldCharType="separate"/>
      </w:r>
      <w:r w:rsidR="00A934D1">
        <w:rPr>
          <w:i w:val="0"/>
          <w:iCs w:val="0"/>
          <w:noProof/>
        </w:rPr>
        <w:t>1</w:t>
      </w:r>
      <w:r w:rsidRPr="00D82B8B">
        <w:fldChar w:fldCharType="end"/>
      </w:r>
      <w:bookmarkEnd w:id="1833"/>
      <w:r w:rsidRPr="00D82B8B">
        <w:t>: Risk Definitions Key</w:t>
      </w:r>
      <w:bookmarkEnd w:id="1834"/>
      <w:bookmarkEnd w:id="1835"/>
      <w:bookmarkEnd w:id="1836"/>
      <w:bookmarkEnd w:id="1837"/>
      <w:bookmarkEnd w:id="1838"/>
      <w:bookmarkEnd w:id="1839"/>
    </w:p>
    <w:p w14:paraId="1341E6F7" w14:textId="5C71CB1B" w:rsidR="00342E02" w:rsidRPr="00D82B8B" w:rsidRDefault="00964B78">
      <w:pPr>
        <w:jc w:val="left"/>
        <w:rPr>
          <w:del w:id="1840" w:author="Chanda Nxumalo" w:date="2022-10-18T11:46:00Z"/>
          <w:noProof/>
        </w:rPr>
      </w:pPr>
      <w:del w:id="1841" w:author="Chanda Nxumalo" w:date="2022-10-18T11:46:00Z">
        <w:r w:rsidRPr="00D82B8B">
          <w:rPr>
            <w:noProof/>
          </w:rPr>
          <w:br w:type="page"/>
        </w:r>
      </w:del>
    </w:p>
    <w:p w14:paraId="1489A493" w14:textId="77777777" w:rsidR="00342E02" w:rsidRPr="00D82B8B" w:rsidRDefault="00342E02">
      <w:pPr>
        <w:jc w:val="left"/>
        <w:rPr>
          <w:noProof/>
        </w:rPr>
        <w:pPrChange w:id="1842" w:author="Chanda Nxumalo" w:date="2022-10-18T12:52:00Z">
          <w:pPr/>
        </w:pPrChange>
      </w:pPr>
    </w:p>
    <w:p w14:paraId="341A04FF" w14:textId="77777777" w:rsidR="007A31AF" w:rsidRDefault="007A31AF" w:rsidP="006A2E30">
      <w:pPr>
        <w:pStyle w:val="Heading1"/>
        <w:rPr>
          <w:ins w:id="1843" w:author="Chanda Nxumalo" w:date="2022-10-18T11:47:00Z"/>
        </w:rPr>
        <w:sectPr w:rsidR="007A31AF" w:rsidSect="006C75D2">
          <w:pgSz w:w="11907" w:h="16840" w:code="9"/>
          <w:pgMar w:top="1985" w:right="1179" w:bottom="1134" w:left="1179" w:header="709" w:footer="425" w:gutter="0"/>
          <w:pgNumType w:start="1"/>
          <w:cols w:space="708"/>
          <w:docGrid w:linePitch="360"/>
        </w:sectPr>
      </w:pPr>
    </w:p>
    <w:p w14:paraId="75F37ADF" w14:textId="77777777" w:rsidR="006A2E30" w:rsidRPr="00D82B8B" w:rsidRDefault="00257DC7" w:rsidP="006A2E30">
      <w:pPr>
        <w:pStyle w:val="Heading1"/>
      </w:pPr>
      <w:bookmarkStart w:id="1844" w:name="_Toc118269059"/>
      <w:r w:rsidRPr="00D82B8B">
        <w:lastRenderedPageBreak/>
        <w:t>Executive Summary</w:t>
      </w:r>
      <w:bookmarkStart w:id="1845" w:name="Highlights"/>
      <w:bookmarkEnd w:id="1844"/>
      <w:bookmarkEnd w:id="1845"/>
    </w:p>
    <w:p w14:paraId="18BDA850" w14:textId="77777777" w:rsidR="006A2E30" w:rsidRPr="00D82B8B" w:rsidRDefault="006A2E30" w:rsidP="006A2E30"/>
    <w:p w14:paraId="24D5ACFB" w14:textId="358F1CD9" w:rsidR="00531D05" w:rsidRPr="00D82B8B" w:rsidRDefault="00C52DDA" w:rsidP="005D5866">
      <w:pPr>
        <w:pStyle w:val="Heading2"/>
      </w:pPr>
      <w:bookmarkStart w:id="1846" w:name="_Toc118269060"/>
      <w:r w:rsidRPr="00D82B8B">
        <w:t>Portfolio O</w:t>
      </w:r>
      <w:commentRangeStart w:id="1847"/>
      <w:r w:rsidRPr="00D82B8B">
        <w:t xml:space="preserve">verview </w:t>
      </w:r>
      <w:commentRangeEnd w:id="1847"/>
      <w:r w:rsidRPr="00D82B8B">
        <w:commentReference w:id="1847"/>
      </w:r>
      <w:bookmarkEnd w:id="1846"/>
    </w:p>
    <w:p w14:paraId="3459E6F6" w14:textId="77777777" w:rsidR="00531D05" w:rsidRPr="00D82B8B" w:rsidRDefault="00531D05" w:rsidP="00531D05"/>
    <w:p w14:paraId="77FE33AB" w14:textId="450E511B" w:rsidR="00531D05" w:rsidRPr="00D82B8B" w:rsidRDefault="00531D05" w:rsidP="00531D05">
      <w:r w:rsidRPr="00D82B8B">
        <w:t xml:space="preserve">The following map </w:t>
      </w:r>
      <w:del w:id="1848" w:author="Chanda Nxumalo" w:date="2022-10-18T11:47:00Z">
        <w:r w:rsidRPr="00D82B8B">
          <w:delText xml:space="preserve">describes </w:delText>
        </w:r>
      </w:del>
      <w:ins w:id="1849" w:author="Chanda Nxumalo" w:date="2022-10-18T11:47:00Z">
        <w:r w:rsidR="007A31AF">
          <w:t>shows</w:t>
        </w:r>
        <w:r w:rsidR="007A31AF" w:rsidRPr="00D82B8B">
          <w:t xml:space="preserve"> </w:t>
        </w:r>
      </w:ins>
      <w:r w:rsidRPr="00D82B8B">
        <w:t xml:space="preserve">the location of </w:t>
      </w:r>
      <w:r w:rsidR="009D7D93" w:rsidRPr="00D82B8B">
        <w:t>Moshesh</w:t>
      </w:r>
      <w:r w:rsidRPr="00D82B8B">
        <w:t xml:space="preserve"> Rooftop PV </w:t>
      </w:r>
      <w:ins w:id="1850" w:author="Chanda Nxumalo" w:date="2022-10-18T11:47:00Z">
        <w:r w:rsidR="007A31AF">
          <w:t xml:space="preserve">Portfolio </w:t>
        </w:r>
      </w:ins>
      <w:r w:rsidRPr="00D82B8B">
        <w:t>operating site</w:t>
      </w:r>
      <w:r w:rsidR="006701B9" w:rsidRPr="00D82B8B">
        <w:t>s.</w:t>
      </w:r>
      <w:r w:rsidRPr="00D82B8B">
        <w:t xml:space="preserve"> </w:t>
      </w:r>
      <w:r w:rsidR="006701B9" w:rsidRPr="00D82B8B">
        <w:t>T</w:t>
      </w:r>
      <w:r w:rsidRPr="00D82B8B">
        <w:t xml:space="preserve">he sites </w:t>
      </w:r>
      <w:del w:id="1851" w:author="Mutali Nepfumbada" w:date="2022-10-14T10:39:00Z">
        <w:r w:rsidRPr="00D82B8B" w:rsidDel="001B29D8">
          <w:delText>are located in</w:delText>
        </w:r>
      </w:del>
      <w:ins w:id="1852" w:author="Mutali Nepfumbada" w:date="2022-10-14T10:39:00Z">
        <w:del w:id="1853" w:author="Adam Terry" w:date="2022-11-02T13:34:00Z">
          <w:r w:rsidR="001B29D8" w:rsidRPr="00D82B8B">
            <w:delText xml:space="preserve">are </w:delText>
          </w:r>
        </w:del>
      </w:ins>
      <w:ins w:id="1854" w:author="Chanda Nxumalo" w:date="2022-10-18T11:47:00Z">
        <w:del w:id="1855" w:author="Adam Terry" w:date="2022-11-02T13:34:00Z">
          <w:r w:rsidR="007A31AF">
            <w:delText xml:space="preserve">located </w:delText>
          </w:r>
        </w:del>
      </w:ins>
      <w:ins w:id="1856" w:author="Mutali Nepfumbada" w:date="2022-10-14T10:39:00Z">
        <w:del w:id="1857" w:author="Adam Terry" w:date="2022-11-02T13:34:00Z">
          <w:r w:rsidR="001B29D8" w:rsidRPr="00D82B8B">
            <w:delText>in</w:delText>
          </w:r>
        </w:del>
      </w:ins>
      <w:ins w:id="1858" w:author="Adam Terry" w:date="2022-11-02T13:34:00Z">
        <w:r w:rsidR="00E614D5" w:rsidRPr="00D82B8B">
          <w:t xml:space="preserve">are </w:t>
        </w:r>
        <w:r w:rsidR="00E614D5">
          <w:t>in</w:t>
        </w:r>
      </w:ins>
      <w:r w:rsidRPr="00D82B8B">
        <w:t xml:space="preserve"> the Gauteng and Western </w:t>
      </w:r>
      <w:r w:rsidR="00315A89" w:rsidRPr="00D82B8B">
        <w:t>C</w:t>
      </w:r>
      <w:r w:rsidRPr="00D82B8B">
        <w:t>ape Province</w:t>
      </w:r>
      <w:r w:rsidR="00315A89" w:rsidRPr="00D82B8B">
        <w:t>s</w:t>
      </w:r>
      <w:ins w:id="1859" w:author="Adam Terry" w:date="2022-11-02T13:34:00Z">
        <w:r w:rsidR="008842CC">
          <w:t xml:space="preserve"> of South Africa</w:t>
        </w:r>
      </w:ins>
      <w:r w:rsidRPr="00D82B8B">
        <w:t>.</w:t>
      </w:r>
    </w:p>
    <w:p w14:paraId="6E11322F" w14:textId="77777777" w:rsidR="00531D05" w:rsidRPr="00D82B8B" w:rsidRDefault="00531D05" w:rsidP="00531D05"/>
    <w:p w14:paraId="24BF3A13" w14:textId="77777777" w:rsidR="00531D05" w:rsidRPr="00D82B8B" w:rsidRDefault="00531D05" w:rsidP="005D5866">
      <w:pPr>
        <w:jc w:val="center"/>
      </w:pPr>
      <w:r w:rsidRPr="00D82B8B">
        <w:rPr>
          <w:noProof/>
        </w:rPr>
        <w:drawing>
          <wp:inline distT="0" distB="0" distL="0" distR="0" wp14:anchorId="44BD6470" wp14:editId="68425FE7">
            <wp:extent cx="5053838"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8203" cy="4289952"/>
                    </a:xfrm>
                    <a:prstGeom prst="rect">
                      <a:avLst/>
                    </a:prstGeom>
                  </pic:spPr>
                </pic:pic>
              </a:graphicData>
            </a:graphic>
          </wp:inline>
        </w:drawing>
      </w:r>
    </w:p>
    <w:p w14:paraId="5723AE43" w14:textId="032A2F91" w:rsidR="00531D05" w:rsidRPr="00D82B8B" w:rsidRDefault="00A1329B" w:rsidP="00A1329B">
      <w:pPr>
        <w:pStyle w:val="Caption"/>
      </w:pPr>
      <w:bookmarkStart w:id="1860" w:name="_Ref115796282"/>
      <w:bookmarkStart w:id="1861" w:name="_Toc118269004"/>
      <w:r w:rsidRPr="00D82B8B">
        <w:t xml:space="preserve">Figure </w:t>
      </w:r>
      <w:r w:rsidR="00000000">
        <w:fldChar w:fldCharType="begin"/>
      </w:r>
      <w:r w:rsidR="00000000">
        <w:instrText xml:space="preserve"> STYLEREF 1 \s </w:instrText>
      </w:r>
      <w:r w:rsidR="00000000">
        <w:fldChar w:fldCharType="separate"/>
      </w:r>
      <w:r w:rsidR="00A934D1">
        <w:rPr>
          <w:noProof/>
        </w:rPr>
        <w:t>2</w:t>
      </w:r>
      <w:r w:rsidR="00000000">
        <w:rPr>
          <w:noProof/>
        </w:rPr>
        <w:fldChar w:fldCharType="end"/>
      </w:r>
      <w:r w:rsidRPr="00D82B8B">
        <w:noBreakHyphen/>
      </w:r>
      <w:bookmarkEnd w:id="1860"/>
      <w:r w:rsidRPr="00D82B8B" w:rsidDel="00E64544">
        <w:fldChar w:fldCharType="begin"/>
      </w:r>
      <w:r w:rsidRPr="00D82B8B" w:rsidDel="00E64544">
        <w:instrText xml:space="preserve"> SEQ Figure \* ARABIC \s 1 </w:instrText>
      </w:r>
      <w:r w:rsidRPr="00D82B8B" w:rsidDel="00E64544">
        <w:fldChar w:fldCharType="separate"/>
      </w:r>
      <w:r w:rsidR="00A934D1">
        <w:rPr>
          <w:noProof/>
        </w:rPr>
        <w:t>1</w:t>
      </w:r>
      <w:r w:rsidRPr="00D82B8B" w:rsidDel="00E64544">
        <w:rPr>
          <w:noProof/>
        </w:rPr>
        <w:fldChar w:fldCharType="end"/>
      </w:r>
      <w:r w:rsidRPr="00D82B8B">
        <w:t>: Project</w:t>
      </w:r>
      <w:r w:rsidR="007E43A9" w:rsidRPr="00D82B8B">
        <w:t xml:space="preserve"> Location</w:t>
      </w:r>
      <w:ins w:id="1862" w:author="Chanda Nxumalo" w:date="2022-10-18T11:47:00Z">
        <w:r w:rsidR="007A31AF">
          <w:t>s</w:t>
        </w:r>
      </w:ins>
      <w:bookmarkEnd w:id="1861"/>
    </w:p>
    <w:p w14:paraId="77D5443A" w14:textId="69CA81B9" w:rsidR="00C52DDA" w:rsidRPr="00D82B8B" w:rsidRDefault="00DA69AA" w:rsidP="007E43A9">
      <w:pPr>
        <w:tabs>
          <w:tab w:val="left" w:pos="9450"/>
        </w:tabs>
        <w:rPr>
          <w:lang w:eastAsia="en-US"/>
        </w:rPr>
      </w:pPr>
      <w:del w:id="1863" w:author="Chanda Nxumalo" w:date="2022-10-18T11:47:00Z">
        <w:r w:rsidRPr="00D82B8B">
          <w:delText xml:space="preserve">Harmattan Pty (Ltd) (“Harmattan”) has been appointed by Moshesh Partners (the “Client”) </w:delText>
        </w:r>
        <w:r w:rsidR="00C52DDA" w:rsidRPr="00D82B8B">
          <w:rPr>
            <w:lang w:eastAsia="en-US"/>
          </w:rPr>
          <w:delText>to provide asset management support for its rooftop</w:delText>
        </w:r>
        <w:r w:rsidR="007E43A9" w:rsidRPr="00D82B8B">
          <w:rPr>
            <w:lang w:eastAsia="en-US"/>
          </w:rPr>
          <w:delText xml:space="preserve"> and Carport</w:delText>
        </w:r>
        <w:r w:rsidR="00C52DDA" w:rsidRPr="00D82B8B">
          <w:rPr>
            <w:lang w:eastAsia="en-US"/>
          </w:rPr>
          <w:delText xml:space="preserve"> PV assets at various Mediclinic sites across South Africa. </w:delText>
        </w:r>
        <w:r w:rsidR="00C52DDA" w:rsidRPr="00D82B8B">
          <w:delText xml:space="preserve">The projects were all installed by </w:delText>
        </w:r>
        <w:r w:rsidR="00C52DDA" w:rsidRPr="00D82B8B" w:rsidDel="0030578B">
          <w:delText>ACES</w:delText>
        </w:r>
      </w:del>
      <w:ins w:id="1864" w:author="Mutali Nepfumbada" w:date="2022-10-14T06:33:00Z">
        <w:del w:id="1865" w:author="Chanda Nxumalo" w:date="2022-10-18T11:47:00Z">
          <w:r w:rsidR="0030578B" w:rsidRPr="00D82B8B">
            <w:delText>ACES</w:delText>
          </w:r>
        </w:del>
      </w:ins>
      <w:del w:id="1866" w:author="Chanda Nxumalo" w:date="2022-10-18T11:47:00Z">
        <w:r w:rsidR="00C52DDA" w:rsidRPr="00D82B8B">
          <w:delText xml:space="preserve"> Africa</w:delText>
        </w:r>
        <w:r w:rsidR="00615381" w:rsidRPr="00D82B8B">
          <w:delText>(</w:delText>
        </w:r>
        <w:r w:rsidR="003F13AD" w:rsidRPr="00D82B8B" w:rsidDel="0056434F">
          <w:delText>Operator</w:delText>
        </w:r>
      </w:del>
      <w:ins w:id="1867" w:author="Mutali Nepfumbada" w:date="2022-10-14T06:32:00Z">
        <w:del w:id="1868" w:author="Chanda Nxumalo" w:date="2022-10-18T11:47:00Z">
          <w:r w:rsidR="0056434F" w:rsidRPr="00D82B8B">
            <w:delText>Operator</w:delText>
          </w:r>
        </w:del>
      </w:ins>
      <w:del w:id="1869" w:author="Chanda Nxumalo" w:date="2022-10-18T11:47:00Z">
        <w:r w:rsidR="003F13AD" w:rsidRPr="00D82B8B">
          <w:delText>/EPC)</w:delText>
        </w:r>
        <w:r w:rsidR="00C52DDA" w:rsidRPr="00D82B8B">
          <w:delText xml:space="preserve"> (</w:delText>
        </w:r>
        <w:r w:rsidR="00C52DDA" w:rsidRPr="00D82B8B" w:rsidDel="0030578B">
          <w:delText>ACES</w:delText>
        </w:r>
      </w:del>
      <w:ins w:id="1870" w:author="Mutali Nepfumbada" w:date="2022-10-14T06:33:00Z">
        <w:del w:id="1871" w:author="Chanda Nxumalo" w:date="2022-10-18T11:47:00Z">
          <w:r w:rsidR="0030578B" w:rsidRPr="00D82B8B">
            <w:delText>ACES</w:delText>
          </w:r>
        </w:del>
      </w:ins>
      <w:del w:id="1872" w:author="Chanda Nxumalo" w:date="2022-10-18T11:47:00Z">
        <w:r w:rsidR="00C52DDA" w:rsidRPr="00D82B8B">
          <w:delText>) who are now acting as the O&amp;M contractor</w:delText>
        </w:r>
      </w:del>
      <w:ins w:id="1873" w:author="Mutali Nepfumbada" w:date="2022-10-14T10:39:00Z">
        <w:del w:id="1874" w:author="Chanda Nxumalo" w:date="2022-10-18T11:47:00Z">
          <w:r w:rsidR="001B29D8">
            <w:delText xml:space="preserve">. </w:delText>
          </w:r>
        </w:del>
      </w:ins>
      <w:del w:id="1875" w:author="Mutali Nepfumbada" w:date="2022-10-14T09:38:00Z">
        <w:r w:rsidR="00C52DDA" w:rsidRPr="00D82B8B" w:rsidDel="008664F0">
          <w:delText xml:space="preserve">. </w:delText>
        </w:r>
      </w:del>
      <w:del w:id="1876" w:author="Mutali Nepfumbada" w:date="2022-10-14T10:39:00Z">
        <w:r w:rsidR="00C52DDA" w:rsidRPr="00D82B8B" w:rsidDel="001B29D8">
          <w:rPr>
            <w:lang w:eastAsia="en-US"/>
          </w:rPr>
          <w:fldChar w:fldCharType="begin"/>
        </w:r>
        <w:r w:rsidR="00C52DDA" w:rsidRPr="00D82B8B" w:rsidDel="001B29D8">
          <w:rPr>
            <w:lang w:eastAsia="en-US"/>
          </w:rPr>
          <w:delInstrText xml:space="preserve"> REF _Ref114843621 \h </w:delInstrText>
        </w:r>
        <w:r w:rsidR="007E43A9" w:rsidRPr="00D82B8B" w:rsidDel="001B29D8">
          <w:rPr>
            <w:lang w:eastAsia="en-US"/>
          </w:rPr>
          <w:delInstrText xml:space="preserve"> \* MERGEFORMAT </w:delInstrText>
        </w:r>
        <w:r w:rsidR="00C52DDA" w:rsidRPr="00D82B8B" w:rsidDel="001B29D8">
          <w:rPr>
            <w:lang w:eastAsia="en-US"/>
          </w:rPr>
        </w:r>
        <w:r w:rsidR="00C52DDA" w:rsidRPr="00D82B8B" w:rsidDel="001B29D8">
          <w:rPr>
            <w:lang w:eastAsia="en-US"/>
          </w:rPr>
          <w:fldChar w:fldCharType="separate"/>
        </w:r>
      </w:del>
      <w:del w:id="1877" w:author="Mutali Nepfumbada" w:date="2022-10-14T06:13:00Z">
        <w:r w:rsidR="00C52DDA" w:rsidRPr="00D82B8B" w:rsidDel="00E109C1">
          <w:delText xml:space="preserve">Table </w:delText>
        </w:r>
        <w:r w:rsidR="00C52DDA" w:rsidRPr="00D82B8B" w:rsidDel="00E109C1">
          <w:rPr>
            <w:noProof/>
          </w:rPr>
          <w:delText>1</w:delText>
        </w:r>
        <w:r w:rsidR="00C52DDA" w:rsidRPr="00D82B8B" w:rsidDel="00E109C1">
          <w:noBreakHyphen/>
        </w:r>
        <w:r w:rsidR="00C52DDA" w:rsidRPr="00D82B8B" w:rsidDel="00E109C1">
          <w:rPr>
            <w:noProof/>
          </w:rPr>
          <w:delText>1</w:delText>
        </w:r>
      </w:del>
      <w:del w:id="1878" w:author="Mutali Nepfumbada" w:date="2022-10-14T10:39:00Z">
        <w:r w:rsidR="00C52DDA" w:rsidRPr="00D82B8B" w:rsidDel="001B29D8">
          <w:rPr>
            <w:lang w:eastAsia="en-US"/>
          </w:rPr>
          <w:fldChar w:fldCharType="end"/>
        </w:r>
      </w:del>
      <w:ins w:id="1879" w:author="Mutali Nepfumbada" w:date="2022-10-14T09:37:00Z">
        <w:r w:rsidR="008664F0">
          <w:rPr>
            <w:lang w:eastAsia="en-US"/>
          </w:rPr>
          <w:fldChar w:fldCharType="begin"/>
        </w:r>
        <w:r w:rsidR="008664F0">
          <w:rPr>
            <w:lang w:eastAsia="en-US"/>
          </w:rPr>
          <w:instrText xml:space="preserve"> REF _Ref116632700 \h </w:instrText>
        </w:r>
      </w:ins>
      <w:r w:rsidR="008664F0">
        <w:rPr>
          <w:lang w:eastAsia="en-US"/>
        </w:rPr>
      </w:r>
      <w:r w:rsidR="008664F0">
        <w:rPr>
          <w:lang w:eastAsia="en-US"/>
        </w:rPr>
        <w:fldChar w:fldCharType="separate"/>
      </w:r>
      <w:ins w:id="1880" w:author="Mutali Nepfumbada" w:date="2022-11-02T08:07:00Z">
        <w:r w:rsidR="00A934D1" w:rsidRPr="00D82B8B">
          <w:t>Table 2</w:t>
        </w:r>
        <w:r w:rsidR="00A934D1" w:rsidRPr="00D82B8B">
          <w:noBreakHyphen/>
        </w:r>
        <w:r w:rsidR="00A934D1">
          <w:rPr>
            <w:noProof/>
          </w:rPr>
          <w:t>1</w:t>
        </w:r>
      </w:ins>
      <w:del w:id="1881" w:author="Mutali Nepfumbada" w:date="2022-11-02T08:06:00Z">
        <w:r w:rsidR="009E3355" w:rsidRPr="00D82B8B" w:rsidDel="00A934D1">
          <w:delText>Table 2</w:delText>
        </w:r>
        <w:r w:rsidR="009E3355" w:rsidRPr="00D82B8B" w:rsidDel="00A934D1">
          <w:noBreakHyphen/>
        </w:r>
        <w:r w:rsidR="009E3355" w:rsidDel="00A934D1">
          <w:rPr>
            <w:noProof/>
          </w:rPr>
          <w:delText>1</w:delText>
        </w:r>
      </w:del>
      <w:ins w:id="1882" w:author="Mutali Nepfumbada" w:date="2022-10-14T09:37:00Z">
        <w:r w:rsidR="008664F0">
          <w:rPr>
            <w:lang w:eastAsia="en-US"/>
          </w:rPr>
          <w:fldChar w:fldCharType="end"/>
        </w:r>
      </w:ins>
      <w:r w:rsidR="00C52DDA" w:rsidRPr="00D82B8B">
        <w:rPr>
          <w:lang w:eastAsia="en-US"/>
        </w:rPr>
        <w:t xml:space="preserve"> provides an overview of the </w:t>
      </w:r>
      <w:ins w:id="1883" w:author="Chanda Nxumalo" w:date="2022-10-18T11:47:00Z">
        <w:r w:rsidR="002D5D03">
          <w:rPr>
            <w:lang w:eastAsia="en-US"/>
          </w:rPr>
          <w:t>P</w:t>
        </w:r>
      </w:ins>
      <w:del w:id="1884" w:author="Chanda Nxumalo" w:date="2022-10-18T11:47:00Z">
        <w:r w:rsidR="00C52DDA" w:rsidRPr="00D82B8B">
          <w:rPr>
            <w:lang w:eastAsia="en-US"/>
          </w:rPr>
          <w:delText>p</w:delText>
        </w:r>
      </w:del>
      <w:r w:rsidR="00C52DDA" w:rsidRPr="00D82B8B">
        <w:rPr>
          <w:lang w:eastAsia="en-US"/>
        </w:rPr>
        <w:t>ortfolio.</w:t>
      </w:r>
    </w:p>
    <w:p w14:paraId="4BA76F50" w14:textId="77777777" w:rsidR="00C52DDA" w:rsidRPr="00D82B8B" w:rsidRDefault="00C52DDA" w:rsidP="00C52DDA">
      <w:pPr>
        <w:rPr>
          <w:lang w:eastAsia="en-US"/>
        </w:rPr>
      </w:pPr>
    </w:p>
    <w:tbl>
      <w:tblPr>
        <w:tblStyle w:val="TableGridLight"/>
        <w:tblW w:w="9160" w:type="dxa"/>
        <w:jc w:val="center"/>
        <w:tblLook w:val="04A0" w:firstRow="1" w:lastRow="0" w:firstColumn="1" w:lastColumn="0" w:noHBand="0" w:noVBand="1"/>
      </w:tblPr>
      <w:tblGrid>
        <w:gridCol w:w="4248"/>
        <w:gridCol w:w="1943"/>
        <w:gridCol w:w="1561"/>
        <w:gridCol w:w="1408"/>
      </w:tblGrid>
      <w:tr w:rsidR="00C52DDA" w:rsidRPr="00D82B8B" w14:paraId="1A5C1914" w14:textId="77777777" w:rsidTr="00BE57D2">
        <w:trPr>
          <w:trHeight w:val="158"/>
          <w:jc w:val="center"/>
        </w:trPr>
        <w:tc>
          <w:tcPr>
            <w:tcW w:w="4248" w:type="dxa"/>
            <w:shd w:val="clear" w:color="auto" w:fill="5F0500"/>
          </w:tcPr>
          <w:p w14:paraId="71662ED8" w14:textId="77777777" w:rsidR="00C52DDA" w:rsidRPr="00D82B8B" w:rsidRDefault="00C52DDA">
            <w:pPr>
              <w:spacing w:before="40"/>
              <w:rPr>
                <w:b/>
              </w:rPr>
            </w:pPr>
            <w:r w:rsidRPr="00D82B8B">
              <w:rPr>
                <w:b/>
                <w:color w:val="FFFFFF"/>
                <w:spacing w:val="-4"/>
              </w:rPr>
              <w:t>Name</w:t>
            </w:r>
          </w:p>
        </w:tc>
        <w:tc>
          <w:tcPr>
            <w:tcW w:w="1943" w:type="dxa"/>
            <w:shd w:val="clear" w:color="auto" w:fill="5F0500"/>
          </w:tcPr>
          <w:p w14:paraId="78200C0D" w14:textId="77777777" w:rsidR="00C52DDA" w:rsidRPr="00D82B8B" w:rsidRDefault="00C52DDA">
            <w:pPr>
              <w:spacing w:before="40"/>
              <w:jc w:val="center"/>
              <w:rPr>
                <w:b/>
              </w:rPr>
            </w:pPr>
            <w:r w:rsidRPr="00D82B8B">
              <w:rPr>
                <w:b/>
                <w:color w:val="FFFFFF"/>
                <w:spacing w:val="-4"/>
              </w:rPr>
              <w:t>COD (Commercial Operation Date)</w:t>
            </w:r>
          </w:p>
        </w:tc>
        <w:tc>
          <w:tcPr>
            <w:tcW w:w="1561" w:type="dxa"/>
            <w:shd w:val="clear" w:color="auto" w:fill="5F0500"/>
          </w:tcPr>
          <w:p w14:paraId="007B4B08" w14:textId="77777777" w:rsidR="00C52DDA" w:rsidRPr="00D82B8B" w:rsidRDefault="00C52DDA">
            <w:pPr>
              <w:spacing w:before="40"/>
              <w:jc w:val="center"/>
              <w:rPr>
                <w:b/>
                <w:color w:val="FFFFFF"/>
              </w:rPr>
            </w:pPr>
            <w:r w:rsidRPr="00D82B8B">
              <w:rPr>
                <w:b/>
                <w:color w:val="FFFFFF"/>
              </w:rPr>
              <w:t xml:space="preserve">Design </w:t>
            </w:r>
            <w:commentRangeStart w:id="1885"/>
            <w:r w:rsidRPr="00D82B8B">
              <w:rPr>
                <w:b/>
                <w:color w:val="FFFFFF"/>
              </w:rPr>
              <w:t>Capacity DC/AC</w:t>
            </w:r>
            <w:r w:rsidRPr="00D82B8B">
              <w:rPr>
                <w:b/>
                <w:color w:val="FFFFFF"/>
                <w:spacing w:val="2"/>
              </w:rPr>
              <w:t xml:space="preserve"> </w:t>
            </w:r>
            <w:r w:rsidRPr="00D82B8B">
              <w:rPr>
                <w:b/>
                <w:color w:val="FFFFFF"/>
                <w:spacing w:val="-4"/>
              </w:rPr>
              <w:t>(kW)</w:t>
            </w:r>
            <w:commentRangeEnd w:id="1885"/>
            <w:r w:rsidRPr="00D82B8B">
              <w:rPr>
                <w:rStyle w:val="CommentReference"/>
                <w:rPrChange w:id="1886" w:author="Mutali Nepfumbada" w:date="2022-10-14T09:34:00Z">
                  <w:rPr>
                    <w:rStyle w:val="CommentReference"/>
                    <w:rFonts w:ascii="Verdana" w:hAnsi="Verdana"/>
                  </w:rPr>
                </w:rPrChange>
              </w:rPr>
              <w:commentReference w:id="1885"/>
            </w:r>
          </w:p>
        </w:tc>
        <w:tc>
          <w:tcPr>
            <w:tcW w:w="1408" w:type="dxa"/>
            <w:shd w:val="clear" w:color="auto" w:fill="5F0500"/>
          </w:tcPr>
          <w:p w14:paraId="14FA3293" w14:textId="77777777" w:rsidR="00C52DDA" w:rsidRPr="00D82B8B" w:rsidRDefault="00C52DDA">
            <w:pPr>
              <w:spacing w:before="40"/>
              <w:jc w:val="center"/>
              <w:rPr>
                <w:b/>
                <w:color w:val="FFFFFF"/>
              </w:rPr>
            </w:pPr>
            <w:r w:rsidRPr="00D82B8B">
              <w:rPr>
                <w:b/>
                <w:color w:val="FFFFFF"/>
              </w:rPr>
              <w:t>Installed</w:t>
            </w:r>
          </w:p>
          <w:p w14:paraId="5D72DB83" w14:textId="77777777" w:rsidR="00C52DDA" w:rsidRPr="00D82B8B" w:rsidRDefault="00C52DDA">
            <w:pPr>
              <w:spacing w:before="40"/>
              <w:jc w:val="center"/>
              <w:rPr>
                <w:b/>
                <w:color w:val="FFFFFF"/>
              </w:rPr>
            </w:pPr>
            <w:commentRangeStart w:id="1887"/>
            <w:r w:rsidRPr="00D82B8B">
              <w:rPr>
                <w:b/>
                <w:color w:val="FFFFFF"/>
              </w:rPr>
              <w:t>Capacity DC/AC</w:t>
            </w:r>
            <w:r w:rsidRPr="00D82B8B">
              <w:rPr>
                <w:b/>
                <w:color w:val="FFFFFF"/>
                <w:spacing w:val="2"/>
              </w:rPr>
              <w:t xml:space="preserve"> </w:t>
            </w:r>
            <w:r w:rsidRPr="00D82B8B">
              <w:rPr>
                <w:b/>
                <w:color w:val="FFFFFF"/>
                <w:spacing w:val="-4"/>
              </w:rPr>
              <w:t>(kW)</w:t>
            </w:r>
            <w:commentRangeEnd w:id="1887"/>
            <w:r w:rsidRPr="00D82B8B">
              <w:rPr>
                <w:rStyle w:val="CommentReference"/>
                <w:rPrChange w:id="1888" w:author="Mutali Nepfumbada" w:date="2022-10-14T09:34:00Z">
                  <w:rPr>
                    <w:rStyle w:val="CommentReference"/>
                    <w:rFonts w:ascii="Verdana" w:hAnsi="Verdana"/>
                  </w:rPr>
                </w:rPrChange>
              </w:rPr>
              <w:commentReference w:id="1887"/>
            </w:r>
          </w:p>
        </w:tc>
      </w:tr>
      <w:tr w:rsidR="00C52DDA" w:rsidRPr="00D82B8B" w14:paraId="2E66E8D0" w14:textId="77777777" w:rsidTr="00BE57D2">
        <w:trPr>
          <w:trHeight w:val="158"/>
          <w:jc w:val="center"/>
        </w:trPr>
        <w:tc>
          <w:tcPr>
            <w:tcW w:w="4248" w:type="dxa"/>
          </w:tcPr>
          <w:p w14:paraId="5A3AE663" w14:textId="485BC287" w:rsidR="00C52DDA" w:rsidRPr="00D82B8B" w:rsidRDefault="00C52DDA">
            <w:r w:rsidRPr="00D82B8B">
              <w:t>Moshesh</w:t>
            </w:r>
            <w:r w:rsidRPr="00D82B8B">
              <w:rPr>
                <w:spacing w:val="23"/>
              </w:rPr>
              <w:t xml:space="preserve"> </w:t>
            </w:r>
            <w:r w:rsidRPr="00D82B8B">
              <w:t>Mediclinic</w:t>
            </w:r>
            <w:r w:rsidRPr="00D82B8B">
              <w:rPr>
                <w:spacing w:val="17"/>
              </w:rPr>
              <w:t xml:space="preserve"> </w:t>
            </w:r>
            <w:r w:rsidRPr="00D82B8B">
              <w:t>Durbanville</w:t>
            </w:r>
            <w:r w:rsidRPr="00D82B8B">
              <w:rPr>
                <w:spacing w:val="25"/>
              </w:rPr>
              <w:t xml:space="preserve"> </w:t>
            </w:r>
            <w:r w:rsidRPr="00D82B8B">
              <w:rPr>
                <w:spacing w:val="-5"/>
              </w:rPr>
              <w:t>(“Durbanville”)</w:t>
            </w:r>
          </w:p>
        </w:tc>
        <w:tc>
          <w:tcPr>
            <w:tcW w:w="1943" w:type="dxa"/>
          </w:tcPr>
          <w:p w14:paraId="20A540CE" w14:textId="77777777" w:rsidR="00C52DDA" w:rsidRPr="00D82B8B" w:rsidRDefault="00C52DDA">
            <w:pPr>
              <w:ind w:left="253"/>
              <w:jc w:val="center"/>
            </w:pPr>
            <w:r w:rsidRPr="00D82B8B">
              <w:rPr>
                <w:spacing w:val="-2"/>
              </w:rPr>
              <w:t>11 November 2021</w:t>
            </w:r>
          </w:p>
        </w:tc>
        <w:tc>
          <w:tcPr>
            <w:tcW w:w="1561" w:type="dxa"/>
          </w:tcPr>
          <w:p w14:paraId="7EB3D455" w14:textId="77777777" w:rsidR="00C52DDA" w:rsidRPr="00D82B8B" w:rsidRDefault="00C52DDA">
            <w:pPr>
              <w:ind w:left="255"/>
              <w:jc w:val="center"/>
              <w:rPr>
                <w:spacing w:val="-4"/>
              </w:rPr>
            </w:pPr>
            <w:r w:rsidRPr="00D82B8B">
              <w:rPr>
                <w:spacing w:val="-4"/>
              </w:rPr>
              <w:t>704.6 / 650</w:t>
            </w:r>
          </w:p>
        </w:tc>
        <w:tc>
          <w:tcPr>
            <w:tcW w:w="1408" w:type="dxa"/>
          </w:tcPr>
          <w:p w14:paraId="53E5B53E" w14:textId="77777777" w:rsidR="00C52DDA" w:rsidRPr="00D82B8B" w:rsidRDefault="00C52DDA">
            <w:pPr>
              <w:ind w:left="255"/>
              <w:jc w:val="center"/>
              <w:rPr>
                <w:spacing w:val="-4"/>
              </w:rPr>
            </w:pPr>
            <w:r w:rsidRPr="00D82B8B">
              <w:rPr>
                <w:spacing w:val="-4"/>
              </w:rPr>
              <w:t>705.7 / 650</w:t>
            </w:r>
          </w:p>
        </w:tc>
      </w:tr>
      <w:tr w:rsidR="00C52DDA" w:rsidRPr="00D82B8B" w14:paraId="67AA5D8A" w14:textId="77777777" w:rsidTr="00BE57D2">
        <w:trPr>
          <w:trHeight w:val="157"/>
          <w:jc w:val="center"/>
        </w:trPr>
        <w:tc>
          <w:tcPr>
            <w:tcW w:w="4248" w:type="dxa"/>
          </w:tcPr>
          <w:p w14:paraId="3CFE2C82" w14:textId="77777777" w:rsidR="00C52DDA" w:rsidRPr="00D82B8B" w:rsidRDefault="00C52DDA">
            <w:r w:rsidRPr="00D82B8B">
              <w:t>Moshesh</w:t>
            </w:r>
            <w:r w:rsidRPr="00D82B8B">
              <w:rPr>
                <w:spacing w:val="21"/>
              </w:rPr>
              <w:t xml:space="preserve"> </w:t>
            </w:r>
            <w:r w:rsidRPr="00D82B8B">
              <w:t>Mediclinic</w:t>
            </w:r>
            <w:r w:rsidRPr="00D82B8B">
              <w:rPr>
                <w:spacing w:val="15"/>
              </w:rPr>
              <w:t xml:space="preserve"> </w:t>
            </w:r>
            <w:r w:rsidRPr="00D82B8B">
              <w:t>Hermanus</w:t>
            </w:r>
            <w:r w:rsidRPr="00D82B8B">
              <w:rPr>
                <w:spacing w:val="14"/>
              </w:rPr>
              <w:t xml:space="preserve"> </w:t>
            </w:r>
            <w:r w:rsidRPr="00D82B8B">
              <w:t>Solar</w:t>
            </w:r>
            <w:r w:rsidRPr="00D82B8B">
              <w:rPr>
                <w:spacing w:val="15"/>
              </w:rPr>
              <w:t xml:space="preserve"> </w:t>
            </w:r>
            <w:r w:rsidRPr="00D82B8B">
              <w:rPr>
                <w:spacing w:val="-5"/>
              </w:rPr>
              <w:t>PV (“Hermanus”)</w:t>
            </w:r>
          </w:p>
        </w:tc>
        <w:tc>
          <w:tcPr>
            <w:tcW w:w="1943" w:type="dxa"/>
          </w:tcPr>
          <w:p w14:paraId="7DFE52DC" w14:textId="77777777" w:rsidR="00C52DDA" w:rsidRPr="00D82B8B" w:rsidRDefault="00C52DDA">
            <w:pPr>
              <w:ind w:left="253"/>
              <w:jc w:val="center"/>
            </w:pPr>
            <w:r w:rsidRPr="00D82B8B">
              <w:rPr>
                <w:spacing w:val="-2"/>
              </w:rPr>
              <w:t>10 March 2022</w:t>
            </w:r>
          </w:p>
        </w:tc>
        <w:tc>
          <w:tcPr>
            <w:tcW w:w="1561" w:type="dxa"/>
          </w:tcPr>
          <w:p w14:paraId="20BDC7BF" w14:textId="77777777" w:rsidR="00C52DDA" w:rsidRPr="00D82B8B" w:rsidRDefault="00C52DDA">
            <w:pPr>
              <w:ind w:left="255"/>
              <w:jc w:val="center"/>
              <w:rPr>
                <w:spacing w:val="-4"/>
              </w:rPr>
            </w:pPr>
            <w:r w:rsidRPr="00D82B8B">
              <w:rPr>
                <w:spacing w:val="-4"/>
              </w:rPr>
              <w:t>211.7 / 200</w:t>
            </w:r>
          </w:p>
        </w:tc>
        <w:tc>
          <w:tcPr>
            <w:tcW w:w="1408" w:type="dxa"/>
          </w:tcPr>
          <w:p w14:paraId="2BA4ADC0" w14:textId="77777777" w:rsidR="00C52DDA" w:rsidRPr="00D82B8B" w:rsidRDefault="00C52DDA">
            <w:pPr>
              <w:ind w:left="255"/>
              <w:jc w:val="center"/>
              <w:rPr>
                <w:spacing w:val="-4"/>
              </w:rPr>
            </w:pPr>
            <w:r w:rsidRPr="00D82B8B">
              <w:rPr>
                <w:spacing w:val="-4"/>
              </w:rPr>
              <w:t>211.7 / 220</w:t>
            </w:r>
          </w:p>
        </w:tc>
      </w:tr>
      <w:tr w:rsidR="00C52DDA" w:rsidRPr="00D82B8B" w14:paraId="3C2A3136" w14:textId="77777777" w:rsidTr="00BE57D2">
        <w:trPr>
          <w:trHeight w:val="158"/>
          <w:jc w:val="center"/>
        </w:trPr>
        <w:tc>
          <w:tcPr>
            <w:tcW w:w="4248" w:type="dxa"/>
          </w:tcPr>
          <w:p w14:paraId="0DD35938" w14:textId="77777777" w:rsidR="00C52DDA" w:rsidRPr="00D82B8B" w:rsidRDefault="00C52DDA">
            <w:r w:rsidRPr="00D82B8B">
              <w:t>Moshesh</w:t>
            </w:r>
            <w:r w:rsidRPr="00D82B8B">
              <w:rPr>
                <w:spacing w:val="20"/>
              </w:rPr>
              <w:t xml:space="preserve"> </w:t>
            </w:r>
            <w:r w:rsidRPr="00D82B8B">
              <w:t>Mediclinic</w:t>
            </w:r>
            <w:r w:rsidRPr="00D82B8B">
              <w:rPr>
                <w:spacing w:val="14"/>
              </w:rPr>
              <w:t xml:space="preserve"> </w:t>
            </w:r>
            <w:r w:rsidRPr="00D82B8B">
              <w:t>Highveld</w:t>
            </w:r>
            <w:r w:rsidRPr="00D82B8B">
              <w:rPr>
                <w:spacing w:val="24"/>
              </w:rPr>
              <w:t xml:space="preserve"> </w:t>
            </w:r>
            <w:r w:rsidRPr="00D82B8B">
              <w:t>Solar</w:t>
            </w:r>
            <w:r w:rsidRPr="00D82B8B">
              <w:rPr>
                <w:spacing w:val="15"/>
              </w:rPr>
              <w:t xml:space="preserve"> </w:t>
            </w:r>
            <w:r w:rsidRPr="00D82B8B">
              <w:rPr>
                <w:spacing w:val="-5"/>
              </w:rPr>
              <w:t>PV (“Highveld”)</w:t>
            </w:r>
          </w:p>
        </w:tc>
        <w:tc>
          <w:tcPr>
            <w:tcW w:w="1943" w:type="dxa"/>
          </w:tcPr>
          <w:p w14:paraId="001263E8" w14:textId="77777777" w:rsidR="00C52DDA" w:rsidRPr="00D82B8B" w:rsidRDefault="00C52DDA">
            <w:pPr>
              <w:ind w:left="253"/>
              <w:jc w:val="center"/>
            </w:pPr>
            <w:r w:rsidRPr="00D82B8B">
              <w:rPr>
                <w:spacing w:val="-2"/>
              </w:rPr>
              <w:t>30 March 2022</w:t>
            </w:r>
          </w:p>
        </w:tc>
        <w:tc>
          <w:tcPr>
            <w:tcW w:w="1561" w:type="dxa"/>
          </w:tcPr>
          <w:p w14:paraId="5C8F7559" w14:textId="77777777" w:rsidR="00C52DDA" w:rsidRPr="00D82B8B" w:rsidRDefault="00C52DDA">
            <w:pPr>
              <w:ind w:left="255"/>
              <w:jc w:val="center"/>
              <w:rPr>
                <w:spacing w:val="-4"/>
              </w:rPr>
            </w:pPr>
            <w:r w:rsidRPr="00D82B8B">
              <w:rPr>
                <w:spacing w:val="-4"/>
              </w:rPr>
              <w:t>263 / 250</w:t>
            </w:r>
          </w:p>
        </w:tc>
        <w:tc>
          <w:tcPr>
            <w:tcW w:w="1408" w:type="dxa"/>
          </w:tcPr>
          <w:p w14:paraId="0695CEC6" w14:textId="77777777" w:rsidR="00C52DDA" w:rsidRPr="00D82B8B" w:rsidRDefault="00C52DDA">
            <w:pPr>
              <w:ind w:left="255"/>
              <w:jc w:val="center"/>
              <w:rPr>
                <w:spacing w:val="-4"/>
              </w:rPr>
            </w:pPr>
            <w:r w:rsidRPr="00D82B8B">
              <w:rPr>
                <w:spacing w:val="-4"/>
              </w:rPr>
              <w:t>258.9 / 250</w:t>
            </w:r>
          </w:p>
        </w:tc>
      </w:tr>
      <w:tr w:rsidR="00C52DDA" w:rsidRPr="00D82B8B" w14:paraId="6DF92386" w14:textId="77777777" w:rsidTr="00BE57D2">
        <w:trPr>
          <w:trHeight w:val="157"/>
          <w:jc w:val="center"/>
        </w:trPr>
        <w:tc>
          <w:tcPr>
            <w:tcW w:w="4248" w:type="dxa"/>
          </w:tcPr>
          <w:p w14:paraId="39AEAFB2" w14:textId="77777777" w:rsidR="00C52DDA" w:rsidRPr="00D82B8B" w:rsidRDefault="00C52DDA">
            <w:r w:rsidRPr="00D82B8B">
              <w:t>Moshesh</w:t>
            </w:r>
            <w:r w:rsidRPr="00D82B8B">
              <w:rPr>
                <w:spacing w:val="18"/>
              </w:rPr>
              <w:t xml:space="preserve"> </w:t>
            </w:r>
            <w:r w:rsidRPr="00D82B8B">
              <w:t>Mediclinic</w:t>
            </w:r>
            <w:r w:rsidRPr="00D82B8B">
              <w:rPr>
                <w:spacing w:val="12"/>
              </w:rPr>
              <w:t xml:space="preserve"> </w:t>
            </w:r>
            <w:r w:rsidRPr="00D82B8B">
              <w:t>Midstream</w:t>
            </w:r>
            <w:r w:rsidRPr="00D82B8B">
              <w:rPr>
                <w:spacing w:val="12"/>
              </w:rPr>
              <w:t xml:space="preserve"> </w:t>
            </w:r>
            <w:r w:rsidRPr="00D82B8B">
              <w:t>Solar</w:t>
            </w:r>
            <w:r w:rsidRPr="00D82B8B">
              <w:rPr>
                <w:spacing w:val="12"/>
              </w:rPr>
              <w:t xml:space="preserve"> </w:t>
            </w:r>
            <w:r w:rsidRPr="00D82B8B">
              <w:rPr>
                <w:spacing w:val="-5"/>
              </w:rPr>
              <w:t>PV (“Midstream”)</w:t>
            </w:r>
          </w:p>
        </w:tc>
        <w:tc>
          <w:tcPr>
            <w:tcW w:w="1943" w:type="dxa"/>
          </w:tcPr>
          <w:p w14:paraId="7D9719A6" w14:textId="77777777" w:rsidR="00C52DDA" w:rsidRPr="00D82B8B" w:rsidRDefault="00C52DDA">
            <w:pPr>
              <w:ind w:left="253"/>
              <w:jc w:val="center"/>
            </w:pPr>
            <w:r w:rsidRPr="00D82B8B">
              <w:rPr>
                <w:spacing w:val="-2"/>
              </w:rPr>
              <w:t>27 October 2021</w:t>
            </w:r>
          </w:p>
        </w:tc>
        <w:tc>
          <w:tcPr>
            <w:tcW w:w="1561" w:type="dxa"/>
          </w:tcPr>
          <w:p w14:paraId="28BFFB47" w14:textId="77777777" w:rsidR="00C52DDA" w:rsidRPr="00D82B8B" w:rsidRDefault="00C52DDA">
            <w:pPr>
              <w:ind w:left="255"/>
              <w:jc w:val="center"/>
              <w:rPr>
                <w:spacing w:val="-4"/>
              </w:rPr>
            </w:pPr>
            <w:r w:rsidRPr="00D82B8B">
              <w:rPr>
                <w:spacing w:val="-4"/>
              </w:rPr>
              <w:t>227.9 / 200</w:t>
            </w:r>
          </w:p>
        </w:tc>
        <w:tc>
          <w:tcPr>
            <w:tcW w:w="1408" w:type="dxa"/>
          </w:tcPr>
          <w:p w14:paraId="6817A3F0" w14:textId="77777777" w:rsidR="00C52DDA" w:rsidRPr="00D82B8B" w:rsidRDefault="00C52DDA">
            <w:pPr>
              <w:ind w:left="255"/>
              <w:jc w:val="center"/>
              <w:rPr>
                <w:spacing w:val="-4"/>
              </w:rPr>
            </w:pPr>
            <w:r w:rsidRPr="00D82B8B">
              <w:rPr>
                <w:spacing w:val="-4"/>
              </w:rPr>
              <w:t>227.9 / 220</w:t>
            </w:r>
          </w:p>
        </w:tc>
      </w:tr>
      <w:tr w:rsidR="00C52DDA" w:rsidRPr="00D82B8B" w14:paraId="1875C25B" w14:textId="77777777" w:rsidTr="00BE57D2">
        <w:trPr>
          <w:trHeight w:val="158"/>
          <w:jc w:val="center"/>
        </w:trPr>
        <w:tc>
          <w:tcPr>
            <w:tcW w:w="4248" w:type="dxa"/>
          </w:tcPr>
          <w:p w14:paraId="09D4B6C1" w14:textId="77777777" w:rsidR="00C52DDA" w:rsidRPr="00D82B8B" w:rsidRDefault="00C52DDA">
            <w:r w:rsidRPr="00D82B8B">
              <w:t>Moshesh</w:t>
            </w:r>
            <w:r w:rsidRPr="00D82B8B">
              <w:rPr>
                <w:spacing w:val="19"/>
              </w:rPr>
              <w:t xml:space="preserve"> </w:t>
            </w:r>
            <w:r w:rsidRPr="00D82B8B">
              <w:t>Mediclinic</w:t>
            </w:r>
            <w:r w:rsidRPr="00D82B8B">
              <w:rPr>
                <w:spacing w:val="12"/>
              </w:rPr>
              <w:t xml:space="preserve"> </w:t>
            </w:r>
            <w:r w:rsidRPr="00D82B8B">
              <w:t>Vergelegen</w:t>
            </w:r>
            <w:r w:rsidRPr="00D82B8B">
              <w:rPr>
                <w:spacing w:val="19"/>
              </w:rPr>
              <w:t xml:space="preserve"> </w:t>
            </w:r>
            <w:r w:rsidRPr="00D82B8B">
              <w:t>Solar</w:t>
            </w:r>
            <w:r w:rsidRPr="00D82B8B">
              <w:rPr>
                <w:spacing w:val="13"/>
              </w:rPr>
              <w:t xml:space="preserve"> </w:t>
            </w:r>
            <w:r w:rsidRPr="00D82B8B">
              <w:rPr>
                <w:spacing w:val="-5"/>
              </w:rPr>
              <w:t>PV (“Vergelegen”)</w:t>
            </w:r>
          </w:p>
        </w:tc>
        <w:tc>
          <w:tcPr>
            <w:tcW w:w="1943" w:type="dxa"/>
          </w:tcPr>
          <w:p w14:paraId="4073D352" w14:textId="77777777" w:rsidR="00C52DDA" w:rsidRPr="00D82B8B" w:rsidRDefault="00C52DDA">
            <w:pPr>
              <w:ind w:left="253"/>
              <w:jc w:val="center"/>
            </w:pPr>
            <w:r w:rsidRPr="00D82B8B">
              <w:rPr>
                <w:spacing w:val="-2"/>
              </w:rPr>
              <w:t>28 October 2021</w:t>
            </w:r>
          </w:p>
        </w:tc>
        <w:tc>
          <w:tcPr>
            <w:tcW w:w="1561" w:type="dxa"/>
          </w:tcPr>
          <w:p w14:paraId="367EB606" w14:textId="77777777" w:rsidR="00C52DDA" w:rsidRPr="00D82B8B" w:rsidRDefault="00C52DDA">
            <w:pPr>
              <w:ind w:left="255"/>
              <w:jc w:val="center"/>
              <w:rPr>
                <w:spacing w:val="-4"/>
              </w:rPr>
            </w:pPr>
            <w:r w:rsidRPr="00D82B8B">
              <w:rPr>
                <w:spacing w:val="-4"/>
              </w:rPr>
              <w:t>697.1 / 650</w:t>
            </w:r>
          </w:p>
        </w:tc>
        <w:tc>
          <w:tcPr>
            <w:tcW w:w="1408" w:type="dxa"/>
          </w:tcPr>
          <w:p w14:paraId="3619D7BA" w14:textId="77777777" w:rsidR="00C52DDA" w:rsidRPr="00D82B8B" w:rsidRDefault="00C52DDA">
            <w:pPr>
              <w:ind w:left="255"/>
              <w:jc w:val="center"/>
              <w:rPr>
                <w:spacing w:val="-4"/>
              </w:rPr>
            </w:pPr>
            <w:r w:rsidRPr="00D82B8B">
              <w:rPr>
                <w:spacing w:val="-4"/>
              </w:rPr>
              <w:t>689.6 / 650</w:t>
            </w:r>
          </w:p>
        </w:tc>
      </w:tr>
    </w:tbl>
    <w:p w14:paraId="699D3A84" w14:textId="1F67D369" w:rsidR="00C52DDA" w:rsidRPr="00D82B8B" w:rsidRDefault="00C52DDA" w:rsidP="00C52DDA">
      <w:pPr>
        <w:pStyle w:val="Caption"/>
      </w:pPr>
      <w:bookmarkStart w:id="1889" w:name="_Ref116632700"/>
      <w:bookmarkStart w:id="1890" w:name="_Ref116632699"/>
      <w:bookmarkStart w:id="1891" w:name="_Toc120510245"/>
      <w:r w:rsidRPr="00D82B8B">
        <w:t>Table 2</w:t>
      </w:r>
      <w:r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bookmarkEnd w:id="1889"/>
      <w:r w:rsidRPr="00D82B8B">
        <w:t>: Project Overview</w:t>
      </w:r>
      <w:bookmarkEnd w:id="1890"/>
      <w:bookmarkEnd w:id="1891"/>
    </w:p>
    <w:p w14:paraId="5BA2CD46" w14:textId="77777777" w:rsidR="00C52DDA" w:rsidRPr="00D82B8B" w:rsidRDefault="00C52DDA" w:rsidP="005D5866"/>
    <w:p w14:paraId="7B665453" w14:textId="77777777" w:rsidR="00895270" w:rsidRPr="00D82B8B" w:rsidRDefault="00895270" w:rsidP="005D5866"/>
    <w:p w14:paraId="5653ED38" w14:textId="77777777" w:rsidR="00895270" w:rsidRPr="00D82B8B" w:rsidRDefault="00895270" w:rsidP="005D5866"/>
    <w:p w14:paraId="1C1423CC" w14:textId="77777777" w:rsidR="00895270" w:rsidRPr="00D82B8B" w:rsidRDefault="00895270" w:rsidP="005D5866"/>
    <w:p w14:paraId="3DEE0667" w14:textId="77777777" w:rsidR="00895270" w:rsidRPr="00D82B8B" w:rsidRDefault="00895270" w:rsidP="005D5866"/>
    <w:p w14:paraId="6829348E" w14:textId="1EB38FB8" w:rsidR="00F64F0A" w:rsidRPr="00D82B8B" w:rsidRDefault="006A2E30">
      <w:pPr>
        <w:pStyle w:val="Heading2"/>
      </w:pPr>
      <w:bookmarkStart w:id="1892" w:name="_Toc118269061"/>
      <w:r w:rsidRPr="00D82B8B">
        <w:lastRenderedPageBreak/>
        <w:t>Performance Summary</w:t>
      </w:r>
      <w:bookmarkEnd w:id="1892"/>
      <w:r w:rsidRPr="00D82B8B">
        <w:t xml:space="preserve"> </w:t>
      </w:r>
    </w:p>
    <w:p w14:paraId="06BB986C" w14:textId="77777777" w:rsidR="003B51BE" w:rsidRPr="00D82B8B" w:rsidRDefault="003B51BE" w:rsidP="003B51BE"/>
    <w:p w14:paraId="3E287C34" w14:textId="2E699C9D" w:rsidR="004345B1" w:rsidRPr="00D82B8B" w:rsidRDefault="004345B1" w:rsidP="004345B1">
      <w:r w:rsidRPr="00D82B8B">
        <w:t xml:space="preserve">The following summary describes </w:t>
      </w:r>
      <w:r w:rsidR="006948AD" w:rsidRPr="00D82B8B">
        <w:t>the performance</w:t>
      </w:r>
      <w:r w:rsidRPr="00D82B8B">
        <w:t xml:space="preserve"> of the facilit</w:t>
      </w:r>
      <w:ins w:id="1893" w:author="Chanda Nxumalo" w:date="2022-10-18T11:48:00Z">
        <w:r w:rsidR="002D5D03">
          <w:t>ies</w:t>
        </w:r>
      </w:ins>
      <w:del w:id="1894" w:author="Chanda Nxumalo" w:date="2022-10-18T11:48:00Z">
        <w:r w:rsidRPr="00D82B8B" w:rsidDel="002D5D03">
          <w:delText>y</w:delText>
        </w:r>
      </w:del>
      <w:r w:rsidR="008710C5" w:rsidRPr="00D82B8B">
        <w:t xml:space="preserve"> since COD</w:t>
      </w:r>
      <w:ins w:id="1895" w:author="Chanda Nxumalo" w:date="2022-10-18T11:48:00Z">
        <w:r w:rsidR="0057704C">
          <w:t>:</w:t>
        </w:r>
        <w:del w:id="1896" w:author="Adam Terry" w:date="2022-11-02T13:34:00Z">
          <w:r w:rsidR="003D7E74">
            <w:delText>`</w:delText>
          </w:r>
        </w:del>
      </w:ins>
      <w:del w:id="1897" w:author="Chanda Nxumalo" w:date="2022-10-18T11:48:00Z">
        <w:r w:rsidR="008710C5" w:rsidRPr="00D82B8B">
          <w:delText>.</w:delText>
        </w:r>
      </w:del>
    </w:p>
    <w:p w14:paraId="6E9D8AD2" w14:textId="77777777" w:rsidR="004345B1" w:rsidRPr="00D82B8B" w:rsidRDefault="004345B1" w:rsidP="004345B1"/>
    <w:p w14:paraId="2E45C5FD" w14:textId="57978DE9" w:rsidR="00F15843" w:rsidRPr="00D82B8B" w:rsidRDefault="00F15843">
      <w:pPr>
        <w:pStyle w:val="Heading3"/>
        <w:rPr>
          <w:ins w:id="1898" w:author="Adam Terry" w:date="2022-10-07T17:04:00Z"/>
          <w:rFonts w:eastAsia="Arial Narrow"/>
        </w:rPr>
        <w:pPrChange w:id="1899"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00" w:name="_Toc118269062"/>
      <w:r w:rsidRPr="00D82B8B">
        <w:rPr>
          <w:rFonts w:eastAsia="Arial Narrow"/>
        </w:rPr>
        <w:t>Highveld Solar PV</w:t>
      </w:r>
      <w:bookmarkEnd w:id="1900"/>
    </w:p>
    <w:p w14:paraId="7D24DB6C" w14:textId="77777777" w:rsidR="00450993" w:rsidRPr="00D82B8B" w:rsidRDefault="00450993">
      <w:pPr>
        <w:tabs>
          <w:tab w:val="num" w:pos="1843"/>
        </w:tabs>
        <w:rPr>
          <w:rFonts w:eastAsia="Arial Narrow" w:cs="Arial"/>
        </w:rPr>
        <w:pPrChange w:id="1901" w:author="Adam Terry" w:date="2022-10-07T17:04:00Z">
          <w:pPr>
            <w:keepNext/>
            <w:numPr>
              <w:ilvl w:val="2"/>
              <w:numId w:val="10"/>
            </w:numPr>
            <w:tabs>
              <w:tab w:val="num" w:pos="851"/>
              <w:tab w:val="left" w:pos="1134"/>
              <w:tab w:val="num" w:pos="1843"/>
            </w:tabs>
            <w:spacing w:before="60" w:after="60"/>
            <w:ind w:left="720" w:hanging="720"/>
            <w:outlineLvl w:val="2"/>
          </w:pPr>
        </w:pPrChange>
      </w:pPr>
    </w:p>
    <w:p w14:paraId="686FCFD0" w14:textId="76425622" w:rsidR="00B741E9" w:rsidRDefault="00B741E9" w:rsidP="00B741E9">
      <w:pPr>
        <w:pStyle w:val="Bullet1"/>
        <w:rPr>
          <w:ins w:id="1902" w:author="Mutali Nepfumbada" w:date="2022-11-27T22:08:00Z"/>
        </w:rPr>
        <w:pPrChange w:id="1903" w:author="Mutali Nepfumbada" w:date="2022-11-27T22:08:00Z">
          <w:pPr>
            <w:tabs>
              <w:tab w:val="num" w:pos="1843"/>
            </w:tabs>
          </w:pPr>
        </w:pPrChange>
      </w:pPr>
      <w:ins w:id="1904" w:author="Mutali Nepfumbada" w:date="2022-11-27T22:08:00Z">
        <w:r>
          <w:t>Production is {{HIGP}} KWh with a variance of {{HIGPV</w:t>
        </w:r>
      </w:ins>
      <w:ins w:id="1905" w:author="Mutali Nepfumbada" w:date="2022-11-27T22:09:00Z">
        <w:r w:rsidR="00700056">
          <w:t>}} %</w:t>
        </w:r>
      </w:ins>
      <w:ins w:id="1906" w:author="Mutali Nepfumbada" w:date="2022-11-27T22:08:00Z">
        <w:r>
          <w:t xml:space="preserve"> below the P50 Forecast.</w:t>
        </w:r>
      </w:ins>
    </w:p>
    <w:p w14:paraId="24844045" w14:textId="72BB6374" w:rsidR="00B741E9" w:rsidRDefault="00B741E9" w:rsidP="00B741E9">
      <w:pPr>
        <w:pStyle w:val="Bullet1"/>
        <w:rPr>
          <w:ins w:id="1907" w:author="Mutali Nepfumbada" w:date="2022-11-27T22:08:00Z"/>
        </w:rPr>
        <w:pPrChange w:id="1908" w:author="Mutali Nepfumbada" w:date="2022-11-27T22:08:00Z">
          <w:pPr>
            <w:tabs>
              <w:tab w:val="num" w:pos="1843"/>
            </w:tabs>
          </w:pPr>
        </w:pPrChange>
      </w:pPr>
      <w:ins w:id="1909" w:author="Mutali Nepfumbada" w:date="2022-11-27T22:08:00Z">
        <w:r>
          <w:t xml:space="preserve">Irradiation is {{HIGI}} kWh/m2 with a variance of {{HIGIV}} % </w:t>
        </w:r>
      </w:ins>
      <w:ins w:id="1910" w:author="Mutali Nepfumbada" w:date="2022-11-27T22:35:00Z">
        <w:r w:rsidR="00517BCE">
          <w:t xml:space="preserve"> </w:t>
        </w:r>
      </w:ins>
      <w:ins w:id="1911" w:author="Mutali Nepfumbada" w:date="2022-11-27T22:08:00Z">
        <w:r>
          <w:t xml:space="preserve">below </w:t>
        </w:r>
      </w:ins>
      <w:ins w:id="1912" w:author="Mutali Nepfumbada" w:date="2022-11-27T22:34:00Z">
        <w:r w:rsidR="00517BCE">
          <w:t xml:space="preserve"> </w:t>
        </w:r>
      </w:ins>
      <w:ins w:id="1913" w:author="Mutali Nepfumbada" w:date="2022-11-27T22:08:00Z">
        <w:r>
          <w:t xml:space="preserve">P50 </w:t>
        </w:r>
      </w:ins>
      <w:ins w:id="1914" w:author="Mutali Nepfumbada" w:date="2022-11-27T22:34:00Z">
        <w:r w:rsidR="00517BCE">
          <w:t>Forecast.</w:t>
        </w:r>
      </w:ins>
    </w:p>
    <w:p w14:paraId="00A26B84" w14:textId="77777777" w:rsidR="00B741E9" w:rsidRDefault="00B741E9" w:rsidP="00B741E9">
      <w:pPr>
        <w:pStyle w:val="Bullet1"/>
        <w:rPr>
          <w:ins w:id="1915" w:author="Mutali Nepfumbada" w:date="2022-11-27T22:08:00Z"/>
        </w:rPr>
        <w:pPrChange w:id="1916" w:author="Mutali Nepfumbada" w:date="2022-11-27T22:08:00Z">
          <w:pPr>
            <w:tabs>
              <w:tab w:val="num" w:pos="1843"/>
            </w:tabs>
          </w:pPr>
        </w:pPrChange>
      </w:pPr>
      <w:ins w:id="1917" w:author="Mutali Nepfumbada" w:date="2022-11-27T22:08:00Z">
        <w:r>
          <w:t>Availability is {{HIGA}} % with a variance of {{HIGAV}} % above the warranted availability.</w:t>
        </w:r>
      </w:ins>
    </w:p>
    <w:p w14:paraId="72034F43" w14:textId="77777777" w:rsidR="00B741E9" w:rsidRDefault="00B741E9" w:rsidP="00B741E9">
      <w:pPr>
        <w:pStyle w:val="Bullet1"/>
        <w:rPr>
          <w:ins w:id="1918" w:author="Mutali Nepfumbada" w:date="2022-11-27T22:08:00Z"/>
        </w:rPr>
        <w:pPrChange w:id="1919" w:author="Mutali Nepfumbada" w:date="2022-11-27T22:08:00Z">
          <w:pPr>
            <w:tabs>
              <w:tab w:val="num" w:pos="1843"/>
            </w:tabs>
          </w:pPr>
        </w:pPrChange>
      </w:pPr>
      <w:ins w:id="1920" w:author="Mutali Nepfumbada" w:date="2022-11-27T22:08:00Z">
        <w:r>
          <w:t>PR is {{HIGPR}} % with a variance of {{HIGPRV}} % below warranted availability.</w:t>
        </w:r>
      </w:ins>
    </w:p>
    <w:p w14:paraId="2E84A76C" w14:textId="2E163A9D" w:rsidR="00482D62" w:rsidRPr="00D82B8B" w:rsidDel="00B741E9" w:rsidRDefault="00F15843">
      <w:pPr>
        <w:pStyle w:val="Bullet1"/>
        <w:rPr>
          <w:del w:id="1921" w:author="Mutali Nepfumbada" w:date="2022-11-27T22:08:00Z"/>
        </w:rPr>
        <w:pPrChange w:id="1922" w:author="Adam Terry" w:date="2022-10-07T17:04:00Z">
          <w:pPr>
            <w:numPr>
              <w:numId w:val="4"/>
            </w:numPr>
            <w:ind w:left="720" w:hanging="360"/>
            <w:contextualSpacing/>
          </w:pPr>
        </w:pPrChange>
      </w:pPr>
      <w:del w:id="1923" w:author="Mutali Nepfumbada" w:date="2022-11-27T22:08:00Z">
        <w:r w:rsidRPr="00D82B8B" w:rsidDel="00B741E9">
          <w:delText xml:space="preserve">Production is </w:delText>
        </w:r>
        <w:r w:rsidR="00D96011" w:rsidRPr="00D82B8B" w:rsidDel="00B741E9">
          <w:delText>119,827</w:delText>
        </w:r>
        <w:r w:rsidR="0015590C" w:rsidRPr="00D82B8B" w:rsidDel="00B741E9">
          <w:delText xml:space="preserve"> </w:delText>
        </w:r>
        <w:r w:rsidRPr="00D82B8B" w:rsidDel="00B741E9">
          <w:delText xml:space="preserve">kWh with a variance of </w:delText>
        </w:r>
        <w:r w:rsidR="008E0116"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the P50 forecast</w:delText>
        </w:r>
        <w:r w:rsidR="00DF2D2B" w:rsidRPr="00D82B8B" w:rsidDel="00B741E9">
          <w:delText>;</w:delText>
        </w:r>
      </w:del>
    </w:p>
    <w:p w14:paraId="51EFEC2E" w14:textId="0293E016" w:rsidR="00F15843" w:rsidRPr="00D82B8B" w:rsidDel="00B741E9" w:rsidRDefault="00482D62">
      <w:pPr>
        <w:pStyle w:val="Bullet1"/>
        <w:rPr>
          <w:del w:id="1924" w:author="Mutali Nepfumbada" w:date="2022-11-27T22:08:00Z"/>
        </w:rPr>
        <w:pPrChange w:id="1925" w:author="Adam Terry" w:date="2022-10-07T17:04:00Z">
          <w:pPr>
            <w:numPr>
              <w:numId w:val="4"/>
            </w:numPr>
            <w:ind w:left="720" w:hanging="360"/>
            <w:contextualSpacing/>
          </w:pPr>
        </w:pPrChange>
      </w:pPr>
      <w:del w:id="1926" w:author="Mutali Nepfumbada" w:date="2022-11-27T22:08:00Z">
        <w:r w:rsidRPr="00D82B8B" w:rsidDel="00B741E9">
          <w:delText xml:space="preserve">Irradiance is </w:delText>
        </w:r>
        <w:r w:rsidR="00831B5D" w:rsidRPr="00D82B8B" w:rsidDel="00B741E9">
          <w:delText>4</w:delText>
        </w:r>
      </w:del>
      <w:del w:id="1927" w:author="Mutali Nepfumbada" w:date="2022-10-14T09:42:00Z">
        <w:r w:rsidR="00831B5D" w:rsidRPr="00D82B8B" w:rsidDel="004731AB">
          <w:delText>57</w:delText>
        </w:r>
      </w:del>
      <w:del w:id="1928" w:author="Mutali Nepfumbada" w:date="2022-11-27T22:08:00Z">
        <w:r w:rsidR="00831B5D" w:rsidRPr="00D82B8B" w:rsidDel="00B741E9">
          <w:delText xml:space="preserve"> kWh/m</w:delText>
        </w:r>
        <w:r w:rsidR="00831B5D" w:rsidRPr="00D82B8B" w:rsidDel="00B741E9">
          <w:rPr>
            <w:vertAlign w:val="superscript"/>
            <w:rPrChange w:id="1929" w:author="Mutali Nepfumbada" w:date="2022-10-14T09:34:00Z">
              <w:rPr/>
            </w:rPrChange>
          </w:rPr>
          <w:delText>2</w:delText>
        </w:r>
        <w:r w:rsidR="00427758" w:rsidRPr="00D82B8B" w:rsidDel="00B741E9">
          <w:delText xml:space="preserve"> with a variance of</w:delText>
        </w:r>
        <w:r w:rsidR="006F3B62" w:rsidRPr="00D82B8B" w:rsidDel="00B741E9">
          <w:delText xml:space="preserve"> </w:delText>
        </w:r>
        <w:r w:rsidR="007A5065" w:rsidRPr="00D82B8B" w:rsidDel="00B741E9">
          <w:delText>2.</w:delText>
        </w:r>
      </w:del>
      <w:del w:id="1930" w:author="Mutali Nepfumbada" w:date="2022-10-14T09:43:00Z">
        <w:r w:rsidR="007A5065" w:rsidRPr="00D82B8B" w:rsidDel="009C1C38">
          <w:delText>35</w:delText>
        </w:r>
      </w:del>
      <w:del w:id="1931" w:author="Mutali Nepfumbada" w:date="2022-11-27T22:08:00Z">
        <w:r w:rsidR="00351CCC" w:rsidRPr="00D82B8B" w:rsidDel="00B741E9">
          <w:delText xml:space="preserve"> </w:delText>
        </w:r>
        <w:r w:rsidR="007A5065" w:rsidRPr="00D82B8B" w:rsidDel="00B741E9">
          <w:delText xml:space="preserve">% </w:delText>
        </w:r>
        <w:r w:rsidR="007A5065" w:rsidRPr="00D82B8B" w:rsidDel="00B741E9">
          <w:rPr>
            <w:b/>
            <w:bCs/>
            <w:color w:val="FF0000"/>
          </w:rPr>
          <w:delText>below</w:delText>
        </w:r>
        <w:r w:rsidR="007A5065" w:rsidRPr="00D82B8B" w:rsidDel="00B741E9">
          <w:delText xml:space="preserve"> the </w:delText>
        </w:r>
        <w:r w:rsidR="008710C5" w:rsidRPr="00D82B8B" w:rsidDel="00B741E9">
          <w:delText>forecast</w:delText>
        </w:r>
        <w:r w:rsidR="00DF2D2B" w:rsidRPr="00D82B8B" w:rsidDel="00B741E9">
          <w:delText>;</w:delText>
        </w:r>
      </w:del>
    </w:p>
    <w:p w14:paraId="7C4474ED" w14:textId="2E57FD18" w:rsidR="00F15843" w:rsidRPr="00D82B8B" w:rsidDel="00B741E9" w:rsidRDefault="00F15843">
      <w:pPr>
        <w:pStyle w:val="Bullet1"/>
        <w:rPr>
          <w:del w:id="1932" w:author="Mutali Nepfumbada" w:date="2022-11-27T22:08:00Z"/>
        </w:rPr>
        <w:pPrChange w:id="1933" w:author="Adam Terry" w:date="2022-10-07T17:04:00Z">
          <w:pPr>
            <w:numPr>
              <w:numId w:val="4"/>
            </w:numPr>
            <w:ind w:left="720" w:hanging="360"/>
            <w:contextualSpacing/>
          </w:pPr>
        </w:pPrChange>
      </w:pPr>
      <w:del w:id="1934" w:author="Mutali Nepfumbada" w:date="2022-11-27T22:08:00Z">
        <w:r w:rsidRPr="00D82B8B" w:rsidDel="00B741E9">
          <w:delText>Revenue is R</w:delText>
        </w:r>
        <w:r w:rsidR="0015590C" w:rsidRPr="00D82B8B" w:rsidDel="00B741E9">
          <w:rPr>
            <w:rFonts w:cs="Calibri"/>
            <w:color w:val="000000"/>
            <w:lang w:val="en-ZA" w:eastAsia="en-ZA"/>
          </w:rPr>
          <w:delText xml:space="preserve">90,797 </w:delText>
        </w:r>
        <w:r w:rsidRPr="00D82B8B" w:rsidDel="00B741E9">
          <w:delText xml:space="preserve">with a variance of </w:delText>
        </w:r>
        <w:r w:rsidR="0015590C"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forecast; </w:delText>
        </w:r>
      </w:del>
    </w:p>
    <w:p w14:paraId="7F93F0A0" w14:textId="665DFFEC" w:rsidR="0015590C" w:rsidRPr="00D82B8B" w:rsidDel="00B741E9" w:rsidRDefault="0015590C">
      <w:pPr>
        <w:pStyle w:val="Bullet1"/>
        <w:rPr>
          <w:del w:id="1935" w:author="Mutali Nepfumbada" w:date="2022-11-27T22:08:00Z"/>
        </w:rPr>
        <w:pPrChange w:id="1936" w:author="Adam Terry" w:date="2022-10-07T17:04:00Z">
          <w:pPr>
            <w:numPr>
              <w:numId w:val="4"/>
            </w:numPr>
            <w:ind w:left="720" w:hanging="360"/>
            <w:contextualSpacing/>
          </w:pPr>
        </w:pPrChange>
      </w:pPr>
      <w:del w:id="1937" w:author="Mutali Nepfumbada" w:date="2022-11-27T22:08:00Z">
        <w:r w:rsidRPr="00D82B8B" w:rsidDel="00B741E9">
          <w:delText>Availability is 9</w:delText>
        </w:r>
        <w:r w:rsidR="00482D62" w:rsidRPr="00D82B8B" w:rsidDel="00B741E9">
          <w:delText>5</w:delText>
        </w:r>
        <w:r w:rsidRPr="00D82B8B" w:rsidDel="00B741E9">
          <w:delText xml:space="preserve"> % with a variance of </w:delText>
        </w:r>
        <w:r w:rsidR="00482D62" w:rsidRPr="00D82B8B" w:rsidDel="00B741E9">
          <w:delText>0.21</w:delText>
        </w:r>
        <w:r w:rsidRPr="00D82B8B" w:rsidDel="00B741E9">
          <w:delText xml:space="preserve"> %</w:delText>
        </w:r>
        <w:r w:rsidRPr="00D82B8B" w:rsidDel="00B741E9">
          <w:rPr>
            <w:color w:val="00B050"/>
          </w:rPr>
          <w:delText xml:space="preserve"> </w:delText>
        </w:r>
        <w:r w:rsidRPr="00D82B8B" w:rsidDel="00B741E9">
          <w:rPr>
            <w:b/>
            <w:bCs/>
            <w:color w:val="00B050"/>
          </w:rPr>
          <w:delText>above</w:delText>
        </w:r>
        <w:r w:rsidRPr="00D82B8B" w:rsidDel="00B741E9">
          <w:rPr>
            <w:color w:val="00B050"/>
          </w:rPr>
          <w:delText xml:space="preserve"> </w:delText>
        </w:r>
        <w:r w:rsidRPr="00D82B8B" w:rsidDel="00B741E9">
          <w:delText xml:space="preserve">the </w:delText>
        </w:r>
      </w:del>
      <w:ins w:id="1938" w:author="Chanda Nxumalo" w:date="2022-10-18T11:50:00Z">
        <w:del w:id="1939" w:author="Mutali Nepfumbada" w:date="2022-11-27T22:08:00Z">
          <w:r w:rsidR="00CD3850" w:rsidRPr="00D82B8B" w:rsidDel="00B741E9">
            <w:delText>guaranteed</w:delText>
          </w:r>
        </w:del>
      </w:ins>
      <w:del w:id="1940" w:author="Mutali Nepfumbada" w:date="2022-11-27T22:08:00Z">
        <w:r w:rsidRPr="00D82B8B" w:rsidDel="00B741E9">
          <w:delText>warranted availability</w:delText>
        </w:r>
        <w:r w:rsidR="00574D1E" w:rsidRPr="00D82B8B" w:rsidDel="00B741E9">
          <w:delText>:</w:delText>
        </w:r>
      </w:del>
    </w:p>
    <w:p w14:paraId="50E87CEE" w14:textId="4DF5C412" w:rsidR="003A1F27" w:rsidRPr="00D82B8B" w:rsidDel="00B741E9" w:rsidRDefault="00574D1E">
      <w:pPr>
        <w:pStyle w:val="Bullet1"/>
        <w:rPr>
          <w:ins w:id="1941" w:author="Adam Terry" w:date="2022-10-07T17:04:00Z"/>
          <w:del w:id="1942" w:author="Mutali Nepfumbada" w:date="2022-11-27T22:08:00Z"/>
        </w:rPr>
        <w:pPrChange w:id="1943" w:author="Adam Terry" w:date="2022-10-07T17:04:00Z">
          <w:pPr>
            <w:numPr>
              <w:numId w:val="4"/>
            </w:numPr>
            <w:ind w:left="720" w:hanging="360"/>
            <w:contextualSpacing/>
          </w:pPr>
        </w:pPrChange>
      </w:pPr>
      <w:del w:id="1944" w:author="Mutali Nepfumbada" w:date="2022-11-27T22:08:00Z">
        <w:r w:rsidRPr="00D82B8B" w:rsidDel="00B741E9">
          <w:delText xml:space="preserve">Performance Ratio is 66% with a variance of </w:delText>
        </w:r>
      </w:del>
      <w:del w:id="1945" w:author="Mutali Nepfumbada" w:date="2022-10-14T09:43:00Z">
        <w:r w:rsidRPr="00D82B8B" w:rsidDel="00A63A3F">
          <w:delText>20.43</w:delText>
        </w:r>
      </w:del>
      <w:del w:id="1946" w:author="Mutali Nepfumbada" w:date="2022-11-27T22:08:00Z">
        <w:r w:rsidR="00351CCC" w:rsidRPr="00D82B8B" w:rsidDel="00B741E9">
          <w:delText xml:space="preserve"> </w:delText>
        </w:r>
        <w:r w:rsidRPr="00D82B8B" w:rsidDel="00B741E9">
          <w:delText xml:space="preserve">% </w:delText>
        </w:r>
      </w:del>
      <w:del w:id="1947" w:author="Mutali Nepfumbada" w:date="2022-10-14T09:43:00Z">
        <w:r w:rsidRPr="009C1C38" w:rsidDel="009C1C38">
          <w:rPr>
            <w:b/>
            <w:bCs/>
            <w:color w:val="00B050"/>
            <w:rPrChange w:id="1948" w:author="Mutali Nepfumbada" w:date="2022-10-14T09:43:00Z">
              <w:rPr>
                <w:b/>
                <w:bCs/>
                <w:color w:val="FF0000"/>
              </w:rPr>
            </w:rPrChange>
          </w:rPr>
          <w:delText>below</w:delText>
        </w:r>
      </w:del>
      <w:del w:id="1949" w:author="Mutali Nepfumbada" w:date="2022-11-27T22:08:00Z">
        <w:r w:rsidRPr="00D82B8B" w:rsidDel="00B741E9">
          <w:delText xml:space="preserve"> the </w:delText>
        </w:r>
      </w:del>
      <w:ins w:id="1950" w:author="Justin Wimbush" w:date="2022-11-01T15:54:00Z">
        <w:del w:id="1951" w:author="Mutali Nepfumbada" w:date="2022-11-27T22:08:00Z">
          <w:r w:rsidR="003D1D2C" w:rsidDel="00B741E9">
            <w:delText xml:space="preserve">PR relating to the </w:delText>
          </w:r>
        </w:del>
      </w:ins>
      <w:del w:id="1952" w:author="Mutali Nepfumbada" w:date="2022-11-27T22:08:00Z">
        <w:r w:rsidRPr="00D82B8B" w:rsidDel="00B741E9">
          <w:delText>forecast</w:delText>
        </w:r>
      </w:del>
      <w:ins w:id="1953" w:author="Justin Wimbush" w:date="2022-11-01T15:54:00Z">
        <w:del w:id="1954" w:author="Mutali Nepfumbada" w:date="2022-11-27T22:08:00Z">
          <w:r w:rsidR="005F5128" w:rsidDel="00B741E9">
            <w:delText xml:space="preserve"> yield for the irradiation </w:delText>
          </w:r>
        </w:del>
        <w:del w:id="1955" w:author="Mutali Nepfumbada" w:date="2022-11-02T07:43:00Z">
          <w:r w:rsidR="005F5128" w:rsidDel="00742197">
            <w:delText>actually received</w:delText>
          </w:r>
        </w:del>
      </w:ins>
      <w:ins w:id="1956" w:author="Justin Wimbush" w:date="2022-11-01T15:55:00Z">
        <w:del w:id="1957" w:author="Mutali Nepfumbada" w:date="2022-11-27T22:08:00Z">
          <w:r w:rsidR="00421C13" w:rsidDel="00B741E9">
            <w:delText xml:space="preserve"> and recorded on site</w:delText>
          </w:r>
        </w:del>
      </w:ins>
      <w:del w:id="1958" w:author="Mutali Nepfumbada" w:date="2022-11-27T22:08:00Z">
        <w:r w:rsidR="000B3C60" w:rsidRPr="00D82B8B" w:rsidDel="00B741E9">
          <w:delText>.</w:delText>
        </w:r>
      </w:del>
    </w:p>
    <w:p w14:paraId="69401A17" w14:textId="77777777" w:rsidR="004A06A9" w:rsidRPr="00D82B8B" w:rsidRDefault="004A06A9">
      <w:pPr>
        <w:pPrChange w:id="1959" w:author="Adam Terry" w:date="2022-10-07T17:04:00Z">
          <w:pPr>
            <w:numPr>
              <w:numId w:val="4"/>
            </w:numPr>
            <w:ind w:left="720" w:hanging="360"/>
            <w:contextualSpacing/>
          </w:pPr>
        </w:pPrChange>
      </w:pPr>
    </w:p>
    <w:p w14:paraId="6F1237D7" w14:textId="271B1995" w:rsidR="004A06A9" w:rsidRPr="00D82B8B" w:rsidRDefault="00574D1E">
      <w:pPr>
        <w:pStyle w:val="Heading3"/>
        <w:rPr>
          <w:ins w:id="1960" w:author="Adam Terry" w:date="2022-10-07T17:05:00Z"/>
        </w:rPr>
        <w:pPrChange w:id="1961"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62" w:name="_Toc118269063"/>
      <w:r w:rsidRPr="00D82B8B">
        <w:t>Durbanville Solar PV</w:t>
      </w:r>
      <w:bookmarkEnd w:id="1962"/>
    </w:p>
    <w:p w14:paraId="01D63B15" w14:textId="77777777" w:rsidR="004A06A9" w:rsidRPr="00D82B8B" w:rsidRDefault="004A06A9">
      <w:pPr>
        <w:tabs>
          <w:tab w:val="num" w:pos="1843"/>
        </w:tabs>
        <w:pPrChange w:id="1963"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36268A34" w14:textId="479B3013" w:rsidR="00B741E9" w:rsidRDefault="00B741E9" w:rsidP="00B741E9">
      <w:pPr>
        <w:pStyle w:val="Bullet1"/>
        <w:rPr>
          <w:ins w:id="1964" w:author="Mutali Nepfumbada" w:date="2022-11-27T22:07:00Z"/>
        </w:rPr>
        <w:pPrChange w:id="1965" w:author="Mutali Nepfumbada" w:date="2022-11-27T22:07:00Z">
          <w:pPr>
            <w:tabs>
              <w:tab w:val="num" w:pos="1843"/>
            </w:tabs>
          </w:pPr>
        </w:pPrChange>
      </w:pPr>
      <w:ins w:id="1966" w:author="Mutali Nepfumbada" w:date="2022-11-27T22:07:00Z">
        <w:r>
          <w:t>Production is {{DURP}} KWh with a variance of {{DURPV}}</w:t>
        </w:r>
      </w:ins>
      <w:ins w:id="1967" w:author="Mutali Nepfumbada" w:date="2022-11-27T22:35:00Z">
        <w:r w:rsidR="00517BCE">
          <w:t xml:space="preserve"> </w:t>
        </w:r>
      </w:ins>
      <w:ins w:id="1968" w:author="Mutali Nepfumbada" w:date="2022-11-27T22:07:00Z">
        <w:r>
          <w:t xml:space="preserve">% below the P50 </w:t>
        </w:r>
      </w:ins>
      <w:ins w:id="1969" w:author="Mutali Nepfumbada" w:date="2022-11-27T22:35:00Z">
        <w:r w:rsidR="00517BCE">
          <w:t>Forecast.</w:t>
        </w:r>
      </w:ins>
    </w:p>
    <w:p w14:paraId="7F90AF0C" w14:textId="77777777" w:rsidR="00B741E9" w:rsidRDefault="00B741E9" w:rsidP="00B741E9">
      <w:pPr>
        <w:pStyle w:val="Bullet1"/>
        <w:rPr>
          <w:ins w:id="1970" w:author="Mutali Nepfumbada" w:date="2022-11-27T22:07:00Z"/>
        </w:rPr>
        <w:pPrChange w:id="1971" w:author="Mutali Nepfumbada" w:date="2022-11-27T22:07:00Z">
          <w:pPr>
            <w:tabs>
              <w:tab w:val="num" w:pos="1843"/>
            </w:tabs>
          </w:pPr>
        </w:pPrChange>
      </w:pPr>
      <w:ins w:id="1972" w:author="Mutali Nepfumbada" w:date="2022-11-27T22:07:00Z">
        <w:r>
          <w:t>Irradiation is {{DURI}} kWh/m2 with a variance of {{DURIV}} % below P50 Forecast.</w:t>
        </w:r>
      </w:ins>
    </w:p>
    <w:p w14:paraId="6C986E78" w14:textId="77777777" w:rsidR="00B741E9" w:rsidRDefault="00B741E9" w:rsidP="00B741E9">
      <w:pPr>
        <w:pStyle w:val="Bullet1"/>
        <w:rPr>
          <w:ins w:id="1973" w:author="Mutali Nepfumbada" w:date="2022-11-27T22:07:00Z"/>
        </w:rPr>
        <w:pPrChange w:id="1974" w:author="Mutali Nepfumbada" w:date="2022-11-27T22:07:00Z">
          <w:pPr>
            <w:tabs>
              <w:tab w:val="num" w:pos="1843"/>
            </w:tabs>
          </w:pPr>
        </w:pPrChange>
      </w:pPr>
      <w:ins w:id="1975" w:author="Mutali Nepfumbada" w:date="2022-11-27T22:07:00Z">
        <w:r>
          <w:t>Availability is {{DURA}} % with a variance of {{DURAV}} % above the warranted availability.</w:t>
        </w:r>
      </w:ins>
    </w:p>
    <w:p w14:paraId="2ED2EF66" w14:textId="77777777" w:rsidR="00B741E9" w:rsidRDefault="00B741E9" w:rsidP="00B741E9">
      <w:pPr>
        <w:pStyle w:val="Bullet1"/>
        <w:rPr>
          <w:ins w:id="1976" w:author="Mutali Nepfumbada" w:date="2022-11-27T22:07:00Z"/>
        </w:rPr>
        <w:pPrChange w:id="1977" w:author="Mutali Nepfumbada" w:date="2022-11-27T22:07:00Z">
          <w:pPr>
            <w:tabs>
              <w:tab w:val="num" w:pos="1843"/>
            </w:tabs>
          </w:pPr>
        </w:pPrChange>
      </w:pPr>
      <w:ins w:id="1978" w:author="Mutali Nepfumbada" w:date="2022-11-27T22:07:00Z">
        <w:r>
          <w:t>PR is {{DURPR}} % with a variance of {{DURPR}} % below warranted availability.</w:t>
        </w:r>
      </w:ins>
    </w:p>
    <w:p w14:paraId="3B00BCD0" w14:textId="1DEF1301" w:rsidR="00574D1E" w:rsidRPr="00D82B8B" w:rsidDel="00B741E9" w:rsidRDefault="00574D1E">
      <w:pPr>
        <w:pStyle w:val="Bullet1"/>
        <w:rPr>
          <w:del w:id="1979" w:author="Mutali Nepfumbada" w:date="2022-11-27T22:07:00Z"/>
        </w:rPr>
        <w:pPrChange w:id="1980" w:author="Adam Terry" w:date="2022-10-07T17:04:00Z">
          <w:pPr>
            <w:numPr>
              <w:numId w:val="4"/>
            </w:numPr>
            <w:ind w:left="720" w:hanging="360"/>
            <w:contextualSpacing/>
          </w:pPr>
        </w:pPrChange>
      </w:pPr>
      <w:del w:id="1981" w:author="Mutali Nepfumbada" w:date="2022-11-27T22:07:00Z">
        <w:r w:rsidRPr="00D82B8B" w:rsidDel="00B741E9">
          <w:delText xml:space="preserve">Production is </w:delText>
        </w:r>
        <w:r w:rsidR="00351CCC" w:rsidRPr="00D82B8B" w:rsidDel="00B741E9">
          <w:delText xml:space="preserve">725,443 kWh with a deviation of 21.29 % </w:delText>
        </w:r>
        <w:r w:rsidRPr="00D82B8B" w:rsidDel="00B741E9">
          <w:rPr>
            <w:b/>
            <w:bCs/>
            <w:color w:val="FF0000"/>
          </w:rPr>
          <w:delText xml:space="preserve">below </w:delText>
        </w:r>
        <w:r w:rsidRPr="00D82B8B" w:rsidDel="00B741E9">
          <w:delText xml:space="preserve">the P50 </w:delText>
        </w:r>
        <w:r w:rsidR="00813BE2" w:rsidRPr="00D82B8B" w:rsidDel="00B741E9">
          <w:delText>forecast</w:delText>
        </w:r>
        <w:r w:rsidR="00413BEF" w:rsidRPr="00D82B8B" w:rsidDel="00B741E9">
          <w:delText>;</w:delText>
        </w:r>
      </w:del>
    </w:p>
    <w:p w14:paraId="6A5B1934" w14:textId="2462E6A7" w:rsidR="00F42966" w:rsidRPr="00D82B8B" w:rsidDel="00115877" w:rsidRDefault="00F42966">
      <w:pPr>
        <w:pStyle w:val="Bullet1"/>
        <w:rPr>
          <w:del w:id="1982" w:author="Mutali Nepfumbada" w:date="2022-10-27T06:15:00Z"/>
        </w:rPr>
        <w:pPrChange w:id="1983" w:author="Adam Terry" w:date="2022-10-07T17:04:00Z">
          <w:pPr>
            <w:numPr>
              <w:numId w:val="4"/>
            </w:numPr>
            <w:ind w:left="720" w:hanging="360"/>
            <w:contextualSpacing/>
          </w:pPr>
        </w:pPrChange>
      </w:pPr>
      <w:del w:id="1984" w:author="Mutali Nepfumbada" w:date="2022-10-27T06:15:00Z">
        <w:r w:rsidRPr="00D82B8B" w:rsidDel="00115877">
          <w:delText xml:space="preserve">Irradiation </w:delText>
        </w:r>
        <w:r w:rsidR="006E6BDA" w:rsidRPr="00D82B8B" w:rsidDel="00115877">
          <w:delText>585 kWh/m</w:delText>
        </w:r>
        <w:r w:rsidR="006E6BDA" w:rsidRPr="00D82B8B" w:rsidDel="00115877">
          <w:rPr>
            <w:vertAlign w:val="superscript"/>
            <w:rPrChange w:id="1985" w:author="Mutali Nepfumbada" w:date="2022-10-14T09:34:00Z">
              <w:rPr/>
            </w:rPrChange>
          </w:rPr>
          <w:delText>2</w:delText>
        </w:r>
        <w:r w:rsidR="006E6BDA" w:rsidRPr="00D82B8B" w:rsidDel="00115877">
          <w:delText xml:space="preserve"> with a variance of 2.22 %</w:delText>
        </w:r>
        <w:r w:rsidR="00B24C78" w:rsidRPr="00D82B8B" w:rsidDel="00115877">
          <w:rPr>
            <w:color w:val="FF0000"/>
          </w:rPr>
          <w:delText xml:space="preserve"> </w:delText>
        </w:r>
        <w:r w:rsidR="00B24C78" w:rsidRPr="00D82B8B" w:rsidDel="00115877">
          <w:rPr>
            <w:b/>
            <w:bCs/>
            <w:color w:val="FF0000"/>
          </w:rPr>
          <w:delText>below</w:delText>
        </w:r>
        <w:r w:rsidR="00B24C78" w:rsidRPr="00D82B8B" w:rsidDel="00115877">
          <w:rPr>
            <w:color w:val="FF0000"/>
          </w:rPr>
          <w:delText xml:space="preserve"> </w:delText>
        </w:r>
        <w:r w:rsidR="00B24C78" w:rsidRPr="00D82B8B" w:rsidDel="00115877">
          <w:delText xml:space="preserve">the forecast, </w:delText>
        </w:r>
        <w:r w:rsidRPr="00D82B8B" w:rsidDel="00115877">
          <w:delText>no data prior April 2022</w:delText>
        </w:r>
        <w:r w:rsidR="00B24C78" w:rsidRPr="00D82B8B" w:rsidDel="00115877">
          <w:delText xml:space="preserve"> were available</w:delText>
        </w:r>
        <w:r w:rsidR="00325E9A" w:rsidRPr="00D82B8B" w:rsidDel="00115877">
          <w:delText xml:space="preserve"> and thus the irradiation is not representative of the site conditions</w:delText>
        </w:r>
        <w:r w:rsidR="00DF2D2B" w:rsidRPr="00D82B8B" w:rsidDel="00115877">
          <w:delText>;</w:delText>
        </w:r>
      </w:del>
    </w:p>
    <w:p w14:paraId="01247FA2" w14:textId="144859FD" w:rsidR="00770B0A" w:rsidRPr="00D82B8B" w:rsidDel="00B741E9" w:rsidRDefault="00770B0A">
      <w:pPr>
        <w:pStyle w:val="Bullet1"/>
        <w:rPr>
          <w:del w:id="1986" w:author="Mutali Nepfumbada" w:date="2022-11-27T22:07:00Z"/>
        </w:rPr>
        <w:pPrChange w:id="1987" w:author="Adam Terry" w:date="2022-10-07T17:04:00Z">
          <w:pPr>
            <w:numPr>
              <w:numId w:val="4"/>
            </w:numPr>
            <w:ind w:left="720" w:hanging="360"/>
            <w:contextualSpacing/>
          </w:pPr>
        </w:pPrChange>
      </w:pPr>
      <w:del w:id="1988" w:author="Mutali Nepfumbada" w:date="2022-11-27T22:07:00Z">
        <w:r w:rsidRPr="00D82B8B" w:rsidDel="00B741E9">
          <w:delText xml:space="preserve">Revenue is R506,062 with a variance of </w:delText>
        </w:r>
        <w:r w:rsidR="00813BE2" w:rsidRPr="00D82B8B" w:rsidDel="00B741E9">
          <w:delText>21.29</w:delText>
        </w:r>
        <w:r w:rsidRPr="00D82B8B" w:rsidDel="00B741E9">
          <w:delText xml:space="preserve"> % </w:delText>
        </w:r>
        <w:r w:rsidRPr="00D82B8B" w:rsidDel="00B741E9">
          <w:rPr>
            <w:b/>
            <w:bCs/>
            <w:color w:val="FF0000"/>
          </w:rPr>
          <w:delText>below</w:delText>
        </w:r>
        <w:r w:rsidRPr="00D82B8B" w:rsidDel="00B741E9">
          <w:delText xml:space="preserve"> </w:delText>
        </w:r>
        <w:r w:rsidR="00325E9A" w:rsidRPr="00D82B8B" w:rsidDel="00B741E9">
          <w:delText>forecast</w:delText>
        </w:r>
        <w:r w:rsidR="00DF2D2B" w:rsidRPr="00D82B8B" w:rsidDel="00B741E9">
          <w:delText>;</w:delText>
        </w:r>
      </w:del>
    </w:p>
    <w:p w14:paraId="2218920B" w14:textId="7CEC0E07" w:rsidR="00574D1E" w:rsidDel="00115877" w:rsidRDefault="00574D1E" w:rsidP="00115877">
      <w:pPr>
        <w:pStyle w:val="Bullet1"/>
        <w:rPr>
          <w:del w:id="1989" w:author="Mutali Nepfumbada" w:date="2022-10-27T06:16:00Z"/>
        </w:rPr>
      </w:pPr>
      <w:del w:id="1990" w:author="Mutali Nepfumbada" w:date="2022-11-27T22:07:00Z">
        <w:r w:rsidRPr="00D82B8B" w:rsidDel="00B741E9">
          <w:delText xml:space="preserve">Availability </w:delText>
        </w:r>
        <w:r w:rsidR="008330D8" w:rsidRPr="00D82B8B" w:rsidDel="00B741E9">
          <w:delText xml:space="preserve">is 92.9 % with a variance of 2.20 % </w:delText>
        </w:r>
        <w:r w:rsidR="008330D8" w:rsidRPr="00D82B8B" w:rsidDel="00B741E9">
          <w:rPr>
            <w:b/>
            <w:bCs/>
            <w:color w:val="FF0000"/>
          </w:rPr>
          <w:delText xml:space="preserve">below </w:delText>
        </w:r>
        <w:r w:rsidR="008330D8" w:rsidRPr="00D82B8B" w:rsidDel="00B741E9">
          <w:delText xml:space="preserve">the </w:delText>
        </w:r>
      </w:del>
      <w:del w:id="1991" w:author="Mutali Nepfumbada" w:date="2022-10-14T09:44:00Z">
        <w:r w:rsidR="008330D8" w:rsidRPr="00D82B8B" w:rsidDel="00A63A3F">
          <w:delText xml:space="preserve">guaranteed </w:delText>
        </w:r>
        <w:r w:rsidRPr="00D82B8B" w:rsidDel="00A63A3F">
          <w:delText xml:space="preserve"> </w:delText>
        </w:r>
        <w:r w:rsidR="005305F4" w:rsidRPr="00D82B8B" w:rsidDel="00A63A3F">
          <w:delText>availability</w:delText>
        </w:r>
      </w:del>
      <w:del w:id="1992" w:author="Mutali Nepfumbada" w:date="2022-11-27T22:07:00Z">
        <w:r w:rsidR="005305F4" w:rsidRPr="00D82B8B" w:rsidDel="00B741E9">
          <w:delText>;</w:delText>
        </w:r>
      </w:del>
    </w:p>
    <w:p w14:paraId="6AEF9A94" w14:textId="56A940C4" w:rsidR="00115877" w:rsidRPr="00115877" w:rsidDel="00B741E9" w:rsidRDefault="00963C30" w:rsidP="00115877">
      <w:pPr>
        <w:numPr>
          <w:ilvl w:val="0"/>
          <w:numId w:val="4"/>
        </w:numPr>
        <w:contextualSpacing/>
        <w:rPr>
          <w:ins w:id="1993" w:author="Justin Wimbush" w:date="2022-11-01T15:47:00Z"/>
          <w:del w:id="1994" w:author="Mutali Nepfumbada" w:date="2022-11-27T22:07:00Z"/>
          <w:color w:val="000000" w:themeColor="text1"/>
        </w:rPr>
      </w:pPr>
      <w:ins w:id="1995" w:author="Justin Wimbush" w:date="2022-11-01T15:58:00Z">
        <w:del w:id="1996" w:author="Mutali Nepfumbada" w:date="2022-11-27T22:07:00Z">
          <w:r w:rsidDel="00B741E9">
            <w:rPr>
              <w:color w:val="000000" w:themeColor="text1"/>
            </w:rPr>
            <w:delText xml:space="preserve">. Nto </w:delText>
          </w:r>
        </w:del>
      </w:ins>
      <w:ins w:id="1997" w:author="Justin Wimbush" w:date="2022-11-01T15:59:00Z">
        <w:del w:id="1998" w:author="Mutali Nepfumbada" w:date="2022-11-27T22:07:00Z">
          <w:r w:rsidR="00E31CFF" w:rsidDel="00B741E9">
            <w:rPr>
              <w:color w:val="000000" w:themeColor="text1"/>
            </w:rPr>
            <w:delText>s</w:delText>
          </w:r>
        </w:del>
      </w:ins>
    </w:p>
    <w:p w14:paraId="610CAE81" w14:textId="77777777" w:rsidR="00016E8B" w:rsidRPr="00115877" w:rsidRDefault="00016E8B">
      <w:pPr>
        <w:ind w:left="720"/>
        <w:contextualSpacing/>
        <w:rPr>
          <w:ins w:id="1999" w:author="Mutali Nepfumbada" w:date="2022-10-27T06:17:00Z"/>
          <w:color w:val="000000" w:themeColor="text1"/>
        </w:rPr>
        <w:pPrChange w:id="2000" w:author="Justin Wimbush" w:date="2022-11-01T15:47:00Z">
          <w:pPr>
            <w:numPr>
              <w:numId w:val="4"/>
            </w:numPr>
            <w:ind w:left="720" w:hanging="360"/>
            <w:contextualSpacing/>
          </w:pPr>
        </w:pPrChange>
      </w:pPr>
    </w:p>
    <w:p w14:paraId="6E70F652" w14:textId="77777777" w:rsidR="00115877" w:rsidRPr="00115877" w:rsidRDefault="00115877">
      <w:pPr>
        <w:pStyle w:val="Heading3"/>
        <w:rPr>
          <w:ins w:id="2001" w:author="Mutali Nepfumbada" w:date="2022-10-27T06:17:00Z"/>
          <w:rFonts w:eastAsia="Arial Narrow"/>
        </w:rPr>
        <w:pPrChange w:id="2002"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2003" w:name="_Toc118269064"/>
      <w:ins w:id="2004" w:author="Mutali Nepfumbada" w:date="2022-10-27T06:17:00Z">
        <w:r w:rsidRPr="00115877">
          <w:rPr>
            <w:rFonts w:eastAsia="Arial Narrow"/>
          </w:rPr>
          <w:t>Midstream Solar PV</w:t>
        </w:r>
        <w:bookmarkEnd w:id="2003"/>
      </w:ins>
    </w:p>
    <w:p w14:paraId="7EA6A01F" w14:textId="77777777" w:rsidR="00115877" w:rsidRPr="00115877" w:rsidRDefault="00115877" w:rsidP="00115877">
      <w:pPr>
        <w:rPr>
          <w:ins w:id="2005" w:author="Mutali Nepfumbada" w:date="2022-10-27T06:17:00Z"/>
          <w:rFonts w:eastAsia="Arial Narrow"/>
        </w:rPr>
      </w:pPr>
    </w:p>
    <w:p w14:paraId="4118D258" w14:textId="1D986B72" w:rsidR="00B741E9" w:rsidRPr="00B741E9" w:rsidRDefault="00B741E9" w:rsidP="00B741E9">
      <w:pPr>
        <w:pStyle w:val="Bullet1"/>
        <w:rPr>
          <w:ins w:id="2006" w:author="Mutali Nepfumbada" w:date="2022-11-27T22:06:00Z"/>
        </w:rPr>
        <w:pPrChange w:id="2007" w:author="Mutali Nepfumbada" w:date="2022-11-27T22:07:00Z">
          <w:pPr/>
        </w:pPrChange>
      </w:pPr>
      <w:ins w:id="2008" w:author="Mutali Nepfumbada" w:date="2022-11-27T22:06:00Z">
        <w:r w:rsidRPr="00B741E9">
          <w:t>Production is {{MIDP}} KWh with a variance of {{MIDPV}}</w:t>
        </w:r>
      </w:ins>
      <w:ins w:id="2009" w:author="Mutali Nepfumbada" w:date="2022-11-27T22:35:00Z">
        <w:r w:rsidR="00517BCE">
          <w:t xml:space="preserve"> </w:t>
        </w:r>
      </w:ins>
      <w:ins w:id="2010" w:author="Mutali Nepfumbada" w:date="2022-11-27T22:06:00Z">
        <w:r w:rsidRPr="00B741E9">
          <w:t xml:space="preserve">% below the P50 </w:t>
        </w:r>
      </w:ins>
      <w:ins w:id="2011" w:author="Mutali Nepfumbada" w:date="2022-11-27T22:35:00Z">
        <w:r w:rsidR="00517BCE" w:rsidRPr="00B741E9">
          <w:t>forecast.</w:t>
        </w:r>
      </w:ins>
    </w:p>
    <w:p w14:paraId="704A487E" w14:textId="77777777" w:rsidR="00B741E9" w:rsidRPr="00B741E9" w:rsidRDefault="00B741E9" w:rsidP="00B741E9">
      <w:pPr>
        <w:pStyle w:val="Bullet1"/>
        <w:rPr>
          <w:ins w:id="2012" w:author="Mutali Nepfumbada" w:date="2022-11-27T22:06:00Z"/>
        </w:rPr>
        <w:pPrChange w:id="2013" w:author="Mutali Nepfumbada" w:date="2022-11-27T22:07:00Z">
          <w:pPr/>
        </w:pPrChange>
      </w:pPr>
      <w:ins w:id="2014" w:author="Mutali Nepfumbada" w:date="2022-11-27T22:06:00Z">
        <w:r w:rsidRPr="00B741E9">
          <w:t>Irradiation is {{MIDI}} kWh/m2 with a variance of {{MIDIV}} % below P50 Forecast.</w:t>
        </w:r>
      </w:ins>
    </w:p>
    <w:p w14:paraId="6CCBF166" w14:textId="77777777" w:rsidR="00B741E9" w:rsidRPr="00B741E9" w:rsidRDefault="00B741E9" w:rsidP="00B741E9">
      <w:pPr>
        <w:pStyle w:val="Bullet1"/>
        <w:rPr>
          <w:ins w:id="2015" w:author="Mutali Nepfumbada" w:date="2022-11-27T22:06:00Z"/>
        </w:rPr>
        <w:pPrChange w:id="2016" w:author="Mutali Nepfumbada" w:date="2022-11-27T22:07:00Z">
          <w:pPr/>
        </w:pPrChange>
      </w:pPr>
      <w:ins w:id="2017" w:author="Mutali Nepfumbada" w:date="2022-11-27T22:06:00Z">
        <w:r w:rsidRPr="00B741E9">
          <w:t>Availability is {{MIDA}} % with a variance of {{MIDAV}} % above the warranted availability.</w:t>
        </w:r>
      </w:ins>
    </w:p>
    <w:p w14:paraId="66F8B7FC" w14:textId="77777777" w:rsidR="00B741E9" w:rsidRPr="00B741E9" w:rsidRDefault="00B741E9" w:rsidP="00B741E9">
      <w:pPr>
        <w:pStyle w:val="Bullet1"/>
        <w:rPr>
          <w:ins w:id="2018" w:author="Mutali Nepfumbada" w:date="2022-11-27T22:06:00Z"/>
        </w:rPr>
        <w:pPrChange w:id="2019" w:author="Mutali Nepfumbada" w:date="2022-11-27T22:07:00Z">
          <w:pPr/>
        </w:pPrChange>
      </w:pPr>
      <w:ins w:id="2020" w:author="Mutali Nepfumbada" w:date="2022-11-27T22:06:00Z">
        <w:r w:rsidRPr="00B741E9">
          <w:t>PR is {{MIDPR}} % with a variance of {{MIDPRV}} % below warranted availability.</w:t>
        </w:r>
      </w:ins>
    </w:p>
    <w:p w14:paraId="23A78425" w14:textId="367BA940" w:rsidR="00574D1E" w:rsidRPr="00D82B8B" w:rsidDel="00115877" w:rsidRDefault="00D571A9">
      <w:pPr>
        <w:pStyle w:val="Bullet1"/>
        <w:rPr>
          <w:ins w:id="2021" w:author="Adam Terry" w:date="2022-10-07T17:05:00Z"/>
          <w:del w:id="2022" w:author="Mutali Nepfumbada" w:date="2022-10-27T06:16:00Z"/>
        </w:rPr>
      </w:pPr>
      <w:ins w:id="2023" w:author="Justin Wimbush" w:date="2022-11-01T15:59:00Z">
        <w:del w:id="2024" w:author="Mutali Nepfumbada" w:date="2022-11-27T22:06:00Z">
          <w:r w:rsidDel="00B741E9">
            <w:delText>. Nas</w:delText>
          </w:r>
          <w:r w:rsidR="00E31CFF" w:rsidDel="00B741E9">
            <w:delText>. N</w:delText>
          </w:r>
        </w:del>
      </w:ins>
      <w:ins w:id="2025" w:author="Justin Wimbush" w:date="2022-11-01T16:00:00Z">
        <w:del w:id="2026" w:author="Mutali Nepfumbada" w:date="2022-11-27T22:06:00Z">
          <w:r w:rsidR="007A7E77" w:rsidDel="00B741E9">
            <w:delText xml:space="preserve">to </w:delText>
          </w:r>
        </w:del>
      </w:ins>
      <w:del w:id="2027" w:author="Mutali Nepfumbada" w:date="2022-10-27T06:16:00Z">
        <w:r w:rsidR="00574D1E" w:rsidRPr="00D82B8B" w:rsidDel="00115877">
          <w:delText xml:space="preserve">PR is </w:delText>
        </w:r>
        <w:r w:rsidR="00E9481D" w:rsidRPr="00D82B8B" w:rsidDel="00115877">
          <w:delText>64 % with a variance of 1</w:delText>
        </w:r>
      </w:del>
      <w:del w:id="2028" w:author="Mutali Nepfumbada" w:date="2022-10-14T09:44:00Z">
        <w:r w:rsidR="00E9481D" w:rsidRPr="00D82B8B" w:rsidDel="000C6C3C">
          <w:delText>9.60</w:delText>
        </w:r>
      </w:del>
      <w:del w:id="2029" w:author="Mutali Nepfumbada" w:date="2022-10-27T06:16:00Z">
        <w:r w:rsidR="00E9481D" w:rsidRPr="00D82B8B" w:rsidDel="00115877">
          <w:delText xml:space="preserve">% </w:delText>
        </w:r>
        <w:r w:rsidR="00E9481D" w:rsidRPr="00115877" w:rsidDel="00115877">
          <w:rPr>
            <w:b/>
            <w:bCs/>
            <w:color w:val="FF0000"/>
          </w:rPr>
          <w:delText>below</w:delText>
        </w:r>
        <w:r w:rsidR="00E9481D" w:rsidRPr="00115877" w:rsidDel="00115877">
          <w:rPr>
            <w:b/>
            <w:bCs/>
          </w:rPr>
          <w:delText xml:space="preserve"> </w:delText>
        </w:r>
        <w:r w:rsidR="00E9481D" w:rsidRPr="00D82B8B" w:rsidDel="00115877">
          <w:delText xml:space="preserve">the </w:delText>
        </w:r>
        <w:r w:rsidR="00DF67D6" w:rsidRPr="00D82B8B" w:rsidDel="00115877">
          <w:delText>forecast,</w:delText>
        </w:r>
        <w:r w:rsidR="00E9481D" w:rsidRPr="00D82B8B" w:rsidDel="00115877">
          <w:delText xml:space="preserve"> no data prior April 2022 were available and thus the PR is not representative of the site conditions</w:delText>
        </w:r>
        <w:r w:rsidR="00325E9A" w:rsidRPr="00D82B8B" w:rsidDel="00115877">
          <w:delText>.</w:delText>
        </w:r>
      </w:del>
    </w:p>
    <w:p w14:paraId="3F920EB9" w14:textId="060FF965" w:rsidR="004A06A9" w:rsidRPr="00D82B8B" w:rsidDel="00115877" w:rsidRDefault="004A06A9">
      <w:pPr>
        <w:pStyle w:val="Bullet1"/>
        <w:rPr>
          <w:del w:id="2030" w:author="Mutali Nepfumbada" w:date="2022-10-27T06:17:00Z"/>
        </w:rPr>
        <w:pPrChange w:id="2031" w:author="Mutali Nepfumbada" w:date="2022-10-27T06:16:00Z">
          <w:pPr>
            <w:numPr>
              <w:numId w:val="4"/>
            </w:numPr>
            <w:ind w:left="720" w:hanging="360"/>
            <w:contextualSpacing/>
          </w:pPr>
        </w:pPrChange>
      </w:pPr>
    </w:p>
    <w:p w14:paraId="3115ECF3" w14:textId="56254D2D" w:rsidR="00413BEF" w:rsidRPr="00D82B8B" w:rsidDel="00115877" w:rsidRDefault="00DF67D6" w:rsidP="003856FA">
      <w:pPr>
        <w:keepNext/>
        <w:numPr>
          <w:ilvl w:val="2"/>
          <w:numId w:val="10"/>
        </w:numPr>
        <w:tabs>
          <w:tab w:val="num" w:pos="851"/>
          <w:tab w:val="left" w:pos="1134"/>
        </w:tabs>
        <w:spacing w:before="60" w:after="60"/>
        <w:ind w:left="720"/>
        <w:outlineLvl w:val="2"/>
        <w:rPr>
          <w:ins w:id="2032" w:author="Adam Terry" w:date="2022-10-07T17:05:00Z"/>
          <w:del w:id="2033" w:author="Mutali Nepfumbada" w:date="2022-10-27T06:17:00Z"/>
          <w:rFonts w:eastAsia="Arial Narrow" w:cs="Arial"/>
        </w:rPr>
      </w:pPr>
      <w:del w:id="2034" w:author="Mutali Nepfumbada" w:date="2022-10-27T06:17:00Z">
        <w:r w:rsidRPr="00D82B8B" w:rsidDel="00115877">
          <w:rPr>
            <w:rFonts w:eastAsia="Arial Narrow" w:cs="Arial"/>
          </w:rPr>
          <w:delText>Midstream Solar PV</w:delText>
        </w:r>
      </w:del>
    </w:p>
    <w:p w14:paraId="58CD09D1" w14:textId="700EA078" w:rsidR="004A06A9" w:rsidRPr="00D82B8B" w:rsidDel="00115877" w:rsidRDefault="004A06A9">
      <w:pPr>
        <w:tabs>
          <w:tab w:val="num" w:pos="1843"/>
        </w:tabs>
        <w:rPr>
          <w:del w:id="2035" w:author="Mutali Nepfumbada" w:date="2022-10-27T06:17:00Z"/>
          <w:rFonts w:eastAsia="Arial Narrow"/>
        </w:rPr>
        <w:pPrChange w:id="2036"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2AC54565" w14:textId="0E1C72D7" w:rsidR="00413BEF" w:rsidRPr="00D82B8B" w:rsidDel="00115877" w:rsidRDefault="00413BEF" w:rsidP="00B23578">
      <w:pPr>
        <w:pStyle w:val="Bullet1"/>
        <w:rPr>
          <w:del w:id="2037" w:author="Mutali Nepfumbada" w:date="2022-10-27T06:17:00Z"/>
        </w:rPr>
      </w:pPr>
      <w:del w:id="2038" w:author="Mutali Nepfumbada" w:date="2022-10-27T06:17:00Z">
        <w:r w:rsidRPr="00D82B8B" w:rsidDel="00115877">
          <w:delText xml:space="preserve">Production is </w:delText>
        </w:r>
        <w:r w:rsidR="006C5354" w:rsidRPr="00D82B8B" w:rsidDel="00115877">
          <w:delText xml:space="preserve">286,610 </w:delText>
        </w:r>
        <w:r w:rsidRPr="00D82B8B" w:rsidDel="00115877">
          <w:delText xml:space="preserve">kWh with a deviation of </w:delText>
        </w:r>
        <w:r w:rsidR="006C5354" w:rsidRPr="00D82B8B" w:rsidDel="00115877">
          <w:delText xml:space="preserve">8.18 </w:delText>
        </w:r>
        <w:r w:rsidRPr="00D82B8B" w:rsidDel="00115877">
          <w:delText xml:space="preserve">% </w:delText>
        </w:r>
        <w:r w:rsidRPr="00D82B8B" w:rsidDel="00115877">
          <w:rPr>
            <w:b/>
            <w:bCs/>
            <w:color w:val="FF0000"/>
          </w:rPr>
          <w:delText>below</w:delText>
        </w:r>
        <w:r w:rsidRPr="00D82B8B" w:rsidDel="00115877">
          <w:delText xml:space="preserve"> the P50 </w:delText>
        </w:r>
        <w:r w:rsidR="006C5354" w:rsidRPr="00D82B8B" w:rsidDel="00115877">
          <w:delText>forecast;</w:delText>
        </w:r>
      </w:del>
    </w:p>
    <w:p w14:paraId="16178EE4" w14:textId="36472613" w:rsidR="00413BEF" w:rsidRPr="00D82B8B" w:rsidDel="00115877" w:rsidRDefault="00413BEF" w:rsidP="00B23578">
      <w:pPr>
        <w:pStyle w:val="Bullet1"/>
        <w:rPr>
          <w:del w:id="2039" w:author="Mutali Nepfumbada" w:date="2022-10-27T06:17:00Z"/>
        </w:rPr>
      </w:pPr>
      <w:del w:id="2040" w:author="Mutali Nepfumbada" w:date="2022-10-27T06:17:00Z">
        <w:r w:rsidRPr="00D82B8B" w:rsidDel="00115877">
          <w:delText>Irradiation is 549 kWh/m</w:delText>
        </w:r>
        <w:r w:rsidRPr="00D82B8B" w:rsidDel="00115877">
          <w:rPr>
            <w:vertAlign w:val="superscript"/>
            <w:rPrChange w:id="2041" w:author="Mutali Nepfumbada" w:date="2022-10-14T09:34:00Z">
              <w:rPr/>
            </w:rPrChange>
          </w:rPr>
          <w:delText>2</w:delText>
        </w:r>
        <w:r w:rsidRPr="00D82B8B" w:rsidDel="00115877">
          <w:delText xml:space="preserve"> with a variance of 4.85% </w:delText>
        </w:r>
        <w:r w:rsidRPr="00D82B8B" w:rsidDel="00115877">
          <w:rPr>
            <w:b/>
            <w:bCs/>
            <w:color w:val="FF0000"/>
          </w:rPr>
          <w:delText xml:space="preserve">below </w:delText>
        </w:r>
        <w:r w:rsidRPr="00D82B8B" w:rsidDel="00115877">
          <w:delText xml:space="preserve">the forecast, no data prior April 2022 were available and thus the irradiation is not representative of the site </w:delText>
        </w:r>
        <w:r w:rsidR="009C4DF6" w:rsidRPr="00D82B8B" w:rsidDel="00115877">
          <w:delText>conditions</w:delText>
        </w:r>
        <w:r w:rsidR="004A02A3" w:rsidRPr="00D82B8B" w:rsidDel="00115877">
          <w:delText>;</w:delText>
        </w:r>
      </w:del>
    </w:p>
    <w:p w14:paraId="60E21543" w14:textId="598881BE" w:rsidR="00DF67D6" w:rsidRPr="00D82B8B" w:rsidDel="00115877" w:rsidRDefault="0085455C">
      <w:pPr>
        <w:pStyle w:val="Bullet1"/>
        <w:rPr>
          <w:del w:id="2042" w:author="Mutali Nepfumbada" w:date="2022-10-27T06:17:00Z"/>
        </w:rPr>
        <w:pPrChange w:id="2043" w:author="Adam Terry" w:date="2022-10-07T17:05:00Z">
          <w:pPr>
            <w:numPr>
              <w:numId w:val="4"/>
            </w:numPr>
            <w:ind w:left="720" w:hanging="360"/>
            <w:contextualSpacing/>
          </w:pPr>
        </w:pPrChange>
      </w:pPr>
      <w:del w:id="2044" w:author="Mutali Nepfumbada" w:date="2022-10-27T06:17:00Z">
        <w:r w:rsidRPr="00D82B8B" w:rsidDel="00115877">
          <w:delText>Revenue</w:delText>
        </w:r>
        <w:r w:rsidR="00DF67D6" w:rsidRPr="00D82B8B" w:rsidDel="00115877">
          <w:delText xml:space="preserve"> is </w:delText>
        </w:r>
        <w:r w:rsidR="009C4DF6" w:rsidRPr="00D82B8B" w:rsidDel="00115877">
          <w:delText>R</w:delText>
        </w:r>
        <w:r w:rsidR="00C40B3C" w:rsidRPr="00D82B8B" w:rsidDel="00115877">
          <w:delText xml:space="preserve">222,184 </w:delText>
        </w:r>
        <w:r w:rsidR="00DF67D6" w:rsidRPr="00D82B8B" w:rsidDel="00115877">
          <w:delText xml:space="preserve">with a variance of </w:delText>
        </w:r>
        <w:r w:rsidR="00C40B3C" w:rsidRPr="00D82B8B" w:rsidDel="00115877">
          <w:delText>8.18</w:delText>
        </w:r>
        <w:r w:rsidR="00DF67D6" w:rsidRPr="00D82B8B" w:rsidDel="00115877">
          <w:delText xml:space="preserve"> % </w:delText>
        </w:r>
        <w:r w:rsidR="00DF67D6" w:rsidRPr="00D82B8B" w:rsidDel="00115877">
          <w:rPr>
            <w:b/>
            <w:bCs/>
            <w:color w:val="FF0000"/>
          </w:rPr>
          <w:delText>below</w:delText>
        </w:r>
        <w:r w:rsidR="00DF67D6" w:rsidRPr="00D82B8B" w:rsidDel="00115877">
          <w:delText xml:space="preserve"> the P50 </w:delText>
        </w:r>
        <w:r w:rsidR="009C4DF6" w:rsidRPr="00D82B8B" w:rsidDel="00115877">
          <w:delText>forecast</w:delText>
        </w:r>
        <w:r w:rsidR="005305F4" w:rsidRPr="00D82B8B" w:rsidDel="00115877">
          <w:delText>;</w:delText>
        </w:r>
      </w:del>
    </w:p>
    <w:p w14:paraId="15CF9031" w14:textId="5AF00D82" w:rsidR="009C4DF6" w:rsidRPr="00D82B8B" w:rsidDel="00115877" w:rsidRDefault="00DF67D6">
      <w:pPr>
        <w:pStyle w:val="Bullet1"/>
        <w:rPr>
          <w:del w:id="2045" w:author="Mutali Nepfumbada" w:date="2022-10-27T06:17:00Z"/>
        </w:rPr>
        <w:pPrChange w:id="2046" w:author="Adam Terry" w:date="2022-10-07T17:05:00Z">
          <w:pPr>
            <w:numPr>
              <w:numId w:val="4"/>
            </w:numPr>
            <w:ind w:left="720" w:hanging="360"/>
            <w:contextualSpacing/>
          </w:pPr>
        </w:pPrChange>
      </w:pPr>
      <w:del w:id="2047" w:author="Mutali Nepfumbada" w:date="2022-10-27T06:17:00Z">
        <w:r w:rsidRPr="00D82B8B" w:rsidDel="00115877">
          <w:delText xml:space="preserve">Availability </w:delText>
        </w:r>
        <w:r w:rsidR="00242D56" w:rsidRPr="00D82B8B" w:rsidDel="00115877">
          <w:delText>is 86% with a variance of 9.09</w:delText>
        </w:r>
        <w:r w:rsidR="009C4DF6" w:rsidRPr="00D82B8B" w:rsidDel="00115877">
          <w:delText xml:space="preserve"> </w:delText>
        </w:r>
        <w:r w:rsidR="00242D56" w:rsidRPr="00D82B8B" w:rsidDel="00115877">
          <w:delText xml:space="preserve">% </w:delText>
        </w:r>
        <w:r w:rsidR="00242D56" w:rsidRPr="00D82B8B" w:rsidDel="00115877">
          <w:rPr>
            <w:b/>
            <w:bCs/>
            <w:color w:val="FF0000"/>
          </w:rPr>
          <w:delText>below</w:delText>
        </w:r>
        <w:r w:rsidR="00242D56" w:rsidRPr="00D82B8B" w:rsidDel="00115877">
          <w:delText xml:space="preserve"> </w:delText>
        </w:r>
        <w:r w:rsidR="009C4DF6" w:rsidRPr="00D82B8B" w:rsidDel="00115877">
          <w:delText>forecast,</w:delText>
        </w:r>
        <w:r w:rsidR="00242D56" w:rsidRPr="00D82B8B" w:rsidDel="00115877">
          <w:delText xml:space="preserve"> </w:delText>
        </w:r>
      </w:del>
      <w:del w:id="2048" w:author="Mutali Nepfumbada" w:date="2022-10-19T20:58:00Z">
        <w:r w:rsidR="00242D56" w:rsidRPr="00D82B8B" w:rsidDel="006D4517">
          <w:delText xml:space="preserve">we note that the low availability is due to the incorrect </w:delText>
        </w:r>
        <w:commentRangeStart w:id="2049"/>
        <w:r w:rsidR="00242D56" w:rsidRPr="00D82B8B" w:rsidDel="006D4517">
          <w:delText>availability of observed in January</w:delText>
        </w:r>
        <w:r w:rsidR="009C4DF6" w:rsidRPr="00D82B8B" w:rsidDel="006D4517">
          <w:delText xml:space="preserve"> 2022</w:delText>
        </w:r>
        <w:r w:rsidR="002377B9" w:rsidRPr="00D82B8B" w:rsidDel="006D4517">
          <w:delText>.</w:delText>
        </w:r>
        <w:r w:rsidR="00242D56" w:rsidRPr="00D82B8B" w:rsidDel="006D4517">
          <w:delText xml:space="preserve"> </w:delText>
        </w:r>
        <w:r w:rsidR="002377B9" w:rsidRPr="00D82B8B" w:rsidDel="006D4517">
          <w:delText>W</w:delText>
        </w:r>
        <w:r w:rsidR="00242D56" w:rsidRPr="00D82B8B" w:rsidDel="006D4517">
          <w:delText xml:space="preserve">e were not provided any incident report on the error, but we note that the system was producing in </w:delText>
        </w:r>
        <w:r w:rsidR="00F860C2" w:rsidRPr="00D82B8B" w:rsidDel="006D4517">
          <w:delText xml:space="preserve">January 2022; </w:delText>
        </w:r>
        <w:commentRangeEnd w:id="2049"/>
        <w:r w:rsidR="00405323" w:rsidDel="006D4517">
          <w:rPr>
            <w:rStyle w:val="CommentReference"/>
            <w:rFonts w:ascii="Verdana" w:hAnsi="Verdana"/>
            <w:color w:val="auto"/>
          </w:rPr>
          <w:commentReference w:id="2049"/>
        </w:r>
      </w:del>
    </w:p>
    <w:p w14:paraId="5AD7BC76" w14:textId="5198B89F" w:rsidR="006B3256" w:rsidRPr="00D82B8B" w:rsidDel="00115877" w:rsidRDefault="005305F4">
      <w:pPr>
        <w:pStyle w:val="Bullet1"/>
        <w:rPr>
          <w:ins w:id="2050" w:author="Adam Terry" w:date="2022-10-07T17:05:00Z"/>
          <w:del w:id="2051" w:author="Mutali Nepfumbada" w:date="2022-10-27T06:17:00Z"/>
        </w:rPr>
        <w:pPrChange w:id="2052" w:author="Adam Terry" w:date="2022-10-07T17:05:00Z">
          <w:pPr>
            <w:numPr>
              <w:numId w:val="4"/>
            </w:numPr>
            <w:ind w:left="720" w:hanging="360"/>
            <w:contextualSpacing/>
          </w:pPr>
        </w:pPrChange>
      </w:pPr>
      <w:del w:id="2053" w:author="Mutali Nepfumbada" w:date="2022-10-27T06:17:00Z">
        <w:r w:rsidRPr="00D82B8B" w:rsidDel="00115877">
          <w:delText xml:space="preserve">PR is 77% with a variance of 5.42% </w:delText>
        </w:r>
        <w:r w:rsidRPr="00D82B8B" w:rsidDel="00115877">
          <w:rPr>
            <w:b/>
            <w:bCs/>
            <w:color w:val="FF0000"/>
          </w:rPr>
          <w:delText>below</w:delText>
        </w:r>
        <w:r w:rsidRPr="00D82B8B" w:rsidDel="00115877">
          <w:delText xml:space="preserve"> the P50 forecast, no data prior April 2022 were available and thus the PR is not representative of the site </w:delText>
        </w:r>
        <w:r w:rsidR="00F860C2" w:rsidRPr="00D82B8B" w:rsidDel="00115877">
          <w:delText>conditions</w:delText>
        </w:r>
        <w:r w:rsidR="00613C69" w:rsidRPr="00D82B8B" w:rsidDel="00115877">
          <w:delText xml:space="preserve">. </w:delText>
        </w:r>
      </w:del>
    </w:p>
    <w:p w14:paraId="5211AA47" w14:textId="77777777" w:rsidR="004A06A9" w:rsidRPr="00D82B8B" w:rsidRDefault="004A06A9">
      <w:pPr>
        <w:pPrChange w:id="2054" w:author="Adam Terry" w:date="2022-10-07T17:05:00Z">
          <w:pPr>
            <w:numPr>
              <w:numId w:val="4"/>
            </w:numPr>
            <w:ind w:left="720" w:hanging="360"/>
            <w:contextualSpacing/>
          </w:pPr>
        </w:pPrChange>
      </w:pPr>
    </w:p>
    <w:p w14:paraId="441DD986" w14:textId="472C5E09" w:rsidR="008F1C9E" w:rsidRPr="00D82B8B" w:rsidRDefault="008F1C9E">
      <w:pPr>
        <w:pStyle w:val="Heading3"/>
        <w:rPr>
          <w:ins w:id="2055" w:author="Adam Terry" w:date="2022-10-07T17:05:00Z"/>
          <w:rFonts w:eastAsia="Arial Narrow"/>
        </w:rPr>
        <w:pPrChange w:id="2056"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2057" w:name="_Toc113809706"/>
      <w:bookmarkStart w:id="2058" w:name="_Toc118269065"/>
      <w:r w:rsidRPr="00D82B8B">
        <w:rPr>
          <w:rFonts w:eastAsia="Arial Narrow"/>
        </w:rPr>
        <w:t>Hermanus Solar PV</w:t>
      </w:r>
      <w:bookmarkEnd w:id="2057"/>
      <w:bookmarkEnd w:id="2058"/>
    </w:p>
    <w:p w14:paraId="48D83766" w14:textId="77777777" w:rsidR="004A06A9" w:rsidRPr="00D82B8B" w:rsidRDefault="004A06A9">
      <w:pPr>
        <w:tabs>
          <w:tab w:val="num" w:pos="1843"/>
        </w:tabs>
        <w:rPr>
          <w:rFonts w:eastAsia="Arial Narrow"/>
        </w:rPr>
        <w:pPrChange w:id="2059"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0243D585" w14:textId="46CE32D4" w:rsidR="00B741E9" w:rsidRDefault="00B741E9" w:rsidP="00B741E9">
      <w:pPr>
        <w:pStyle w:val="Bullet1"/>
        <w:rPr>
          <w:ins w:id="2060" w:author="Mutali Nepfumbada" w:date="2022-11-27T22:05:00Z"/>
        </w:rPr>
        <w:pPrChange w:id="2061" w:author="Mutali Nepfumbada" w:date="2022-11-27T22:06:00Z">
          <w:pPr>
            <w:tabs>
              <w:tab w:val="num" w:pos="1843"/>
            </w:tabs>
          </w:pPr>
        </w:pPrChange>
      </w:pPr>
      <w:ins w:id="2062" w:author="Mutali Nepfumbada" w:date="2022-11-27T22:05:00Z">
        <w:r>
          <w:t>Production is {{HERP}} KWh with a variance of {{HERPV}}</w:t>
        </w:r>
      </w:ins>
      <w:ins w:id="2063" w:author="Mutali Nepfumbada" w:date="2022-11-27T22:35:00Z">
        <w:r w:rsidR="00517BCE">
          <w:t xml:space="preserve"> </w:t>
        </w:r>
      </w:ins>
      <w:ins w:id="2064" w:author="Mutali Nepfumbada" w:date="2022-11-27T22:05:00Z">
        <w:r>
          <w:t>% below the P50 Forecast.</w:t>
        </w:r>
      </w:ins>
    </w:p>
    <w:p w14:paraId="7F62F8E6" w14:textId="77777777" w:rsidR="00B741E9" w:rsidRDefault="00B741E9" w:rsidP="00B741E9">
      <w:pPr>
        <w:pStyle w:val="Bullet1"/>
        <w:rPr>
          <w:ins w:id="2065" w:author="Mutali Nepfumbada" w:date="2022-11-27T22:05:00Z"/>
        </w:rPr>
        <w:pPrChange w:id="2066" w:author="Mutali Nepfumbada" w:date="2022-11-27T22:06:00Z">
          <w:pPr>
            <w:tabs>
              <w:tab w:val="num" w:pos="1843"/>
            </w:tabs>
          </w:pPr>
        </w:pPrChange>
      </w:pPr>
      <w:ins w:id="2067" w:author="Mutali Nepfumbada" w:date="2022-11-27T22:05:00Z">
        <w:r>
          <w:t>Irradiation is {{HERI}} kWh/m2 with a variance of {{HERIV}} % below P50 Forecast.</w:t>
        </w:r>
      </w:ins>
    </w:p>
    <w:p w14:paraId="12F3887F" w14:textId="77777777" w:rsidR="00B741E9" w:rsidRDefault="00B741E9" w:rsidP="00B741E9">
      <w:pPr>
        <w:pStyle w:val="Bullet1"/>
        <w:rPr>
          <w:ins w:id="2068" w:author="Mutali Nepfumbada" w:date="2022-11-27T22:05:00Z"/>
        </w:rPr>
        <w:pPrChange w:id="2069" w:author="Mutali Nepfumbada" w:date="2022-11-27T22:06:00Z">
          <w:pPr>
            <w:tabs>
              <w:tab w:val="num" w:pos="1843"/>
            </w:tabs>
          </w:pPr>
        </w:pPrChange>
      </w:pPr>
      <w:ins w:id="2070" w:author="Mutali Nepfumbada" w:date="2022-11-27T22:05:00Z">
        <w:r>
          <w:t>Availability is {{HERA}} % with a variance of {{HERAV}} % above the warranted availability.</w:t>
        </w:r>
      </w:ins>
    </w:p>
    <w:p w14:paraId="482ECA0A" w14:textId="11B59222" w:rsidR="008F1C9E" w:rsidDel="00B741E9" w:rsidRDefault="00B741E9" w:rsidP="00B741E9">
      <w:pPr>
        <w:pStyle w:val="Bullet1"/>
        <w:rPr>
          <w:del w:id="2071" w:author="Mutali Nepfumbada" w:date="2022-11-27T22:05:00Z"/>
        </w:rPr>
      </w:pPr>
      <w:ins w:id="2072" w:author="Mutali Nepfumbada" w:date="2022-11-27T22:05:00Z">
        <w:r>
          <w:t>PR is {{HERPR}} % with a variance of {{HERPRV}} % below warranted availability.</w:t>
        </w:r>
      </w:ins>
      <w:del w:id="2073" w:author="Mutali Nepfumbada" w:date="2022-11-27T22:05:00Z">
        <w:r w:rsidR="008F1C9E" w:rsidRPr="00D82B8B" w:rsidDel="00B741E9">
          <w:delText xml:space="preserve">Production is </w:delText>
        </w:r>
        <w:r w:rsidR="00AC55B5" w:rsidRPr="00D82B8B" w:rsidDel="00B741E9">
          <w:delText>112,141.72 kWh</w:delText>
        </w:r>
        <w:r w:rsidR="008F1C9E" w:rsidRPr="00D82B8B" w:rsidDel="00B741E9">
          <w:delText xml:space="preserve"> with a variance of </w:delText>
        </w:r>
        <w:r w:rsidR="00AC55B5" w:rsidRPr="00D82B8B" w:rsidDel="00B741E9">
          <w:delText xml:space="preserve">6.48 % </w:delText>
        </w:r>
        <w:r w:rsidR="00AC55B5" w:rsidRPr="00D82B8B" w:rsidDel="00B741E9">
          <w:rPr>
            <w:b/>
            <w:bCs/>
            <w:color w:val="FF0000"/>
          </w:rPr>
          <w:delText>below</w:delText>
        </w:r>
        <w:r w:rsidR="008F1C9E" w:rsidRPr="00D82B8B" w:rsidDel="00B741E9">
          <w:delText xml:space="preserve"> the P50 </w:delText>
        </w:r>
        <w:r w:rsidR="000D171C" w:rsidRPr="00D82B8B" w:rsidDel="00B741E9">
          <w:delText>f</w:delText>
        </w:r>
        <w:r w:rsidR="008F1C9E" w:rsidRPr="00D82B8B" w:rsidDel="00B741E9">
          <w:delText>orecast</w:delText>
        </w:r>
        <w:r w:rsidR="006A7599" w:rsidRPr="00D82B8B" w:rsidDel="00B741E9">
          <w:delText>;</w:delText>
        </w:r>
      </w:del>
    </w:p>
    <w:p w14:paraId="7DB3E795" w14:textId="77777777" w:rsidR="00B741E9" w:rsidRPr="00D82B8B" w:rsidRDefault="00B741E9" w:rsidP="00B741E9">
      <w:pPr>
        <w:pStyle w:val="Bullet1"/>
        <w:rPr>
          <w:ins w:id="2074" w:author="Mutali Nepfumbada" w:date="2022-11-27T22:07:00Z"/>
        </w:rPr>
        <w:pPrChange w:id="2075" w:author="Mutali Nepfumbada" w:date="2022-11-27T22:06:00Z">
          <w:pPr>
            <w:numPr>
              <w:numId w:val="4"/>
            </w:numPr>
            <w:ind w:left="720" w:hanging="360"/>
            <w:contextualSpacing/>
          </w:pPr>
        </w:pPrChange>
      </w:pPr>
    </w:p>
    <w:p w14:paraId="4609ABBD" w14:textId="453E8318" w:rsidR="008F1C9E" w:rsidRPr="00D82B8B" w:rsidDel="00B741E9" w:rsidRDefault="008F1C9E" w:rsidP="00B741E9">
      <w:pPr>
        <w:pStyle w:val="Bullet1"/>
        <w:numPr>
          <w:ilvl w:val="0"/>
          <w:numId w:val="0"/>
        </w:numPr>
        <w:ind w:left="360"/>
        <w:rPr>
          <w:del w:id="2076" w:author="Mutali Nepfumbada" w:date="2022-11-27T22:05:00Z"/>
        </w:rPr>
        <w:pPrChange w:id="2077" w:author="Mutali Nepfumbada" w:date="2022-11-27T22:09:00Z">
          <w:pPr>
            <w:numPr>
              <w:numId w:val="4"/>
            </w:numPr>
            <w:ind w:left="720" w:hanging="360"/>
            <w:contextualSpacing/>
          </w:pPr>
        </w:pPrChange>
      </w:pPr>
      <w:del w:id="2078" w:author="Mutali Nepfumbada" w:date="2022-11-27T22:05:00Z">
        <w:r w:rsidRPr="00D82B8B" w:rsidDel="00B741E9">
          <w:delText xml:space="preserve">Irradiation is </w:delText>
        </w:r>
        <w:r w:rsidR="00500D45" w:rsidRPr="00D82B8B" w:rsidDel="00B741E9">
          <w:delText>542</w:delText>
        </w:r>
        <w:r w:rsidRPr="00D82B8B" w:rsidDel="00B741E9">
          <w:delText xml:space="preserve"> kWh/m</w:delText>
        </w:r>
        <w:r w:rsidRPr="00D82B8B" w:rsidDel="00B741E9">
          <w:rPr>
            <w:vertAlign w:val="superscript"/>
            <w:rPrChange w:id="2079" w:author="Mutali Nepfumbada" w:date="2022-10-14T09:34:00Z">
              <w:rPr/>
            </w:rPrChange>
          </w:rPr>
          <w:delText>2</w:delText>
        </w:r>
        <w:r w:rsidRPr="00D82B8B" w:rsidDel="00B741E9">
          <w:delText xml:space="preserve"> with a variance of </w:delText>
        </w:r>
      </w:del>
      <w:del w:id="2080" w:author="Mutali Nepfumbada" w:date="2022-10-14T09:45:00Z">
        <w:r w:rsidR="00500D45" w:rsidRPr="00D82B8B" w:rsidDel="003779E7">
          <w:delText>0.93</w:delText>
        </w:r>
        <w:r w:rsidRPr="00D82B8B" w:rsidDel="003779E7">
          <w:delText xml:space="preserve"> </w:delText>
        </w:r>
      </w:del>
      <w:del w:id="2081" w:author="Mutali Nepfumbada" w:date="2022-11-27T22:05:00Z">
        <w:r w:rsidRPr="00D82B8B" w:rsidDel="00B741E9">
          <w:delText xml:space="preserve">% </w:delText>
        </w:r>
        <w:r w:rsidR="00CC1941" w:rsidRPr="00D82B8B" w:rsidDel="00B741E9">
          <w:rPr>
            <w:b/>
            <w:bCs/>
            <w:color w:val="00B050"/>
          </w:rPr>
          <w:delText>above</w:delText>
        </w:r>
        <w:r w:rsidRPr="00D82B8B" w:rsidDel="00B741E9">
          <w:rPr>
            <w:b/>
            <w:color w:val="00B050"/>
          </w:rPr>
          <w:delText xml:space="preserve"> </w:delText>
        </w:r>
        <w:r w:rsidR="00500D45" w:rsidRPr="00D82B8B" w:rsidDel="00B741E9">
          <w:delText>the</w:delText>
        </w:r>
        <w:r w:rsidRPr="00D82B8B" w:rsidDel="00B741E9">
          <w:delText xml:space="preserve"> </w:delText>
        </w:r>
        <w:r w:rsidR="000D171C" w:rsidRPr="00D82B8B" w:rsidDel="00B741E9">
          <w:delText>f</w:delText>
        </w:r>
        <w:r w:rsidRPr="00D82B8B" w:rsidDel="00B741E9">
          <w:delText>orecast</w:delText>
        </w:r>
        <w:r w:rsidR="006A7599" w:rsidRPr="00D82B8B" w:rsidDel="00B741E9">
          <w:delText>;</w:delText>
        </w:r>
      </w:del>
    </w:p>
    <w:p w14:paraId="7D20A2CF" w14:textId="2D00EF94" w:rsidR="00567002" w:rsidRPr="00D82B8B" w:rsidDel="00B741E9" w:rsidRDefault="00567002" w:rsidP="00B741E9">
      <w:pPr>
        <w:pStyle w:val="Bullet1"/>
        <w:numPr>
          <w:ilvl w:val="0"/>
          <w:numId w:val="0"/>
        </w:numPr>
        <w:ind w:left="360"/>
        <w:rPr>
          <w:del w:id="2082" w:author="Mutali Nepfumbada" w:date="2022-11-27T22:05:00Z"/>
        </w:rPr>
        <w:pPrChange w:id="2083" w:author="Mutali Nepfumbada" w:date="2022-11-27T22:09:00Z">
          <w:pPr>
            <w:numPr>
              <w:numId w:val="4"/>
            </w:numPr>
            <w:ind w:left="720" w:hanging="360"/>
            <w:contextualSpacing/>
          </w:pPr>
        </w:pPrChange>
      </w:pPr>
      <w:del w:id="2084" w:author="Mutali Nepfumbada" w:date="2022-11-27T22:05:00Z">
        <w:r w:rsidRPr="00D82B8B" w:rsidDel="00B741E9">
          <w:delText xml:space="preserve">Revenue is </w:delText>
        </w:r>
        <w:r w:rsidR="00D04FCA" w:rsidRPr="00D82B8B" w:rsidDel="00B741E9">
          <w:delText>R</w:delText>
        </w:r>
        <w:r w:rsidR="00E33AD2" w:rsidRPr="00D82B8B" w:rsidDel="00B741E9">
          <w:delText>102,448 with</w:delText>
        </w:r>
        <w:r w:rsidR="00F50946" w:rsidRPr="00D82B8B" w:rsidDel="00B741E9">
          <w:delText xml:space="preserve"> a variance of </w:delText>
        </w:r>
        <w:r w:rsidRPr="00D82B8B" w:rsidDel="00B741E9">
          <w:delText>6.48</w:delText>
        </w:r>
        <w:r w:rsidR="00E33AD2" w:rsidRPr="00D82B8B" w:rsidDel="00B741E9">
          <w:delText xml:space="preserve"> </w:delText>
        </w:r>
        <w:r w:rsidR="00F50946" w:rsidRPr="00D82B8B" w:rsidDel="00B741E9">
          <w:delText xml:space="preserve">% </w:delText>
        </w:r>
        <w:r w:rsidR="00F50946" w:rsidRPr="00D82B8B" w:rsidDel="00B741E9">
          <w:rPr>
            <w:b/>
            <w:bCs/>
            <w:color w:val="FF0000"/>
          </w:rPr>
          <w:delText>below</w:delText>
        </w:r>
        <w:r w:rsidR="00F50946" w:rsidRPr="00D82B8B" w:rsidDel="00B741E9">
          <w:delText xml:space="preserve"> the </w:delText>
        </w:r>
        <w:r w:rsidR="00E33AD2" w:rsidRPr="00D82B8B" w:rsidDel="00B741E9">
          <w:delText>forecast</w:delText>
        </w:r>
        <w:r w:rsidR="00FC65F7" w:rsidRPr="00D82B8B" w:rsidDel="00B741E9">
          <w:delText>;</w:delText>
        </w:r>
      </w:del>
    </w:p>
    <w:p w14:paraId="7C0E3DC9" w14:textId="4FBA6912" w:rsidR="008F1C9E" w:rsidRPr="00D82B8B" w:rsidDel="00B741E9" w:rsidRDefault="008F1C9E" w:rsidP="00B741E9">
      <w:pPr>
        <w:pStyle w:val="Bullet1"/>
        <w:numPr>
          <w:ilvl w:val="0"/>
          <w:numId w:val="0"/>
        </w:numPr>
        <w:ind w:left="360"/>
        <w:rPr>
          <w:del w:id="2085" w:author="Mutali Nepfumbada" w:date="2022-11-27T22:05:00Z"/>
        </w:rPr>
        <w:pPrChange w:id="2086" w:author="Mutali Nepfumbada" w:date="2022-11-27T22:09:00Z">
          <w:pPr>
            <w:numPr>
              <w:numId w:val="4"/>
            </w:numPr>
            <w:ind w:left="720" w:hanging="360"/>
            <w:contextualSpacing/>
          </w:pPr>
        </w:pPrChange>
      </w:pPr>
      <w:del w:id="2087" w:author="Mutali Nepfumbada" w:date="2022-11-27T22:05:00Z">
        <w:r w:rsidRPr="00D82B8B" w:rsidDel="00B741E9">
          <w:delText xml:space="preserve">Availability </w:delText>
        </w:r>
        <w:r w:rsidR="00CB0AB8" w:rsidRPr="00D82B8B" w:rsidDel="00B741E9">
          <w:delText xml:space="preserve">95 % with a variance of 0.18 % </w:delText>
        </w:r>
        <w:r w:rsidR="00CB0AB8" w:rsidRPr="00D82B8B" w:rsidDel="00B741E9">
          <w:rPr>
            <w:b/>
            <w:bCs/>
            <w:color w:val="FF0000"/>
          </w:rPr>
          <w:delText>below</w:delText>
        </w:r>
        <w:r w:rsidR="00CB0AB8" w:rsidRPr="00D82B8B" w:rsidDel="00B741E9">
          <w:delText xml:space="preserve"> the forecast;</w:delText>
        </w:r>
      </w:del>
    </w:p>
    <w:p w14:paraId="496536D7" w14:textId="602B9018" w:rsidR="008F1C9E" w:rsidRPr="00D82B8B" w:rsidDel="00B741E9" w:rsidRDefault="008F1C9E" w:rsidP="00B741E9">
      <w:pPr>
        <w:pStyle w:val="Bullet1"/>
        <w:numPr>
          <w:ilvl w:val="0"/>
          <w:numId w:val="0"/>
        </w:numPr>
        <w:ind w:left="360"/>
        <w:rPr>
          <w:ins w:id="2088" w:author="Adam Terry" w:date="2022-10-07T17:05:00Z"/>
          <w:del w:id="2089" w:author="Mutali Nepfumbada" w:date="2022-11-27T22:05:00Z"/>
        </w:rPr>
        <w:pPrChange w:id="2090" w:author="Mutali Nepfumbada" w:date="2022-11-27T22:09:00Z">
          <w:pPr>
            <w:numPr>
              <w:numId w:val="4"/>
            </w:numPr>
            <w:ind w:left="720" w:hanging="360"/>
            <w:contextualSpacing/>
          </w:pPr>
        </w:pPrChange>
      </w:pPr>
      <w:del w:id="2091" w:author="Mutali Nepfumbada" w:date="2022-11-27T22:05:00Z">
        <w:r w:rsidRPr="00D82B8B" w:rsidDel="00B741E9">
          <w:delText xml:space="preserve">PR is </w:delText>
        </w:r>
        <w:r w:rsidR="001A08D6" w:rsidRPr="00D82B8B" w:rsidDel="00B741E9">
          <w:delText>81</w:delText>
        </w:r>
        <w:r w:rsidRPr="00D82B8B" w:rsidDel="00B741E9">
          <w:delText xml:space="preserve"> % with a variance </w:delText>
        </w:r>
      </w:del>
      <w:del w:id="2092" w:author="Mutali Nepfumbada" w:date="2022-10-14T09:46:00Z">
        <w:r w:rsidRPr="00D82B8B" w:rsidDel="003779E7">
          <w:delText xml:space="preserve">of </w:delText>
        </w:r>
        <w:r w:rsidR="001A08D6" w:rsidRPr="00D82B8B" w:rsidDel="003779E7">
          <w:delText>7.36</w:delText>
        </w:r>
      </w:del>
      <w:del w:id="2093" w:author="Mutali Nepfumbada" w:date="2022-11-27T22:05:00Z">
        <w:r w:rsidR="001A08D6" w:rsidRPr="00D82B8B" w:rsidDel="00B741E9">
          <w:delText xml:space="preserve"> % </w:delText>
        </w:r>
        <w:r w:rsidR="001A08D6" w:rsidRPr="003779E7" w:rsidDel="00B741E9">
          <w:rPr>
            <w:b/>
            <w:bCs/>
            <w:color w:val="FF0000"/>
            <w:rPrChange w:id="2094" w:author="Mutali Nepfumbada" w:date="2022-10-14T09:46:00Z">
              <w:rPr>
                <w:b/>
                <w:bCs/>
                <w:color w:val="00B050"/>
              </w:rPr>
            </w:rPrChange>
          </w:rPr>
          <w:delText>below</w:delText>
        </w:r>
        <w:r w:rsidR="001A08D6" w:rsidRPr="003779E7" w:rsidDel="00B741E9">
          <w:rPr>
            <w:color w:val="FF0000"/>
            <w:rPrChange w:id="2095" w:author="Mutali Nepfumbada" w:date="2022-10-14T09:46:00Z">
              <w:rPr/>
            </w:rPrChange>
          </w:rPr>
          <w:delText xml:space="preserve"> </w:delText>
        </w:r>
        <w:r w:rsidR="001A08D6" w:rsidRPr="00D82B8B" w:rsidDel="00B741E9">
          <w:delText>the forecast</w:delText>
        </w:r>
        <w:r w:rsidRPr="00D82B8B" w:rsidDel="00B741E9">
          <w:delText>.</w:delText>
        </w:r>
      </w:del>
    </w:p>
    <w:p w14:paraId="3091BFF7" w14:textId="77777777" w:rsidR="00B23578" w:rsidRPr="00D82B8B" w:rsidRDefault="00B23578" w:rsidP="00B741E9">
      <w:pPr>
        <w:pStyle w:val="Bullet1"/>
        <w:numPr>
          <w:ilvl w:val="0"/>
          <w:numId w:val="0"/>
        </w:numPr>
        <w:ind w:left="360"/>
        <w:pPrChange w:id="2096" w:author="Mutali Nepfumbada" w:date="2022-11-27T22:09:00Z">
          <w:pPr>
            <w:numPr>
              <w:numId w:val="4"/>
            </w:numPr>
            <w:ind w:left="720" w:hanging="360"/>
            <w:contextualSpacing/>
          </w:pPr>
        </w:pPrChange>
      </w:pPr>
    </w:p>
    <w:p w14:paraId="6E2A4F62" w14:textId="19DF48B7" w:rsidR="00F860C2" w:rsidRPr="00D82B8B" w:rsidRDefault="00F860C2">
      <w:pPr>
        <w:pStyle w:val="Heading3"/>
        <w:rPr>
          <w:ins w:id="2097" w:author="Adam Terry" w:date="2022-10-07T17:05:00Z"/>
          <w:rFonts w:eastAsia="Arial Narrow"/>
        </w:rPr>
        <w:pPrChange w:id="2098" w:author="Mutali Nepfumbada" w:date="2022-10-31T07:53:00Z">
          <w:pPr>
            <w:pStyle w:val="Heading4"/>
          </w:pPr>
        </w:pPrChange>
      </w:pPr>
      <w:bookmarkStart w:id="2099" w:name="_Toc118269066"/>
      <w:r w:rsidRPr="00D82B8B">
        <w:rPr>
          <w:rFonts w:eastAsia="Arial Narrow"/>
        </w:rPr>
        <w:t>Vergelegen Solar PV</w:t>
      </w:r>
      <w:bookmarkEnd w:id="2099"/>
    </w:p>
    <w:p w14:paraId="6E156699" w14:textId="77777777" w:rsidR="00B23578" w:rsidRPr="00D82B8B" w:rsidRDefault="00B23578">
      <w:pPr>
        <w:rPr>
          <w:rFonts w:eastAsia="Arial Narrow"/>
        </w:rPr>
        <w:pPrChange w:id="2100" w:author="Adam Terry" w:date="2022-10-07T17:05:00Z">
          <w:pPr>
            <w:pStyle w:val="Heading4"/>
          </w:pPr>
        </w:pPrChange>
      </w:pPr>
    </w:p>
    <w:p w14:paraId="7ECEC25B" w14:textId="2B1A46A0" w:rsidR="00B741E9" w:rsidRDefault="00B741E9" w:rsidP="00B741E9">
      <w:pPr>
        <w:pStyle w:val="Bullet1"/>
        <w:rPr>
          <w:ins w:id="2101" w:author="Mutali Nepfumbada" w:date="2022-11-27T22:05:00Z"/>
        </w:rPr>
        <w:pPrChange w:id="2102" w:author="Mutali Nepfumbada" w:date="2022-11-27T22:05:00Z">
          <w:pPr/>
        </w:pPrChange>
      </w:pPr>
      <w:ins w:id="2103" w:author="Mutali Nepfumbada" w:date="2022-11-27T22:05:00Z">
        <w:r>
          <w:t>Production is {{VERP}} KWh with a variance of {{VERPV}}</w:t>
        </w:r>
      </w:ins>
      <w:ins w:id="2104" w:author="Mutali Nepfumbada" w:date="2022-11-27T22:35:00Z">
        <w:r w:rsidR="00517BCE">
          <w:t xml:space="preserve"> </w:t>
        </w:r>
      </w:ins>
      <w:ins w:id="2105" w:author="Mutali Nepfumbada" w:date="2022-11-27T22:05:00Z">
        <w:r>
          <w:t>% below the P50 Forecast.</w:t>
        </w:r>
      </w:ins>
    </w:p>
    <w:p w14:paraId="5D031FBB" w14:textId="77777777" w:rsidR="00B741E9" w:rsidRDefault="00B741E9" w:rsidP="00B741E9">
      <w:pPr>
        <w:pStyle w:val="Bullet1"/>
        <w:rPr>
          <w:ins w:id="2106" w:author="Mutali Nepfumbada" w:date="2022-11-27T22:05:00Z"/>
        </w:rPr>
        <w:pPrChange w:id="2107" w:author="Mutali Nepfumbada" w:date="2022-11-27T22:05:00Z">
          <w:pPr/>
        </w:pPrChange>
      </w:pPr>
      <w:ins w:id="2108" w:author="Mutali Nepfumbada" w:date="2022-11-27T22:05:00Z">
        <w:r>
          <w:t>Irradiation is {{VERI}} kWh/m2 with a variance of {{VERIV}} % below P50 Forecast.</w:t>
        </w:r>
      </w:ins>
    </w:p>
    <w:p w14:paraId="5BE540BE" w14:textId="77777777" w:rsidR="00B741E9" w:rsidRDefault="00B741E9" w:rsidP="00B741E9">
      <w:pPr>
        <w:pStyle w:val="Bullet1"/>
        <w:rPr>
          <w:ins w:id="2109" w:author="Mutali Nepfumbada" w:date="2022-11-27T22:05:00Z"/>
        </w:rPr>
        <w:pPrChange w:id="2110" w:author="Mutali Nepfumbada" w:date="2022-11-27T22:05:00Z">
          <w:pPr/>
        </w:pPrChange>
      </w:pPr>
      <w:ins w:id="2111" w:author="Mutali Nepfumbada" w:date="2022-11-27T22:05:00Z">
        <w:r>
          <w:t>Availability is {{VERA}} % with a variance of {{VERAV}} % above the warranted availability.</w:t>
        </w:r>
      </w:ins>
    </w:p>
    <w:p w14:paraId="04F1A3E0" w14:textId="77777777" w:rsidR="00B741E9" w:rsidRDefault="00B741E9" w:rsidP="00B741E9">
      <w:pPr>
        <w:pStyle w:val="Bullet1"/>
        <w:rPr>
          <w:ins w:id="2112" w:author="Mutali Nepfumbada" w:date="2022-11-27T22:05:00Z"/>
        </w:rPr>
        <w:pPrChange w:id="2113" w:author="Mutali Nepfumbada" w:date="2022-11-27T22:05:00Z">
          <w:pPr/>
        </w:pPrChange>
      </w:pPr>
      <w:ins w:id="2114" w:author="Mutali Nepfumbada" w:date="2022-11-27T22:05:00Z">
        <w:r>
          <w:t>PR is {{VERPR}} % with a variance of {{VERPRV}} % below warranted availability.</w:t>
        </w:r>
      </w:ins>
    </w:p>
    <w:p w14:paraId="26D5C24A" w14:textId="78C1B2ED" w:rsidR="00F860C2" w:rsidRPr="00D82B8B" w:rsidDel="00B741E9" w:rsidRDefault="00F860C2" w:rsidP="00390CDF">
      <w:pPr>
        <w:pStyle w:val="Bullet1"/>
        <w:rPr>
          <w:del w:id="2115" w:author="Mutali Nepfumbada" w:date="2022-11-27T22:05:00Z"/>
        </w:rPr>
      </w:pPr>
      <w:del w:id="2116" w:author="Mutali Nepfumbada" w:date="2022-11-27T22:05:00Z">
        <w:r w:rsidRPr="00D82B8B" w:rsidDel="00B741E9">
          <w:delText xml:space="preserve">Production is </w:delText>
        </w:r>
        <w:r w:rsidR="009C0D49" w:rsidRPr="00D82B8B" w:rsidDel="00B741E9">
          <w:delText xml:space="preserve">840,969 kWh with a variance of 5.22 % </w:delText>
        </w:r>
        <w:r w:rsidR="009C0D49" w:rsidRPr="00D82B8B" w:rsidDel="00B741E9">
          <w:rPr>
            <w:b/>
            <w:bCs/>
            <w:color w:val="FF0000"/>
          </w:rPr>
          <w:delText>below</w:delText>
        </w:r>
        <w:r w:rsidR="009C0D49" w:rsidRPr="00D82B8B" w:rsidDel="00B741E9">
          <w:delText xml:space="preserve"> the P50 forecast</w:delText>
        </w:r>
        <w:commentRangeStart w:id="2117"/>
        <w:r w:rsidRPr="00D82B8B" w:rsidDel="00B741E9">
          <w:delText>;</w:delText>
        </w:r>
        <w:commentRangeEnd w:id="2117"/>
        <w:r w:rsidRPr="00D82B8B" w:rsidDel="00B741E9">
          <w:rPr>
            <w:rStyle w:val="CommentReference"/>
            <w:rPrChange w:id="2118" w:author="Mutali Nepfumbada" w:date="2022-10-14T09:34:00Z">
              <w:rPr>
                <w:rStyle w:val="CommentReference"/>
                <w:rFonts w:ascii="Verdana" w:hAnsi="Verdana"/>
              </w:rPr>
            </w:rPrChange>
          </w:rPr>
          <w:commentReference w:id="2117"/>
        </w:r>
      </w:del>
    </w:p>
    <w:p w14:paraId="0316430A" w14:textId="4A8F38E5" w:rsidR="00972B57" w:rsidRPr="00D82B8B" w:rsidDel="00B741E9" w:rsidRDefault="00972B57" w:rsidP="00390CDF">
      <w:pPr>
        <w:pStyle w:val="Bullet1"/>
        <w:rPr>
          <w:del w:id="2119" w:author="Mutali Nepfumbada" w:date="2022-11-27T22:05:00Z"/>
        </w:rPr>
      </w:pPr>
      <w:del w:id="2120" w:author="Mutali Nepfumbada" w:date="2022-11-27T22:05:00Z">
        <w:r w:rsidRPr="00D82B8B" w:rsidDel="00B741E9">
          <w:delText>The irradiation is 488 kWh/m</w:delText>
        </w:r>
        <w:r w:rsidRPr="00D82B8B" w:rsidDel="00B741E9">
          <w:rPr>
            <w:vertAlign w:val="superscript"/>
            <w:rPrChange w:id="2121" w:author="Mutali Nepfumbada" w:date="2022-10-14T09:34:00Z">
              <w:rPr/>
            </w:rPrChange>
          </w:rPr>
          <w:delText>2</w:delText>
        </w:r>
        <w:r w:rsidRPr="00D82B8B" w:rsidDel="00B741E9">
          <w:delText xml:space="preserve"> since April 2022 with a variance of 5.</w:delText>
        </w:r>
      </w:del>
      <w:del w:id="2122" w:author="Mutali Nepfumbada" w:date="2022-10-14T09:47:00Z">
        <w:r w:rsidRPr="00D82B8B" w:rsidDel="000C7E17">
          <w:delText>86</w:delText>
        </w:r>
      </w:del>
      <w:del w:id="2123" w:author="Mutali Nepfumbada" w:date="2022-11-27T22:05:00Z">
        <w:r w:rsidRPr="00D82B8B" w:rsidDel="00B741E9">
          <w:delText xml:space="preserve"> % </w:delText>
        </w:r>
        <w:r w:rsidRPr="00D82B8B" w:rsidDel="00B741E9">
          <w:rPr>
            <w:b/>
            <w:bCs/>
            <w:color w:val="00B050"/>
          </w:rPr>
          <w:delText>above</w:delText>
        </w:r>
        <w:r w:rsidRPr="00D82B8B" w:rsidDel="00B741E9">
          <w:delText xml:space="preserve"> the forecast. The irradiance data is not representative of the site </w:delText>
        </w:r>
        <w:r w:rsidR="000C0C50" w:rsidRPr="00D82B8B" w:rsidDel="00B741E9">
          <w:delText xml:space="preserve">conditions </w:delText>
        </w:r>
        <w:r w:rsidRPr="00D82B8B" w:rsidDel="00B741E9">
          <w:delText>since no data was available prior April 2022</w:delText>
        </w:r>
        <w:r w:rsidR="0013141B" w:rsidRPr="00D82B8B" w:rsidDel="00B741E9">
          <w:delText>;</w:delText>
        </w:r>
      </w:del>
    </w:p>
    <w:p w14:paraId="7FCAEBD8" w14:textId="7D54DC2F" w:rsidR="004D2B33" w:rsidRPr="00D82B8B" w:rsidDel="00B741E9" w:rsidRDefault="004D2B33" w:rsidP="00390CDF">
      <w:pPr>
        <w:pStyle w:val="Bullet1"/>
        <w:rPr>
          <w:del w:id="2124" w:author="Mutali Nepfumbada" w:date="2022-11-27T22:05:00Z"/>
        </w:rPr>
      </w:pPr>
      <w:del w:id="2125" w:author="Mutali Nepfumbada" w:date="2022-11-27T22:05:00Z">
        <w:r w:rsidRPr="00D82B8B" w:rsidDel="00B741E9">
          <w:delText xml:space="preserve">Revenue is </w:delText>
        </w:r>
        <w:r w:rsidR="00972B57" w:rsidRPr="00D82B8B" w:rsidDel="00B741E9">
          <w:delText>R594,582</w:delText>
        </w:r>
        <w:r w:rsidR="00DC3792" w:rsidRPr="00D82B8B" w:rsidDel="00B741E9">
          <w:delText xml:space="preserve"> with a variance of 5.22 % </w:delText>
        </w:r>
        <w:r w:rsidR="00DC3792" w:rsidRPr="00D82B8B" w:rsidDel="00B741E9">
          <w:rPr>
            <w:b/>
            <w:bCs/>
            <w:color w:val="FF0000"/>
          </w:rPr>
          <w:delText>below</w:delText>
        </w:r>
        <w:r w:rsidR="00DC3792" w:rsidRPr="00D82B8B" w:rsidDel="00B741E9">
          <w:delText xml:space="preserve"> the </w:delText>
        </w:r>
        <w:r w:rsidR="0013141B" w:rsidRPr="00D82B8B" w:rsidDel="00B741E9">
          <w:delText>forecast;</w:delText>
        </w:r>
      </w:del>
    </w:p>
    <w:p w14:paraId="546D8E03" w14:textId="5B76FCD8" w:rsidR="00115877" w:rsidRPr="00D82B8B" w:rsidRDefault="0042593D" w:rsidP="00115877">
      <w:pPr>
        <w:contextualSpacing/>
        <w:rPr>
          <w:ins w:id="2126" w:author="Mutali Nepfumbada" w:date="2022-10-27T06:18:00Z"/>
          <w:color w:val="000000" w:themeColor="text1"/>
        </w:rPr>
      </w:pPr>
      <w:ins w:id="2127" w:author="Justin Wimbush" w:date="2022-11-01T16:01:00Z">
        <w:del w:id="2128" w:author="Mutali Nepfumbada" w:date="2022-11-27T22:05:00Z">
          <w:r w:rsidDel="00B741E9">
            <w:delText>as the project</w:delText>
          </w:r>
          <w:r w:rsidR="00115877" w:rsidDel="00B741E9">
            <w:delText xml:space="preserve"> </w:delText>
          </w:r>
          <w:r w:rsidR="000857E8" w:rsidDel="00B741E9">
            <w:delText xml:space="preserve">. It was therefore and result in </w:delText>
          </w:r>
        </w:del>
      </w:ins>
    </w:p>
    <w:p w14:paraId="09EDF18B" w14:textId="3B5F0CA0" w:rsidR="00115877" w:rsidRPr="00D82B8B" w:rsidRDefault="00115877" w:rsidP="00115877">
      <w:pPr>
        <w:pStyle w:val="Bullet1"/>
        <w:numPr>
          <w:ilvl w:val="0"/>
          <w:numId w:val="0"/>
        </w:numPr>
        <w:rPr>
          <w:ins w:id="2129" w:author="Mutali Nepfumbada" w:date="2022-10-27T06:18:00Z"/>
        </w:rPr>
      </w:pPr>
      <w:ins w:id="2130" w:author="Mutali Nepfumbada" w:date="2022-10-27T06:18:00Z">
        <w:r>
          <w:t xml:space="preserve">It is noted that all four of the above </w:t>
        </w:r>
      </w:ins>
      <w:ins w:id="2131" w:author="Mutali Nepfumbada" w:date="2022-10-28T09:31:00Z">
        <w:r w:rsidR="00EB07A3">
          <w:t>projects have</w:t>
        </w:r>
      </w:ins>
      <w:ins w:id="2132" w:author="Mutali Nepfumbada" w:date="2022-10-27T06:18:00Z">
        <w:r>
          <w:t xml:space="preserve"> been subject to numerous loadshedding events which will have contributed to the </w:t>
        </w:r>
        <w:del w:id="2133" w:author="Adam Terry" w:date="2022-11-02T13:35:00Z">
          <w:r>
            <w:delText>lower than expected</w:delText>
          </w:r>
        </w:del>
      </w:ins>
      <w:ins w:id="2134" w:author="Adam Terry" w:date="2022-11-02T13:35:00Z">
        <w:r w:rsidR="00060AF5">
          <w:t>lower-than-expected</w:t>
        </w:r>
      </w:ins>
      <w:ins w:id="2135" w:author="Mutali Nepfumbada" w:date="2022-10-27T06:18:00Z">
        <w:r>
          <w:t xml:space="preserve"> levels of production.</w:t>
        </w:r>
      </w:ins>
    </w:p>
    <w:p w14:paraId="200838C5" w14:textId="291A9302" w:rsidR="00F860C2" w:rsidRPr="00D82B8B" w:rsidDel="00115877" w:rsidRDefault="00D110A9" w:rsidP="00390CDF">
      <w:pPr>
        <w:pStyle w:val="Bullet1"/>
        <w:rPr>
          <w:del w:id="2136" w:author="Mutali Nepfumbada" w:date="2022-10-27T06:18:00Z"/>
        </w:rPr>
      </w:pPr>
      <w:del w:id="2137" w:author="Mutali Nepfumbada" w:date="2022-10-27T06:18:00Z">
        <w:r w:rsidRPr="00D82B8B" w:rsidDel="00115877">
          <w:delText xml:space="preserve">October 2021 only had </w:delText>
        </w:r>
        <w:r w:rsidR="00A76235" w:rsidRPr="00D82B8B" w:rsidDel="00115877">
          <w:delText xml:space="preserve">4 </w:delText>
        </w:r>
        <w:r w:rsidRPr="00D82B8B" w:rsidDel="00115877">
          <w:delText xml:space="preserve">days of </w:delText>
        </w:r>
        <w:r w:rsidR="0048599E" w:rsidRPr="00D82B8B" w:rsidDel="00115877">
          <w:delText xml:space="preserve">plant </w:delText>
        </w:r>
        <w:r w:rsidR="00556643" w:rsidRPr="00D82B8B" w:rsidDel="00115877">
          <w:delText>availability;</w:delText>
        </w:r>
        <w:r w:rsidRPr="00D82B8B" w:rsidDel="00115877">
          <w:delText xml:space="preserve"> it was excluded from the overall average availability</w:delText>
        </w:r>
        <w:r w:rsidR="00621986" w:rsidRPr="00D82B8B" w:rsidDel="00115877">
          <w:delText xml:space="preserve"> since it would skew the data giving an </w:delText>
        </w:r>
        <w:r w:rsidR="00A76235" w:rsidRPr="00D82B8B" w:rsidDel="00115877">
          <w:delText>incorrect availability</w:delText>
        </w:r>
        <w:r w:rsidRPr="00D82B8B" w:rsidDel="00115877">
          <w:delText xml:space="preserve">. The overall average availability is 97 % with a variance of 2.00 % </w:delText>
        </w:r>
        <w:r w:rsidRPr="00D82B8B" w:rsidDel="00115877">
          <w:rPr>
            <w:b/>
            <w:bCs/>
            <w:color w:val="00B050"/>
          </w:rPr>
          <w:delText>above</w:delText>
        </w:r>
        <w:r w:rsidRPr="00D82B8B" w:rsidDel="00115877">
          <w:delText xml:space="preserve"> the forecast</w:delText>
        </w:r>
        <w:r w:rsidR="00F860C2" w:rsidRPr="00D82B8B" w:rsidDel="00115877">
          <w:delText>;</w:delText>
        </w:r>
      </w:del>
    </w:p>
    <w:p w14:paraId="75BC6C8D" w14:textId="688694CC" w:rsidR="00F860C2" w:rsidRPr="00D82B8B" w:rsidDel="00115877" w:rsidRDefault="00F040AA" w:rsidP="00390CDF">
      <w:pPr>
        <w:pStyle w:val="Bullet1"/>
        <w:rPr>
          <w:del w:id="2138" w:author="Mutali Nepfumbada" w:date="2022-10-27T06:18:00Z"/>
        </w:rPr>
      </w:pPr>
      <w:del w:id="2139" w:author="Mutali Nepfumbada" w:date="2022-10-27T06:18:00Z">
        <w:r w:rsidRPr="00D82B8B" w:rsidDel="00115877">
          <w:delText xml:space="preserve">The average PR is 74% with a deviation of </w:delText>
        </w:r>
      </w:del>
      <w:del w:id="2140" w:author="Mutali Nepfumbada" w:date="2022-10-14T09:48:00Z">
        <w:r w:rsidRPr="00D82B8B" w:rsidDel="00B37DD3">
          <w:delText>9.07</w:delText>
        </w:r>
      </w:del>
      <w:del w:id="2141" w:author="Mutali Nepfumbada" w:date="2022-10-27T06:18:00Z">
        <w:r w:rsidRPr="00D82B8B" w:rsidDel="00115877">
          <w:delText xml:space="preserve">% </w:delText>
        </w:r>
        <w:r w:rsidRPr="00D82B8B" w:rsidDel="00115877">
          <w:rPr>
            <w:b/>
            <w:bCs/>
            <w:color w:val="FF0000"/>
          </w:rPr>
          <w:delText xml:space="preserve">below </w:delText>
        </w:r>
        <w:r w:rsidRPr="00D82B8B" w:rsidDel="00115877">
          <w:delText>the forecast.</w:delText>
        </w:r>
      </w:del>
    </w:p>
    <w:p w14:paraId="22C893D0" w14:textId="77777777" w:rsidR="000D171C" w:rsidRPr="00D82B8B" w:rsidRDefault="000D171C" w:rsidP="000D171C">
      <w:pPr>
        <w:contextualSpacing/>
        <w:rPr>
          <w:color w:val="000000" w:themeColor="text1"/>
        </w:rPr>
      </w:pPr>
    </w:p>
    <w:p w14:paraId="55D936DD" w14:textId="77777777" w:rsidR="009F1052" w:rsidRDefault="009F1052" w:rsidP="00C73679">
      <w:pPr>
        <w:pStyle w:val="Heading2"/>
        <w:sectPr w:rsidR="009F1052" w:rsidSect="006C75D2">
          <w:pgSz w:w="11907" w:h="16840" w:code="9"/>
          <w:pgMar w:top="1985" w:right="1179" w:bottom="1134" w:left="1179" w:header="709" w:footer="425" w:gutter="0"/>
          <w:pgNumType w:start="1"/>
          <w:cols w:space="708"/>
          <w:docGrid w:linePitch="360"/>
        </w:sectPr>
      </w:pPr>
    </w:p>
    <w:p w14:paraId="6E2231C3" w14:textId="3D840F81" w:rsidR="00130FF3" w:rsidRDefault="00C73679" w:rsidP="006368B1">
      <w:pPr>
        <w:pStyle w:val="Heading2"/>
        <w:rPr>
          <w:ins w:id="2142" w:author="Mutali Nepfumbada" w:date="2022-10-20T10:23:00Z"/>
          <w:spacing w:val="-9"/>
        </w:rPr>
      </w:pPr>
      <w:bookmarkStart w:id="2143" w:name="_Toc118269067"/>
      <w:r w:rsidRPr="00D82B8B">
        <w:lastRenderedPageBreak/>
        <w:t>Key</w:t>
      </w:r>
      <w:r w:rsidRPr="006368B1">
        <w:rPr>
          <w:spacing w:val="-12"/>
        </w:rPr>
        <w:t xml:space="preserve"> </w:t>
      </w:r>
      <w:r w:rsidRPr="00D82B8B">
        <w:t>Risks</w:t>
      </w:r>
      <w:ins w:id="2144" w:author="Mutali Nepfumbada" w:date="2022-10-20T10:22:00Z">
        <w:r w:rsidR="006368B1">
          <w:t xml:space="preserve"> and</w:t>
        </w:r>
      </w:ins>
      <w:del w:id="2145" w:author="Mutali Nepfumbada" w:date="2022-10-20T10:22:00Z">
        <w:r w:rsidRPr="00D82B8B" w:rsidDel="006368B1">
          <w:delText>,</w:delText>
        </w:r>
      </w:del>
      <w:r w:rsidRPr="006368B1">
        <w:rPr>
          <w:spacing w:val="-17"/>
        </w:rPr>
        <w:t xml:space="preserve"> </w:t>
      </w:r>
      <w:commentRangeStart w:id="2146"/>
      <w:commentRangeStart w:id="2147"/>
      <w:commentRangeStart w:id="2148"/>
      <w:r w:rsidRPr="00D82B8B">
        <w:t>Recommendations</w:t>
      </w:r>
      <w:bookmarkEnd w:id="2143"/>
      <w:r w:rsidRPr="006368B1">
        <w:rPr>
          <w:spacing w:val="-9"/>
        </w:rPr>
        <w:t xml:space="preserve"> </w:t>
      </w:r>
      <w:del w:id="2149" w:author="Mutali Nepfumbada" w:date="2022-10-20T10:22:00Z">
        <w:r w:rsidRPr="00D82B8B" w:rsidDel="006368B1">
          <w:delText>&amp;</w:delText>
        </w:r>
        <w:r w:rsidRPr="006368B1" w:rsidDel="006368B1">
          <w:rPr>
            <w:spacing w:val="-5"/>
          </w:rPr>
          <w:delText xml:space="preserve"> </w:delText>
        </w:r>
        <w:r w:rsidRPr="00D82B8B" w:rsidDel="006368B1">
          <w:delText>Actions</w:delText>
        </w:r>
        <w:commentRangeEnd w:id="2146"/>
        <w:r w:rsidRPr="00D82B8B" w:rsidDel="006368B1">
          <w:rPr>
            <w:rStyle w:val="CommentReference"/>
            <w:rFonts w:cs="Times New Roman"/>
            <w:color w:val="auto"/>
            <w:rPrChange w:id="2150" w:author="Mutali Nepfumbada" w:date="2022-10-14T09:34:00Z">
              <w:rPr>
                <w:rStyle w:val="CommentReference"/>
                <w:rFonts w:ascii="Verdana" w:hAnsi="Verdana" w:cs="Times New Roman"/>
                <w:color w:val="auto"/>
              </w:rPr>
            </w:rPrChange>
          </w:rPr>
          <w:commentReference w:id="2146"/>
        </w:r>
        <w:commentRangeEnd w:id="2147"/>
        <w:r w:rsidR="00872A7E" w:rsidDel="006368B1">
          <w:rPr>
            <w:rStyle w:val="CommentReference"/>
            <w:rFonts w:ascii="Verdana" w:hAnsi="Verdana" w:cs="Times New Roman"/>
            <w:color w:val="auto"/>
          </w:rPr>
          <w:commentReference w:id="2147"/>
        </w:r>
        <w:commentRangeEnd w:id="2148"/>
        <w:r w:rsidR="00D72B92" w:rsidDel="006368B1">
          <w:rPr>
            <w:rStyle w:val="CommentReference"/>
            <w:rFonts w:ascii="Verdana" w:hAnsi="Verdana" w:cs="Times New Roman"/>
            <w:color w:val="auto"/>
          </w:rPr>
          <w:commentReference w:id="2148"/>
        </w:r>
      </w:del>
    </w:p>
    <w:p w14:paraId="49B7B900" w14:textId="77777777" w:rsidR="006368B1" w:rsidRPr="006368B1" w:rsidRDefault="006368B1">
      <w:pPr>
        <w:rPr>
          <w:ins w:id="2152" w:author="Mutali Nepfumbada" w:date="2022-10-20T05:54:00Z"/>
        </w:rPr>
        <w:pPrChange w:id="2153" w:author="Mutali Nepfumbada" w:date="2022-10-20T10:23:00Z">
          <w:pPr>
            <w:pStyle w:val="Heading2"/>
          </w:pPr>
        </w:pPrChange>
      </w:pPr>
    </w:p>
    <w:tbl>
      <w:tblPr>
        <w:tblStyle w:val="TableGridLight"/>
        <w:tblW w:w="10060" w:type="dxa"/>
        <w:tblLook w:val="04A0" w:firstRow="1" w:lastRow="0" w:firstColumn="1" w:lastColumn="0" w:noHBand="0" w:noVBand="1"/>
        <w:tblPrChange w:id="2154" w:author="Mutali Nepfumbada" w:date="2022-11-02T07:43:00Z">
          <w:tblPr>
            <w:tblStyle w:val="TableGridLight"/>
            <w:tblW w:w="10060" w:type="dxa"/>
            <w:tblLook w:val="04A0" w:firstRow="1" w:lastRow="0" w:firstColumn="1" w:lastColumn="0" w:noHBand="0" w:noVBand="1"/>
          </w:tblPr>
        </w:tblPrChange>
      </w:tblPr>
      <w:tblGrid>
        <w:gridCol w:w="1155"/>
        <w:gridCol w:w="4652"/>
        <w:gridCol w:w="1032"/>
        <w:gridCol w:w="3221"/>
        <w:tblGridChange w:id="2155">
          <w:tblGrid>
            <w:gridCol w:w="1155"/>
            <w:gridCol w:w="933"/>
            <w:gridCol w:w="296"/>
            <w:gridCol w:w="2385"/>
            <w:gridCol w:w="512"/>
            <w:gridCol w:w="831"/>
            <w:gridCol w:w="727"/>
            <w:gridCol w:w="315"/>
            <w:gridCol w:w="112"/>
            <w:gridCol w:w="2273"/>
            <w:gridCol w:w="521"/>
          </w:tblGrid>
        </w:tblGridChange>
      </w:tblGrid>
      <w:tr w:rsidR="00092C4C" w14:paraId="496C0920" w14:textId="77777777" w:rsidTr="00E54CCE">
        <w:trPr>
          <w:ins w:id="2156" w:author="Mutali Nepfumbada" w:date="2022-10-20T10:14:00Z"/>
        </w:trPr>
        <w:tc>
          <w:tcPr>
            <w:tcW w:w="1155" w:type="dxa"/>
            <w:shd w:val="clear" w:color="auto" w:fill="5F0500"/>
            <w:tcPrChange w:id="2157" w:author="Mutali Nepfumbada" w:date="2022-11-02T07:43:00Z">
              <w:tcPr>
                <w:tcW w:w="1155" w:type="dxa"/>
                <w:shd w:val="clear" w:color="auto" w:fill="5F0500"/>
              </w:tcPr>
            </w:tcPrChange>
          </w:tcPr>
          <w:p w14:paraId="159CB725" w14:textId="33A19482" w:rsidR="00E932FC" w:rsidRDefault="00E932FC" w:rsidP="00E932FC">
            <w:pPr>
              <w:rPr>
                <w:ins w:id="2158" w:author="Mutali Nepfumbada" w:date="2022-10-20T10:14:00Z"/>
              </w:rPr>
            </w:pPr>
            <w:ins w:id="2159" w:author="Mutali Nepfumbada" w:date="2022-10-20T10:14:00Z">
              <w:r w:rsidRPr="00955B64">
                <w:rPr>
                  <w:b/>
                  <w:bCs/>
                </w:rPr>
                <w:t>Key Risks</w:t>
              </w:r>
            </w:ins>
          </w:p>
        </w:tc>
        <w:tc>
          <w:tcPr>
            <w:tcW w:w="4652" w:type="dxa"/>
            <w:shd w:val="clear" w:color="auto" w:fill="5F0500"/>
            <w:tcPrChange w:id="2160" w:author="Mutali Nepfumbada" w:date="2022-11-02T07:43:00Z">
              <w:tcPr>
                <w:tcW w:w="4957" w:type="dxa"/>
                <w:gridSpan w:val="5"/>
                <w:shd w:val="clear" w:color="auto" w:fill="5F0500"/>
              </w:tcPr>
            </w:tcPrChange>
          </w:tcPr>
          <w:p w14:paraId="382ABCB1" w14:textId="58CB1FBC" w:rsidR="00E932FC" w:rsidRDefault="00E932FC" w:rsidP="00E932FC">
            <w:pPr>
              <w:rPr>
                <w:ins w:id="2161" w:author="Mutali Nepfumbada" w:date="2022-10-20T10:14:00Z"/>
              </w:rPr>
            </w:pPr>
            <w:ins w:id="2162" w:author="Mutali Nepfumbada" w:date="2022-10-20T10:14:00Z">
              <w:r w:rsidRPr="00955B64">
                <w:rPr>
                  <w:b/>
                  <w:bCs/>
                </w:rPr>
                <w:t>Description</w:t>
              </w:r>
            </w:ins>
          </w:p>
        </w:tc>
        <w:tc>
          <w:tcPr>
            <w:tcW w:w="1032" w:type="dxa"/>
            <w:shd w:val="clear" w:color="auto" w:fill="5F0500"/>
            <w:tcPrChange w:id="2163" w:author="Mutali Nepfumbada" w:date="2022-11-02T07:43:00Z">
              <w:tcPr>
                <w:tcW w:w="727" w:type="dxa"/>
                <w:shd w:val="clear" w:color="auto" w:fill="5F0500"/>
              </w:tcPr>
            </w:tcPrChange>
          </w:tcPr>
          <w:p w14:paraId="5A95B042" w14:textId="038D4757" w:rsidR="00E932FC" w:rsidRDefault="00E932FC" w:rsidP="00E932FC">
            <w:pPr>
              <w:rPr>
                <w:ins w:id="2164" w:author="Mutali Nepfumbada" w:date="2022-10-20T10:14:00Z"/>
              </w:rPr>
            </w:pPr>
            <w:ins w:id="2165" w:author="Mutali Nepfumbada" w:date="2022-10-20T10:14:00Z">
              <w:r w:rsidRPr="00955B64">
                <w:rPr>
                  <w:b/>
                  <w:bCs/>
                </w:rPr>
                <w:t>Risk Rating</w:t>
              </w:r>
            </w:ins>
          </w:p>
        </w:tc>
        <w:tc>
          <w:tcPr>
            <w:tcW w:w="3221" w:type="dxa"/>
            <w:shd w:val="clear" w:color="auto" w:fill="5F0500"/>
            <w:tcPrChange w:id="2166" w:author="Mutali Nepfumbada" w:date="2022-11-02T07:43:00Z">
              <w:tcPr>
                <w:tcW w:w="3221" w:type="dxa"/>
                <w:gridSpan w:val="4"/>
                <w:shd w:val="clear" w:color="auto" w:fill="5F0500"/>
              </w:tcPr>
            </w:tcPrChange>
          </w:tcPr>
          <w:p w14:paraId="3B97CBA3" w14:textId="5DF6987D" w:rsidR="00E932FC" w:rsidRDefault="00E932FC" w:rsidP="00E932FC">
            <w:pPr>
              <w:rPr>
                <w:ins w:id="2167" w:author="Mutali Nepfumbada" w:date="2022-10-20T10:14:00Z"/>
              </w:rPr>
            </w:pPr>
            <w:ins w:id="2168" w:author="Mutali Nepfumbada" w:date="2022-10-20T10:14:00Z">
              <w:r w:rsidRPr="00955B64">
                <w:rPr>
                  <w:b/>
                  <w:bCs/>
                </w:rPr>
                <w:t>Recommendations</w:t>
              </w:r>
            </w:ins>
          </w:p>
        </w:tc>
      </w:tr>
      <w:tr w:rsidR="00CC08C4" w14:paraId="2C3165DF" w14:textId="77777777" w:rsidTr="00E54CCE">
        <w:tblPrEx>
          <w:tblPrExChange w:id="2169" w:author="Mutali Nepfumbada" w:date="2022-11-02T07:44:00Z">
            <w:tblPrEx>
              <w:tblW w:w="0" w:type="auto"/>
            </w:tblPrEx>
          </w:tblPrExChange>
        </w:tblPrEx>
        <w:trPr>
          <w:ins w:id="2170" w:author="Mutali Nepfumbada" w:date="2022-10-20T10:19:00Z"/>
          <w:trPrChange w:id="2171" w:author="Mutali Nepfumbada" w:date="2022-11-02T07:44:00Z">
            <w:trPr>
              <w:gridAfter w:val="0"/>
            </w:trPr>
          </w:trPrChange>
        </w:trPr>
        <w:tc>
          <w:tcPr>
            <w:tcW w:w="1155" w:type="dxa"/>
            <w:shd w:val="clear" w:color="auto" w:fill="auto"/>
            <w:tcPrChange w:id="2172" w:author="Mutali Nepfumbada" w:date="2022-11-02T07:44:00Z">
              <w:tcPr>
                <w:tcW w:w="2088" w:type="dxa"/>
                <w:gridSpan w:val="2"/>
                <w:shd w:val="clear" w:color="auto" w:fill="5F0500"/>
              </w:tcPr>
            </w:tcPrChange>
          </w:tcPr>
          <w:p w14:paraId="7503242E" w14:textId="11B75973" w:rsidR="00CC08C4" w:rsidRPr="002E557F" w:rsidRDefault="00CC08C4" w:rsidP="00CC08C4">
            <w:pPr>
              <w:rPr>
                <w:ins w:id="2173" w:author="Mutali Nepfumbada" w:date="2022-10-20T10:19:00Z"/>
                <w:rPrChange w:id="2174" w:author="Mutali Nepfumbada" w:date="2022-10-20T10:25:00Z">
                  <w:rPr>
                    <w:ins w:id="2175" w:author="Mutali Nepfumbada" w:date="2022-10-20T10:19:00Z"/>
                    <w:b/>
                    <w:bCs/>
                  </w:rPr>
                </w:rPrChange>
              </w:rPr>
            </w:pPr>
            <w:ins w:id="2176" w:author="Mutali Nepfumbada" w:date="2022-10-20T10:19:00Z">
              <w:r w:rsidRPr="002E557F">
                <w:rPr>
                  <w:rPrChange w:id="2177" w:author="Mutali Nepfumbada" w:date="2022-10-20T10:25:00Z">
                    <w:rPr>
                      <w:b/>
                      <w:bCs/>
                    </w:rPr>
                  </w:rPrChange>
                </w:rPr>
                <w:t xml:space="preserve">Portofilo Key </w:t>
              </w:r>
            </w:ins>
            <w:ins w:id="2178" w:author="Mutali Nepfumbada" w:date="2022-10-20T10:20:00Z">
              <w:r w:rsidRPr="002E557F">
                <w:rPr>
                  <w:rPrChange w:id="2179" w:author="Mutali Nepfumbada" w:date="2022-10-20T10:25:00Z">
                    <w:rPr>
                      <w:b/>
                      <w:bCs/>
                    </w:rPr>
                  </w:rPrChange>
                </w:rPr>
                <w:t xml:space="preserve">risk </w:t>
              </w:r>
            </w:ins>
          </w:p>
        </w:tc>
        <w:tc>
          <w:tcPr>
            <w:tcW w:w="4652" w:type="dxa"/>
            <w:shd w:val="clear" w:color="auto" w:fill="auto"/>
            <w:tcPrChange w:id="2180" w:author="Mutali Nepfumbada" w:date="2022-11-02T07:44:00Z">
              <w:tcPr>
                <w:tcW w:w="3193" w:type="dxa"/>
                <w:gridSpan w:val="3"/>
                <w:shd w:val="clear" w:color="auto" w:fill="5F0500"/>
              </w:tcPr>
            </w:tcPrChange>
          </w:tcPr>
          <w:p w14:paraId="206EEB05" w14:textId="77777777" w:rsidR="00CC08C4" w:rsidRPr="001129D9" w:rsidRDefault="00CC08C4" w:rsidP="00CC08C4">
            <w:pPr>
              <w:rPr>
                <w:ins w:id="2181" w:author="Mutali Nepfumbada" w:date="2022-10-27T06:30:00Z"/>
              </w:rPr>
            </w:pPr>
            <w:ins w:id="2182" w:author="Mutali Nepfumbada" w:date="2022-10-27T06:30:00Z">
              <w:r w:rsidRPr="001129D9">
                <w:t>We have reviewed the plant and have note</w:t>
              </w:r>
              <w:r>
                <w:t>d</w:t>
              </w:r>
              <w:r w:rsidRPr="001129D9">
                <w:t xml:space="preserve"> the following issues</w:t>
              </w:r>
              <w:r>
                <w:t>:</w:t>
              </w:r>
            </w:ins>
          </w:p>
          <w:p w14:paraId="5A3AD7E9" w14:textId="1E38D908" w:rsidR="00CC08C4" w:rsidRPr="001129D9" w:rsidRDefault="00CC08C4" w:rsidP="00CC08C4">
            <w:pPr>
              <w:pStyle w:val="Bullet1"/>
              <w:rPr>
                <w:ins w:id="2183" w:author="Mutali Nepfumbada" w:date="2022-10-27T06:30:00Z"/>
              </w:rPr>
            </w:pPr>
            <w:ins w:id="2184" w:author="Mutali Nepfumbada" w:date="2022-10-27T06:30:00Z">
              <w:r w:rsidRPr="001129D9">
                <w:t>The production of all the plants is below forecast.</w:t>
              </w:r>
              <w:r w:rsidRPr="00955B64">
                <w:rPr>
                  <w:lang w:val="en-ZA"/>
                </w:rPr>
                <w:t xml:space="preserve"> </w:t>
              </w:r>
            </w:ins>
            <w:ins w:id="2185" w:author="Adam Terry" w:date="2022-11-02T13:35:00Z">
              <w:r w:rsidR="006025EA">
                <w:rPr>
                  <w:lang w:val="en-ZA"/>
                </w:rPr>
                <w:t xml:space="preserve">The </w:t>
              </w:r>
            </w:ins>
            <w:ins w:id="2186" w:author="Mutali Nepfumbada" w:date="2022-10-27T06:30:00Z">
              <w:r w:rsidRPr="00955B64">
                <w:rPr>
                  <w:lang w:val="en-ZA"/>
                </w:rPr>
                <w:t>Operator has stated that the loss in production w</w:t>
              </w:r>
            </w:ins>
            <w:ins w:id="2187" w:author="Justin Wimbush" w:date="2022-11-01T16:02:00Z">
              <w:r w:rsidR="009B526A">
                <w:rPr>
                  <w:lang w:val="en-ZA"/>
                </w:rPr>
                <w:t>as</w:t>
              </w:r>
            </w:ins>
            <w:ins w:id="2188" w:author="Mutali Nepfumbada" w:date="2022-10-27T06:30:00Z">
              <w:del w:id="2189" w:author="Justin Wimbush" w:date="2022-11-01T16:02:00Z">
                <w:r w:rsidRPr="00955B64" w:rsidDel="009B526A">
                  <w:rPr>
                    <w:lang w:val="en-ZA"/>
                  </w:rPr>
                  <w:delText>ere</w:delText>
                </w:r>
              </w:del>
              <w:r w:rsidRPr="00955B64">
                <w:rPr>
                  <w:lang w:val="en-ZA"/>
                </w:rPr>
                <w:t xml:space="preserve"> </w:t>
              </w:r>
            </w:ins>
            <w:ins w:id="2190" w:author="Adam Terry" w:date="2022-11-02T13:35:00Z">
              <w:r w:rsidR="006025EA">
                <w:rPr>
                  <w:lang w:val="en-ZA"/>
                </w:rPr>
                <w:t xml:space="preserve">dominated </w:t>
              </w:r>
            </w:ins>
            <w:ins w:id="2191" w:author="Mutali Nepfumbada" w:date="2022-10-27T06:30:00Z">
              <w:del w:id="2192" w:author="Adam Terry" w:date="2022-11-02T13:35:00Z">
                <w:r>
                  <w:rPr>
                    <w:lang w:val="en-ZA"/>
                  </w:rPr>
                  <w:delText xml:space="preserve">caused </w:delText>
                </w:r>
              </w:del>
            </w:ins>
            <w:ins w:id="2193" w:author="Mutali Nepfumbada" w:date="2022-10-31T07:47:00Z">
              <w:r w:rsidR="00A160E5">
                <w:rPr>
                  <w:lang w:val="en-ZA"/>
                </w:rPr>
                <w:t xml:space="preserve">by </w:t>
              </w:r>
              <w:r w:rsidR="00A160E5" w:rsidRPr="00955B64">
                <w:rPr>
                  <w:lang w:val="en-ZA"/>
                </w:rPr>
                <w:t>Eskom</w:t>
              </w:r>
            </w:ins>
            <w:ins w:id="2194" w:author="Mutali Nepfumbada" w:date="2022-10-27T06:30:00Z">
              <w:r w:rsidRPr="00955B64">
                <w:rPr>
                  <w:lang w:val="en-ZA"/>
                </w:rPr>
                <w:t xml:space="preserve"> load shedding, resulting in inverter downtime due to the </w:t>
              </w:r>
              <w:r>
                <w:rPr>
                  <w:lang w:val="en-ZA"/>
                </w:rPr>
                <w:t>a</w:t>
              </w:r>
              <w:r w:rsidRPr="00955B64">
                <w:rPr>
                  <w:lang w:val="en-ZA"/>
                </w:rPr>
                <w:t xml:space="preserve">nti-islanding function on the inverter. </w:t>
              </w:r>
              <w:commentRangeStart w:id="2195"/>
              <w:commentRangeEnd w:id="2195"/>
              <w:r w:rsidRPr="00955B64">
                <w:commentReference w:id="2195"/>
              </w:r>
            </w:ins>
          </w:p>
          <w:p w14:paraId="1E79EF39" w14:textId="1A140A98" w:rsidR="00CC08C4" w:rsidRDefault="00CC08C4" w:rsidP="00CC08C4">
            <w:pPr>
              <w:pStyle w:val="Bullet1"/>
              <w:rPr>
                <w:ins w:id="2196" w:author="Mutali Nepfumbada" w:date="2022-10-27T06:30:00Z"/>
              </w:rPr>
            </w:pPr>
            <w:ins w:id="2197" w:author="Mutali Nepfumbada" w:date="2022-10-27T06:30:00Z">
              <w:r>
                <w:t xml:space="preserve">We have noted that no irradiation data was </w:t>
              </w:r>
            </w:ins>
            <w:ins w:id="2198" w:author="Mutali Nepfumbada" w:date="2022-10-31T07:46:00Z">
              <w:r w:rsidR="003C5C4F">
                <w:t>available prior</w:t>
              </w:r>
            </w:ins>
            <w:ins w:id="2199" w:author="Mutali Nepfumbada" w:date="2022-10-27T06:30:00Z">
              <w:r>
                <w:t xml:space="preserve"> to April </w:t>
              </w:r>
            </w:ins>
            <w:ins w:id="2200" w:author="Mutali Nepfumbada" w:date="2022-10-31T07:46:00Z">
              <w:r w:rsidR="003C5C4F">
                <w:t>2022 for</w:t>
              </w:r>
            </w:ins>
            <w:ins w:id="2201" w:author="Mutali Nepfumbada" w:date="2022-10-27T06:30:00Z">
              <w:r>
                <w:t xml:space="preserve"> Midstream, Durbanville and </w:t>
              </w:r>
              <w:del w:id="2202" w:author="Adam Terry" w:date="2022-11-02T13:35:00Z">
                <w:r>
                  <w:delText>Vergelkegen</w:delText>
                </w:r>
              </w:del>
            </w:ins>
            <w:ins w:id="2203" w:author="Adam Terry" w:date="2022-11-02T13:35:00Z">
              <w:r w:rsidR="00CA3DD1">
                <w:t>Vergelegen</w:t>
              </w:r>
            </w:ins>
            <w:ins w:id="2204" w:author="Justin Wimbush" w:date="2022-11-01T16:02:00Z">
              <w:r w:rsidR="001327DA">
                <w:t xml:space="preserve"> projects</w:t>
              </w:r>
            </w:ins>
            <w:ins w:id="2205" w:author="Mutali Nepfumbada" w:date="2022-10-27T06:30:00Z">
              <w:r>
                <w:t>.</w:t>
              </w:r>
            </w:ins>
          </w:p>
          <w:p w14:paraId="46DB0E8F" w14:textId="4CD2AA29" w:rsidR="00CC08C4" w:rsidRDefault="00CC08C4" w:rsidP="00CC08C4">
            <w:pPr>
              <w:pStyle w:val="Bullet1"/>
              <w:rPr>
                <w:ins w:id="2206" w:author="Mutali Nepfumbada" w:date="2022-10-27T06:30:00Z"/>
              </w:rPr>
            </w:pPr>
            <w:ins w:id="2207" w:author="Mutali Nepfumbada" w:date="2022-10-27T06:30:00Z">
              <w:r>
                <w:t xml:space="preserve">We have noted data gaps in the measurement </w:t>
              </w:r>
            </w:ins>
            <w:ins w:id="2208" w:author="Mutali Nepfumbada" w:date="2022-10-31T07:46:00Z">
              <w:r w:rsidR="003C5C4F">
                <w:t>of daily</w:t>
              </w:r>
            </w:ins>
            <w:ins w:id="2209" w:author="Mutali Nepfumbada" w:date="2022-10-27T06:30:00Z">
              <w:r>
                <w:t xml:space="preserve"> </w:t>
              </w:r>
              <w:del w:id="2210" w:author="Justin Wimbush" w:date="2022-11-01T16:02:00Z">
                <w:r>
                  <w:delText>irradition</w:delText>
                </w:r>
              </w:del>
            </w:ins>
            <w:ins w:id="2211" w:author="Justin Wimbush" w:date="2022-11-01T16:02:00Z">
              <w:r w:rsidR="001327DA">
                <w:t>irradiation</w:t>
              </w:r>
            </w:ins>
            <w:ins w:id="2212" w:author="Mutali Nepfumbada" w:date="2022-10-27T06:30:00Z">
              <w:r>
                <w:t xml:space="preserve"> across the different sites, which makes it </w:t>
              </w:r>
              <w:del w:id="2213" w:author="Justin Wimbush" w:date="2022-11-01T16:03:00Z">
                <w:r>
                  <w:delText>hard</w:delText>
                </w:r>
              </w:del>
            </w:ins>
            <w:ins w:id="2214" w:author="Justin Wimbush" w:date="2022-11-01T16:04:00Z">
              <w:r w:rsidR="00C74E13">
                <w:t>difficult</w:t>
              </w:r>
            </w:ins>
            <w:ins w:id="2215" w:author="Mutali Nepfumbada" w:date="2022-10-27T06:30:00Z">
              <w:r>
                <w:t xml:space="preserve"> to evaluate whether low</w:t>
              </w:r>
            </w:ins>
            <w:ins w:id="2216" w:author="Justin Wimbush" w:date="2022-11-01T16:03:00Z">
              <w:r w:rsidR="00E21C7A">
                <w:t>er</w:t>
              </w:r>
            </w:ins>
            <w:ins w:id="2217" w:author="Mutali Nepfumbada" w:date="2022-10-27T06:30:00Z">
              <w:r>
                <w:t xml:space="preserve"> irradiation </w:t>
              </w:r>
            </w:ins>
            <w:ins w:id="2218" w:author="Justin Wimbush" w:date="2022-11-01T16:03:00Z">
              <w:r w:rsidR="00E21C7A">
                <w:t xml:space="preserve">than forecast </w:t>
              </w:r>
            </w:ins>
            <w:ins w:id="2219" w:author="Mutali Nepfumbada" w:date="2022-10-27T06:30:00Z">
              <w:r>
                <w:t xml:space="preserve">played a role </w:t>
              </w:r>
            </w:ins>
            <w:ins w:id="2220" w:author="Mutali Nepfumbada" w:date="2022-10-31T07:46:00Z">
              <w:r w:rsidR="003C5C4F">
                <w:t>in</w:t>
              </w:r>
            </w:ins>
            <w:ins w:id="2221" w:author="Mutali Nepfumbada" w:date="2022-10-27T06:30:00Z">
              <w:r>
                <w:t xml:space="preserve"> the </w:t>
              </w:r>
            </w:ins>
            <w:ins w:id="2222" w:author="Mutali Nepfumbada" w:date="2022-10-31T07:47:00Z">
              <w:r w:rsidR="009D7504">
                <w:t>underperformance</w:t>
              </w:r>
            </w:ins>
            <w:ins w:id="2223" w:author="Mutali Nepfumbada" w:date="2022-10-27T06:30:00Z">
              <w:r>
                <w:t xml:space="preserve"> of the plants</w:t>
              </w:r>
            </w:ins>
            <w:ins w:id="2224" w:author="Justin Wimbush" w:date="2022-11-01T16:29:00Z">
              <w:r>
                <w:t xml:space="preserve"> and </w:t>
              </w:r>
              <w:r w:rsidR="00C87AEB">
                <w:t>the</w:t>
              </w:r>
              <w:r w:rsidR="001B4D04">
                <w:t xml:space="preserve"> </w:t>
              </w:r>
              <w:del w:id="2225" w:author="Adam Terry" w:date="2022-11-02T13:35:00Z">
                <w:r w:rsidR="001B4D04">
                  <w:delText>lower than expected</w:delText>
                </w:r>
              </w:del>
            </w:ins>
            <w:ins w:id="2226" w:author="Adam Terry" w:date="2022-11-02T13:35:00Z">
              <w:r w:rsidR="00B111A0">
                <w:t>lower-than-expected</w:t>
              </w:r>
            </w:ins>
            <w:ins w:id="2227" w:author="Justin Wimbush" w:date="2022-11-01T16:29:00Z">
              <w:r w:rsidR="001B4D04">
                <w:t xml:space="preserve"> PR values achieved</w:t>
              </w:r>
            </w:ins>
            <w:ins w:id="2228" w:author="Justin Wimbush" w:date="2022-11-01T16:03:00Z">
              <w:r w:rsidR="002E32E8">
                <w:t xml:space="preserve">. </w:t>
              </w:r>
            </w:ins>
            <w:ins w:id="2229" w:author="Mutali Nepfumbada" w:date="2022-10-27T06:30:00Z">
              <w:r>
                <w:t xml:space="preserve"> </w:t>
              </w:r>
              <w:del w:id="2230" w:author="Justin Wimbush" w:date="2022-11-01T16:28:00Z">
                <w:r w:rsidDel="00DC3590">
                  <w:delText xml:space="preserve">and </w:delText>
                </w:r>
              </w:del>
              <w:del w:id="2231" w:author="Justin Wimbush" w:date="2022-11-01T16:05:00Z">
                <w:r>
                  <w:delText xml:space="preserve">has also </w:delText>
                </w:r>
              </w:del>
              <w:del w:id="2232" w:author="Justin Wimbush" w:date="2022-11-01T16:28:00Z">
                <w:r>
                  <w:delText xml:space="preserve">resulted in incorrect performance ratio </w:delText>
                </w:r>
                <w:commentRangeStart w:id="2233"/>
                <w:commentRangeStart w:id="2234"/>
                <w:r>
                  <w:delText>calculations</w:delText>
                </w:r>
              </w:del>
            </w:ins>
            <w:commentRangeEnd w:id="2233"/>
            <w:del w:id="2235" w:author="Justin Wimbush" w:date="2022-11-01T16:28:00Z">
              <w:r w:rsidR="00234846" w:rsidDel="00DC3590">
                <w:rPr>
                  <w:rStyle w:val="CommentReference"/>
                  <w:rFonts w:ascii="Verdana" w:hAnsi="Verdana"/>
                  <w:color w:val="auto"/>
                </w:rPr>
                <w:commentReference w:id="2233"/>
              </w:r>
              <w:commentRangeEnd w:id="2234"/>
              <w:r w:rsidR="00E73B84" w:rsidDel="00DC3590">
                <w:rPr>
                  <w:rStyle w:val="CommentReference"/>
                  <w:rFonts w:ascii="Verdana" w:hAnsi="Verdana"/>
                  <w:color w:val="auto"/>
                </w:rPr>
                <w:commentReference w:id="2234"/>
              </w:r>
            </w:del>
            <w:ins w:id="2237" w:author="Mutali Nepfumbada" w:date="2022-10-27T06:30:00Z">
              <w:del w:id="2238" w:author="Justin Wimbush" w:date="2022-11-01T16:28:00Z">
                <w:r>
                  <w:delText>.</w:delText>
                </w:r>
              </w:del>
            </w:ins>
          </w:p>
          <w:p w14:paraId="5CCA6E45" w14:textId="3AB1A5B9" w:rsidR="00CC08C4" w:rsidRDefault="00CC08C4" w:rsidP="00CC08C4">
            <w:pPr>
              <w:pStyle w:val="Bullet1"/>
              <w:rPr>
                <w:ins w:id="2239" w:author="Mutali Nepfumbada" w:date="2022-10-27T06:30:00Z"/>
              </w:rPr>
            </w:pPr>
            <w:ins w:id="2240" w:author="Mutali Nepfumbada" w:date="2022-10-27T06:30:00Z">
              <w:r>
                <w:t xml:space="preserve">We have noted that no unscheduled maintenance report, biannual inspection checklist, thermal </w:t>
              </w:r>
            </w:ins>
            <w:ins w:id="2241" w:author="Mutali Nepfumbada" w:date="2022-10-31T07:47:00Z">
              <w:r w:rsidR="009D7504">
                <w:t>report</w:t>
              </w:r>
              <w:r w:rsidR="00A160E5">
                <w:t>s</w:t>
              </w:r>
              <w:r w:rsidR="009D7504">
                <w:t xml:space="preserve"> were</w:t>
              </w:r>
            </w:ins>
            <w:ins w:id="2242" w:author="Mutali Nepfumbada" w:date="2022-10-27T06:30:00Z">
              <w:r>
                <w:t xml:space="preserve"> not provided for </w:t>
              </w:r>
            </w:ins>
            <w:ins w:id="2243" w:author="Mutali Nepfumbada" w:date="2022-10-31T07:47:00Z">
              <w:r w:rsidR="009D7504">
                <w:t>Highveld</w:t>
              </w:r>
            </w:ins>
            <w:ins w:id="2244" w:author="Mutali Nepfumbada" w:date="2022-10-27T06:30:00Z">
              <w:r>
                <w:t>.</w:t>
              </w:r>
            </w:ins>
          </w:p>
          <w:p w14:paraId="5CF5439A" w14:textId="2E74FA5F" w:rsidR="00CC08C4" w:rsidRDefault="00CC08C4" w:rsidP="00CC08C4">
            <w:pPr>
              <w:pStyle w:val="Bullet1"/>
              <w:rPr>
                <w:ins w:id="2245" w:author="Mutali Nepfumbada" w:date="2022-10-27T06:30:00Z"/>
              </w:rPr>
            </w:pPr>
            <w:ins w:id="2246" w:author="Mutali Nepfumbada" w:date="2022-10-27T06:30:00Z">
              <w:r>
                <w:t xml:space="preserve">No </w:t>
              </w:r>
            </w:ins>
            <w:ins w:id="2247" w:author="Mutali Nepfumbada" w:date="2022-10-31T07:47:00Z">
              <w:r w:rsidR="009D7504">
                <w:t>unscheduled</w:t>
              </w:r>
            </w:ins>
            <w:ins w:id="2248" w:author="Mutali Nepfumbada" w:date="2022-10-27T06:30:00Z">
              <w:r>
                <w:t xml:space="preserve"> maintenance reports were </w:t>
              </w:r>
            </w:ins>
            <w:ins w:id="2249" w:author="Mutali Nepfumbada" w:date="2022-10-31T07:47:00Z">
              <w:r w:rsidR="009D7504">
                <w:t>provided</w:t>
              </w:r>
            </w:ins>
            <w:ins w:id="2250" w:author="Mutali Nepfumbada" w:date="2022-10-27T06:30:00Z">
              <w:r>
                <w:t xml:space="preserve"> for midstream </w:t>
              </w:r>
            </w:ins>
          </w:p>
          <w:p w14:paraId="482F526C" w14:textId="6DD1870E" w:rsidR="00CC08C4" w:rsidRPr="001129D9" w:rsidRDefault="00CC08C4" w:rsidP="00CC08C4">
            <w:pPr>
              <w:pStyle w:val="Bullet1"/>
              <w:rPr>
                <w:ins w:id="2251" w:author="Mutali Nepfumbada" w:date="2022-10-27T06:30:00Z"/>
              </w:rPr>
            </w:pPr>
            <w:ins w:id="2252" w:author="Mutali Nepfumbada" w:date="2022-10-27T06:30:00Z">
              <w:r>
                <w:t xml:space="preserve"> The </w:t>
              </w:r>
            </w:ins>
            <w:ins w:id="2253" w:author="Mutali Nepfumbada" w:date="2022-10-31T07:47:00Z">
              <w:r w:rsidR="009D7504">
                <w:t>underperformance</w:t>
              </w:r>
            </w:ins>
            <w:ins w:id="2254" w:author="Mutali Nepfumbada" w:date="2022-10-27T06:30:00Z">
              <w:r>
                <w:t xml:space="preserve"> of the plant has resulted in revenue losses due to production losses.</w:t>
              </w:r>
            </w:ins>
          </w:p>
          <w:p w14:paraId="148FF219" w14:textId="75A24D02" w:rsidR="00CC08C4" w:rsidRPr="00955B64" w:rsidRDefault="00CC08C4" w:rsidP="00CC08C4">
            <w:pPr>
              <w:rPr>
                <w:ins w:id="2255" w:author="Mutali Nepfumbada" w:date="2022-10-20T10:19:00Z"/>
                <w:b/>
                <w:bCs/>
              </w:rPr>
            </w:pPr>
          </w:p>
        </w:tc>
        <w:tc>
          <w:tcPr>
            <w:tcW w:w="1032" w:type="dxa"/>
            <w:shd w:val="clear" w:color="auto" w:fill="FF0000"/>
            <w:tcPrChange w:id="2256" w:author="Mutali Nepfumbada" w:date="2022-11-02T07:44:00Z">
              <w:tcPr>
                <w:tcW w:w="1985" w:type="dxa"/>
                <w:gridSpan w:val="4"/>
                <w:shd w:val="clear" w:color="auto" w:fill="5F0500"/>
              </w:tcPr>
            </w:tcPrChange>
          </w:tcPr>
          <w:p w14:paraId="71476672" w14:textId="512B5D4C" w:rsidR="00CC08C4" w:rsidRPr="00955B64" w:rsidRDefault="00E54CCE">
            <w:pPr>
              <w:jc w:val="center"/>
              <w:rPr>
                <w:ins w:id="2257" w:author="Mutali Nepfumbada" w:date="2022-10-20T10:19:00Z"/>
                <w:b/>
                <w:bCs/>
              </w:rPr>
              <w:pPrChange w:id="2258" w:author="Mutali Nepfumbada" w:date="2022-11-02T07:44:00Z">
                <w:pPr/>
              </w:pPrChange>
            </w:pPr>
            <w:ins w:id="2259" w:author="Mutali Nepfumbada" w:date="2022-11-02T07:44:00Z">
              <w:r>
                <w:rPr>
                  <w:b/>
                  <w:bCs/>
                </w:rPr>
                <w:t>H</w:t>
              </w:r>
            </w:ins>
          </w:p>
        </w:tc>
        <w:tc>
          <w:tcPr>
            <w:tcW w:w="3221" w:type="dxa"/>
            <w:shd w:val="clear" w:color="auto" w:fill="auto"/>
            <w:tcPrChange w:id="2260" w:author="Mutali Nepfumbada" w:date="2022-11-02T07:44:00Z">
              <w:tcPr>
                <w:tcW w:w="2273" w:type="dxa"/>
                <w:shd w:val="clear" w:color="auto" w:fill="5F0500"/>
              </w:tcPr>
            </w:tcPrChange>
          </w:tcPr>
          <w:p w14:paraId="40F79723" w14:textId="77777777" w:rsidR="00CC08C4" w:rsidRDefault="00CC08C4" w:rsidP="00CC08C4">
            <w:pPr>
              <w:pStyle w:val="Bullet1"/>
              <w:numPr>
                <w:ilvl w:val="0"/>
                <w:numId w:val="0"/>
              </w:numPr>
              <w:ind w:left="720" w:hanging="360"/>
              <w:rPr>
                <w:ins w:id="2261" w:author="Mutali Nepfumbada" w:date="2022-10-31T07:48:00Z"/>
                <w:lang w:val="en-ZA"/>
              </w:rPr>
            </w:pPr>
            <w:ins w:id="2262" w:author="Mutali Nepfumbada" w:date="2022-10-27T06:20:00Z">
              <w:r w:rsidRPr="00092C4C">
                <w:rPr>
                  <w:lang w:val="en-ZA"/>
                </w:rPr>
                <w:t>We recommend</w:t>
              </w:r>
              <w:r>
                <w:rPr>
                  <w:lang w:val="en-ZA"/>
                </w:rPr>
                <w:t>:</w:t>
              </w:r>
            </w:ins>
          </w:p>
          <w:p w14:paraId="23E225D0" w14:textId="4FE1234E" w:rsidR="006172F5" w:rsidRDefault="00A160E5">
            <w:pPr>
              <w:pStyle w:val="Bullet1"/>
              <w:rPr>
                <w:ins w:id="2263" w:author="Justin Wimbush" w:date="2022-11-01T16:11:00Z"/>
                <w:lang w:val="en-ZA"/>
              </w:rPr>
            </w:pPr>
            <w:ins w:id="2264" w:author="Mutali Nepfumbada" w:date="2022-10-31T07:48:00Z">
              <w:del w:id="2265" w:author="Justin Wimbush" w:date="2022-11-01T16:11:00Z">
                <w:r>
                  <w:rPr>
                    <w:lang w:val="en-ZA"/>
                  </w:rPr>
                  <w:delText xml:space="preserve">We </w:delText>
                </w:r>
              </w:del>
            </w:ins>
            <w:ins w:id="2266" w:author="Mutali Nepfumbada" w:date="2022-10-31T07:49:00Z">
              <w:del w:id="2267" w:author="Justin Wimbush" w:date="2022-11-01T16:11:00Z">
                <w:r>
                  <w:rPr>
                    <w:lang w:val="en-ZA"/>
                  </w:rPr>
                  <w:delText xml:space="preserve">recommend </w:delText>
                </w:r>
                <w:r w:rsidDel="00E85A90">
                  <w:rPr>
                    <w:lang w:val="en-ZA"/>
                  </w:rPr>
                  <w:delText>p</w:delText>
                </w:r>
              </w:del>
            </w:ins>
            <w:ins w:id="2268" w:author="Justin Wimbush" w:date="2022-11-01T16:11:00Z">
              <w:r w:rsidR="00E85A90">
                <w:rPr>
                  <w:lang w:val="en-ZA"/>
                </w:rPr>
                <w:t>P</w:t>
              </w:r>
            </w:ins>
            <w:ins w:id="2269" w:author="Mutali Nepfumbada" w:date="2022-10-31T07:49:00Z">
              <w:r>
                <w:rPr>
                  <w:lang w:val="en-ZA"/>
                </w:rPr>
                <w:t>erforming a cost benefit analysis of various options that could be employed</w:t>
              </w:r>
            </w:ins>
            <w:ins w:id="2270" w:author="Mutali Nepfumbada" w:date="2022-10-31T07:50:00Z">
              <w:r w:rsidR="00EE3D10">
                <w:rPr>
                  <w:lang w:val="en-ZA"/>
                </w:rPr>
                <w:t xml:space="preserve"> </w:t>
              </w:r>
            </w:ins>
            <w:ins w:id="2271" w:author="Justin Wimbush" w:date="2022-11-01T16:11:00Z">
              <w:r w:rsidR="006E236C">
                <w:rPr>
                  <w:lang w:val="en-ZA"/>
                </w:rPr>
                <w:t>to allow the PV systems to operate during periods of loadshe</w:t>
              </w:r>
            </w:ins>
            <w:ins w:id="2272" w:author="Justin Wimbush" w:date="2022-11-01T16:13:00Z">
              <w:r w:rsidR="00AF4248">
                <w:rPr>
                  <w:lang w:val="en-ZA"/>
                </w:rPr>
                <w:t>d</w:t>
              </w:r>
            </w:ins>
            <w:ins w:id="2273" w:author="Justin Wimbush" w:date="2022-11-01T16:11:00Z">
              <w:r w:rsidR="006E236C">
                <w:rPr>
                  <w:lang w:val="en-ZA"/>
                </w:rPr>
                <w:t>ding.</w:t>
              </w:r>
            </w:ins>
          </w:p>
          <w:p w14:paraId="4D7F7E7A" w14:textId="5DD3CC61" w:rsidR="00A160E5" w:rsidRDefault="00EE3D10">
            <w:pPr>
              <w:pStyle w:val="Bullet1"/>
              <w:rPr>
                <w:ins w:id="2274" w:author="Mutali Nepfumbada" w:date="2022-10-27T06:20:00Z"/>
                <w:lang w:val="en-ZA"/>
              </w:rPr>
              <w:pPrChange w:id="2275" w:author="Mutali Nepfumbada" w:date="2022-10-31T07:52:00Z">
                <w:pPr>
                  <w:pStyle w:val="Bullet1"/>
                  <w:numPr>
                    <w:numId w:val="0"/>
                  </w:numPr>
                  <w:ind w:left="0" w:firstLine="0"/>
                </w:pPr>
              </w:pPrChange>
            </w:pPr>
            <w:ins w:id="2276" w:author="Mutali Nepfumbada" w:date="2022-10-31T07:50:00Z">
              <w:del w:id="2277" w:author="Justin Wimbush" w:date="2022-11-01T16:11:00Z">
                <w:r>
                  <w:rPr>
                    <w:lang w:val="en-ZA"/>
                  </w:rPr>
                  <w:delText xml:space="preserve">and for </w:delText>
                </w:r>
                <w:r w:rsidR="00462182" w:rsidDel="006172F5">
                  <w:rPr>
                    <w:lang w:val="en-ZA"/>
                  </w:rPr>
                  <w:delText>M</w:delText>
                </w:r>
              </w:del>
            </w:ins>
            <w:ins w:id="2278" w:author="Justin Wimbush" w:date="2022-11-01T16:11:00Z">
              <w:r w:rsidR="006172F5">
                <w:rPr>
                  <w:lang w:val="en-ZA"/>
                </w:rPr>
                <w:t>M</w:t>
              </w:r>
            </w:ins>
            <w:ins w:id="2279" w:author="Mutali Nepfumbada" w:date="2022-10-31T07:50:00Z">
              <w:r w:rsidR="00462182">
                <w:rPr>
                  <w:lang w:val="en-ZA"/>
                </w:rPr>
                <w:t>oshesh</w:t>
              </w:r>
              <w:r>
                <w:rPr>
                  <w:lang w:val="en-ZA"/>
                </w:rPr>
                <w:t xml:space="preserve"> </w:t>
              </w:r>
              <w:del w:id="2280" w:author="Justin Wimbush" w:date="2022-11-01T16:11:00Z">
                <w:r>
                  <w:rPr>
                    <w:lang w:val="en-ZA"/>
                  </w:rPr>
                  <w:delText xml:space="preserve">to </w:delText>
                </w:r>
              </w:del>
              <w:r>
                <w:rPr>
                  <w:lang w:val="en-ZA"/>
                </w:rPr>
                <w:t xml:space="preserve">communicate with </w:t>
              </w:r>
              <w:r w:rsidR="00462182">
                <w:rPr>
                  <w:lang w:val="en-ZA"/>
                </w:rPr>
                <w:t>Mediclinic</w:t>
              </w:r>
            </w:ins>
            <w:ins w:id="2281" w:author="Justin Wimbush" w:date="2022-11-01T16:13:00Z">
              <w:r>
                <w:rPr>
                  <w:lang w:val="en-ZA"/>
                </w:rPr>
                <w:t xml:space="preserve"> </w:t>
              </w:r>
            </w:ins>
            <w:ins w:id="2282" w:author="Mutali Nepfumbada" w:date="2022-10-31T07:50:00Z">
              <w:del w:id="2283" w:author="Justin Wimbush" w:date="2022-11-01T16:13:00Z">
                <w:r w:rsidR="00462182">
                  <w:rPr>
                    <w:lang w:val="en-ZA"/>
                  </w:rPr>
                  <w:delText xml:space="preserve"> </w:delText>
                </w:r>
              </w:del>
            </w:ins>
            <w:ins w:id="2284" w:author="Mutali Nepfumbada" w:date="2022-10-31T07:51:00Z">
              <w:del w:id="2285" w:author="Justin Wimbush" w:date="2022-11-01T16:13:00Z">
                <w:r w:rsidR="00462182" w:rsidDel="00BB3D40">
                  <w:rPr>
                    <w:lang w:val="en-ZA"/>
                  </w:rPr>
                  <w:delText xml:space="preserve"> </w:delText>
                </w:r>
              </w:del>
              <w:r w:rsidR="00462182">
                <w:rPr>
                  <w:lang w:val="en-ZA"/>
                </w:rPr>
                <w:t xml:space="preserve">on whether they would allow </w:t>
              </w:r>
              <w:del w:id="2286" w:author="Justin Wimbush" w:date="2022-11-01T16:12:00Z">
                <w:r w:rsidR="00462182">
                  <w:rPr>
                    <w:lang w:val="en-ZA"/>
                  </w:rPr>
                  <w:delText xml:space="preserve">any </w:delText>
                </w:r>
              </w:del>
              <w:r w:rsidR="00462182">
                <w:rPr>
                  <w:lang w:val="en-ZA"/>
                </w:rPr>
                <w:t>solution</w:t>
              </w:r>
            </w:ins>
            <w:ins w:id="2287" w:author="Justin Wimbush" w:date="2022-11-01T16:12:00Z">
              <w:r w:rsidR="006172F5">
                <w:rPr>
                  <w:lang w:val="en-ZA"/>
                </w:rPr>
                <w:t>s which enable the integration of the PV systems and the backup g</w:t>
              </w:r>
              <w:r w:rsidR="00BB3D40">
                <w:rPr>
                  <w:lang w:val="en-ZA"/>
                </w:rPr>
                <w:t>e</w:t>
              </w:r>
              <w:r w:rsidR="006172F5">
                <w:rPr>
                  <w:lang w:val="en-ZA"/>
                </w:rPr>
                <w:t>nerator</w:t>
              </w:r>
              <w:r w:rsidR="00BB3D40">
                <w:rPr>
                  <w:lang w:val="en-ZA"/>
                </w:rPr>
                <w:t>s on each site.</w:t>
              </w:r>
            </w:ins>
            <w:ins w:id="2288" w:author="Mutali Nepfumbada" w:date="2022-10-31T07:51:00Z">
              <w:del w:id="2289" w:author="Justin Wimbush" w:date="2022-11-01T16:12:00Z">
                <w:r w:rsidR="00462182">
                  <w:rPr>
                    <w:lang w:val="en-ZA"/>
                  </w:rPr>
                  <w:delText xml:space="preserve"> that </w:delText>
                </w:r>
                <w:r w:rsidR="00A814D1">
                  <w:rPr>
                    <w:lang w:val="en-ZA"/>
                  </w:rPr>
                  <w:delText>interphase with their backup supply as this c</w:delText>
                </w:r>
              </w:del>
            </w:ins>
            <w:ins w:id="2290" w:author="Mutali Nepfumbada" w:date="2022-10-31T07:52:00Z">
              <w:del w:id="2291" w:author="Justin Wimbush" w:date="2022-11-01T16:12:00Z">
                <w:r w:rsidR="00A814D1">
                  <w:rPr>
                    <w:lang w:val="en-ZA"/>
                  </w:rPr>
                  <w:delText>arry liability risks.</w:delText>
                </w:r>
              </w:del>
            </w:ins>
          </w:p>
          <w:p w14:paraId="756DEA56" w14:textId="6CC5AF9F" w:rsidR="00CC08C4" w:rsidRPr="001129D9" w:rsidRDefault="00CC08C4" w:rsidP="00CC08C4">
            <w:pPr>
              <w:pStyle w:val="Bullet1"/>
              <w:rPr>
                <w:ins w:id="2292" w:author="Mutali Nepfumbada" w:date="2022-10-27T06:20:00Z"/>
                <w:del w:id="2293" w:author="Justin Wimbush" w:date="2022-11-01T16:13:00Z"/>
              </w:rPr>
            </w:pPr>
            <w:ins w:id="2294" w:author="Mutali Nepfumbada" w:date="2022-10-27T06:20:00Z">
              <w:del w:id="2295" w:author="Justin Wimbush" w:date="2022-11-01T16:13:00Z">
                <w:r w:rsidRPr="007275B0">
                  <w:rPr>
                    <w:lang w:val="en-ZA"/>
                  </w:rPr>
                  <w:delText>the equipment should be procured and installed to provide backup power to the plant.</w:delText>
                </w:r>
                <w:r>
                  <w:rPr>
                    <w:lang w:val="en-ZA"/>
                  </w:rPr>
                  <w:delText xml:space="preserve"> We do note that  Mediclinic and Moshesh would need to agree on</w:delText>
                </w:r>
              </w:del>
            </w:ins>
          </w:p>
          <w:p w14:paraId="14C3D02B" w14:textId="01BDC503" w:rsidR="00CC08C4" w:rsidRPr="001129D9" w:rsidRDefault="00CC08C4" w:rsidP="00CC08C4">
            <w:pPr>
              <w:pStyle w:val="Bullet1"/>
              <w:rPr>
                <w:ins w:id="2296" w:author="Mutali Nepfumbada" w:date="2022-10-27T06:20:00Z"/>
              </w:rPr>
            </w:pPr>
            <w:ins w:id="2297" w:author="Mutali Nepfumbada" w:date="2022-10-27T06:20:00Z">
              <w:r w:rsidRPr="001129D9">
                <w:t xml:space="preserve">We </w:t>
              </w:r>
            </w:ins>
            <w:ins w:id="2298" w:author="Mutali Nepfumbada" w:date="2022-10-31T07:46:00Z">
              <w:r w:rsidR="003C5C4F" w:rsidRPr="001129D9">
                <w:t>recommend that</w:t>
              </w:r>
            </w:ins>
            <w:ins w:id="2299" w:author="Mutali Nepfumbada" w:date="2022-10-27T06:20:00Z">
              <w:r w:rsidRPr="001129D9">
                <w:t xml:space="preserve"> the </w:t>
              </w:r>
              <w:r w:rsidRPr="007275B0">
                <w:t>O</w:t>
              </w:r>
              <w:r w:rsidRPr="001129D9">
                <w:t>perator provided the missing reports for midstream and Vergelegen.</w:t>
              </w:r>
            </w:ins>
          </w:p>
          <w:p w14:paraId="3715BCE4" w14:textId="6FC66D30" w:rsidR="00CC08C4" w:rsidRPr="007275B0" w:rsidRDefault="00CC08C4" w:rsidP="00CC08C4">
            <w:pPr>
              <w:pStyle w:val="Bullet1"/>
              <w:rPr>
                <w:ins w:id="2300" w:author="Mutali Nepfumbada" w:date="2022-10-27T06:20:00Z"/>
              </w:rPr>
            </w:pPr>
            <w:ins w:id="2301" w:author="Mutali Nepfumbada" w:date="2022-10-27T06:20:00Z">
              <w:r w:rsidRPr="001129D9">
                <w:t>We recommend</w:t>
              </w:r>
              <w:r w:rsidRPr="007275B0">
                <w:t xml:space="preserve"> </w:t>
              </w:r>
              <w:r w:rsidRPr="001129D9">
                <w:t xml:space="preserve">that the </w:t>
              </w:r>
              <w:r w:rsidRPr="007275B0">
                <w:t>O</w:t>
              </w:r>
              <w:r w:rsidRPr="001129D9">
                <w:t xml:space="preserve">perator procure the missing </w:t>
              </w:r>
              <w:del w:id="2302" w:author="Adam Terry" w:date="2022-11-02T13:35:00Z">
                <w:r w:rsidRPr="001129D9">
                  <w:delText>data  prior</w:delText>
                </w:r>
              </w:del>
            </w:ins>
            <w:ins w:id="2303" w:author="Adam Terry" w:date="2022-11-02T13:35:00Z">
              <w:r w:rsidR="00B111A0" w:rsidRPr="001129D9">
                <w:t>data prior</w:t>
              </w:r>
            </w:ins>
            <w:ins w:id="2304" w:author="Mutali Nepfumbada" w:date="2022-10-27T06:20:00Z">
              <w:r w:rsidRPr="001129D9">
                <w:t xml:space="preserve"> April </w:t>
              </w:r>
              <w:del w:id="2305" w:author="Adam Terry" w:date="2022-11-02T13:36:00Z">
                <w:r w:rsidRPr="001129D9">
                  <w:delText>2022</w:delText>
                </w:r>
                <w:r w:rsidRPr="007275B0">
                  <w:delText xml:space="preserve">  for</w:delText>
                </w:r>
              </w:del>
            </w:ins>
            <w:ins w:id="2306" w:author="Adam Terry" w:date="2022-11-02T13:36:00Z">
              <w:r w:rsidR="007F7F6C" w:rsidRPr="001129D9">
                <w:t>2022</w:t>
              </w:r>
              <w:r w:rsidR="007F7F6C" w:rsidRPr="007275B0">
                <w:t xml:space="preserve"> for</w:t>
              </w:r>
            </w:ins>
            <w:ins w:id="2307" w:author="Mutali Nepfumbada" w:date="2022-10-27T06:20:00Z">
              <w:r w:rsidRPr="007275B0">
                <w:t xml:space="preserve"> Midstream, Vergelegen, Durbanville</w:t>
              </w:r>
            </w:ins>
          </w:p>
          <w:p w14:paraId="5B321A8C" w14:textId="57FC444E" w:rsidR="00CC08C4" w:rsidRPr="007A68B8" w:rsidRDefault="00CC08C4">
            <w:pPr>
              <w:pStyle w:val="Bullet1"/>
              <w:rPr>
                <w:ins w:id="2308" w:author="Mutali Nepfumbada" w:date="2022-10-20T10:19:00Z"/>
                <w:rPrChange w:id="2309" w:author="Mutali Nepfumbada" w:date="2022-10-21T07:00:00Z">
                  <w:rPr>
                    <w:ins w:id="2310" w:author="Mutali Nepfumbada" w:date="2022-10-20T10:19:00Z"/>
                    <w:b/>
                    <w:bCs/>
                  </w:rPr>
                </w:rPrChange>
              </w:rPr>
              <w:pPrChange w:id="2311" w:author="Mutali Nepfumbada" w:date="2022-10-21T07:00:00Z">
                <w:pPr/>
              </w:pPrChange>
            </w:pPr>
            <w:ins w:id="2312" w:author="Mutali Nepfumbada" w:date="2022-10-27T06:20:00Z">
              <w:r w:rsidRPr="001129D9">
                <w:t xml:space="preserve">We recommend reloading the missing daily irradiation data to the SCADA </w:t>
              </w:r>
            </w:ins>
          </w:p>
        </w:tc>
      </w:tr>
      <w:tr w:rsidR="00CC08C4" w14:paraId="6EB48F21" w14:textId="77777777" w:rsidTr="00E54CCE">
        <w:tblPrEx>
          <w:tblPrExChange w:id="2313" w:author="Mutali Nepfumbada" w:date="2022-11-02T07:43:00Z">
            <w:tblPrEx>
              <w:tblW w:w="0" w:type="auto"/>
            </w:tblPrEx>
          </w:tblPrExChange>
        </w:tblPrEx>
        <w:trPr>
          <w:ins w:id="2314" w:author="Mutali Nepfumbada" w:date="2022-10-20T10:14:00Z"/>
          <w:trPrChange w:id="2315" w:author="Mutali Nepfumbada" w:date="2022-11-02T07:43:00Z">
            <w:trPr>
              <w:gridAfter w:val="0"/>
            </w:trPr>
          </w:trPrChange>
        </w:trPr>
        <w:tc>
          <w:tcPr>
            <w:tcW w:w="1155" w:type="dxa"/>
            <w:shd w:val="clear" w:color="auto" w:fill="FFFFFF" w:themeFill="background1"/>
            <w:tcPrChange w:id="2316" w:author="Mutali Nepfumbada" w:date="2022-11-02T07:43:00Z">
              <w:tcPr>
                <w:tcW w:w="2384" w:type="dxa"/>
                <w:gridSpan w:val="3"/>
              </w:tcPr>
            </w:tcPrChange>
          </w:tcPr>
          <w:p w14:paraId="5682F737" w14:textId="77777777" w:rsidR="00CC08C4" w:rsidRPr="00955B64" w:rsidRDefault="00CC08C4" w:rsidP="00CC08C4">
            <w:pPr>
              <w:rPr>
                <w:ins w:id="2317" w:author="Mutali Nepfumbada" w:date="2022-10-27T06:22:00Z"/>
              </w:rPr>
            </w:pPr>
            <w:ins w:id="2318" w:author="Mutali Nepfumbada" w:date="2022-10-27T06:22:00Z">
              <w:r w:rsidRPr="00955B64">
                <w:t>Vergelegen</w:t>
              </w:r>
            </w:ins>
          </w:p>
          <w:p w14:paraId="50A6F374" w14:textId="7952CA6D" w:rsidR="00CC08C4" w:rsidRDefault="00CC08C4" w:rsidP="00CC08C4">
            <w:pPr>
              <w:rPr>
                <w:ins w:id="2319" w:author="Mutali Nepfumbada" w:date="2022-10-20T10:14:00Z"/>
              </w:rPr>
            </w:pPr>
            <w:ins w:id="2320" w:author="Mutali Nepfumbada" w:date="2022-10-27T06:22:00Z">
              <w:r w:rsidRPr="00955B64">
                <w:t>Technical Risk</w:t>
              </w:r>
            </w:ins>
          </w:p>
        </w:tc>
        <w:tc>
          <w:tcPr>
            <w:tcW w:w="4652" w:type="dxa"/>
            <w:tcPrChange w:id="2321" w:author="Mutali Nepfumbada" w:date="2022-11-02T07:43:00Z">
              <w:tcPr>
                <w:tcW w:w="2385" w:type="dxa"/>
              </w:tcPr>
            </w:tcPrChange>
          </w:tcPr>
          <w:p w14:paraId="2FD69962" w14:textId="1422C7A0" w:rsidR="00CC08C4" w:rsidRDefault="00CC08C4" w:rsidP="00CC08C4">
            <w:pPr>
              <w:rPr>
                <w:ins w:id="2322" w:author="Mutali Nepfumbada" w:date="2022-10-20T10:14:00Z"/>
              </w:rPr>
            </w:pPr>
            <w:ins w:id="2323" w:author="Mutali Nepfumbada" w:date="2022-10-27T06:30:00Z">
              <w:r w:rsidRPr="00955B64">
                <w:rPr>
                  <w:lang w:val="en-ZA"/>
                </w:rPr>
                <w:t>We also note that the inverters were operating at a high temperature of 50 ˚C, close to the maximum temperature of 60 ˚C. Operating at this temperature for an extended time will result in production losses</w:t>
              </w:r>
              <w:r>
                <w:rPr>
                  <w:lang w:val="en-ZA"/>
                </w:rPr>
                <w:t xml:space="preserve"> and increase the levels of wear and tear on the </w:t>
              </w:r>
            </w:ins>
            <w:commentRangeStart w:id="2324"/>
            <w:ins w:id="2325" w:author="Mutali Nepfumbada" w:date="2022-10-31T07:48:00Z">
              <w:r w:rsidR="00A160E5">
                <w:rPr>
                  <w:lang w:val="en-ZA"/>
                </w:rPr>
                <w:t>inverters</w:t>
              </w:r>
              <w:r w:rsidR="00A160E5" w:rsidRPr="00955B64">
                <w:rPr>
                  <w:lang w:val="en-ZA"/>
                </w:rPr>
                <w:t>. The</w:t>
              </w:r>
            </w:ins>
            <w:ins w:id="2326" w:author="Mutali Nepfumbada" w:date="2022-10-27T06:30:00Z">
              <w:r w:rsidRPr="00955B64">
                <w:rPr>
                  <w:lang w:val="en-ZA"/>
                </w:rPr>
                <w:t xml:space="preserve"> </w:t>
              </w:r>
            </w:ins>
            <w:ins w:id="2327" w:author="Mutali Nepfumbada" w:date="2022-10-31T07:48:00Z">
              <w:r w:rsidR="00A160E5" w:rsidRPr="00955B64">
                <w:rPr>
                  <w:lang w:val="en-ZA"/>
                </w:rPr>
                <w:t>inverter’s</w:t>
              </w:r>
            </w:ins>
            <w:ins w:id="2328" w:author="Mutali Nepfumbada" w:date="2022-10-27T06:30:00Z">
              <w:r w:rsidRPr="00955B64">
                <w:rPr>
                  <w:lang w:val="en-ZA"/>
                </w:rPr>
                <w:t xml:space="preserve"> high operating temperature is due to poor ventilation. Unless this issue is quickly rectified, we expect high losses in summer</w:t>
              </w:r>
              <w:r>
                <w:rPr>
                  <w:lang w:val="en-ZA"/>
                </w:rPr>
                <w:t xml:space="preserve"> and possibly reduced inverter lifetimes</w:t>
              </w:r>
              <w:r w:rsidRPr="00955B64">
                <w:rPr>
                  <w:lang w:val="en-ZA"/>
                </w:rPr>
                <w:t xml:space="preserve">. </w:t>
              </w:r>
              <w:commentRangeEnd w:id="2324"/>
              <w:r w:rsidRPr="00955B64">
                <w:commentReference w:id="2324"/>
              </w:r>
            </w:ins>
          </w:p>
        </w:tc>
        <w:tc>
          <w:tcPr>
            <w:tcW w:w="1032" w:type="dxa"/>
            <w:shd w:val="clear" w:color="auto" w:fill="FF0000"/>
            <w:tcPrChange w:id="2329" w:author="Mutali Nepfumbada" w:date="2022-11-02T07:43:00Z">
              <w:tcPr>
                <w:tcW w:w="2385" w:type="dxa"/>
                <w:gridSpan w:val="4"/>
              </w:tcPr>
            </w:tcPrChange>
          </w:tcPr>
          <w:p w14:paraId="56C72230" w14:textId="66C82C65" w:rsidR="00CC08C4" w:rsidRDefault="00CC08C4">
            <w:pPr>
              <w:jc w:val="center"/>
              <w:rPr>
                <w:ins w:id="2330" w:author="Mutali Nepfumbada" w:date="2022-10-20T10:14:00Z"/>
              </w:rPr>
              <w:pPrChange w:id="2331" w:author="Mutali Nepfumbada" w:date="2022-10-20T10:26:00Z">
                <w:pPr/>
              </w:pPrChange>
            </w:pPr>
            <w:ins w:id="2332" w:author="Mutali Nepfumbada" w:date="2022-10-27T06:22:00Z">
              <w:r w:rsidRPr="00955B64">
                <w:rPr>
                  <w:b/>
                  <w:lang w:val="en-ZA"/>
                </w:rPr>
                <w:t>H</w:t>
              </w:r>
            </w:ins>
          </w:p>
        </w:tc>
        <w:tc>
          <w:tcPr>
            <w:tcW w:w="3221" w:type="dxa"/>
            <w:tcPrChange w:id="2333" w:author="Mutali Nepfumbada" w:date="2022-11-02T07:43:00Z">
              <w:tcPr>
                <w:tcW w:w="2385" w:type="dxa"/>
                <w:gridSpan w:val="2"/>
              </w:tcPr>
            </w:tcPrChange>
          </w:tcPr>
          <w:p w14:paraId="30776042" w14:textId="778BC0DE" w:rsidR="00CC08C4" w:rsidRDefault="00CC08C4" w:rsidP="00CC08C4">
            <w:pPr>
              <w:rPr>
                <w:ins w:id="2334" w:author="Mutali Nepfumbada" w:date="2022-10-20T10:14:00Z"/>
              </w:rPr>
            </w:pPr>
            <w:ins w:id="2335" w:author="Mutali Nepfumbada" w:date="2022-10-27T06:22:00Z">
              <w:r w:rsidRPr="00955B64">
                <w:rPr>
                  <w:lang w:val="en-ZA"/>
                </w:rPr>
                <w:t xml:space="preserve">We </w:t>
              </w:r>
            </w:ins>
            <w:ins w:id="2336" w:author="Mutali Nepfumbada" w:date="2022-10-31T07:48:00Z">
              <w:r w:rsidR="00A160E5" w:rsidRPr="00955B64">
                <w:rPr>
                  <w:lang w:val="en-ZA"/>
                </w:rPr>
                <w:t>recommend</w:t>
              </w:r>
              <w:r w:rsidR="00A160E5">
                <w:rPr>
                  <w:lang w:val="en-ZA"/>
                </w:rPr>
                <w:t xml:space="preserve"> ACES</w:t>
              </w:r>
            </w:ins>
            <w:ins w:id="2337" w:author="Mutali Nepfumbada" w:date="2022-10-27T06:22:00Z">
              <w:r w:rsidRPr="00955B64">
                <w:rPr>
                  <w:lang w:val="en-ZA"/>
                </w:rPr>
                <w:t xml:space="preserve"> to submit specifications for the cooling required to keep the inverter at a safe operating temperature. Harmattan will review the specification</w:t>
              </w:r>
              <w:r>
                <w:rPr>
                  <w:lang w:val="en-ZA"/>
                </w:rPr>
                <w:t>s</w:t>
              </w:r>
              <w:r w:rsidRPr="00955B64">
                <w:rPr>
                  <w:lang w:val="en-ZA"/>
                </w:rPr>
                <w:t xml:space="preserve"> and costing</w:t>
              </w:r>
              <w:r>
                <w:rPr>
                  <w:lang w:val="en-ZA"/>
                </w:rPr>
                <w:t>s provided</w:t>
              </w:r>
              <w:r w:rsidRPr="00955B64">
                <w:rPr>
                  <w:lang w:val="en-ZA"/>
                </w:rPr>
                <w:t>.</w:t>
              </w:r>
            </w:ins>
          </w:p>
        </w:tc>
      </w:tr>
      <w:tr w:rsidR="00CC08C4" w14:paraId="6BD300B2" w14:textId="77777777" w:rsidTr="00E54CCE">
        <w:tblPrEx>
          <w:tblPrExChange w:id="2338" w:author="Mutali Nepfumbada" w:date="2022-11-02T07:43:00Z">
            <w:tblPrEx>
              <w:tblW w:w="0" w:type="auto"/>
            </w:tblPrEx>
          </w:tblPrExChange>
        </w:tblPrEx>
        <w:trPr>
          <w:ins w:id="2339" w:author="Mutali Nepfumbada" w:date="2022-10-20T10:14:00Z"/>
          <w:trPrChange w:id="2340" w:author="Mutali Nepfumbada" w:date="2022-11-02T07:43:00Z">
            <w:trPr>
              <w:gridAfter w:val="0"/>
            </w:trPr>
          </w:trPrChange>
        </w:trPr>
        <w:tc>
          <w:tcPr>
            <w:tcW w:w="1155" w:type="dxa"/>
            <w:shd w:val="clear" w:color="auto" w:fill="FFFFFF" w:themeFill="background1"/>
            <w:tcPrChange w:id="2341" w:author="Mutali Nepfumbada" w:date="2022-11-02T07:43:00Z">
              <w:tcPr>
                <w:tcW w:w="2384" w:type="dxa"/>
                <w:gridSpan w:val="3"/>
              </w:tcPr>
            </w:tcPrChange>
          </w:tcPr>
          <w:p w14:paraId="5DBBA0E0" w14:textId="77777777" w:rsidR="00CC08C4" w:rsidRPr="00955B64" w:rsidRDefault="00CC08C4" w:rsidP="00CC08C4">
            <w:pPr>
              <w:rPr>
                <w:ins w:id="2342" w:author="Mutali Nepfumbada" w:date="2022-10-27T06:22:00Z"/>
              </w:rPr>
            </w:pPr>
            <w:ins w:id="2343" w:author="Mutali Nepfumbada" w:date="2022-10-27T06:22:00Z">
              <w:r w:rsidRPr="00955B64">
                <w:t>Midstream</w:t>
              </w:r>
            </w:ins>
          </w:p>
          <w:p w14:paraId="1FE3C5F3" w14:textId="02178CCB" w:rsidR="00CC08C4" w:rsidRDefault="00CC08C4" w:rsidP="00CC08C4">
            <w:pPr>
              <w:rPr>
                <w:ins w:id="2344" w:author="Mutali Nepfumbada" w:date="2022-10-20T10:14:00Z"/>
              </w:rPr>
            </w:pPr>
            <w:ins w:id="2345" w:author="Mutali Nepfumbada" w:date="2022-10-27T06:22:00Z">
              <w:r w:rsidRPr="00955B64">
                <w:t>Technical Risk</w:t>
              </w:r>
            </w:ins>
          </w:p>
        </w:tc>
        <w:tc>
          <w:tcPr>
            <w:tcW w:w="4652" w:type="dxa"/>
            <w:tcPrChange w:id="2346" w:author="Mutali Nepfumbada" w:date="2022-11-02T07:43:00Z">
              <w:tcPr>
                <w:tcW w:w="2385" w:type="dxa"/>
              </w:tcPr>
            </w:tcPrChange>
          </w:tcPr>
          <w:p w14:paraId="002DB08E" w14:textId="7DCAB95A" w:rsidR="00CC08C4" w:rsidRDefault="00CC08C4" w:rsidP="00CC08C4">
            <w:pPr>
              <w:rPr>
                <w:ins w:id="2347" w:author="Mutali Nepfumbada" w:date="2022-10-20T10:14:00Z"/>
              </w:rPr>
            </w:pPr>
            <w:ins w:id="2348" w:author="Mutali Nepfumbada" w:date="2022-10-27T06:30:00Z">
              <w:r w:rsidRPr="00955B64">
                <w:rPr>
                  <w:lang w:val="en-ZA"/>
                </w:rPr>
                <w:t>We have noticed soiling on the modules which could have influenced the overall performance</w:t>
              </w:r>
              <w:r>
                <w:rPr>
                  <w:lang w:val="en-ZA"/>
                </w:rPr>
                <w:t>. The module</w:t>
              </w:r>
            </w:ins>
            <w:ins w:id="2349" w:author="Mutali Nepfumbada" w:date="2022-10-31T07:48:00Z">
              <w:r w:rsidR="00A160E5">
                <w:rPr>
                  <w:lang w:val="en-ZA"/>
                </w:rPr>
                <w:t>s</w:t>
              </w:r>
            </w:ins>
            <w:ins w:id="2350" w:author="Mutali Nepfumbada" w:date="2022-10-27T06:30:00Z">
              <w:r>
                <w:rPr>
                  <w:lang w:val="en-ZA"/>
                </w:rPr>
                <w:t xml:space="preserve"> were washed</w:t>
              </w:r>
              <w:r>
                <w:t xml:space="preserve"> </w:t>
              </w:r>
              <w:r w:rsidRPr="00A517F7">
                <w:rPr>
                  <w:lang w:val="en-ZA"/>
                </w:rPr>
                <w:t>In August 2022</w:t>
              </w:r>
              <w:r>
                <w:rPr>
                  <w:lang w:val="en-ZA"/>
                </w:rPr>
                <w:t xml:space="preserve"> after 10 months operation. The soiling was noted during the site visit on 23 </w:t>
              </w:r>
            </w:ins>
            <w:ins w:id="2351" w:author="Mutali Nepfumbada" w:date="2022-10-31T07:48:00Z">
              <w:r w:rsidR="00A160E5">
                <w:rPr>
                  <w:lang w:val="en-ZA"/>
                </w:rPr>
                <w:t>September</w:t>
              </w:r>
            </w:ins>
            <w:ins w:id="2352" w:author="Mutali Nepfumbada" w:date="2022-10-27T06:30:00Z">
              <w:r>
                <w:rPr>
                  <w:lang w:val="en-ZA"/>
                </w:rPr>
                <w:t xml:space="preserve"> 2022.</w:t>
              </w:r>
            </w:ins>
          </w:p>
        </w:tc>
        <w:tc>
          <w:tcPr>
            <w:tcW w:w="1032" w:type="dxa"/>
            <w:shd w:val="clear" w:color="auto" w:fill="FF0000"/>
            <w:tcPrChange w:id="2353" w:author="Mutali Nepfumbada" w:date="2022-11-02T07:43:00Z">
              <w:tcPr>
                <w:tcW w:w="2385" w:type="dxa"/>
                <w:gridSpan w:val="4"/>
              </w:tcPr>
            </w:tcPrChange>
          </w:tcPr>
          <w:p w14:paraId="73DAF0AE" w14:textId="1F5BD6A4" w:rsidR="00CC08C4" w:rsidRDefault="00CC08C4">
            <w:pPr>
              <w:jc w:val="center"/>
              <w:rPr>
                <w:ins w:id="2354" w:author="Mutali Nepfumbada" w:date="2022-10-20T10:14:00Z"/>
              </w:rPr>
              <w:pPrChange w:id="2355" w:author="Mutali Nepfumbada" w:date="2022-10-20T10:26:00Z">
                <w:pPr/>
              </w:pPrChange>
            </w:pPr>
            <w:ins w:id="2356" w:author="Mutali Nepfumbada" w:date="2022-10-27T06:22:00Z">
              <w:r w:rsidRPr="00955B64">
                <w:rPr>
                  <w:b/>
                  <w:bCs/>
                </w:rPr>
                <w:t>H</w:t>
              </w:r>
            </w:ins>
          </w:p>
        </w:tc>
        <w:tc>
          <w:tcPr>
            <w:tcW w:w="3221" w:type="dxa"/>
            <w:tcPrChange w:id="2357" w:author="Mutali Nepfumbada" w:date="2022-11-02T07:43:00Z">
              <w:tcPr>
                <w:tcW w:w="2385" w:type="dxa"/>
                <w:gridSpan w:val="2"/>
              </w:tcPr>
            </w:tcPrChange>
          </w:tcPr>
          <w:p w14:paraId="31502CCA" w14:textId="2C0D51EA" w:rsidR="00CC08C4" w:rsidRDefault="00CC08C4" w:rsidP="00CC08C4">
            <w:pPr>
              <w:rPr>
                <w:ins w:id="2358" w:author="Mutali Nepfumbada" w:date="2022-10-20T10:14:00Z"/>
              </w:rPr>
            </w:pPr>
            <w:ins w:id="2359" w:author="Mutali Nepfumbada" w:date="2022-10-27T06:22:00Z">
              <w:r w:rsidRPr="00955B64">
                <w:rPr>
                  <w:lang w:val="en-ZA"/>
                </w:rPr>
                <w:t xml:space="preserve">We recommend monitoring the soiling for at least </w:t>
              </w:r>
              <w:r>
                <w:rPr>
                  <w:lang w:val="en-ZA"/>
                </w:rPr>
                <w:t>six</w:t>
              </w:r>
              <w:r w:rsidRPr="00955B64">
                <w:rPr>
                  <w:lang w:val="en-ZA"/>
                </w:rPr>
                <w:t xml:space="preserve"> months to determine if additional cleaning is needed, as the modules were heavily soiled</w:t>
              </w:r>
              <w:del w:id="2360" w:author="Justin Wimbush" w:date="2022-11-01T16:14:00Z">
                <w:r>
                  <w:rPr>
                    <w:lang w:val="en-ZA"/>
                  </w:rPr>
                  <w:delText xml:space="preserve"> </w:delText>
                </w:r>
              </w:del>
              <w:r>
                <w:rPr>
                  <w:lang w:val="en-ZA"/>
                </w:rPr>
                <w:t>, as seen during the site visit.</w:t>
              </w:r>
            </w:ins>
          </w:p>
        </w:tc>
      </w:tr>
      <w:tr w:rsidR="00CC08C4" w14:paraId="141F7FF9" w14:textId="77777777" w:rsidTr="00E54CCE">
        <w:tblPrEx>
          <w:tblPrExChange w:id="2361" w:author="Mutali Nepfumbada" w:date="2022-11-02T07:43:00Z">
            <w:tblPrEx>
              <w:tblW w:w="0" w:type="auto"/>
            </w:tblPrEx>
          </w:tblPrExChange>
        </w:tblPrEx>
        <w:trPr>
          <w:ins w:id="2362" w:author="Mutali Nepfumbada" w:date="2022-10-20T10:14:00Z"/>
          <w:trPrChange w:id="2363" w:author="Mutali Nepfumbada" w:date="2022-11-02T07:43:00Z">
            <w:trPr>
              <w:gridAfter w:val="0"/>
            </w:trPr>
          </w:trPrChange>
        </w:trPr>
        <w:tc>
          <w:tcPr>
            <w:tcW w:w="1155" w:type="dxa"/>
            <w:shd w:val="clear" w:color="auto" w:fill="FFFFFF" w:themeFill="background1"/>
            <w:tcPrChange w:id="2364" w:author="Mutali Nepfumbada" w:date="2022-11-02T07:43:00Z">
              <w:tcPr>
                <w:tcW w:w="2384" w:type="dxa"/>
                <w:gridSpan w:val="3"/>
              </w:tcPr>
            </w:tcPrChange>
          </w:tcPr>
          <w:p w14:paraId="0805875D" w14:textId="77777777" w:rsidR="00CC08C4" w:rsidRPr="00955B64" w:rsidRDefault="00CC08C4" w:rsidP="00CC08C4">
            <w:pPr>
              <w:rPr>
                <w:ins w:id="2365" w:author="Mutali Nepfumbada" w:date="2022-10-27T06:22:00Z"/>
              </w:rPr>
            </w:pPr>
            <w:ins w:id="2366" w:author="Mutali Nepfumbada" w:date="2022-10-27T06:22:00Z">
              <w:r w:rsidRPr="00955B64">
                <w:t>Durbanville</w:t>
              </w:r>
            </w:ins>
          </w:p>
          <w:p w14:paraId="18CE992A" w14:textId="5726A15F" w:rsidR="00CC08C4" w:rsidRDefault="00CC08C4" w:rsidP="00CC08C4">
            <w:pPr>
              <w:rPr>
                <w:ins w:id="2367" w:author="Mutali Nepfumbada" w:date="2022-10-20T10:14:00Z"/>
              </w:rPr>
            </w:pPr>
            <w:ins w:id="2368" w:author="Mutali Nepfumbada" w:date="2022-10-27T06:22:00Z">
              <w:r w:rsidRPr="00955B64">
                <w:t>Technical Risk</w:t>
              </w:r>
            </w:ins>
          </w:p>
        </w:tc>
        <w:tc>
          <w:tcPr>
            <w:tcW w:w="4652" w:type="dxa"/>
            <w:tcPrChange w:id="2369" w:author="Mutali Nepfumbada" w:date="2022-11-02T07:43:00Z">
              <w:tcPr>
                <w:tcW w:w="2385" w:type="dxa"/>
              </w:tcPr>
            </w:tcPrChange>
          </w:tcPr>
          <w:p w14:paraId="48D69455" w14:textId="30F44243" w:rsidR="00CC08C4" w:rsidRDefault="00CC08C4" w:rsidP="00CC08C4">
            <w:pPr>
              <w:rPr>
                <w:ins w:id="2370" w:author="Mutali Nepfumbada" w:date="2022-10-20T10:14:00Z"/>
              </w:rPr>
            </w:pPr>
            <w:ins w:id="2371" w:author="Mutali Nepfumbada" w:date="2022-10-27T06:30:00Z">
              <w:r w:rsidRPr="00955B64">
                <w:rPr>
                  <w:lang w:val="en-ZA"/>
                </w:rPr>
                <w:t xml:space="preserve">The total production since COD is below forecast which may have been influenced by the shading from nearby trees and the frequent Eskom load shedding due to the </w:t>
              </w:r>
            </w:ins>
            <w:ins w:id="2372" w:author="Justin Wimbush" w:date="2022-11-01T16:14:00Z">
              <w:del w:id="2373" w:author="Adam Terry" w:date="2022-11-02T13:36:00Z">
                <w:r w:rsidR="002E633A">
                  <w:rPr>
                    <w:lang w:val="en-ZA"/>
                  </w:rPr>
                  <w:delText>a</w:delText>
                </w:r>
              </w:del>
            </w:ins>
            <w:ins w:id="2374" w:author="Mutali Nepfumbada" w:date="2022-10-27T06:30:00Z">
              <w:del w:id="2375" w:author="Adam Terry" w:date="2022-11-02T13:36:00Z">
                <w:r w:rsidRPr="00955B64">
                  <w:rPr>
                    <w:lang w:val="en-ZA"/>
                  </w:rPr>
                  <w:delText>Anti islanding</w:delText>
                </w:r>
              </w:del>
            </w:ins>
            <w:ins w:id="2376" w:author="Adam Terry" w:date="2022-11-02T13:36:00Z">
              <w:r w:rsidR="000A5C83">
                <w:rPr>
                  <w:lang w:val="en-ZA"/>
                </w:rPr>
                <w:t>a</w:t>
              </w:r>
              <w:r w:rsidR="000A5C83" w:rsidRPr="00955B64">
                <w:rPr>
                  <w:lang w:val="en-ZA"/>
                </w:rPr>
                <w:t>nti-islanding</w:t>
              </w:r>
            </w:ins>
            <w:ins w:id="2377" w:author="Mutali Nepfumbada" w:date="2022-10-27T06:30:00Z">
              <w:r w:rsidRPr="00955B64">
                <w:rPr>
                  <w:lang w:val="en-ZA"/>
                </w:rPr>
                <w:t xml:space="preserve"> function on the inverter</w:t>
              </w:r>
              <w:r>
                <w:rPr>
                  <w:lang w:val="en-ZA"/>
                </w:rPr>
                <w:t xml:space="preserve">. </w:t>
              </w:r>
            </w:ins>
          </w:p>
        </w:tc>
        <w:tc>
          <w:tcPr>
            <w:tcW w:w="1032" w:type="dxa"/>
            <w:shd w:val="clear" w:color="auto" w:fill="FF0000"/>
            <w:tcPrChange w:id="2378" w:author="Mutali Nepfumbada" w:date="2022-11-02T07:43:00Z">
              <w:tcPr>
                <w:tcW w:w="2385" w:type="dxa"/>
                <w:gridSpan w:val="4"/>
              </w:tcPr>
            </w:tcPrChange>
          </w:tcPr>
          <w:p w14:paraId="6B0563EF" w14:textId="3F11BD7A" w:rsidR="00CC08C4" w:rsidRDefault="00CC08C4">
            <w:pPr>
              <w:jc w:val="center"/>
              <w:rPr>
                <w:ins w:id="2379" w:author="Mutali Nepfumbada" w:date="2022-10-20T10:14:00Z"/>
              </w:rPr>
              <w:pPrChange w:id="2380" w:author="Mutali Nepfumbada" w:date="2022-10-20T10:26:00Z">
                <w:pPr/>
              </w:pPrChange>
            </w:pPr>
            <w:ins w:id="2381" w:author="Mutali Nepfumbada" w:date="2022-10-27T06:22:00Z">
              <w:r w:rsidRPr="00955B64">
                <w:rPr>
                  <w:b/>
                  <w:bCs/>
                </w:rPr>
                <w:t>H</w:t>
              </w:r>
            </w:ins>
          </w:p>
        </w:tc>
        <w:tc>
          <w:tcPr>
            <w:tcW w:w="3221" w:type="dxa"/>
            <w:tcPrChange w:id="2382" w:author="Mutali Nepfumbada" w:date="2022-11-02T07:43:00Z">
              <w:tcPr>
                <w:tcW w:w="2385" w:type="dxa"/>
                <w:gridSpan w:val="2"/>
              </w:tcPr>
            </w:tcPrChange>
          </w:tcPr>
          <w:p w14:paraId="1BE06CD3" w14:textId="1FB626CA" w:rsidR="00CC08C4" w:rsidRPr="00955B64" w:rsidRDefault="00CC08C4" w:rsidP="00CC08C4">
            <w:pPr>
              <w:rPr>
                <w:ins w:id="2383" w:author="Mutali Nepfumbada" w:date="2022-10-27T06:22:00Z"/>
                <w:lang w:val="en-ZA"/>
              </w:rPr>
            </w:pPr>
            <w:ins w:id="2384" w:author="Mutali Nepfumbada" w:date="2022-10-27T06:22:00Z">
              <w:r w:rsidRPr="00955B64">
                <w:rPr>
                  <w:lang w:val="en-ZA"/>
                </w:rPr>
                <w:t xml:space="preserve">We recommend the ACES purchase the missing data from </w:t>
              </w:r>
              <w:del w:id="2385" w:author="Justin Wimbush" w:date="2022-11-01T17:00:00Z">
                <w:r w:rsidRPr="00955B64">
                  <w:rPr>
                    <w:lang w:val="en-ZA"/>
                  </w:rPr>
                  <w:delText>Solarcast</w:delText>
                </w:r>
              </w:del>
            </w:ins>
            <w:ins w:id="2386" w:author="Justin Wimbush" w:date="2022-11-01T17:00:00Z">
              <w:r w:rsidR="00C12430">
                <w:rPr>
                  <w:lang w:val="en-ZA"/>
                </w:rPr>
                <w:t>Solcast</w:t>
              </w:r>
            </w:ins>
            <w:ins w:id="2387" w:author="Justin Wimbush" w:date="2022-11-01T16:14:00Z">
              <w:r w:rsidR="00BC29EA">
                <w:rPr>
                  <w:lang w:val="en-ZA"/>
                </w:rPr>
                <w:t xml:space="preserve"> and </w:t>
              </w:r>
            </w:ins>
            <w:ins w:id="2388" w:author="Mutali Nepfumbada" w:date="2022-10-27T06:22:00Z">
              <w:del w:id="2389" w:author="Justin Wimbush" w:date="2022-11-01T16:14:00Z">
                <w:r w:rsidRPr="00955B64" w:rsidDel="00BC29EA">
                  <w:rPr>
                    <w:lang w:val="en-ZA"/>
                  </w:rPr>
                  <w:delText>.</w:delText>
                </w:r>
                <w:r w:rsidDel="00BC29EA">
                  <w:rPr>
                    <w:lang w:val="en-ZA"/>
                  </w:rPr>
                  <w:delText xml:space="preserve"> </w:delText>
                </w:r>
                <w:r w:rsidRPr="00955B64" w:rsidDel="00BC29EA">
                  <w:rPr>
                    <w:lang w:val="en-ZA"/>
                  </w:rPr>
                  <w:delText>Cutting</w:delText>
                </w:r>
              </w:del>
            </w:ins>
            <w:ins w:id="2390" w:author="Justin Wimbush" w:date="2022-11-01T16:14:00Z">
              <w:r w:rsidR="00BC29EA">
                <w:rPr>
                  <w:lang w:val="en-ZA"/>
                </w:rPr>
                <w:t>cut</w:t>
              </w:r>
            </w:ins>
            <w:ins w:id="2391" w:author="Mutali Nepfumbada" w:date="2022-10-27T06:22:00Z">
              <w:r w:rsidRPr="00955B64">
                <w:rPr>
                  <w:lang w:val="en-ZA"/>
                </w:rPr>
                <w:t xml:space="preserve"> down or trim</w:t>
              </w:r>
              <w:del w:id="2392" w:author="Justin Wimbush" w:date="2022-11-01T16:14:00Z">
                <w:r w:rsidRPr="00955B64">
                  <w:rPr>
                    <w:lang w:val="en-ZA"/>
                  </w:rPr>
                  <w:delText>ming</w:delText>
                </w:r>
              </w:del>
              <w:r w:rsidRPr="00955B64">
                <w:rPr>
                  <w:lang w:val="en-ZA"/>
                </w:rPr>
                <w:t xml:space="preserve"> trees that shade the panels</w:t>
              </w:r>
            </w:ins>
          </w:p>
          <w:p w14:paraId="48D7A69C" w14:textId="49033A4D" w:rsidR="00CC08C4" w:rsidRDefault="00CC08C4" w:rsidP="00CC08C4">
            <w:pPr>
              <w:rPr>
                <w:ins w:id="2393" w:author="Mutali Nepfumbada" w:date="2022-10-20T10:14:00Z"/>
              </w:rPr>
            </w:pPr>
          </w:p>
        </w:tc>
      </w:tr>
      <w:tr w:rsidR="00CC08C4" w14:paraId="754DBEF2" w14:textId="77777777" w:rsidTr="00E54CCE">
        <w:tblPrEx>
          <w:tblPrExChange w:id="2394" w:author="Mutali Nepfumbada" w:date="2022-11-02T07:43:00Z">
            <w:tblPrEx>
              <w:tblW w:w="0" w:type="auto"/>
            </w:tblPrEx>
          </w:tblPrExChange>
        </w:tblPrEx>
        <w:trPr>
          <w:ins w:id="2395" w:author="Mutali Nepfumbada" w:date="2022-10-20T10:14:00Z"/>
          <w:trPrChange w:id="2396" w:author="Mutali Nepfumbada" w:date="2022-11-02T07:43:00Z">
            <w:trPr>
              <w:gridAfter w:val="0"/>
            </w:trPr>
          </w:trPrChange>
        </w:trPr>
        <w:tc>
          <w:tcPr>
            <w:tcW w:w="1155" w:type="dxa"/>
            <w:shd w:val="clear" w:color="auto" w:fill="FFFFFF" w:themeFill="background1"/>
            <w:tcPrChange w:id="2397" w:author="Mutali Nepfumbada" w:date="2022-11-02T07:43:00Z">
              <w:tcPr>
                <w:tcW w:w="2384" w:type="dxa"/>
                <w:gridSpan w:val="3"/>
              </w:tcPr>
            </w:tcPrChange>
          </w:tcPr>
          <w:p w14:paraId="177D2A02" w14:textId="0C447056" w:rsidR="00CC08C4" w:rsidRDefault="00CC08C4" w:rsidP="00CC08C4">
            <w:pPr>
              <w:rPr>
                <w:ins w:id="2398" w:author="Mutali Nepfumbada" w:date="2022-10-20T10:14:00Z"/>
              </w:rPr>
            </w:pPr>
            <w:ins w:id="2399" w:author="Mutali Nepfumbada" w:date="2022-10-27T06:22:00Z">
              <w:r w:rsidRPr="00955B64">
                <w:rPr>
                  <w:lang w:val="en-ZA"/>
                </w:rPr>
                <w:t>Performance Guarantee</w:t>
              </w:r>
            </w:ins>
          </w:p>
        </w:tc>
        <w:tc>
          <w:tcPr>
            <w:tcW w:w="4652" w:type="dxa"/>
            <w:tcPrChange w:id="2400" w:author="Mutali Nepfumbada" w:date="2022-11-02T07:43:00Z">
              <w:tcPr>
                <w:tcW w:w="2385" w:type="dxa"/>
              </w:tcPr>
            </w:tcPrChange>
          </w:tcPr>
          <w:p w14:paraId="45AA2D45" w14:textId="77777777" w:rsidR="00CC08C4" w:rsidRPr="00955B64" w:rsidRDefault="00CC08C4" w:rsidP="00CC08C4">
            <w:pPr>
              <w:rPr>
                <w:ins w:id="2401" w:author="Mutali Nepfumbada" w:date="2022-10-27T06:30:00Z"/>
                <w:lang w:val="en-ZA"/>
              </w:rPr>
            </w:pPr>
            <w:ins w:id="2402" w:author="Mutali Nepfumbada" w:date="2022-10-27T06:30:00Z">
              <w:r w:rsidRPr="00955B64">
                <w:rPr>
                  <w:lang w:val="en-ZA"/>
                </w:rPr>
                <w:t>Harmattan note that Durbanville, Vergelegen, and Midstream started operation in October 2022</w:t>
              </w:r>
              <w:r>
                <w:rPr>
                  <w:lang w:val="en-ZA"/>
                </w:rPr>
                <w:t>. However</w:t>
              </w:r>
              <w:r w:rsidRPr="00955B64">
                <w:rPr>
                  <w:lang w:val="en-ZA"/>
                </w:rPr>
                <w:t xml:space="preserve">, we </w:t>
              </w:r>
              <w:r>
                <w:rPr>
                  <w:lang w:val="en-ZA"/>
                </w:rPr>
                <w:t>were not provided with the</w:t>
              </w:r>
              <w:r w:rsidRPr="00955B64">
                <w:rPr>
                  <w:lang w:val="en-ZA"/>
                </w:rPr>
                <w:t xml:space="preserve"> irradiance data </w:t>
              </w:r>
              <w:r>
                <w:rPr>
                  <w:lang w:val="en-ZA"/>
                </w:rPr>
                <w:t>prior to</w:t>
              </w:r>
              <w:r w:rsidRPr="00955B64">
                <w:rPr>
                  <w:lang w:val="en-ZA"/>
                </w:rPr>
                <w:t xml:space="preserve"> March 2022. </w:t>
              </w:r>
              <w:r>
                <w:rPr>
                  <w:lang w:val="en-ZA"/>
                </w:rPr>
                <w:t>As such w</w:t>
              </w:r>
              <w:r w:rsidRPr="00955B64">
                <w:rPr>
                  <w:lang w:val="en-ZA"/>
                </w:rPr>
                <w:t xml:space="preserve">e cannot use the formula </w:t>
              </w:r>
              <w:r>
                <w:rPr>
                  <w:lang w:val="en-ZA"/>
                </w:rPr>
                <w:t xml:space="preserve">from the O&amp;M contract </w:t>
              </w:r>
              <w:r w:rsidRPr="00955B64">
                <w:rPr>
                  <w:lang w:val="en-ZA"/>
                </w:rPr>
                <w:t>to adjust generation for 12 months.</w:t>
              </w:r>
            </w:ins>
          </w:p>
          <w:p w14:paraId="2C979419" w14:textId="77777777" w:rsidR="00CC08C4" w:rsidRPr="00955B64" w:rsidRDefault="00CC08C4" w:rsidP="00CC08C4">
            <w:pPr>
              <w:rPr>
                <w:ins w:id="2403" w:author="Mutali Nepfumbada" w:date="2022-10-27T06:30:00Z"/>
                <w:lang w:val="en-ZA"/>
              </w:rPr>
            </w:pPr>
          </w:p>
          <w:p w14:paraId="4E19495D" w14:textId="77777777" w:rsidR="00CC08C4" w:rsidRPr="00955B64" w:rsidRDefault="00000000" w:rsidP="00CC08C4">
            <w:pPr>
              <w:rPr>
                <w:ins w:id="2404" w:author="Mutali Nepfumbada" w:date="2022-10-27T06:30:00Z"/>
                <w:lang w:val="en-ZA"/>
              </w:rPr>
            </w:pPr>
            <m:oMathPara>
              <m:oMath>
                <m:sSub>
                  <m:sSubPr>
                    <m:ctrlPr>
                      <w:ins w:id="2405" w:author="Mutali Nepfumbada" w:date="2022-10-27T06:30:00Z">
                        <w:rPr>
                          <w:rFonts w:ascii="Cambria Math" w:hAnsi="Cambria Math"/>
                          <w:i/>
                          <w:iCs/>
                        </w:rPr>
                      </w:ins>
                    </m:ctrlPr>
                  </m:sSubPr>
                  <m:e>
                    <m:sSub>
                      <m:sSubPr>
                        <m:ctrlPr>
                          <w:ins w:id="2406" w:author="Mutali Nepfumbada" w:date="2022-10-27T06:30:00Z">
                            <w:rPr>
                              <w:rFonts w:ascii="Cambria Math" w:hAnsi="Cambria Math"/>
                              <w:i/>
                              <w:iCs/>
                            </w:rPr>
                          </w:ins>
                        </m:ctrlPr>
                      </m:sSubPr>
                      <m:e>
                        <m:r>
                          <w:ins w:id="2407" w:author="Mutali Nepfumbada" w:date="2022-10-27T06:30:00Z">
                            <w:rPr>
                              <w:rFonts w:ascii="Cambria Math" w:hAnsi="Cambria Math"/>
                            </w:rPr>
                            <m:t>Generation</m:t>
                          </w:ins>
                        </m:r>
                      </m:e>
                      <m:sub>
                        <m:r>
                          <w:ins w:id="2408" w:author="Mutali Nepfumbada" w:date="2022-10-27T06:30:00Z">
                            <w:rPr>
                              <w:rFonts w:ascii="Cambria Math" w:hAnsi="Cambria Math"/>
                            </w:rPr>
                            <m:t>adjusted</m:t>
                          </w:ins>
                        </m:r>
                      </m:sub>
                    </m:sSub>
                    <m:r>
                      <w:ins w:id="2409" w:author="Mutali Nepfumbada" w:date="2022-10-27T06:30:00Z">
                        <w:rPr>
                          <w:rFonts w:ascii="Cambria Math" w:hAnsi="Cambria Math"/>
                        </w:rPr>
                        <m:t xml:space="preserve"> =Generation</m:t>
                      </w:ins>
                    </m:r>
                  </m:e>
                  <m:sub>
                    <m:r>
                      <w:ins w:id="2410" w:author="Mutali Nepfumbada" w:date="2022-10-27T06:30:00Z">
                        <w:rPr>
                          <w:rFonts w:ascii="Cambria Math" w:hAnsi="Cambria Math"/>
                        </w:rPr>
                        <m:t>expected</m:t>
                      </w:ins>
                    </m:r>
                  </m:sub>
                </m:sSub>
                <m:d>
                  <m:dPr>
                    <m:ctrlPr>
                      <w:ins w:id="2411" w:author="Mutali Nepfumbada" w:date="2022-10-27T06:30:00Z">
                        <w:rPr>
                          <w:rFonts w:ascii="Cambria Math" w:hAnsi="Cambria Math"/>
                          <w:i/>
                        </w:rPr>
                      </w:ins>
                    </m:ctrlPr>
                  </m:dPr>
                  <m:e>
                    <m:r>
                      <w:ins w:id="2412" w:author="Mutali Nepfumbada" w:date="2022-10-27T06:30:00Z">
                        <w:rPr>
                          <w:rFonts w:ascii="Cambria Math" w:hAnsi="Cambria Math"/>
                        </w:rPr>
                        <m:t>kWh</m:t>
                      </w:ins>
                    </m:r>
                  </m:e>
                </m:d>
                <m:r>
                  <w:ins w:id="2413" w:author="Mutali Nepfumbada" w:date="2022-10-27T06:30:00Z">
                    <w:rPr>
                      <w:rFonts w:ascii="Cambria Math" w:hAnsi="Cambria Math"/>
                    </w:rPr>
                    <m:t>*</m:t>
                  </w:ins>
                </m:r>
                <m:f>
                  <m:fPr>
                    <m:ctrlPr>
                      <w:ins w:id="2414" w:author="Mutali Nepfumbada" w:date="2022-10-27T06:30:00Z">
                        <w:rPr>
                          <w:rFonts w:ascii="Cambria Math" w:hAnsi="Cambria Math"/>
                          <w:i/>
                          <w:iCs/>
                        </w:rPr>
                      </w:ins>
                    </m:ctrlPr>
                  </m:fPr>
                  <m:num>
                    <m:sSub>
                      <m:sSubPr>
                        <m:ctrlPr>
                          <w:ins w:id="2415" w:author="Mutali Nepfumbada" w:date="2022-10-27T06:30:00Z">
                            <w:rPr>
                              <w:rFonts w:ascii="Cambria Math" w:hAnsi="Cambria Math"/>
                              <w:i/>
                              <w:iCs/>
                            </w:rPr>
                          </w:ins>
                        </m:ctrlPr>
                      </m:sSubPr>
                      <m:e>
                        <m:r>
                          <w:ins w:id="2416" w:author="Mutali Nepfumbada" w:date="2022-10-27T06:30:00Z">
                            <w:rPr>
                              <w:rFonts w:ascii="Cambria Math" w:hAnsi="Cambria Math"/>
                            </w:rPr>
                            <m:t>Irradiance</m:t>
                          </w:ins>
                        </m:r>
                      </m:e>
                      <m:sub>
                        <m:r>
                          <w:ins w:id="2417" w:author="Mutali Nepfumbada" w:date="2022-10-27T06:30:00Z">
                            <w:rPr>
                              <w:rFonts w:ascii="Cambria Math" w:hAnsi="Cambria Math"/>
                            </w:rPr>
                            <m:t>Satellite</m:t>
                          </w:ins>
                        </m:r>
                      </m:sub>
                    </m:sSub>
                    <m:d>
                      <m:dPr>
                        <m:ctrlPr>
                          <w:ins w:id="2418" w:author="Mutali Nepfumbada" w:date="2022-10-27T06:30:00Z">
                            <w:rPr>
                              <w:rFonts w:ascii="Cambria Math" w:hAnsi="Cambria Math"/>
                              <w:i/>
                              <w:iCs/>
                            </w:rPr>
                          </w:ins>
                        </m:ctrlPr>
                      </m:dPr>
                      <m:e>
                        <m:f>
                          <m:fPr>
                            <m:ctrlPr>
                              <w:ins w:id="2419" w:author="Mutali Nepfumbada" w:date="2022-10-27T06:30:00Z">
                                <w:rPr>
                                  <w:rFonts w:ascii="Cambria Math" w:hAnsi="Cambria Math"/>
                                  <w:i/>
                                  <w:iCs/>
                                </w:rPr>
                              </w:ins>
                            </m:ctrlPr>
                          </m:fPr>
                          <m:num>
                            <m:r>
                              <w:ins w:id="2420" w:author="Mutali Nepfumbada" w:date="2022-10-27T06:30:00Z">
                                <w:rPr>
                                  <w:rFonts w:ascii="Cambria Math" w:hAnsi="Cambria Math"/>
                                </w:rPr>
                                <m:t>Wh</m:t>
                              </w:ins>
                            </m:r>
                          </m:num>
                          <m:den>
                            <m:sSup>
                              <m:sSupPr>
                                <m:ctrlPr>
                                  <w:ins w:id="2421" w:author="Mutali Nepfumbada" w:date="2022-10-27T06:30:00Z">
                                    <w:rPr>
                                      <w:rFonts w:ascii="Cambria Math" w:hAnsi="Cambria Math"/>
                                      <w:i/>
                                      <w:iCs/>
                                    </w:rPr>
                                  </w:ins>
                                </m:ctrlPr>
                              </m:sSupPr>
                              <m:e>
                                <m:r>
                                  <w:ins w:id="2422" w:author="Mutali Nepfumbada" w:date="2022-10-27T06:30:00Z">
                                    <w:rPr>
                                      <w:rFonts w:ascii="Cambria Math" w:hAnsi="Cambria Math"/>
                                    </w:rPr>
                                    <m:t>m</m:t>
                                  </w:ins>
                                </m:r>
                              </m:e>
                              <m:sup>
                                <m:r>
                                  <w:ins w:id="2423" w:author="Mutali Nepfumbada" w:date="2022-10-27T06:30:00Z">
                                    <w:rPr>
                                      <w:rFonts w:ascii="Cambria Math" w:hAnsi="Cambria Math"/>
                                    </w:rPr>
                                    <m:t>2</m:t>
                                  </w:ins>
                                </m:r>
                              </m:sup>
                            </m:sSup>
                          </m:den>
                        </m:f>
                      </m:e>
                    </m:d>
                  </m:num>
                  <m:den>
                    <m:sSub>
                      <m:sSubPr>
                        <m:ctrlPr>
                          <w:ins w:id="2424" w:author="Mutali Nepfumbada" w:date="2022-10-27T06:30:00Z">
                            <w:rPr>
                              <w:rFonts w:ascii="Cambria Math" w:hAnsi="Cambria Math"/>
                              <w:i/>
                              <w:iCs/>
                            </w:rPr>
                          </w:ins>
                        </m:ctrlPr>
                      </m:sSubPr>
                      <m:e>
                        <m:r>
                          <w:ins w:id="2425" w:author="Mutali Nepfumbada" w:date="2022-10-27T06:30:00Z">
                            <w:rPr>
                              <w:rFonts w:ascii="Cambria Math" w:hAnsi="Cambria Math"/>
                            </w:rPr>
                            <m:t>Irradiance</m:t>
                          </w:ins>
                        </m:r>
                      </m:e>
                      <m:sub>
                        <m:r>
                          <w:ins w:id="2426" w:author="Mutali Nepfumbada" w:date="2022-10-27T06:30:00Z">
                            <w:rPr>
                              <w:rFonts w:ascii="Cambria Math" w:hAnsi="Cambria Math"/>
                            </w:rPr>
                            <m:t>Predicted</m:t>
                          </w:ins>
                        </m:r>
                      </m:sub>
                    </m:sSub>
                    <m:d>
                      <m:dPr>
                        <m:ctrlPr>
                          <w:ins w:id="2427" w:author="Mutali Nepfumbada" w:date="2022-10-27T06:30:00Z">
                            <w:rPr>
                              <w:rFonts w:ascii="Cambria Math" w:hAnsi="Cambria Math"/>
                              <w:i/>
                              <w:iCs/>
                            </w:rPr>
                          </w:ins>
                        </m:ctrlPr>
                      </m:dPr>
                      <m:e>
                        <m:f>
                          <m:fPr>
                            <m:ctrlPr>
                              <w:ins w:id="2428" w:author="Mutali Nepfumbada" w:date="2022-10-27T06:30:00Z">
                                <w:rPr>
                                  <w:rFonts w:ascii="Cambria Math" w:hAnsi="Cambria Math"/>
                                  <w:i/>
                                  <w:iCs/>
                                </w:rPr>
                              </w:ins>
                            </m:ctrlPr>
                          </m:fPr>
                          <m:num>
                            <m:r>
                              <w:ins w:id="2429" w:author="Mutali Nepfumbada" w:date="2022-10-27T06:30:00Z">
                                <w:rPr>
                                  <w:rFonts w:ascii="Cambria Math" w:hAnsi="Cambria Math"/>
                                </w:rPr>
                                <m:t>Wh</m:t>
                              </w:ins>
                            </m:r>
                          </m:num>
                          <m:den>
                            <m:sSup>
                              <m:sSupPr>
                                <m:ctrlPr>
                                  <w:ins w:id="2430" w:author="Mutali Nepfumbada" w:date="2022-10-27T06:30:00Z">
                                    <w:rPr>
                                      <w:rFonts w:ascii="Cambria Math" w:hAnsi="Cambria Math"/>
                                      <w:i/>
                                      <w:iCs/>
                                    </w:rPr>
                                  </w:ins>
                                </m:ctrlPr>
                              </m:sSupPr>
                              <m:e>
                                <m:r>
                                  <w:ins w:id="2431" w:author="Mutali Nepfumbada" w:date="2022-10-27T06:30:00Z">
                                    <w:rPr>
                                      <w:rFonts w:ascii="Cambria Math" w:hAnsi="Cambria Math"/>
                                    </w:rPr>
                                    <m:t>m</m:t>
                                  </w:ins>
                                </m:r>
                              </m:e>
                              <m:sup>
                                <m:r>
                                  <w:ins w:id="2432" w:author="Mutali Nepfumbada" w:date="2022-10-27T06:30:00Z">
                                    <w:rPr>
                                      <w:rFonts w:ascii="Cambria Math" w:hAnsi="Cambria Math"/>
                                    </w:rPr>
                                    <m:t>2</m:t>
                                  </w:ins>
                                </m:r>
                              </m:sup>
                            </m:sSup>
                          </m:den>
                        </m:f>
                      </m:e>
                    </m:d>
                  </m:den>
                </m:f>
              </m:oMath>
            </m:oMathPara>
          </w:p>
          <w:p w14:paraId="3B205D29" w14:textId="77777777" w:rsidR="00CC08C4" w:rsidRPr="00955B64" w:rsidRDefault="00CC08C4" w:rsidP="00CC08C4">
            <w:pPr>
              <w:rPr>
                <w:ins w:id="2433" w:author="Mutali Nepfumbada" w:date="2022-10-27T06:30:00Z"/>
                <w:lang w:val="en-ZA"/>
              </w:rPr>
            </w:pPr>
          </w:p>
          <w:p w14:paraId="63A2C8B5" w14:textId="77777777" w:rsidR="00CC08C4" w:rsidRPr="00955B64" w:rsidRDefault="00CC08C4" w:rsidP="00CC08C4">
            <w:pPr>
              <w:rPr>
                <w:ins w:id="2434" w:author="Mutali Nepfumbada" w:date="2022-10-27T06:30:00Z"/>
                <w:lang w:val="en-ZA"/>
              </w:rPr>
            </w:pPr>
            <w:ins w:id="2435" w:author="Mutali Nepfumbada" w:date="2022-10-27T06:30:00Z">
              <w:r w:rsidRPr="00955B64">
                <w:rPr>
                  <w:lang w:val="en-ZA"/>
                </w:rPr>
                <w:t xml:space="preserve">Performance Guarantee after Services Start Date </w:t>
              </w:r>
            </w:ins>
          </w:p>
          <w:p w14:paraId="76FAA749" w14:textId="77777777" w:rsidR="00CC08C4" w:rsidRPr="00955B64" w:rsidRDefault="00CC08C4" w:rsidP="00CC08C4">
            <w:pPr>
              <w:rPr>
                <w:ins w:id="2436" w:author="Mutali Nepfumbada" w:date="2022-10-27T06:30:00Z"/>
                <w:lang w:val="en-ZA"/>
              </w:rPr>
            </w:pPr>
            <w:ins w:id="2437" w:author="Mutali Nepfumbada" w:date="2022-10-27T06:30:00Z">
              <w:r w:rsidRPr="00955B64">
                <w:rPr>
                  <w:lang w:val="en-ZA"/>
                </w:rPr>
                <w:t xml:space="preserve">The Operator guarantees to the Owner that the Facility will reach a minimum of 90% of “Generation Adjusted” in a consecutive period of 12 months. </w:t>
              </w:r>
            </w:ins>
          </w:p>
          <w:p w14:paraId="37C14B32" w14:textId="77777777" w:rsidR="00CC08C4" w:rsidRDefault="00CC08C4" w:rsidP="00CC08C4">
            <w:pPr>
              <w:rPr>
                <w:ins w:id="2438" w:author="Mutali Nepfumbada" w:date="2022-10-20T10:14:00Z"/>
              </w:rPr>
            </w:pPr>
          </w:p>
        </w:tc>
        <w:tc>
          <w:tcPr>
            <w:tcW w:w="1032" w:type="dxa"/>
            <w:shd w:val="clear" w:color="auto" w:fill="FF0000"/>
            <w:tcPrChange w:id="2439" w:author="Mutali Nepfumbada" w:date="2022-11-02T07:43:00Z">
              <w:tcPr>
                <w:tcW w:w="2385" w:type="dxa"/>
                <w:gridSpan w:val="4"/>
              </w:tcPr>
            </w:tcPrChange>
          </w:tcPr>
          <w:p w14:paraId="0D6E870C" w14:textId="0B6C6C1C" w:rsidR="00CC08C4" w:rsidRDefault="00CC08C4">
            <w:pPr>
              <w:jc w:val="center"/>
              <w:rPr>
                <w:ins w:id="2440" w:author="Mutali Nepfumbada" w:date="2022-10-20T10:14:00Z"/>
              </w:rPr>
              <w:pPrChange w:id="2441" w:author="Mutali Nepfumbada" w:date="2022-10-20T10:26:00Z">
                <w:pPr/>
              </w:pPrChange>
            </w:pPr>
            <w:ins w:id="2442" w:author="Mutali Nepfumbada" w:date="2022-10-27T06:22:00Z">
              <w:r w:rsidRPr="00955B64">
                <w:rPr>
                  <w:b/>
                </w:rPr>
                <w:lastRenderedPageBreak/>
                <w:t>H</w:t>
              </w:r>
            </w:ins>
          </w:p>
        </w:tc>
        <w:tc>
          <w:tcPr>
            <w:tcW w:w="3221" w:type="dxa"/>
            <w:tcPrChange w:id="2443" w:author="Mutali Nepfumbada" w:date="2022-11-02T07:43:00Z">
              <w:tcPr>
                <w:tcW w:w="2385" w:type="dxa"/>
                <w:gridSpan w:val="2"/>
              </w:tcPr>
            </w:tcPrChange>
          </w:tcPr>
          <w:p w14:paraId="1FE868A8" w14:textId="77777777" w:rsidR="00CC08C4" w:rsidRDefault="00CC08C4" w:rsidP="00CC08C4">
            <w:pPr>
              <w:rPr>
                <w:ins w:id="2444" w:author="Mutali Nepfumbada" w:date="2022-10-27T06:22:00Z"/>
                <w:lang w:val="en-ZA"/>
              </w:rPr>
            </w:pPr>
            <w:ins w:id="2445" w:author="Mutali Nepfumbada" w:date="2022-10-27T06:22:00Z">
              <w:r w:rsidRPr="00955B64">
                <w:rPr>
                  <w:lang w:val="en-ZA"/>
                </w:rPr>
                <w:t>Harmattan recommends</w:t>
              </w:r>
              <w:r>
                <w:rPr>
                  <w:lang w:val="en-ZA"/>
                </w:rPr>
                <w:t>:</w:t>
              </w:r>
            </w:ins>
          </w:p>
          <w:p w14:paraId="3203A968" w14:textId="77777777" w:rsidR="00CC08C4" w:rsidRPr="00955B64" w:rsidRDefault="00CC08C4" w:rsidP="00CC08C4">
            <w:pPr>
              <w:pStyle w:val="Bullet1"/>
              <w:rPr>
                <w:ins w:id="2446" w:author="Mutali Nepfumbada" w:date="2022-10-27T06:22:00Z"/>
                <w:lang w:val="en-ZA"/>
              </w:rPr>
            </w:pPr>
            <w:ins w:id="2447" w:author="Mutali Nepfumbada" w:date="2022-10-27T06:22:00Z">
              <w:r w:rsidRPr="00955B64">
                <w:rPr>
                  <w:lang w:val="en-ZA"/>
                </w:rPr>
                <w:t>Only consider data from April 2022 to November 2022 for generation adjustment.</w:t>
              </w:r>
            </w:ins>
          </w:p>
          <w:p w14:paraId="643F8E94" w14:textId="50D95B13" w:rsidR="00CC08C4" w:rsidRDefault="00CC08C4">
            <w:pPr>
              <w:pStyle w:val="Bullet1"/>
              <w:rPr>
                <w:ins w:id="2448" w:author="Mutali Nepfumbada" w:date="2022-10-20T10:14:00Z"/>
              </w:rPr>
              <w:pPrChange w:id="2449" w:author="Mutali Nepfumbada" w:date="2022-10-31T07:52:00Z">
                <w:pPr/>
              </w:pPrChange>
            </w:pPr>
            <w:ins w:id="2450" w:author="Mutali Nepfumbada" w:date="2022-10-27T06:22:00Z">
              <w:r w:rsidRPr="00955B64">
                <w:rPr>
                  <w:lang w:val="en-ZA"/>
                </w:rPr>
                <w:t xml:space="preserve">Inquire </w:t>
              </w:r>
            </w:ins>
            <w:ins w:id="2451" w:author="Justin Wimbush" w:date="2022-11-01T16:15:00Z">
              <w:r w:rsidR="00983334">
                <w:rPr>
                  <w:lang w:val="en-ZA"/>
                </w:rPr>
                <w:t>whether</w:t>
              </w:r>
            </w:ins>
            <w:ins w:id="2452" w:author="Mutali Nepfumbada" w:date="2022-10-27T06:22:00Z">
              <w:del w:id="2453" w:author="Justin Wimbush" w:date="2022-11-01T16:15:00Z">
                <w:r w:rsidRPr="00955B64">
                  <w:rPr>
                    <w:lang w:val="en-ZA"/>
                  </w:rPr>
                  <w:delText>if</w:delText>
                </w:r>
              </w:del>
              <w:r w:rsidRPr="00955B64">
                <w:rPr>
                  <w:lang w:val="en-ZA"/>
                </w:rPr>
                <w:t xml:space="preserve"> ACES can use satellite data from another site near the Moshesh projects.</w:t>
              </w:r>
            </w:ins>
          </w:p>
        </w:tc>
      </w:tr>
      <w:tr w:rsidR="00CC08C4" w14:paraId="4D5D4F12" w14:textId="77777777" w:rsidTr="00E54CCE">
        <w:tblPrEx>
          <w:tblPrExChange w:id="2454" w:author="Mutali Nepfumbada" w:date="2022-11-02T07:43:00Z">
            <w:tblPrEx>
              <w:tblW w:w="0" w:type="auto"/>
            </w:tblPrEx>
          </w:tblPrExChange>
        </w:tblPrEx>
        <w:trPr>
          <w:ins w:id="2455" w:author="Mutali Nepfumbada" w:date="2022-10-20T10:14:00Z"/>
          <w:trPrChange w:id="2456" w:author="Mutali Nepfumbada" w:date="2022-11-02T07:43:00Z">
            <w:trPr>
              <w:gridAfter w:val="0"/>
            </w:trPr>
          </w:trPrChange>
        </w:trPr>
        <w:tc>
          <w:tcPr>
            <w:tcW w:w="1155" w:type="dxa"/>
            <w:shd w:val="clear" w:color="auto" w:fill="FFFFFF" w:themeFill="background1"/>
            <w:tcPrChange w:id="2457" w:author="Mutali Nepfumbada" w:date="2022-11-02T07:43:00Z">
              <w:tcPr>
                <w:tcW w:w="2384" w:type="dxa"/>
                <w:gridSpan w:val="3"/>
              </w:tcPr>
            </w:tcPrChange>
          </w:tcPr>
          <w:p w14:paraId="42A33B6E" w14:textId="3EE74742" w:rsidR="00CC08C4" w:rsidRDefault="00CC08C4" w:rsidP="00CC08C4">
            <w:pPr>
              <w:rPr>
                <w:ins w:id="2458" w:author="Mutali Nepfumbada" w:date="2022-10-20T10:14:00Z"/>
              </w:rPr>
            </w:pPr>
            <w:ins w:id="2459" w:author="Mutali Nepfumbada" w:date="2022-10-27T06:22:00Z">
              <w:r w:rsidRPr="00955B64">
                <w:rPr>
                  <w:lang w:val="en-ZA"/>
                </w:rPr>
                <w:t xml:space="preserve">Major Spare parts </w:t>
              </w:r>
            </w:ins>
          </w:p>
        </w:tc>
        <w:tc>
          <w:tcPr>
            <w:tcW w:w="4652" w:type="dxa"/>
            <w:tcPrChange w:id="2460" w:author="Mutali Nepfumbada" w:date="2022-11-02T07:43:00Z">
              <w:tcPr>
                <w:tcW w:w="2385" w:type="dxa"/>
              </w:tcPr>
            </w:tcPrChange>
          </w:tcPr>
          <w:p w14:paraId="0B2BCBFF" w14:textId="70B4E36C" w:rsidR="00CC08C4" w:rsidRDefault="00CC08C4" w:rsidP="00CC08C4">
            <w:pPr>
              <w:rPr>
                <w:ins w:id="2461" w:author="Mutali Nepfumbada" w:date="2022-10-20T10:14:00Z"/>
              </w:rPr>
            </w:pPr>
            <w:ins w:id="2462" w:author="Mutali Nepfumbada" w:date="2022-10-27T06:30:00Z">
              <w:r w:rsidRPr="00955B64">
                <w:rPr>
                  <w:lang w:val="en-ZA"/>
                </w:rPr>
                <w:t xml:space="preserve">Harmattan notes that no spare parts are kept </w:t>
              </w:r>
              <w:del w:id="2463" w:author="Justin Wimbush" w:date="2022-11-01T16:15:00Z">
                <w:r w:rsidRPr="00955B64">
                  <w:rPr>
                    <w:lang w:val="en-ZA"/>
                  </w:rPr>
                  <w:delText xml:space="preserve">parts </w:delText>
                </w:r>
              </w:del>
              <w:r w:rsidRPr="00955B64">
                <w:rPr>
                  <w:lang w:val="en-ZA"/>
                </w:rPr>
                <w:t>on site as agreed in discussions with Moshesh and Harmattan management and will be reflected in the contract. The Operator has stated that minor spare parts are in stock in Cape Town and Johannesburg. Major spares will be kept in Cape Town. We note that only keeping the major spare parts in Cape Town present a problem for plants outside of Cape Town since it would require longer lead time to deliver the spare to site, resulting in higher production losses</w:t>
              </w:r>
            </w:ins>
          </w:p>
        </w:tc>
        <w:tc>
          <w:tcPr>
            <w:tcW w:w="1032" w:type="dxa"/>
            <w:shd w:val="clear" w:color="auto" w:fill="FFC000"/>
            <w:tcPrChange w:id="2464" w:author="Mutali Nepfumbada" w:date="2022-11-02T07:43:00Z">
              <w:tcPr>
                <w:tcW w:w="2385" w:type="dxa"/>
                <w:gridSpan w:val="4"/>
              </w:tcPr>
            </w:tcPrChange>
          </w:tcPr>
          <w:p w14:paraId="2A3DB1BB" w14:textId="3ED998B8" w:rsidR="00CC08C4" w:rsidRDefault="00CC08C4">
            <w:pPr>
              <w:jc w:val="center"/>
              <w:rPr>
                <w:ins w:id="2465" w:author="Mutali Nepfumbada" w:date="2022-10-20T10:14:00Z"/>
              </w:rPr>
              <w:pPrChange w:id="2466" w:author="Mutali Nepfumbada" w:date="2022-10-20T10:26:00Z">
                <w:pPr/>
              </w:pPrChange>
            </w:pPr>
            <w:ins w:id="2467" w:author="Mutali Nepfumbada" w:date="2022-10-27T06:22:00Z">
              <w:r w:rsidRPr="00955B64">
                <w:rPr>
                  <w:b/>
                  <w:lang w:val="en-ZA"/>
                </w:rPr>
                <w:t>M</w:t>
              </w:r>
            </w:ins>
          </w:p>
        </w:tc>
        <w:tc>
          <w:tcPr>
            <w:tcW w:w="3221" w:type="dxa"/>
            <w:tcPrChange w:id="2468" w:author="Mutali Nepfumbada" w:date="2022-11-02T07:43:00Z">
              <w:tcPr>
                <w:tcW w:w="2385" w:type="dxa"/>
                <w:gridSpan w:val="2"/>
              </w:tcPr>
            </w:tcPrChange>
          </w:tcPr>
          <w:p w14:paraId="56AE6C0D" w14:textId="4635F6F6" w:rsidR="00CC08C4" w:rsidRPr="00955B64" w:rsidRDefault="00CC08C4" w:rsidP="00CC08C4">
            <w:pPr>
              <w:rPr>
                <w:ins w:id="2469" w:author="Mutali Nepfumbada" w:date="2022-10-27T06:22:00Z"/>
                <w:lang w:val="en-ZA"/>
              </w:rPr>
            </w:pPr>
            <w:ins w:id="2470" w:author="Mutali Nepfumbada" w:date="2022-10-27T06:22:00Z">
              <w:r w:rsidRPr="00955B64">
                <w:rPr>
                  <w:lang w:val="en-ZA"/>
                </w:rPr>
                <w:t xml:space="preserve">Harmattan recommends keeping some major </w:t>
              </w:r>
            </w:ins>
            <w:ins w:id="2471" w:author="Justin Wimbush" w:date="2022-11-01T16:16:00Z">
              <w:r w:rsidR="00787AD8">
                <w:rPr>
                  <w:lang w:val="en-ZA"/>
                </w:rPr>
                <w:t xml:space="preserve">spare </w:t>
              </w:r>
            </w:ins>
            <w:ins w:id="2472" w:author="Mutali Nepfumbada" w:date="2022-10-27T06:22:00Z">
              <w:r w:rsidRPr="00955B64">
                <w:rPr>
                  <w:lang w:val="en-ZA"/>
                </w:rPr>
                <w:t>parts in Johannesburg</w:t>
              </w:r>
            </w:ins>
            <w:ins w:id="2473" w:author="Adam Terry" w:date="2022-11-02T13:39:00Z">
              <w:r w:rsidR="00E06043">
                <w:rPr>
                  <w:lang w:val="en-ZA"/>
                </w:rPr>
                <w:t xml:space="preserve"> although we note that </w:t>
              </w:r>
            </w:ins>
            <w:ins w:id="2474" w:author="Adam Terry" w:date="2022-11-02T13:40:00Z">
              <w:r w:rsidR="00174D5A">
                <w:rPr>
                  <w:lang w:val="en-ZA"/>
                </w:rPr>
                <w:t>having spare parts only in Cape Town has had little effect on performance to date.</w:t>
              </w:r>
            </w:ins>
            <w:ins w:id="2475" w:author="Mutali Nepfumbada" w:date="2022-10-27T06:22:00Z">
              <w:del w:id="2476" w:author="Adam Terry" w:date="2022-11-02T13:39:00Z">
                <w:r w:rsidRPr="00955B64" w:rsidDel="00E06043">
                  <w:rPr>
                    <w:lang w:val="en-ZA"/>
                  </w:rPr>
                  <w:delText>.</w:delText>
                </w:r>
              </w:del>
            </w:ins>
          </w:p>
          <w:p w14:paraId="1BD82056" w14:textId="77777777" w:rsidR="00CC08C4" w:rsidRDefault="00CC08C4" w:rsidP="00CC08C4">
            <w:pPr>
              <w:rPr>
                <w:ins w:id="2477" w:author="Mutali Nepfumbada" w:date="2022-10-20T10:14:00Z"/>
              </w:rPr>
            </w:pPr>
          </w:p>
        </w:tc>
      </w:tr>
    </w:tbl>
    <w:p w14:paraId="51F271EE" w14:textId="51F99E15" w:rsidR="00030B98" w:rsidRPr="00030B98" w:rsidDel="00115877" w:rsidRDefault="00030B98">
      <w:pPr>
        <w:rPr>
          <w:del w:id="2478" w:author="Mutali Nepfumbada" w:date="2022-10-27T06:23:00Z"/>
        </w:rPr>
        <w:pPrChange w:id="2479" w:author="Mutali Nepfumbada" w:date="2022-10-20T05:54:00Z">
          <w:pPr>
            <w:pStyle w:val="Heading2"/>
          </w:pPr>
        </w:pPrChange>
      </w:pPr>
    </w:p>
    <w:p w14:paraId="6CF4D2CC" w14:textId="55716DF0" w:rsidR="00C73679" w:rsidRPr="00D82B8B" w:rsidDel="00115877" w:rsidRDefault="00C73679" w:rsidP="00C73679">
      <w:pPr>
        <w:rPr>
          <w:del w:id="2480" w:author="Mutali Nepfumbada" w:date="2022-10-27T06:23:00Z"/>
          <w:lang w:eastAsia="en-US"/>
        </w:rPr>
      </w:pPr>
    </w:p>
    <w:tbl>
      <w:tblPr>
        <w:tblStyle w:val="TableGridLight"/>
        <w:tblpPr w:leftFromText="181" w:rightFromText="181" w:vertAnchor="text" w:horzAnchor="margin" w:tblpY="-1983"/>
        <w:tblOverlap w:val="never"/>
        <w:tblW w:w="9265" w:type="dxa"/>
        <w:tblLayout w:type="fixed"/>
        <w:tblLook w:val="04A0" w:firstRow="1" w:lastRow="0" w:firstColumn="1" w:lastColumn="0" w:noHBand="0" w:noVBand="1"/>
        <w:tblPrChange w:id="2481" w:author="Mutali Nepfumbada" w:date="2022-10-20T05:54:00Z">
          <w:tblPr>
            <w:tblStyle w:val="TableGridLight"/>
            <w:tblpPr w:leftFromText="181" w:rightFromText="181" w:vertAnchor="text" w:horzAnchor="margin" w:tblpY="-1983"/>
            <w:tblOverlap w:val="never"/>
            <w:tblW w:w="14170" w:type="dxa"/>
            <w:tblLayout w:type="fixed"/>
            <w:tblLook w:val="04A0" w:firstRow="1" w:lastRow="0" w:firstColumn="1" w:lastColumn="0" w:noHBand="0" w:noVBand="1"/>
          </w:tblPr>
        </w:tblPrChange>
      </w:tblPr>
      <w:tblGrid>
        <w:gridCol w:w="1109"/>
        <w:gridCol w:w="3893"/>
        <w:gridCol w:w="555"/>
        <w:gridCol w:w="3708"/>
        <w:tblGridChange w:id="2482">
          <w:tblGrid>
            <w:gridCol w:w="1413"/>
            <w:gridCol w:w="283"/>
            <w:gridCol w:w="2552"/>
            <w:gridCol w:w="850"/>
            <w:gridCol w:w="2552"/>
            <w:gridCol w:w="850"/>
            <w:gridCol w:w="993"/>
            <w:gridCol w:w="4677"/>
          </w:tblGrid>
        </w:tblGridChange>
      </w:tblGrid>
      <w:tr w:rsidR="009F1052" w:rsidRPr="00D82B8B" w:rsidDel="00030B98" w14:paraId="5971116D" w14:textId="162795D9" w:rsidTr="00030B98">
        <w:trPr>
          <w:trHeight w:val="109"/>
          <w:del w:id="2483" w:author="Mutali Nepfumbada" w:date="2022-10-20T05:54:00Z"/>
          <w:trPrChange w:id="2484" w:author="Mutali Nepfumbada" w:date="2022-10-20T05:54:00Z">
            <w:trPr>
              <w:trHeight w:val="111"/>
            </w:trPr>
          </w:trPrChange>
        </w:trPr>
        <w:tc>
          <w:tcPr>
            <w:tcW w:w="1109" w:type="dxa"/>
            <w:shd w:val="clear" w:color="auto" w:fill="5F0500"/>
            <w:noWrap/>
            <w:hideMark/>
            <w:tcPrChange w:id="2485" w:author="Mutali Nepfumbada" w:date="2022-10-20T05:54:00Z">
              <w:tcPr>
                <w:tcW w:w="1696" w:type="dxa"/>
                <w:gridSpan w:val="2"/>
                <w:shd w:val="clear" w:color="auto" w:fill="5F0500"/>
                <w:noWrap/>
                <w:hideMark/>
              </w:tcPr>
            </w:tcPrChange>
          </w:tcPr>
          <w:p w14:paraId="6C17BA59" w14:textId="2746FDDF" w:rsidR="009F1052" w:rsidRPr="00D82B8B" w:rsidDel="00030B98" w:rsidRDefault="009F1052" w:rsidP="009F1052">
            <w:pPr>
              <w:rPr>
                <w:del w:id="2486" w:author="Mutali Nepfumbada" w:date="2022-10-20T05:54:00Z"/>
                <w:rFonts w:cs="Calibri"/>
                <w:b/>
                <w:bCs/>
                <w:color w:val="FFFFFF" w:themeColor="background1"/>
                <w:lang w:val="en-ZA" w:eastAsia="en-ZA"/>
              </w:rPr>
            </w:pPr>
            <w:del w:id="2487" w:author="Mutali Nepfumbada" w:date="2022-10-20T05:54:00Z">
              <w:r w:rsidRPr="00D82B8B" w:rsidDel="00030B98">
                <w:rPr>
                  <w:rFonts w:cs="Calibri"/>
                  <w:b/>
                  <w:bCs/>
                  <w:color w:val="FFFFFF" w:themeColor="background1"/>
                  <w:lang w:eastAsia="en-ZA"/>
                </w:rPr>
                <w:delText>Key Risks</w:delText>
              </w:r>
            </w:del>
          </w:p>
        </w:tc>
        <w:tc>
          <w:tcPr>
            <w:tcW w:w="3893" w:type="dxa"/>
            <w:shd w:val="clear" w:color="auto" w:fill="5F0500"/>
            <w:noWrap/>
            <w:hideMark/>
            <w:tcPrChange w:id="2488" w:author="Mutali Nepfumbada" w:date="2022-10-20T05:54:00Z">
              <w:tcPr>
                <w:tcW w:w="5954" w:type="dxa"/>
                <w:gridSpan w:val="3"/>
                <w:shd w:val="clear" w:color="auto" w:fill="5F0500"/>
                <w:noWrap/>
                <w:hideMark/>
              </w:tcPr>
            </w:tcPrChange>
          </w:tcPr>
          <w:p w14:paraId="6554CC22" w14:textId="56053624" w:rsidR="009F1052" w:rsidRPr="00D82B8B" w:rsidDel="00030B98" w:rsidRDefault="009F1052" w:rsidP="009F1052">
            <w:pPr>
              <w:rPr>
                <w:del w:id="2489" w:author="Mutali Nepfumbada" w:date="2022-10-20T05:54:00Z"/>
                <w:rFonts w:cs="Calibri"/>
                <w:b/>
                <w:bCs/>
                <w:color w:val="FFFFFF" w:themeColor="background1"/>
                <w:lang w:val="en-ZA" w:eastAsia="en-ZA"/>
              </w:rPr>
            </w:pPr>
            <w:del w:id="2490" w:author="Mutali Nepfumbada" w:date="2022-10-20T05:54:00Z">
              <w:r w:rsidRPr="00D82B8B" w:rsidDel="00030B98">
                <w:rPr>
                  <w:rFonts w:cs="Calibri"/>
                  <w:b/>
                  <w:bCs/>
                  <w:color w:val="FFFFFF" w:themeColor="background1"/>
                  <w:lang w:eastAsia="en-ZA"/>
                </w:rPr>
                <w:delText>Description</w:delText>
              </w:r>
            </w:del>
          </w:p>
        </w:tc>
        <w:tc>
          <w:tcPr>
            <w:tcW w:w="555" w:type="dxa"/>
            <w:shd w:val="clear" w:color="auto" w:fill="5F0500"/>
            <w:tcPrChange w:id="2491" w:author="Mutali Nepfumbada" w:date="2022-10-20T05:54:00Z">
              <w:tcPr>
                <w:tcW w:w="850" w:type="dxa"/>
                <w:shd w:val="clear" w:color="auto" w:fill="5F0500"/>
              </w:tcPr>
            </w:tcPrChange>
          </w:tcPr>
          <w:p w14:paraId="01283276" w14:textId="5524BC15" w:rsidR="009F1052" w:rsidRPr="00D82B8B" w:rsidDel="00030B98" w:rsidRDefault="009F1052" w:rsidP="009F1052">
            <w:pPr>
              <w:rPr>
                <w:del w:id="2492" w:author="Mutali Nepfumbada" w:date="2022-10-20T05:54:00Z"/>
                <w:rFonts w:cs="Calibri"/>
                <w:b/>
                <w:bCs/>
                <w:color w:val="FFFFFF" w:themeColor="background1"/>
                <w:lang w:eastAsia="en-ZA"/>
              </w:rPr>
            </w:pPr>
            <w:del w:id="2493" w:author="Mutali Nepfumbada" w:date="2022-10-20T05:54:00Z">
              <w:r w:rsidRPr="00D82B8B" w:rsidDel="00030B98">
                <w:rPr>
                  <w:rFonts w:cs="Calibri"/>
                  <w:b/>
                  <w:bCs/>
                  <w:color w:val="FFFFFF" w:themeColor="background1"/>
                  <w:lang w:eastAsia="en-ZA"/>
                </w:rPr>
                <w:delText>Risk Rating</w:delText>
              </w:r>
            </w:del>
          </w:p>
        </w:tc>
        <w:tc>
          <w:tcPr>
            <w:tcW w:w="3708" w:type="dxa"/>
            <w:shd w:val="clear" w:color="auto" w:fill="5F0500"/>
            <w:noWrap/>
            <w:hideMark/>
            <w:tcPrChange w:id="2494" w:author="Mutali Nepfumbada" w:date="2022-10-20T05:54:00Z">
              <w:tcPr>
                <w:tcW w:w="5670" w:type="dxa"/>
                <w:gridSpan w:val="2"/>
                <w:shd w:val="clear" w:color="auto" w:fill="5F0500"/>
                <w:noWrap/>
                <w:hideMark/>
              </w:tcPr>
            </w:tcPrChange>
          </w:tcPr>
          <w:p w14:paraId="7E2480E0" w14:textId="0DE49B54" w:rsidR="009F1052" w:rsidRPr="00D82B8B" w:rsidDel="00030B98" w:rsidRDefault="009F1052" w:rsidP="009F1052">
            <w:pPr>
              <w:rPr>
                <w:del w:id="2495" w:author="Mutali Nepfumbada" w:date="2022-10-20T05:54:00Z"/>
                <w:rFonts w:cs="Calibri"/>
                <w:b/>
                <w:bCs/>
                <w:color w:val="FFFFFF" w:themeColor="background1"/>
                <w:lang w:val="en-ZA" w:eastAsia="en-ZA"/>
              </w:rPr>
            </w:pPr>
            <w:del w:id="2496" w:author="Mutali Nepfumbada" w:date="2022-10-20T05:54:00Z">
              <w:r w:rsidRPr="00D82B8B" w:rsidDel="00030B98">
                <w:rPr>
                  <w:rFonts w:cs="Calibri"/>
                  <w:b/>
                  <w:bCs/>
                  <w:color w:val="FFFFFF" w:themeColor="background1"/>
                  <w:lang w:eastAsia="en-ZA"/>
                </w:rPr>
                <w:delText>Recommendations</w:delText>
              </w:r>
            </w:del>
          </w:p>
        </w:tc>
      </w:tr>
      <w:tr w:rsidR="009F1052" w:rsidRPr="00D82B8B" w:rsidDel="00030B98" w14:paraId="5CF3A3DC" w14:textId="08CFB123" w:rsidTr="00030B98">
        <w:tblPrEx>
          <w:tblPrExChange w:id="2497" w:author="Mutali Nepfumbada" w:date="2022-10-20T05:54:00Z">
            <w:tblPrEx>
              <w:tblW w:w="9493" w:type="dxa"/>
            </w:tblPrEx>
          </w:tblPrExChange>
        </w:tblPrEx>
        <w:trPr>
          <w:trHeight w:val="280"/>
          <w:del w:id="2498" w:author="Mutali Nepfumbada" w:date="2022-10-20T05:54:00Z"/>
          <w:trPrChange w:id="2499" w:author="Mutali Nepfumbada" w:date="2022-10-20T05:54:00Z">
            <w:trPr>
              <w:gridAfter w:val="0"/>
              <w:trHeight w:val="284"/>
            </w:trPr>
          </w:trPrChange>
        </w:trPr>
        <w:tc>
          <w:tcPr>
            <w:tcW w:w="1109" w:type="dxa"/>
            <w:shd w:val="clear" w:color="auto" w:fill="FFFFFF" w:themeFill="background1"/>
            <w:noWrap/>
            <w:tcPrChange w:id="2500" w:author="Mutali Nepfumbada" w:date="2022-10-20T05:54:00Z">
              <w:tcPr>
                <w:tcW w:w="1413" w:type="dxa"/>
                <w:shd w:val="clear" w:color="auto" w:fill="FFFFFF" w:themeFill="background1"/>
                <w:noWrap/>
              </w:tcPr>
            </w:tcPrChange>
          </w:tcPr>
          <w:p w14:paraId="61B6784F" w14:textId="7AD3D2E4" w:rsidR="009F1052" w:rsidRPr="00D82B8B" w:rsidDel="00030B98" w:rsidRDefault="009F1052" w:rsidP="009F1052">
            <w:pPr>
              <w:rPr>
                <w:del w:id="2501" w:author="Mutali Nepfumbada" w:date="2022-10-20T05:54:00Z"/>
              </w:rPr>
            </w:pPr>
            <w:del w:id="2502" w:author="Mutali Nepfumbada" w:date="2022-10-20T05:54:00Z">
              <w:r w:rsidRPr="00D82B8B" w:rsidDel="00030B98">
                <w:delText>Hermanus Technical Risk</w:delText>
              </w:r>
            </w:del>
          </w:p>
        </w:tc>
        <w:tc>
          <w:tcPr>
            <w:tcW w:w="3893" w:type="dxa"/>
            <w:noWrap/>
            <w:tcPrChange w:id="2503" w:author="Mutali Nepfumbada" w:date="2022-10-20T05:54:00Z">
              <w:tcPr>
                <w:tcW w:w="2835" w:type="dxa"/>
                <w:gridSpan w:val="2"/>
                <w:noWrap/>
              </w:tcPr>
            </w:tcPrChange>
          </w:tcPr>
          <w:p w14:paraId="30325640" w14:textId="0E41E5D4" w:rsidR="009F1052" w:rsidRPr="00D82B8B" w:rsidDel="00030B98" w:rsidRDefault="009F1052" w:rsidP="009F1052">
            <w:pPr>
              <w:rPr>
                <w:del w:id="2504" w:author="Mutali Nepfumbada" w:date="2022-10-20T05:54:00Z"/>
                <w:lang w:val="en-ZA" w:eastAsia="en-ZA"/>
              </w:rPr>
            </w:pPr>
            <w:del w:id="2505" w:author="Mutali Nepfumbada" w:date="2022-10-20T05:54:00Z">
              <w:r w:rsidRPr="00D82B8B" w:rsidDel="00030B98">
                <w:rPr>
                  <w:lang w:val="en-ZA" w:eastAsia="en-ZA"/>
                </w:rPr>
                <w:delText>The irradiance data was measured using an onsite pyranometer. Irradiation data is of high quality and only 2 days of data gaps were noted. The overall irradiance is above forecast.</w:delText>
              </w:r>
            </w:del>
          </w:p>
          <w:p w14:paraId="1623B024" w14:textId="111AA67F" w:rsidR="009F1052" w:rsidRPr="00D82B8B" w:rsidDel="00030B98" w:rsidRDefault="009F1052" w:rsidP="009F1052">
            <w:pPr>
              <w:rPr>
                <w:del w:id="2506" w:author="Mutali Nepfumbada" w:date="2022-10-20T05:54:00Z"/>
                <w:lang w:val="en-ZA" w:eastAsia="en-ZA"/>
              </w:rPr>
            </w:pPr>
          </w:p>
          <w:p w14:paraId="72291537" w14:textId="09B074D0" w:rsidR="009F1052" w:rsidRPr="00D82B8B" w:rsidDel="00030B98" w:rsidRDefault="009F1052" w:rsidP="009F1052">
            <w:pPr>
              <w:rPr>
                <w:del w:id="2507" w:author="Mutali Nepfumbada" w:date="2022-10-20T05:54:00Z"/>
                <w:lang w:val="en-ZA" w:eastAsia="en-ZA"/>
              </w:rPr>
            </w:pPr>
            <w:del w:id="2508" w:author="Mutali Nepfumbada" w:date="2022-10-20T05:54:00Z">
              <w:r w:rsidRPr="00D82B8B" w:rsidDel="00030B98">
                <w:rPr>
                  <w:lang w:val="en-ZA" w:eastAsia="en-ZA"/>
                </w:rPr>
                <w:delText xml:space="preserve">Plant availability, production and PR </w:delText>
              </w:r>
            </w:del>
            <w:ins w:id="2509" w:author="Chanda Nxumalo" w:date="2022-10-18T14:04:00Z">
              <w:del w:id="2510" w:author="Mutali Nepfumbada" w:date="2022-10-20T05:54:00Z">
                <w:r w:rsidR="00675F7C" w:rsidDel="00030B98">
                  <w:rPr>
                    <w:lang w:val="en-ZA" w:eastAsia="en-ZA"/>
                  </w:rPr>
                  <w:delText>we</w:delText>
                </w:r>
              </w:del>
            </w:ins>
            <w:del w:id="2511" w:author="Mutali Nepfumbada" w:date="2022-10-20T05:54:00Z">
              <w:r w:rsidRPr="00D82B8B" w:rsidDel="00030B98">
                <w:rPr>
                  <w:lang w:val="en-ZA" w:eastAsia="en-ZA"/>
                </w:rPr>
                <w:delText>are below forecast for several month</w:delText>
              </w:r>
            </w:del>
            <w:ins w:id="2512" w:author="Adam Terry" w:date="2022-10-07T17:18:00Z">
              <w:del w:id="2513" w:author="Mutali Nepfumbada" w:date="2022-10-20T05:54:00Z">
                <w:r w:rsidRPr="00D82B8B" w:rsidDel="00030B98">
                  <w:rPr>
                    <w:lang w:val="en-ZA" w:eastAsia="en-ZA"/>
                  </w:rPr>
                  <w:delText xml:space="preserve">s. </w:delText>
                </w:r>
              </w:del>
            </w:ins>
            <w:del w:id="2514" w:author="Mutali Nepfumbada" w:date="2022-10-20T05:54:00Z">
              <w:r w:rsidRPr="00D82B8B" w:rsidDel="00030B98">
                <w:rPr>
                  <w:lang w:val="en-ZA" w:eastAsia="en-ZA"/>
                </w:rPr>
                <w:delText xml:space="preserve"> and o</w:delText>
              </w:r>
            </w:del>
            <w:ins w:id="2515" w:author="Adam Terry" w:date="2022-10-07T17:19:00Z">
              <w:del w:id="2516" w:author="Mutali Nepfumbada" w:date="2022-10-20T05:54:00Z">
                <w:r w:rsidRPr="00D82B8B" w:rsidDel="00030B98">
                  <w:rPr>
                    <w:lang w:val="en-ZA" w:eastAsia="en-ZA"/>
                  </w:rPr>
                  <w:delText>O</w:delText>
                </w:r>
              </w:del>
            </w:ins>
            <w:del w:id="2517" w:author="Mutali Nepfumbada" w:date="2022-10-20T05:54:00Z">
              <w:r w:rsidRPr="00D82B8B" w:rsidDel="00030B98">
                <w:rPr>
                  <w:lang w:val="en-ZA" w:eastAsia="en-ZA"/>
                </w:rPr>
                <w:delText xml:space="preserve">nly one unscheduled incident was provided </w:delText>
              </w:r>
            </w:del>
            <w:ins w:id="2518" w:author="Adam Terry" w:date="2022-10-07T17:19:00Z">
              <w:del w:id="2519" w:author="Mutali Nepfumbada" w:date="2022-10-20T05:54:00Z">
                <w:r w:rsidRPr="00D82B8B" w:rsidDel="00030B98">
                  <w:rPr>
                    <w:lang w:val="en-ZA" w:eastAsia="en-ZA"/>
                  </w:rPr>
                  <w:delText xml:space="preserve">recorded </w:delText>
                </w:r>
              </w:del>
            </w:ins>
            <w:del w:id="2520" w:author="Mutali Nepfumbada" w:date="2022-10-20T05:54:00Z">
              <w:r w:rsidRPr="00D82B8B" w:rsidDel="00030B98">
                <w:rPr>
                  <w:lang w:val="en-ZA" w:eastAsia="en-ZA"/>
                </w:rPr>
                <w:delText xml:space="preserve">which does not explain the downtime. The </w:delText>
              </w:r>
            </w:del>
            <w:del w:id="2521" w:author="Mutali Nepfumbada" w:date="2022-10-14T06:32:00Z">
              <w:r w:rsidRPr="00D82B8B" w:rsidDel="0056434F">
                <w:rPr>
                  <w:lang w:val="en-ZA" w:eastAsia="en-ZA"/>
                </w:rPr>
                <w:delText>operator</w:delText>
              </w:r>
            </w:del>
            <w:del w:id="2522" w:author="Mutali Nepfumbada" w:date="2022-10-20T05:54:00Z">
              <w:r w:rsidRPr="00D82B8B" w:rsidDel="00030B98">
                <w:rPr>
                  <w:lang w:val="en-ZA" w:eastAsia="en-ZA"/>
                </w:rPr>
                <w:delText xml:space="preserve"> has stated that curtailment during load shedding played a major role in the plant downtime and production </w:delText>
              </w:r>
            </w:del>
            <w:del w:id="2523" w:author="Mutali Nepfumbada" w:date="2022-10-14T09:49:00Z">
              <w:r w:rsidRPr="00D82B8B" w:rsidDel="00E46139">
                <w:rPr>
                  <w:lang w:val="en-ZA" w:eastAsia="en-ZA"/>
                </w:rPr>
                <w:delText>loss</w:delText>
              </w:r>
            </w:del>
            <w:ins w:id="2524" w:author="Adam Terry" w:date="2022-10-07T17:19:00Z">
              <w:del w:id="2525" w:author="Mutali Nepfumbada" w:date="2022-10-20T05:54:00Z">
                <w:r w:rsidRPr="00D82B8B" w:rsidDel="00030B98">
                  <w:rPr>
                    <w:lang w:val="en-ZA" w:eastAsia="en-ZA"/>
                  </w:rPr>
                  <w:delText xml:space="preserve"> and this would not count against them.</w:delText>
                </w:r>
              </w:del>
            </w:ins>
            <w:del w:id="2526" w:author="Mutali Nepfumbada" w:date="2022-10-20T05:54:00Z">
              <w:r w:rsidRPr="00D82B8B" w:rsidDel="00030B98">
                <w:rPr>
                  <w:lang w:val="en-ZA" w:eastAsia="en-ZA"/>
                </w:rPr>
                <w:delText>.</w:delText>
              </w:r>
            </w:del>
          </w:p>
          <w:p w14:paraId="2D1FCB67" w14:textId="6BC896F9" w:rsidR="009F1052" w:rsidRPr="00D82B8B" w:rsidDel="00030B98" w:rsidRDefault="009F1052" w:rsidP="009F1052">
            <w:pPr>
              <w:rPr>
                <w:del w:id="2527" w:author="Mutali Nepfumbada" w:date="2022-10-20T05:54:00Z"/>
                <w:lang w:val="en-ZA" w:eastAsia="en-ZA"/>
              </w:rPr>
            </w:pPr>
            <w:ins w:id="2528" w:author="Adam Terry" w:date="2022-10-07T17:19:00Z">
              <w:del w:id="2529" w:author="Mutali Nepfumbada" w:date="2022-10-20T05:54:00Z">
                <w:r w:rsidRPr="00D82B8B" w:rsidDel="00030B98">
                  <w:rPr>
                    <w:lang w:val="en-ZA" w:eastAsia="en-ZA"/>
                  </w:rPr>
                  <w:delText xml:space="preserve"> </w:delText>
                </w:r>
              </w:del>
            </w:ins>
          </w:p>
          <w:p w14:paraId="37CB01F7" w14:textId="1333160B" w:rsidR="009F1052" w:rsidRPr="00D82B8B" w:rsidDel="00030B98" w:rsidRDefault="009F1052" w:rsidP="009F1052">
            <w:pPr>
              <w:rPr>
                <w:del w:id="2530" w:author="Mutali Nepfumbada" w:date="2022-10-20T05:54:00Z"/>
                <w:lang w:val="en-ZA" w:eastAsia="en-ZA"/>
              </w:rPr>
            </w:pPr>
            <w:del w:id="2531" w:author="Mutali Nepfumbada" w:date="2022-10-20T05:54:00Z">
              <w:r w:rsidRPr="00D82B8B" w:rsidDel="00030B98">
                <w:rPr>
                  <w:lang w:val="en-ZA" w:eastAsia="en-ZA"/>
                </w:rPr>
                <w:delText>This has resulted in loss of revenue to the plant.</w:delText>
              </w:r>
            </w:del>
          </w:p>
        </w:tc>
        <w:tc>
          <w:tcPr>
            <w:tcW w:w="555" w:type="dxa"/>
            <w:shd w:val="clear" w:color="auto" w:fill="FF0000"/>
            <w:tcPrChange w:id="2532" w:author="Mutali Nepfumbada" w:date="2022-10-20T05:54:00Z">
              <w:tcPr>
                <w:tcW w:w="850" w:type="dxa"/>
                <w:shd w:val="clear" w:color="auto" w:fill="FF0000"/>
              </w:tcPr>
            </w:tcPrChange>
          </w:tcPr>
          <w:p w14:paraId="02172884" w14:textId="47D98C9E" w:rsidR="009F1052" w:rsidRPr="00D82B8B" w:rsidDel="00030B98" w:rsidRDefault="009F1052" w:rsidP="009F1052">
            <w:pPr>
              <w:jc w:val="center"/>
              <w:rPr>
                <w:del w:id="2533" w:author="Mutali Nepfumbada" w:date="2022-10-20T05:54:00Z"/>
                <w:b/>
                <w:bCs/>
                <w:lang w:val="en-ZA" w:eastAsia="en-ZA"/>
              </w:rPr>
            </w:pPr>
            <w:del w:id="2534" w:author="Mutali Nepfumbada" w:date="2022-10-20T05:54:00Z">
              <w:r w:rsidRPr="00D82B8B" w:rsidDel="00030B98">
                <w:rPr>
                  <w:b/>
                  <w:bCs/>
                  <w:lang w:val="en-ZA" w:eastAsia="en-ZA"/>
                </w:rPr>
                <w:delText>H</w:delText>
              </w:r>
            </w:del>
          </w:p>
        </w:tc>
        <w:tc>
          <w:tcPr>
            <w:tcW w:w="3708" w:type="dxa"/>
            <w:noWrap/>
            <w:tcPrChange w:id="2535" w:author="Mutali Nepfumbada" w:date="2022-10-20T05:54:00Z">
              <w:tcPr>
                <w:tcW w:w="4395" w:type="dxa"/>
                <w:gridSpan w:val="3"/>
                <w:noWrap/>
              </w:tcPr>
            </w:tcPrChange>
          </w:tcPr>
          <w:p w14:paraId="4D7A03E1" w14:textId="6C515FA8" w:rsidR="009F1052" w:rsidRPr="00D82B8B" w:rsidDel="00030B98" w:rsidRDefault="009F1052" w:rsidP="009F1052">
            <w:pPr>
              <w:rPr>
                <w:del w:id="2536" w:author="Mutali Nepfumbada" w:date="2022-10-20T05:54:00Z"/>
                <w:lang w:val="en-ZA" w:eastAsia="en-ZA"/>
              </w:rPr>
            </w:pPr>
            <w:del w:id="2537" w:author="Mutali Nepfumbada" w:date="2022-10-20T05:54:00Z">
              <w:r w:rsidRPr="00D82B8B" w:rsidDel="00030B98">
                <w:rPr>
                  <w:lang w:val="en-ZA" w:eastAsia="en-ZA"/>
                </w:rPr>
                <w:delText xml:space="preserve">We recommend </w:delText>
              </w:r>
            </w:del>
            <w:ins w:id="2538" w:author="Adam Terry" w:date="2022-10-07T17:20:00Z">
              <w:del w:id="2539" w:author="Mutali Nepfumbada" w:date="2022-10-20T05:54:00Z">
                <w:r w:rsidRPr="00D82B8B" w:rsidDel="00030B98">
                  <w:rPr>
                    <w:lang w:val="en-ZA" w:eastAsia="en-ZA"/>
                  </w:rPr>
                  <w:delText xml:space="preserve">completing a cost benefit study to determine the value of </w:delText>
                </w:r>
              </w:del>
            </w:ins>
            <w:del w:id="2540" w:author="Mutali Nepfumbada" w:date="2022-10-20T05:54:00Z">
              <w:r w:rsidRPr="00D82B8B" w:rsidDel="00030B98">
                <w:rPr>
                  <w:lang w:val="en-ZA" w:eastAsia="en-ZA"/>
                </w:rPr>
                <w:delText xml:space="preserve">procuring a </w:delText>
              </w:r>
              <w:commentRangeStart w:id="2541"/>
              <w:commentRangeStart w:id="2542"/>
              <w:r w:rsidRPr="00D82B8B" w:rsidDel="00030B98">
                <w:rPr>
                  <w:lang w:val="en-ZA" w:eastAsia="en-ZA"/>
                </w:rPr>
                <w:delText>genset integrator</w:delText>
              </w:r>
              <w:commentRangeEnd w:id="2541"/>
              <w:r w:rsidRPr="00D82B8B" w:rsidDel="00030B98">
                <w:rPr>
                  <w:rStyle w:val="CommentReference"/>
                  <w:rPrChange w:id="2543" w:author="Mutali Nepfumbada" w:date="2022-10-14T09:34:00Z">
                    <w:rPr>
                      <w:rStyle w:val="CommentReference"/>
                      <w:rFonts w:ascii="Verdana" w:hAnsi="Verdana"/>
                    </w:rPr>
                  </w:rPrChange>
                </w:rPr>
                <w:commentReference w:id="2541"/>
              </w:r>
              <w:commentRangeEnd w:id="2542"/>
              <w:r w:rsidRPr="00D82B8B" w:rsidDel="00030B98">
                <w:rPr>
                  <w:rStyle w:val="CommentReference"/>
                  <w:rPrChange w:id="2544" w:author="Mutali Nepfumbada" w:date="2022-10-14T09:34:00Z">
                    <w:rPr>
                      <w:rStyle w:val="CommentReference"/>
                      <w:rFonts w:ascii="Verdana" w:hAnsi="Verdana"/>
                    </w:rPr>
                  </w:rPrChange>
                </w:rPr>
                <w:commentReference w:id="2542"/>
              </w:r>
            </w:del>
            <w:ins w:id="2545" w:author="Adam Terry" w:date="2022-10-07T17:20:00Z">
              <w:del w:id="2546" w:author="Mutali Nepfumbada" w:date="2022-10-20T05:54:00Z">
                <w:r w:rsidRPr="00D82B8B" w:rsidDel="00030B98">
                  <w:rPr>
                    <w:lang w:val="en-ZA" w:eastAsia="en-ZA"/>
                  </w:rPr>
                  <w:delText>. If the study results are favourable, the equipment should be procured and installed</w:delText>
                </w:r>
              </w:del>
            </w:ins>
            <w:ins w:id="2547" w:author="Adam Terry" w:date="2022-10-07T17:29:00Z">
              <w:del w:id="2548" w:author="Mutali Nepfumbada" w:date="2022-10-20T05:54:00Z">
                <w:r w:rsidRPr="00D82B8B" w:rsidDel="00030B98">
                  <w:rPr>
                    <w:lang w:val="en-ZA" w:eastAsia="en-ZA"/>
                  </w:rPr>
                  <w:delText xml:space="preserve"> to provide backup power to the plant.</w:delText>
                </w:r>
              </w:del>
            </w:ins>
            <w:del w:id="2549" w:author="Mutali Nepfumbada" w:date="2022-10-20T05:54:00Z">
              <w:r w:rsidRPr="00D82B8B" w:rsidDel="00030B98">
                <w:rPr>
                  <w:lang w:val="en-ZA" w:eastAsia="en-ZA"/>
                </w:rPr>
                <w:delText xml:space="preserve"> to be able to operate during load shading. We note that a cost benefit study needs to be conducted before proceeding to the procuring phase</w:delText>
              </w:r>
            </w:del>
          </w:p>
        </w:tc>
      </w:tr>
      <w:tr w:rsidR="009F1052" w:rsidRPr="00D82B8B" w:rsidDel="00030B98" w14:paraId="0DAD425A" w14:textId="778F3349" w:rsidTr="00030B98">
        <w:tblPrEx>
          <w:tblPrExChange w:id="2550" w:author="Mutali Nepfumbada" w:date="2022-10-20T05:54:00Z">
            <w:tblPrEx>
              <w:tblW w:w="9493" w:type="dxa"/>
            </w:tblPrEx>
          </w:tblPrExChange>
        </w:tblPrEx>
        <w:trPr>
          <w:trHeight w:val="280"/>
          <w:del w:id="2551" w:author="Mutali Nepfumbada" w:date="2022-10-20T05:54:00Z"/>
          <w:trPrChange w:id="2552" w:author="Mutali Nepfumbada" w:date="2022-10-20T05:54:00Z">
            <w:trPr>
              <w:gridAfter w:val="0"/>
              <w:trHeight w:val="284"/>
            </w:trPr>
          </w:trPrChange>
        </w:trPr>
        <w:tc>
          <w:tcPr>
            <w:tcW w:w="1109" w:type="dxa"/>
            <w:shd w:val="clear" w:color="auto" w:fill="FFFFFF" w:themeFill="background1"/>
            <w:noWrap/>
            <w:hideMark/>
            <w:tcPrChange w:id="2553" w:author="Mutali Nepfumbada" w:date="2022-10-20T05:54:00Z">
              <w:tcPr>
                <w:tcW w:w="1413" w:type="dxa"/>
                <w:shd w:val="clear" w:color="auto" w:fill="FFFFFF" w:themeFill="background1"/>
                <w:noWrap/>
                <w:hideMark/>
              </w:tcPr>
            </w:tcPrChange>
          </w:tcPr>
          <w:p w14:paraId="09E20697" w14:textId="6A160E8A" w:rsidR="009F1052" w:rsidRPr="00D82B8B" w:rsidDel="00030B98" w:rsidRDefault="009F1052" w:rsidP="009F1052">
            <w:pPr>
              <w:rPr>
                <w:del w:id="2554" w:author="Mutali Nepfumbada" w:date="2022-10-20T05:54:00Z"/>
              </w:rPr>
            </w:pPr>
            <w:del w:id="2555" w:author="Mutali Nepfumbada" w:date="2022-10-20T05:54:00Z">
              <w:r w:rsidRPr="00D82B8B" w:rsidDel="00030B98">
                <w:delText>Vergelegen</w:delText>
              </w:r>
            </w:del>
          </w:p>
          <w:p w14:paraId="3F239643" w14:textId="7A21BC4F" w:rsidR="009F1052" w:rsidRPr="00D82B8B" w:rsidDel="00030B98" w:rsidRDefault="009F1052" w:rsidP="009F1052">
            <w:pPr>
              <w:rPr>
                <w:del w:id="2556" w:author="Mutali Nepfumbada" w:date="2022-10-20T05:54:00Z"/>
                <w:b/>
                <w:lang w:val="en-ZA" w:eastAsia="en-ZA"/>
              </w:rPr>
            </w:pPr>
            <w:del w:id="2557" w:author="Mutali Nepfumbada" w:date="2022-10-20T05:54:00Z">
              <w:r w:rsidRPr="00D82B8B" w:rsidDel="00030B98">
                <w:delText>Technical Risk</w:delText>
              </w:r>
            </w:del>
          </w:p>
        </w:tc>
        <w:tc>
          <w:tcPr>
            <w:tcW w:w="3893" w:type="dxa"/>
            <w:noWrap/>
            <w:hideMark/>
            <w:tcPrChange w:id="2558" w:author="Mutali Nepfumbada" w:date="2022-10-20T05:54:00Z">
              <w:tcPr>
                <w:tcW w:w="2835" w:type="dxa"/>
                <w:gridSpan w:val="2"/>
                <w:noWrap/>
                <w:hideMark/>
              </w:tcPr>
            </w:tcPrChange>
          </w:tcPr>
          <w:p w14:paraId="53486626" w14:textId="6A6762A6" w:rsidR="009F1052" w:rsidRPr="00D82B8B" w:rsidDel="00030B98" w:rsidRDefault="009F1052" w:rsidP="009F1052">
            <w:pPr>
              <w:rPr>
                <w:del w:id="2559" w:author="Mutali Nepfumbada" w:date="2022-10-20T05:54:00Z"/>
                <w:lang w:val="en-ZA" w:eastAsia="en-ZA"/>
              </w:rPr>
            </w:pPr>
            <w:del w:id="2560" w:author="Mutali Nepfumbada" w:date="2022-10-20T05:54:00Z">
              <w:r w:rsidRPr="00D82B8B" w:rsidDel="00030B98">
                <w:rPr>
                  <w:lang w:val="en-ZA" w:eastAsia="en-ZA"/>
                </w:rPr>
                <w:delText xml:space="preserve">The satellite-based irradiation data was measured from April 2022 to August 2022. No data was provided prior this date, this </w:delText>
              </w:r>
            </w:del>
            <w:ins w:id="2561" w:author="Adam Terry" w:date="2022-10-07T17:21:00Z">
              <w:del w:id="2562" w:author="Mutali Nepfumbada" w:date="2022-10-20T05:54:00Z">
                <w:r w:rsidRPr="00D82B8B" w:rsidDel="00030B98">
                  <w:rPr>
                    <w:lang w:val="en-ZA" w:eastAsia="en-ZA"/>
                  </w:rPr>
                  <w:delText xml:space="preserve">which </w:delText>
                </w:r>
              </w:del>
            </w:ins>
            <w:del w:id="2563" w:author="Mutali Nepfumbada" w:date="2022-10-20T05:54:00Z">
              <w:r w:rsidRPr="00D82B8B" w:rsidDel="00030B98">
                <w:rPr>
                  <w:lang w:val="en-ZA" w:eastAsia="en-ZA"/>
                </w:rPr>
                <w:delText xml:space="preserve">makes it hard to conclude </w:delText>
              </w:r>
            </w:del>
            <w:ins w:id="2564" w:author="Adam Terry" w:date="2022-10-07T17:21:00Z">
              <w:del w:id="2565" w:author="Mutali Nepfumbada" w:date="2022-10-20T05:54:00Z">
                <w:r w:rsidRPr="00D82B8B" w:rsidDel="00030B98">
                  <w:rPr>
                    <w:lang w:val="en-ZA" w:eastAsia="en-ZA"/>
                  </w:rPr>
                  <w:delText>whether</w:delText>
                </w:r>
              </w:del>
            </w:ins>
            <w:del w:id="2566" w:author="Mutali Nepfumbada" w:date="2022-10-20T05:54:00Z">
              <w:r w:rsidRPr="00D82B8B" w:rsidDel="00030B98">
                <w:rPr>
                  <w:lang w:val="en-ZA" w:eastAsia="en-ZA"/>
                </w:rPr>
                <w:delText>weather the irradiation was above or below the forecast since COD.</w:delText>
              </w:r>
            </w:del>
            <w:ins w:id="2567" w:author="Chanda Nxumalo" w:date="2022-10-18T14:05:00Z">
              <w:del w:id="2568" w:author="Mutali Nepfumbada" w:date="2022-10-20T05:54:00Z">
                <w:r w:rsidR="00394075" w:rsidDel="00030B98">
                  <w:rPr>
                    <w:lang w:val="en-ZA" w:eastAsia="en-ZA"/>
                  </w:rPr>
                  <w:delText>.</w:delText>
                </w:r>
              </w:del>
            </w:ins>
          </w:p>
          <w:p w14:paraId="1B83A988" w14:textId="1B407AF6" w:rsidR="009F1052" w:rsidRPr="00D82B8B" w:rsidDel="00030B98" w:rsidRDefault="009F1052" w:rsidP="009F1052">
            <w:pPr>
              <w:rPr>
                <w:del w:id="2569" w:author="Mutali Nepfumbada" w:date="2022-10-20T05:54:00Z"/>
                <w:lang w:val="en-ZA" w:eastAsia="en-ZA"/>
              </w:rPr>
            </w:pPr>
          </w:p>
          <w:p w14:paraId="250B8533" w14:textId="6E57ECF5" w:rsidR="009F1052" w:rsidRPr="00D82B8B" w:rsidDel="00030B98" w:rsidRDefault="009F1052" w:rsidP="009F1052">
            <w:pPr>
              <w:rPr>
                <w:del w:id="2570" w:author="Mutali Nepfumbada" w:date="2022-10-20T05:54:00Z"/>
                <w:lang w:val="en-ZA" w:eastAsia="en-ZA"/>
              </w:rPr>
            </w:pPr>
            <w:del w:id="2571" w:author="Mutali Nepfumbada" w:date="2022-10-20T05:54:00Z">
              <w:r w:rsidRPr="00D82B8B" w:rsidDel="00030B98">
                <w:rPr>
                  <w:lang w:val="en-ZA" w:eastAsia="en-ZA"/>
                </w:rPr>
                <w:delText>We have noted that the plant has performed below forecast,</w:delText>
              </w:r>
            </w:del>
            <w:ins w:id="2572" w:author="Adam Terry" w:date="2022-10-07T17:32:00Z">
              <w:del w:id="2573" w:author="Mutali Nepfumbada" w:date="2022-10-20T05:54:00Z">
                <w:r w:rsidRPr="00D82B8B" w:rsidDel="00030B98">
                  <w:rPr>
                    <w:lang w:val="en-ZA" w:eastAsia="en-ZA"/>
                  </w:rPr>
                  <w:delText>.</w:delText>
                </w:r>
              </w:del>
            </w:ins>
            <w:ins w:id="2574" w:author="Chanda Nxumalo" w:date="2022-10-18T14:05:00Z">
              <w:del w:id="2575" w:author="Mutali Nepfumbada" w:date="2022-10-20T05:54:00Z">
                <w:r w:rsidRPr="00D82B8B" w:rsidDel="00030B98">
                  <w:rPr>
                    <w:lang w:val="en-ZA" w:eastAsia="en-ZA"/>
                  </w:rPr>
                  <w:delText xml:space="preserve"> </w:delText>
                </w:r>
              </w:del>
            </w:ins>
            <w:ins w:id="2576" w:author="Adam Terry" w:date="2022-10-07T17:32:00Z">
              <w:del w:id="2577" w:author="Mutali Nepfumbada" w:date="2022-10-20T05:54:00Z">
                <w:r w:rsidRPr="00D82B8B" w:rsidDel="00030B98">
                  <w:rPr>
                    <w:lang w:val="en-ZA" w:eastAsia="en-ZA"/>
                  </w:rPr>
                  <w:delText xml:space="preserve"> </w:delText>
                </w:r>
              </w:del>
            </w:ins>
            <w:del w:id="2578" w:author="Mutali Nepfumbada" w:date="2022-10-20T05:54:00Z">
              <w:r w:rsidRPr="00D82B8B" w:rsidDel="00030B98">
                <w:rPr>
                  <w:lang w:val="en-ZA" w:eastAsia="en-ZA"/>
                </w:rPr>
                <w:delText xml:space="preserve"> and o</w:delText>
              </w:r>
            </w:del>
            <w:ins w:id="2579" w:author="Adam Terry" w:date="2022-10-07T17:32:00Z">
              <w:del w:id="2580" w:author="Mutali Nepfumbada" w:date="2022-10-20T05:54:00Z">
                <w:r w:rsidRPr="00D82B8B" w:rsidDel="00030B98">
                  <w:rPr>
                    <w:lang w:val="en-ZA" w:eastAsia="en-ZA"/>
                  </w:rPr>
                  <w:delText>O</w:delText>
                </w:r>
              </w:del>
            </w:ins>
            <w:del w:id="2581" w:author="Mutali Nepfumbada" w:date="2022-10-20T05:54:00Z">
              <w:r w:rsidRPr="00D82B8B" w:rsidDel="00030B98">
                <w:rPr>
                  <w:lang w:val="en-ZA" w:eastAsia="en-ZA"/>
                </w:rPr>
                <w:delText xml:space="preserve">nly one incident was reported </w:delText>
              </w:r>
            </w:del>
            <w:ins w:id="2582" w:author="Adam Terry" w:date="2022-10-07T17:32:00Z">
              <w:del w:id="2583" w:author="Mutali Nepfumbada" w:date="2022-10-20T05:54:00Z">
                <w:r w:rsidRPr="00D82B8B" w:rsidDel="00030B98">
                  <w:rPr>
                    <w:lang w:val="en-ZA" w:eastAsia="en-ZA"/>
                  </w:rPr>
                  <w:delText>(</w:delText>
                </w:r>
              </w:del>
            </w:ins>
            <w:del w:id="2584" w:author="Mutali Nepfumbada" w:date="2022-10-20T05:54:00Z">
              <w:r w:rsidRPr="00D82B8B" w:rsidDel="00030B98">
                <w:rPr>
                  <w:lang w:val="en-ZA" w:eastAsia="en-ZA"/>
                </w:rPr>
                <w:delText>regarding an inverter fault</w:delText>
              </w:r>
            </w:del>
            <w:ins w:id="2585" w:author="Adam Terry" w:date="2022-10-07T17:32:00Z">
              <w:del w:id="2586" w:author="Mutali Nepfumbada" w:date="2022-10-20T05:54:00Z">
                <w:r w:rsidRPr="00D82B8B" w:rsidDel="00030B98">
                  <w:rPr>
                    <w:lang w:val="en-ZA" w:eastAsia="en-ZA"/>
                  </w:rPr>
                  <w:delText>)</w:delText>
                </w:r>
              </w:del>
            </w:ins>
            <w:del w:id="2587" w:author="Mutali Nepfumbada" w:date="2022-10-20T05:54:00Z">
              <w:r w:rsidRPr="00D82B8B" w:rsidDel="00030B98">
                <w:rPr>
                  <w:lang w:val="en-ZA" w:eastAsia="en-ZA"/>
                </w:rPr>
                <w:delText xml:space="preserve"> which resulted in 68.85 kWh of production loss, which was minor compared to the overall production loss since COD. We also noted that the inverters were operating at a high temperature of 50 ˚C </w:delText>
              </w:r>
            </w:del>
            <w:ins w:id="2588" w:author="Chanda Nxumalo" w:date="2022-10-18T14:06:00Z">
              <w:del w:id="2589" w:author="Mutali Nepfumbada" w:date="2022-10-20T05:54:00Z">
                <w:r w:rsidR="00394075" w:rsidDel="00030B98">
                  <w:rPr>
                    <w:lang w:val="en-ZA" w:eastAsia="en-ZA"/>
                  </w:rPr>
                  <w:delText xml:space="preserve">, </w:delText>
                </w:r>
              </w:del>
            </w:ins>
            <w:del w:id="2590" w:author="Mutali Nepfumbada" w:date="2022-10-20T05:54:00Z">
              <w:r w:rsidRPr="00D82B8B" w:rsidDel="00030B98">
                <w:rPr>
                  <w:lang w:val="en-ZA" w:eastAsia="en-ZA"/>
                </w:rPr>
                <w:delText xml:space="preserve">which is close to the maximum temperature of 60 ˚C. </w:delText>
              </w:r>
            </w:del>
            <w:ins w:id="2591" w:author="Adam Terry" w:date="2022-10-07T17:33:00Z">
              <w:del w:id="2592" w:author="Mutali Nepfumbada" w:date="2022-10-20T05:54:00Z">
                <w:r w:rsidRPr="00D82B8B" w:rsidDel="00030B98">
                  <w:rPr>
                    <w:lang w:val="en-ZA" w:eastAsia="en-ZA"/>
                  </w:rPr>
                  <w:delText>O</w:delText>
                </w:r>
              </w:del>
            </w:ins>
            <w:del w:id="2593" w:author="Mutali Nepfumbada" w:date="2022-10-20T05:54:00Z">
              <w:r w:rsidRPr="00D82B8B" w:rsidDel="00030B98">
                <w:rPr>
                  <w:lang w:val="en-ZA" w:eastAsia="en-ZA"/>
                </w:rPr>
                <w:delText>operating at this temperature for and extended time will result in production losses.</w:delText>
              </w:r>
            </w:del>
          </w:p>
          <w:p w14:paraId="4601B13F" w14:textId="2822FBEE" w:rsidR="009F1052" w:rsidRPr="00D82B8B" w:rsidDel="00030B98" w:rsidRDefault="009F1052" w:rsidP="009F1052">
            <w:pPr>
              <w:rPr>
                <w:del w:id="2594" w:author="Mutali Nepfumbada" w:date="2022-10-20T05:54:00Z"/>
                <w:lang w:val="en-ZA" w:eastAsia="en-ZA"/>
              </w:rPr>
            </w:pPr>
            <w:commentRangeStart w:id="2595"/>
            <w:del w:id="2596" w:author="Mutali Nepfumbada" w:date="2022-10-20T05:54:00Z">
              <w:r w:rsidRPr="00D82B8B" w:rsidDel="00030B98">
                <w:rPr>
                  <w:lang w:val="en-ZA" w:eastAsia="en-ZA"/>
                </w:rPr>
                <w:delText xml:space="preserve">The high inverters </w:delText>
              </w:r>
            </w:del>
            <w:ins w:id="2597" w:author="Adam Terry" w:date="2022-10-07T17:33:00Z">
              <w:del w:id="2598" w:author="Mutali Nepfumbada" w:date="2022-10-20T05:54:00Z">
                <w:r w:rsidRPr="00D82B8B" w:rsidDel="00030B98">
                  <w:rPr>
                    <w:lang w:val="en-ZA" w:eastAsia="en-ZA"/>
                  </w:rPr>
                  <w:delText xml:space="preserve">inverters high </w:delText>
                </w:r>
              </w:del>
            </w:ins>
            <w:del w:id="2599" w:author="Mutali Nepfumbada" w:date="2022-10-20T05:54:00Z">
              <w:r w:rsidRPr="00D82B8B" w:rsidDel="00030B98">
                <w:rPr>
                  <w:lang w:val="en-ZA" w:eastAsia="en-ZA"/>
                </w:rPr>
                <w:delText xml:space="preserve">operating temperature is due to poor ventilation. </w:delText>
              </w:r>
            </w:del>
            <w:ins w:id="2600" w:author="Adam Terry" w:date="2022-10-07T17:33:00Z">
              <w:del w:id="2601" w:author="Mutali Nepfumbada" w:date="2022-10-20T05:54:00Z">
                <w:r w:rsidRPr="00D82B8B" w:rsidDel="00030B98">
                  <w:rPr>
                    <w:lang w:val="en-ZA" w:eastAsia="en-ZA"/>
                  </w:rPr>
                  <w:delText>Unless this issue is quickly rectified, w</w:delText>
                </w:r>
              </w:del>
            </w:ins>
            <w:del w:id="2602" w:author="Mutali Nepfumbada" w:date="2022-10-20T05:54:00Z">
              <w:r w:rsidRPr="00D82B8B" w:rsidDel="00030B98">
                <w:rPr>
                  <w:lang w:val="en-ZA" w:eastAsia="en-ZA"/>
                </w:rPr>
                <w:delText xml:space="preserve">We </w:delText>
              </w:r>
            </w:del>
            <w:ins w:id="2603" w:author="Adam Terry" w:date="2022-10-07T17:33:00Z">
              <w:del w:id="2604" w:author="Mutali Nepfumbada" w:date="2022-10-14T09:39:00Z">
                <w:r w:rsidRPr="00D82B8B" w:rsidDel="008664F0">
                  <w:rPr>
                    <w:lang w:val="en-ZA" w:eastAsia="en-ZA"/>
                  </w:rPr>
                  <w:delText>expect</w:delText>
                </w:r>
              </w:del>
            </w:ins>
            <w:del w:id="2605" w:author="Mutali Nepfumbada" w:date="2022-10-20T05:54:00Z">
              <w:r w:rsidRPr="00D82B8B" w:rsidDel="00030B98">
                <w:rPr>
                  <w:lang w:val="en-ZA" w:eastAsia="en-ZA"/>
                </w:rPr>
                <w:delText xml:space="preserve">also note high inverter losses could be expected in the summer season. </w:delText>
              </w:r>
              <w:commentRangeEnd w:id="2595"/>
              <w:r w:rsidR="004D09EC" w:rsidDel="00030B98">
                <w:rPr>
                  <w:rStyle w:val="CommentReference"/>
                  <w:rFonts w:ascii="Verdana" w:hAnsi="Verdana"/>
                </w:rPr>
                <w:commentReference w:id="2595"/>
              </w:r>
            </w:del>
          </w:p>
          <w:p w14:paraId="49F98ECF" w14:textId="61279E18" w:rsidR="009F1052" w:rsidRPr="00D82B8B" w:rsidDel="00030B98" w:rsidRDefault="009F1052" w:rsidP="009F1052">
            <w:pPr>
              <w:rPr>
                <w:del w:id="2606" w:author="Mutali Nepfumbada" w:date="2022-10-20T05:54:00Z"/>
                <w:lang w:val="en-ZA" w:eastAsia="en-ZA"/>
              </w:rPr>
            </w:pPr>
          </w:p>
          <w:p w14:paraId="05E87BA3" w14:textId="415E7711" w:rsidR="009F1052" w:rsidRPr="00D82B8B" w:rsidDel="00030B98" w:rsidRDefault="009F1052" w:rsidP="009F1052">
            <w:pPr>
              <w:rPr>
                <w:del w:id="2607" w:author="Mutali Nepfumbada" w:date="2022-10-20T05:54:00Z"/>
                <w:lang w:val="en-ZA" w:eastAsia="en-ZA"/>
              </w:rPr>
            </w:pPr>
            <w:commentRangeStart w:id="2608"/>
            <w:del w:id="2609" w:author="Mutali Nepfumbada" w:date="2022-10-20T05:54:00Z">
              <w:r w:rsidRPr="00D82B8B" w:rsidDel="00030B98">
                <w:rPr>
                  <w:lang w:val="en-ZA" w:eastAsia="en-ZA"/>
                </w:rPr>
                <w:delText xml:space="preserve">The </w:delText>
              </w:r>
            </w:del>
            <w:del w:id="2610" w:author="Mutali Nepfumbada" w:date="2022-10-14T06:32:00Z">
              <w:r w:rsidRPr="00D82B8B" w:rsidDel="0056434F">
                <w:rPr>
                  <w:lang w:val="en-ZA" w:eastAsia="en-ZA"/>
                </w:rPr>
                <w:delText>Operator</w:delText>
              </w:r>
            </w:del>
            <w:del w:id="2611" w:author="Mutali Nepfumbada" w:date="2022-10-20T05:54:00Z">
              <w:r w:rsidRPr="00D82B8B" w:rsidDel="00030B98">
                <w:rPr>
                  <w:lang w:val="en-ZA" w:eastAsia="en-ZA"/>
                </w:rPr>
                <w:delText xml:space="preserve"> has also stated that the loss in production were also influenced by Eskom load shedding, resulting in inverter downtime due to the </w:delText>
              </w:r>
            </w:del>
            <w:ins w:id="2612" w:author="Adam Terry" w:date="2022-10-07T17:34:00Z">
              <w:del w:id="2613" w:author="Mutali Nepfumbada" w:date="2022-10-14T09:38:00Z">
                <w:r w:rsidRPr="00D82B8B" w:rsidDel="008664F0">
                  <w:rPr>
                    <w:lang w:val="en-ZA" w:eastAsia="en-ZA"/>
                  </w:rPr>
                  <w:delText>a</w:delText>
                </w:r>
              </w:del>
            </w:ins>
            <w:del w:id="2614" w:author="Mutali Nepfumbada" w:date="2022-10-20T05:54:00Z">
              <w:r w:rsidRPr="00D82B8B" w:rsidDel="00030B98">
                <w:rPr>
                  <w:lang w:val="en-ZA" w:eastAsia="en-ZA"/>
                </w:rPr>
                <w:delText xml:space="preserve">Anti-islanding function on the inverter. </w:delText>
              </w:r>
              <w:commentRangeEnd w:id="2608"/>
              <w:r w:rsidR="003A4B10" w:rsidDel="00030B98">
                <w:rPr>
                  <w:rStyle w:val="CommentReference"/>
                  <w:rFonts w:ascii="Verdana" w:hAnsi="Verdana"/>
                </w:rPr>
                <w:commentReference w:id="2608"/>
              </w:r>
            </w:del>
          </w:p>
          <w:p w14:paraId="42DBC6ED" w14:textId="600A8EBB" w:rsidR="009F1052" w:rsidRPr="00D82B8B" w:rsidDel="00030B98" w:rsidRDefault="009F1052" w:rsidP="009F1052">
            <w:pPr>
              <w:rPr>
                <w:del w:id="2615" w:author="Mutali Nepfumbada" w:date="2022-10-20T05:54:00Z"/>
                <w:lang w:val="en-ZA" w:eastAsia="en-ZA"/>
              </w:rPr>
            </w:pPr>
          </w:p>
          <w:p w14:paraId="046B3A1C" w14:textId="45BD0F34" w:rsidR="009F1052" w:rsidRPr="00D82B8B" w:rsidDel="00030B98" w:rsidRDefault="009F1052" w:rsidP="009F1052">
            <w:pPr>
              <w:rPr>
                <w:del w:id="2616" w:author="Mutali Nepfumbada" w:date="2022-10-20T05:54:00Z"/>
                <w:lang w:val="en-ZA" w:eastAsia="en-ZA"/>
              </w:rPr>
            </w:pPr>
            <w:del w:id="2617" w:author="Mutali Nepfumbada" w:date="2022-10-20T05:54:00Z">
              <w:r w:rsidRPr="00D82B8B" w:rsidDel="00030B98">
                <w:rPr>
                  <w:lang w:val="en-ZA" w:eastAsia="en-ZA"/>
                </w:rPr>
                <w:delText>The production losses have impacted the revenue as it has performed below the forecast.</w:delText>
              </w:r>
            </w:del>
          </w:p>
          <w:p w14:paraId="20A0E6A4" w14:textId="00FD18EF" w:rsidR="009F1052" w:rsidRPr="00D82B8B" w:rsidDel="00030B98" w:rsidRDefault="009F1052" w:rsidP="009F1052">
            <w:pPr>
              <w:rPr>
                <w:del w:id="2618" w:author="Mutali Nepfumbada" w:date="2022-10-20T05:54:00Z"/>
                <w:lang w:val="en-ZA" w:eastAsia="en-ZA"/>
              </w:rPr>
            </w:pPr>
          </w:p>
        </w:tc>
        <w:tc>
          <w:tcPr>
            <w:tcW w:w="555" w:type="dxa"/>
            <w:shd w:val="clear" w:color="auto" w:fill="FF0000"/>
            <w:tcPrChange w:id="2619" w:author="Mutali Nepfumbada" w:date="2022-10-20T05:54:00Z">
              <w:tcPr>
                <w:tcW w:w="850" w:type="dxa"/>
                <w:shd w:val="clear" w:color="auto" w:fill="FF0000"/>
              </w:tcPr>
            </w:tcPrChange>
          </w:tcPr>
          <w:p w14:paraId="57BCEA55" w14:textId="36FCDBF3" w:rsidR="009F1052" w:rsidRPr="00D82B8B" w:rsidDel="00030B98" w:rsidRDefault="009F1052" w:rsidP="009F1052">
            <w:pPr>
              <w:jc w:val="center"/>
              <w:rPr>
                <w:del w:id="2620" w:author="Mutali Nepfumbada" w:date="2022-10-20T05:54:00Z"/>
                <w:b/>
                <w:bCs/>
                <w:lang w:val="en-ZA" w:eastAsia="en-ZA"/>
              </w:rPr>
            </w:pPr>
            <w:del w:id="2621" w:author="Mutali Nepfumbada" w:date="2022-10-20T05:54:00Z">
              <w:r w:rsidRPr="00D82B8B" w:rsidDel="00030B98">
                <w:rPr>
                  <w:b/>
                  <w:lang w:val="en-ZA" w:eastAsia="en-ZA"/>
                </w:rPr>
                <w:delText>H</w:delText>
              </w:r>
            </w:del>
          </w:p>
        </w:tc>
        <w:tc>
          <w:tcPr>
            <w:tcW w:w="3708" w:type="dxa"/>
            <w:noWrap/>
            <w:hideMark/>
            <w:tcPrChange w:id="2622" w:author="Mutali Nepfumbada" w:date="2022-10-20T05:54:00Z">
              <w:tcPr>
                <w:tcW w:w="4395" w:type="dxa"/>
                <w:gridSpan w:val="3"/>
                <w:noWrap/>
                <w:hideMark/>
              </w:tcPr>
            </w:tcPrChange>
          </w:tcPr>
          <w:p w14:paraId="0576A708" w14:textId="0C279D62" w:rsidR="009F1052" w:rsidRPr="00D82B8B" w:rsidDel="00030B98" w:rsidRDefault="009F1052" w:rsidP="009F1052">
            <w:pPr>
              <w:rPr>
                <w:ins w:id="2623" w:author="Adam Terry" w:date="2022-10-07T17:29:00Z"/>
                <w:del w:id="2624" w:author="Mutali Nepfumbada" w:date="2022-10-20T05:54:00Z"/>
                <w:lang w:val="en-ZA" w:eastAsia="en-ZA"/>
              </w:rPr>
            </w:pPr>
            <w:del w:id="2625" w:author="Mutali Nepfumbada" w:date="2022-10-20T05:54:00Z">
              <w:r w:rsidRPr="00D82B8B" w:rsidDel="00030B98">
                <w:rPr>
                  <w:lang w:val="en-ZA" w:eastAsia="en-ZA"/>
                </w:rPr>
                <w:delText>We recommend the following:</w:delText>
              </w:r>
            </w:del>
          </w:p>
          <w:p w14:paraId="33F2A3D1" w14:textId="66CD7DE8" w:rsidR="009F1052" w:rsidRPr="00D82B8B" w:rsidDel="00030B98" w:rsidRDefault="009F1052" w:rsidP="009F1052">
            <w:pPr>
              <w:rPr>
                <w:del w:id="2626" w:author="Mutali Nepfumbada" w:date="2022-10-20T05:54:00Z"/>
                <w:lang w:val="en-ZA" w:eastAsia="en-ZA"/>
              </w:rPr>
            </w:pPr>
          </w:p>
          <w:p w14:paraId="7E834E75" w14:textId="4FB1AD8C" w:rsidR="009F1052" w:rsidRPr="00D82B8B" w:rsidDel="00030B98" w:rsidRDefault="009F1052" w:rsidP="009F1052">
            <w:pPr>
              <w:pStyle w:val="Bullet1"/>
              <w:rPr>
                <w:del w:id="2627" w:author="Mutali Nepfumbada" w:date="2022-10-20T05:54:00Z"/>
                <w:lang w:val="en-ZA" w:eastAsia="en-ZA"/>
              </w:rPr>
            </w:pPr>
            <w:del w:id="2628" w:author="Mutali Nepfumbada" w:date="2022-10-20T05:54:00Z">
              <w:r w:rsidRPr="00D82B8B" w:rsidDel="00030B98">
                <w:rPr>
                  <w:lang w:val="en-ZA" w:eastAsia="en-ZA"/>
                </w:rPr>
                <w:delText>Procuring a genset integrator to be able to operate during load shading. We note that a cost benefit study needs to be conducted before proceeding to the procuring phase</w:delText>
              </w:r>
            </w:del>
            <w:del w:id="2629" w:author="Mutali Nepfumbada" w:date="2022-10-14T09:50:00Z">
              <w:r w:rsidRPr="00D82B8B" w:rsidDel="003B307F">
                <w:rPr>
                  <w:lang w:val="en-ZA" w:eastAsia="en-ZA"/>
                </w:rPr>
                <w:delText>;</w:delText>
              </w:r>
            </w:del>
          </w:p>
          <w:p w14:paraId="0E65CDED" w14:textId="493472D2" w:rsidR="009F1052" w:rsidRPr="00D82B8B" w:rsidDel="00030B98" w:rsidRDefault="009F1052" w:rsidP="009F1052">
            <w:pPr>
              <w:pStyle w:val="Bullet1"/>
              <w:rPr>
                <w:del w:id="2630" w:author="Mutali Nepfumbada" w:date="2022-10-20T05:54:00Z"/>
                <w:lang w:val="en-ZA" w:eastAsia="en-ZA"/>
              </w:rPr>
            </w:pPr>
            <w:del w:id="2631" w:author="Mutali Nepfumbada" w:date="2022-10-14T06:33:00Z">
              <w:r w:rsidRPr="00D82B8B" w:rsidDel="0030578B">
                <w:rPr>
                  <w:lang w:val="en-ZA" w:eastAsia="en-ZA"/>
                </w:rPr>
                <w:delText>A</w:delText>
              </w:r>
            </w:del>
            <w:ins w:id="2632" w:author="Adam Terry" w:date="2022-10-07T17:30:00Z">
              <w:del w:id="2633" w:author="Mutali Nepfumbada" w:date="2022-10-14T06:33:00Z">
                <w:r w:rsidRPr="00D82B8B" w:rsidDel="0030578B">
                  <w:rPr>
                    <w:lang w:val="en-ZA" w:eastAsia="en-ZA"/>
                  </w:rPr>
                  <w:delText>CES</w:delText>
                </w:r>
              </w:del>
            </w:ins>
            <w:del w:id="2634" w:author="Mutali Nepfumbada" w:date="2022-10-20T05:54:00Z">
              <w:r w:rsidRPr="00D82B8B" w:rsidDel="00030B98">
                <w:rPr>
                  <w:lang w:val="en-ZA" w:eastAsia="en-ZA"/>
                </w:rPr>
                <w:delText>ces must purchase the missing data from Solarcast</w:delText>
              </w:r>
            </w:del>
            <w:ins w:id="2635" w:author="Adam Terry" w:date="2022-10-07T17:31:00Z">
              <w:del w:id="2636" w:author="Mutali Nepfumbada" w:date="2022-10-20T05:54:00Z">
                <w:r w:rsidRPr="00D82B8B" w:rsidDel="00030B98">
                  <w:rPr>
                    <w:lang w:val="en-ZA" w:eastAsia="en-ZA"/>
                  </w:rPr>
                  <w:delText xml:space="preserve"> so the performance can be analysed since COD</w:delText>
                </w:r>
              </w:del>
            </w:ins>
            <w:del w:id="2637" w:author="Mutali Nepfumbada" w:date="2022-10-20T05:54:00Z">
              <w:r w:rsidRPr="00D82B8B" w:rsidDel="00030B98">
                <w:rPr>
                  <w:lang w:val="en-ZA" w:eastAsia="en-ZA"/>
                </w:rPr>
                <w:delText>;</w:delText>
              </w:r>
            </w:del>
          </w:p>
          <w:p w14:paraId="7299B478" w14:textId="0EB958C5" w:rsidR="009F1052" w:rsidRPr="00D82B8B" w:rsidDel="00030B98" w:rsidRDefault="009F1052" w:rsidP="009F1052">
            <w:pPr>
              <w:pStyle w:val="Bullet1"/>
              <w:rPr>
                <w:del w:id="2638" w:author="Mutali Nepfumbada" w:date="2022-10-20T05:54:00Z"/>
                <w:lang w:val="en-ZA" w:eastAsia="en-ZA"/>
              </w:rPr>
            </w:pPr>
            <w:del w:id="2639" w:author="Mutali Nepfumbada" w:date="2022-10-14T06:33:00Z">
              <w:r w:rsidRPr="00D82B8B" w:rsidDel="0030578B">
                <w:rPr>
                  <w:lang w:val="en-ZA" w:eastAsia="en-ZA"/>
                </w:rPr>
                <w:delText>A</w:delText>
              </w:r>
            </w:del>
            <w:ins w:id="2640" w:author="Adam Terry" w:date="2022-10-07T17:31:00Z">
              <w:del w:id="2641" w:author="Mutali Nepfumbada" w:date="2022-10-14T06:33:00Z">
                <w:r w:rsidRPr="00D82B8B" w:rsidDel="0030578B">
                  <w:rPr>
                    <w:lang w:val="en-ZA" w:eastAsia="en-ZA"/>
                  </w:rPr>
                  <w:delText>CES</w:delText>
                </w:r>
              </w:del>
              <w:del w:id="2642" w:author="Mutali Nepfumbada" w:date="2022-10-20T05:54:00Z">
                <w:r w:rsidRPr="00D82B8B" w:rsidDel="00030B98">
                  <w:rPr>
                    <w:lang w:val="en-ZA" w:eastAsia="en-ZA"/>
                  </w:rPr>
                  <w:delText xml:space="preserve"> to</w:delText>
                </w:r>
              </w:del>
            </w:ins>
            <w:del w:id="2643" w:author="Mutali Nepfumbada" w:date="2022-10-20T05:54:00Z">
              <w:r w:rsidRPr="00D82B8B" w:rsidDel="00030B98">
                <w:rPr>
                  <w:lang w:val="en-ZA" w:eastAsia="en-ZA"/>
                </w:rPr>
                <w:delText>ces submit specifications for the cooling required to keep the inverter at a safe operating temperature. Harmattan will review the specification and costing.</w:delText>
              </w:r>
            </w:del>
          </w:p>
        </w:tc>
      </w:tr>
      <w:tr w:rsidR="009F1052" w:rsidRPr="00D82B8B" w:rsidDel="00030B98" w14:paraId="23C3C32A" w14:textId="44B51868" w:rsidTr="00030B98">
        <w:tblPrEx>
          <w:tblPrExChange w:id="2644" w:author="Mutali Nepfumbada" w:date="2022-10-20T05:54:00Z">
            <w:tblPrEx>
              <w:tblW w:w="9493" w:type="dxa"/>
            </w:tblPrEx>
          </w:tblPrExChange>
        </w:tblPrEx>
        <w:trPr>
          <w:trHeight w:val="280"/>
          <w:del w:id="2645" w:author="Mutali Nepfumbada" w:date="2022-10-20T05:54:00Z"/>
          <w:trPrChange w:id="2646" w:author="Mutali Nepfumbada" w:date="2022-10-20T05:54:00Z">
            <w:trPr>
              <w:gridAfter w:val="0"/>
              <w:trHeight w:val="284"/>
            </w:trPr>
          </w:trPrChange>
        </w:trPr>
        <w:tc>
          <w:tcPr>
            <w:tcW w:w="1109" w:type="dxa"/>
            <w:shd w:val="clear" w:color="auto" w:fill="FFFFFF" w:themeFill="background1"/>
            <w:noWrap/>
            <w:tcPrChange w:id="2647" w:author="Mutali Nepfumbada" w:date="2022-10-20T05:54:00Z">
              <w:tcPr>
                <w:tcW w:w="1413" w:type="dxa"/>
                <w:shd w:val="clear" w:color="auto" w:fill="FFFFFF" w:themeFill="background1"/>
                <w:noWrap/>
              </w:tcPr>
            </w:tcPrChange>
          </w:tcPr>
          <w:p w14:paraId="4AD739C1" w14:textId="26EC963B" w:rsidR="009F1052" w:rsidRPr="00D82B8B" w:rsidDel="00030B98" w:rsidRDefault="009F1052" w:rsidP="009F1052">
            <w:pPr>
              <w:rPr>
                <w:del w:id="2648" w:author="Mutali Nepfumbada" w:date="2022-10-20T05:54:00Z"/>
              </w:rPr>
            </w:pPr>
            <w:del w:id="2649" w:author="Mutali Nepfumbada" w:date="2022-10-20T05:54:00Z">
              <w:r w:rsidRPr="00D82B8B" w:rsidDel="00030B98">
                <w:delText>Highveld</w:delText>
              </w:r>
            </w:del>
          </w:p>
          <w:p w14:paraId="3DCF90C2" w14:textId="4EB002BF" w:rsidR="009F1052" w:rsidRPr="00D82B8B" w:rsidDel="00030B98" w:rsidRDefault="009F1052" w:rsidP="009F1052">
            <w:pPr>
              <w:rPr>
                <w:del w:id="2650" w:author="Mutali Nepfumbada" w:date="2022-10-20T05:54:00Z"/>
              </w:rPr>
            </w:pPr>
            <w:del w:id="2651" w:author="Mutali Nepfumbada" w:date="2022-10-20T05:54:00Z">
              <w:r w:rsidRPr="00D82B8B" w:rsidDel="00030B98">
                <w:delText>Technical Risk</w:delText>
              </w:r>
            </w:del>
          </w:p>
        </w:tc>
        <w:tc>
          <w:tcPr>
            <w:tcW w:w="3893" w:type="dxa"/>
            <w:noWrap/>
            <w:tcPrChange w:id="2652" w:author="Mutali Nepfumbada" w:date="2022-10-20T05:54:00Z">
              <w:tcPr>
                <w:tcW w:w="2835" w:type="dxa"/>
                <w:gridSpan w:val="2"/>
                <w:noWrap/>
              </w:tcPr>
            </w:tcPrChange>
          </w:tcPr>
          <w:p w14:paraId="5EF12EAD" w14:textId="5AE64BAE" w:rsidR="009F1052" w:rsidRPr="00D82B8B" w:rsidDel="00030B98" w:rsidRDefault="009F1052" w:rsidP="009F1052">
            <w:pPr>
              <w:rPr>
                <w:del w:id="2653" w:author="Mutali Nepfumbada" w:date="2022-10-20T05:54:00Z"/>
                <w:lang w:val="en-ZA" w:eastAsia="en-ZA"/>
              </w:rPr>
            </w:pPr>
            <w:del w:id="2654" w:author="Mutali Nepfumbada" w:date="2022-10-20T05:54:00Z">
              <w:r w:rsidRPr="00D82B8B" w:rsidDel="00030B98">
                <w:rPr>
                  <w:lang w:val="en-ZA" w:eastAsia="en-ZA"/>
                </w:rPr>
                <w:delText xml:space="preserve">We have used the satellite-based irradiation data from Solarcast to compare against the yield forecast.  The irradiation was below the forecast from April 2022 to August 2022. Due to the high gaps in data </w:delText>
              </w:r>
            </w:del>
            <w:ins w:id="2655" w:author="Adam Terry" w:date="2022-10-07T17:34:00Z">
              <w:del w:id="2656" w:author="Mutali Nepfumbada" w:date="2022-10-20T05:54:00Z">
                <w:r w:rsidRPr="00D82B8B" w:rsidDel="00030B98">
                  <w:rPr>
                    <w:lang w:val="en-ZA" w:eastAsia="en-ZA"/>
                  </w:rPr>
                  <w:delText>(circa</w:delText>
                </w:r>
              </w:del>
            </w:ins>
            <w:del w:id="2657" w:author="Mutali Nepfumbada" w:date="2022-10-20T05:54:00Z">
              <w:r w:rsidRPr="00D82B8B" w:rsidDel="00030B98">
                <w:rPr>
                  <w:lang w:val="en-ZA" w:eastAsia="en-ZA"/>
                </w:rPr>
                <w:delText>of about 64 days</w:delText>
              </w:r>
            </w:del>
            <w:ins w:id="2658" w:author="Adam Terry" w:date="2022-10-07T17:34:00Z">
              <w:del w:id="2659" w:author="Mutali Nepfumbada" w:date="2022-10-20T05:54:00Z">
                <w:r w:rsidRPr="00D82B8B" w:rsidDel="00030B98">
                  <w:rPr>
                    <w:lang w:val="en-ZA" w:eastAsia="en-ZA"/>
                  </w:rPr>
                  <w:delText>)</w:delText>
                </w:r>
              </w:del>
            </w:ins>
            <w:del w:id="2660" w:author="Mutali Nepfumbada" w:date="2022-10-20T05:54:00Z">
              <w:r w:rsidRPr="00D82B8B" w:rsidDel="00030B98">
                <w:rPr>
                  <w:lang w:val="en-ZA" w:eastAsia="en-ZA"/>
                </w:rPr>
                <w:delText xml:space="preserve"> Harmattan cannot conclude if the low irradiance is due to poor weather condition or poor quality of data. </w:delText>
              </w:r>
            </w:del>
          </w:p>
          <w:p w14:paraId="659898A2" w14:textId="4FF23AE3" w:rsidR="009F1052" w:rsidRPr="00D82B8B" w:rsidDel="00030B98" w:rsidRDefault="009F1052" w:rsidP="009F1052">
            <w:pPr>
              <w:rPr>
                <w:del w:id="2661" w:author="Mutali Nepfumbada" w:date="2022-10-20T05:54:00Z"/>
                <w:lang w:val="en-ZA" w:eastAsia="en-ZA"/>
              </w:rPr>
            </w:pPr>
          </w:p>
          <w:p w14:paraId="2A246D5F" w14:textId="7F1B1F0B" w:rsidR="009F1052" w:rsidRPr="00D82B8B" w:rsidDel="00030B98" w:rsidRDefault="009F1052" w:rsidP="009F1052">
            <w:pPr>
              <w:rPr>
                <w:del w:id="2662" w:author="Mutali Nepfumbada" w:date="2022-10-20T05:54:00Z"/>
                <w:lang w:val="en-ZA" w:eastAsia="en-ZA"/>
              </w:rPr>
            </w:pPr>
            <w:del w:id="2663" w:author="Mutali Nepfumbada" w:date="2022-10-20T05:54:00Z">
              <w:r w:rsidRPr="00D82B8B" w:rsidDel="00030B98">
                <w:rPr>
                  <w:lang w:val="en-ZA" w:eastAsia="en-ZA"/>
                </w:rPr>
                <w:delText xml:space="preserve">Production of the plant is below the forecast and no incidents were provided by the </w:delText>
              </w:r>
            </w:del>
            <w:del w:id="2664" w:author="Mutali Nepfumbada" w:date="2022-10-14T06:32:00Z">
              <w:r w:rsidRPr="00D82B8B" w:rsidDel="0056434F">
                <w:rPr>
                  <w:lang w:val="en-ZA" w:eastAsia="en-ZA"/>
                </w:rPr>
                <w:delText>Operator</w:delText>
              </w:r>
            </w:del>
            <w:del w:id="2665"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666" w:author="Mutali Nepfumbada" w:date="2022-10-14T06:32:00Z">
              <w:r w:rsidRPr="00D82B8B" w:rsidDel="0056434F">
                <w:rPr>
                  <w:lang w:val="en-ZA" w:eastAsia="en-ZA"/>
                </w:rPr>
                <w:delText>Operator</w:delText>
              </w:r>
            </w:del>
            <w:del w:id="2667" w:author="Mutali Nepfumbada" w:date="2022-10-20T05:54:00Z">
              <w:r w:rsidRPr="00D82B8B" w:rsidDel="00030B98">
                <w:rPr>
                  <w:lang w:val="en-ZA" w:eastAsia="en-ZA"/>
                </w:rPr>
                <w:delText xml:space="preserve"> has stated that load shedding has resulted in loss of production as the inverter have Anti-Islanding </w:delText>
              </w:r>
            </w:del>
            <w:del w:id="2668" w:author="Mutali Nepfumbada" w:date="2022-10-14T08:48:00Z">
              <w:r w:rsidRPr="00D82B8B" w:rsidDel="00967F56">
                <w:rPr>
                  <w:lang w:val="en-ZA" w:eastAsia="en-ZA"/>
                </w:rPr>
                <w:delText>p</w:delText>
              </w:r>
            </w:del>
            <w:del w:id="2669" w:author="Mutali Nepfumbada" w:date="2022-10-20T05:54:00Z">
              <w:r w:rsidRPr="00D82B8B" w:rsidDel="00030B98">
                <w:rPr>
                  <w:lang w:val="en-ZA" w:eastAsia="en-ZA"/>
                </w:rPr>
                <w:delText>rotection which require them to shut down when the grid is offline.</w:delText>
              </w:r>
            </w:del>
          </w:p>
          <w:p w14:paraId="5284AC47" w14:textId="4E82DA96" w:rsidR="009F1052" w:rsidRPr="00D82B8B" w:rsidDel="00030B98" w:rsidRDefault="009F1052" w:rsidP="009F1052">
            <w:pPr>
              <w:rPr>
                <w:del w:id="2670" w:author="Mutali Nepfumbada" w:date="2022-10-20T05:54:00Z"/>
                <w:lang w:val="en-ZA" w:eastAsia="en-ZA"/>
              </w:rPr>
            </w:pPr>
          </w:p>
          <w:p w14:paraId="46D206AB" w14:textId="1D32A43D" w:rsidR="009F1052" w:rsidRPr="00D82B8B" w:rsidDel="00030B98" w:rsidRDefault="009F1052" w:rsidP="009F1052">
            <w:pPr>
              <w:rPr>
                <w:del w:id="2671" w:author="Mutali Nepfumbada" w:date="2022-10-20T05:54:00Z"/>
                <w:lang w:val="en-ZA" w:eastAsia="en-ZA"/>
              </w:rPr>
            </w:pPr>
            <w:del w:id="2672" w:author="Mutali Nepfumbada" w:date="2022-10-20T05:54:00Z">
              <w:r w:rsidRPr="00D82B8B" w:rsidDel="00030B98">
                <w:rPr>
                  <w:lang w:val="en-ZA" w:eastAsia="en-ZA"/>
                </w:rPr>
                <w:delText>The load shedding has resulted in revenue losses.</w:delText>
              </w:r>
            </w:del>
          </w:p>
          <w:p w14:paraId="0256B706" w14:textId="3AD38A0F" w:rsidR="009F1052" w:rsidRPr="00D82B8B" w:rsidDel="00030B98" w:rsidRDefault="009F1052" w:rsidP="009F1052">
            <w:pPr>
              <w:rPr>
                <w:del w:id="2673" w:author="Mutali Nepfumbada" w:date="2022-10-20T05:54:00Z"/>
                <w:lang w:val="en-ZA" w:eastAsia="en-ZA"/>
              </w:rPr>
            </w:pPr>
          </w:p>
        </w:tc>
        <w:tc>
          <w:tcPr>
            <w:tcW w:w="555" w:type="dxa"/>
            <w:shd w:val="clear" w:color="auto" w:fill="FF0000"/>
            <w:tcPrChange w:id="2674" w:author="Mutali Nepfumbada" w:date="2022-10-20T05:54:00Z">
              <w:tcPr>
                <w:tcW w:w="850" w:type="dxa"/>
                <w:shd w:val="clear" w:color="auto" w:fill="FF0000"/>
              </w:tcPr>
            </w:tcPrChange>
          </w:tcPr>
          <w:p w14:paraId="53B8200B" w14:textId="7D945676" w:rsidR="009F1052" w:rsidRPr="00D82B8B" w:rsidDel="00030B98" w:rsidRDefault="009F1052" w:rsidP="009F1052">
            <w:pPr>
              <w:jc w:val="center"/>
              <w:rPr>
                <w:del w:id="2675" w:author="Mutali Nepfumbada" w:date="2022-10-20T05:54:00Z"/>
                <w:b/>
                <w:bCs/>
                <w:lang w:val="en-ZA" w:eastAsia="en-ZA"/>
              </w:rPr>
            </w:pPr>
            <w:del w:id="2676" w:author="Mutali Nepfumbada" w:date="2022-10-20T05:54:00Z">
              <w:r w:rsidRPr="00D82B8B" w:rsidDel="00030B98">
                <w:rPr>
                  <w:b/>
                  <w:bCs/>
                </w:rPr>
                <w:delText>H</w:delText>
              </w:r>
            </w:del>
          </w:p>
        </w:tc>
        <w:tc>
          <w:tcPr>
            <w:tcW w:w="3708" w:type="dxa"/>
            <w:noWrap/>
            <w:tcPrChange w:id="2677" w:author="Mutali Nepfumbada" w:date="2022-10-20T05:54:00Z">
              <w:tcPr>
                <w:tcW w:w="4395" w:type="dxa"/>
                <w:gridSpan w:val="3"/>
                <w:noWrap/>
              </w:tcPr>
            </w:tcPrChange>
          </w:tcPr>
          <w:p w14:paraId="59B22F0C" w14:textId="3E2FA40B" w:rsidR="009F1052" w:rsidRPr="00CD6FDE" w:rsidDel="00030B98" w:rsidRDefault="009F1052" w:rsidP="009F1052">
            <w:pPr>
              <w:rPr>
                <w:del w:id="2678" w:author="Mutali Nepfumbada" w:date="2022-10-20T05:54:00Z"/>
                <w:lang w:val="en-ZA" w:eastAsia="en-ZA"/>
              </w:rPr>
            </w:pPr>
            <w:del w:id="2679" w:author="Mutali Nepfumbada" w:date="2022-10-14T09:55:00Z">
              <w:r w:rsidRPr="00CD6FDE" w:rsidDel="00CD6FDE">
                <w:rPr>
                  <w:lang w:val="en-ZA" w:eastAsia="en-ZA"/>
                </w:rPr>
                <w:delText xml:space="preserve">We recommend procuring a genset integrator to be able to operate during load shading. We note that a cost benefit study needs to be conducted before proceeding to the procuring phase. </w:delText>
              </w:r>
            </w:del>
            <w:del w:id="2680" w:author="Mutali Nepfumbada" w:date="2022-10-20T05:54:00Z">
              <w:r w:rsidRPr="00CD6FDE" w:rsidDel="00030B98">
                <w:rPr>
                  <w:lang w:val="en-ZA" w:eastAsia="en-ZA"/>
                </w:rPr>
                <w:delText xml:space="preserve">We also recommend that Aces </w:delText>
              </w:r>
            </w:del>
            <w:ins w:id="2681" w:author="Adam Terry" w:date="2022-10-07T17:35:00Z">
              <w:del w:id="2682" w:author="Mutali Nepfumbada" w:date="2022-10-14T06:33:00Z">
                <w:r w:rsidRPr="00CD6FDE" w:rsidDel="0030578B">
                  <w:rPr>
                    <w:lang w:val="en-ZA" w:eastAsia="en-ZA"/>
                  </w:rPr>
                  <w:delText>ACES</w:delText>
                </w:r>
              </w:del>
              <w:del w:id="2683" w:author="Mutali Nepfumbada" w:date="2022-10-20T05:54:00Z">
                <w:r w:rsidRPr="00CD6FDE" w:rsidDel="00030B98">
                  <w:rPr>
                    <w:lang w:val="en-ZA" w:eastAsia="en-ZA"/>
                  </w:rPr>
                  <w:delText xml:space="preserve"> </w:delText>
                </w:r>
              </w:del>
            </w:ins>
            <w:del w:id="2684" w:author="Mutali Nepfumbada" w:date="2022-10-20T05:54:00Z">
              <w:r w:rsidRPr="00CD6FDE" w:rsidDel="00030B98">
                <w:rPr>
                  <w:lang w:val="en-ZA" w:eastAsia="en-ZA"/>
                </w:rPr>
                <w:delText>reloads the missing irradiation data  into the SCADA system.</w:delText>
              </w:r>
            </w:del>
          </w:p>
        </w:tc>
      </w:tr>
      <w:tr w:rsidR="009F1052" w:rsidRPr="00D82B8B" w:rsidDel="00030B98" w14:paraId="4D025A7D" w14:textId="624FE59F" w:rsidTr="00030B98">
        <w:tblPrEx>
          <w:tblPrExChange w:id="2685" w:author="Mutali Nepfumbada" w:date="2022-10-20T05:54:00Z">
            <w:tblPrEx>
              <w:tblW w:w="9493" w:type="dxa"/>
            </w:tblPrEx>
          </w:tblPrExChange>
        </w:tblPrEx>
        <w:trPr>
          <w:trHeight w:val="280"/>
          <w:del w:id="2686" w:author="Mutali Nepfumbada" w:date="2022-10-20T05:54:00Z"/>
          <w:trPrChange w:id="2687" w:author="Mutali Nepfumbada" w:date="2022-10-20T05:54:00Z">
            <w:trPr>
              <w:gridAfter w:val="0"/>
              <w:trHeight w:val="284"/>
            </w:trPr>
          </w:trPrChange>
        </w:trPr>
        <w:tc>
          <w:tcPr>
            <w:tcW w:w="1109" w:type="dxa"/>
            <w:shd w:val="clear" w:color="auto" w:fill="FFFFFF" w:themeFill="background1"/>
            <w:noWrap/>
            <w:tcPrChange w:id="2688" w:author="Mutali Nepfumbada" w:date="2022-10-20T05:54:00Z">
              <w:tcPr>
                <w:tcW w:w="1413" w:type="dxa"/>
                <w:shd w:val="clear" w:color="auto" w:fill="FFFFFF" w:themeFill="background1"/>
                <w:noWrap/>
              </w:tcPr>
            </w:tcPrChange>
          </w:tcPr>
          <w:p w14:paraId="2822FA00" w14:textId="3917593A" w:rsidR="009F1052" w:rsidRPr="00D82B8B" w:rsidDel="00030B98" w:rsidRDefault="009F1052" w:rsidP="009F1052">
            <w:pPr>
              <w:rPr>
                <w:del w:id="2689" w:author="Mutali Nepfumbada" w:date="2022-10-20T05:54:00Z"/>
              </w:rPr>
            </w:pPr>
            <w:del w:id="2690" w:author="Mutali Nepfumbada" w:date="2022-10-20T05:54:00Z">
              <w:r w:rsidRPr="00D82B8B" w:rsidDel="00030B98">
                <w:delText>Midstream</w:delText>
              </w:r>
            </w:del>
          </w:p>
          <w:p w14:paraId="60DDA060" w14:textId="1D3DABA9" w:rsidR="009F1052" w:rsidRPr="00D82B8B" w:rsidDel="00030B98" w:rsidRDefault="009F1052" w:rsidP="009F1052">
            <w:pPr>
              <w:rPr>
                <w:del w:id="2691" w:author="Mutali Nepfumbada" w:date="2022-10-20T05:54:00Z"/>
              </w:rPr>
            </w:pPr>
            <w:del w:id="2692" w:author="Mutali Nepfumbada" w:date="2022-10-20T05:54:00Z">
              <w:r w:rsidRPr="00D82B8B" w:rsidDel="00030B98">
                <w:delText>Technical Risk</w:delText>
              </w:r>
            </w:del>
          </w:p>
        </w:tc>
        <w:tc>
          <w:tcPr>
            <w:tcW w:w="3893" w:type="dxa"/>
            <w:noWrap/>
            <w:tcPrChange w:id="2693" w:author="Mutali Nepfumbada" w:date="2022-10-20T05:54:00Z">
              <w:tcPr>
                <w:tcW w:w="2835" w:type="dxa"/>
                <w:gridSpan w:val="2"/>
                <w:noWrap/>
              </w:tcPr>
            </w:tcPrChange>
          </w:tcPr>
          <w:p w14:paraId="315E5C91" w14:textId="7EE7BB01" w:rsidR="009F1052" w:rsidRPr="00D82B8B" w:rsidDel="00030B98" w:rsidRDefault="009F1052" w:rsidP="009F1052">
            <w:pPr>
              <w:rPr>
                <w:del w:id="2694" w:author="Mutali Nepfumbada" w:date="2022-10-20T05:54:00Z"/>
                <w:lang w:val="en-ZA" w:eastAsia="en-ZA"/>
              </w:rPr>
            </w:pPr>
            <w:del w:id="2695" w:author="Mutali Nepfumbada" w:date="2022-10-20T05:54:00Z">
              <w:r w:rsidRPr="00D82B8B" w:rsidDel="00030B98">
                <w:rPr>
                  <w:lang w:val="en-ZA" w:eastAsia="en-ZA"/>
                </w:rPr>
                <w:delText xml:space="preserve">We have used the satellite-based irradiation data from Solarcast to compare against the yield forecast and the irradiation was below the forecast. Due to the high gaps in data of about 31 days Harmattan cannot conclude if the low irradiance is due to poor weather condition or poor quality of data. </w:delText>
              </w:r>
            </w:del>
          </w:p>
          <w:p w14:paraId="0C11EA6A" w14:textId="1AFE157E" w:rsidR="009F1052" w:rsidRPr="00D82B8B" w:rsidDel="00030B98" w:rsidRDefault="009F1052" w:rsidP="009F1052">
            <w:pPr>
              <w:rPr>
                <w:del w:id="2696" w:author="Mutali Nepfumbada" w:date="2022-10-20T05:54:00Z"/>
                <w:lang w:val="en-ZA" w:eastAsia="en-ZA"/>
              </w:rPr>
            </w:pPr>
          </w:p>
          <w:p w14:paraId="265A9FC7" w14:textId="398FDDA0" w:rsidR="009F1052" w:rsidRPr="00D82B8B" w:rsidDel="00030B98" w:rsidRDefault="009F1052" w:rsidP="009F1052">
            <w:pPr>
              <w:rPr>
                <w:del w:id="2697" w:author="Mutali Nepfumbada" w:date="2022-10-20T05:54:00Z"/>
                <w:lang w:val="en-ZA" w:eastAsia="en-ZA"/>
              </w:rPr>
            </w:pPr>
            <w:del w:id="2698" w:author="Mutali Nepfumbada" w:date="2022-10-20T05:54:00Z">
              <w:r w:rsidRPr="00D82B8B" w:rsidDel="00030B98">
                <w:rPr>
                  <w:lang w:val="en-ZA" w:eastAsia="en-ZA"/>
                </w:rPr>
                <w:delText xml:space="preserve">Production of the plant is below the forecast and no incidents were provided by the </w:delText>
              </w:r>
            </w:del>
            <w:del w:id="2699" w:author="Mutali Nepfumbada" w:date="2022-10-14T06:32:00Z">
              <w:r w:rsidRPr="00D82B8B" w:rsidDel="0056434F">
                <w:rPr>
                  <w:lang w:val="en-ZA" w:eastAsia="en-ZA"/>
                </w:rPr>
                <w:delText>operator</w:delText>
              </w:r>
            </w:del>
            <w:del w:id="2700"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701" w:author="Mutali Nepfumbada" w:date="2022-10-14T06:32:00Z">
              <w:r w:rsidRPr="00D82B8B" w:rsidDel="0056434F">
                <w:rPr>
                  <w:lang w:val="en-ZA" w:eastAsia="en-ZA"/>
                </w:rPr>
                <w:delText>Operator</w:delText>
              </w:r>
            </w:del>
            <w:del w:id="2702" w:author="Mutali Nepfumbada" w:date="2022-10-20T05:54:00Z">
              <w:r w:rsidRPr="00D82B8B" w:rsidDel="00030B98">
                <w:rPr>
                  <w:lang w:val="en-ZA" w:eastAsia="en-ZA"/>
                </w:rPr>
                <w:delText xml:space="preserve"> has stated that load shedding has resulted in loss of production as the inverter have Anti-Islanding </w:delText>
              </w:r>
            </w:del>
            <w:del w:id="2703" w:author="Mutali Nepfumbada" w:date="2022-10-14T08:48:00Z">
              <w:r w:rsidRPr="00D82B8B" w:rsidDel="00967F56">
                <w:rPr>
                  <w:lang w:val="en-ZA" w:eastAsia="en-ZA"/>
                </w:rPr>
                <w:delText>p</w:delText>
              </w:r>
            </w:del>
            <w:del w:id="2704" w:author="Mutali Nepfumbada" w:date="2022-10-20T05:54:00Z">
              <w:r w:rsidRPr="00D82B8B" w:rsidDel="00030B98">
                <w:rPr>
                  <w:lang w:val="en-ZA" w:eastAsia="en-ZA"/>
                </w:rPr>
                <w:delText xml:space="preserve">rotection which require them to shut down when the grid is offline. We have also noticed soiling on the modules which could have influenced the overall performance </w:delText>
              </w:r>
            </w:del>
          </w:p>
          <w:p w14:paraId="7DB062C4" w14:textId="5F3607E8" w:rsidR="009F1052" w:rsidRPr="00D82B8B" w:rsidDel="00030B98" w:rsidRDefault="009F1052" w:rsidP="009F1052">
            <w:pPr>
              <w:rPr>
                <w:del w:id="2705" w:author="Mutali Nepfumbada" w:date="2022-10-20T05:54:00Z"/>
                <w:lang w:val="en-ZA" w:eastAsia="en-ZA"/>
              </w:rPr>
            </w:pPr>
          </w:p>
          <w:p w14:paraId="72C9F25C" w14:textId="1CFCEEBD" w:rsidR="009F1052" w:rsidRPr="00D82B8B" w:rsidDel="00030B98" w:rsidRDefault="009F1052" w:rsidP="009F1052">
            <w:pPr>
              <w:rPr>
                <w:del w:id="2706" w:author="Mutali Nepfumbada" w:date="2022-10-20T05:54:00Z"/>
                <w:lang w:val="en-ZA" w:eastAsia="en-ZA"/>
              </w:rPr>
            </w:pPr>
            <w:del w:id="2707" w:author="Mutali Nepfumbada" w:date="2022-10-20T05:54:00Z">
              <w:r w:rsidRPr="00D82B8B" w:rsidDel="00030B98">
                <w:rPr>
                  <w:lang w:val="en-ZA" w:eastAsia="en-ZA"/>
                </w:rPr>
                <w:delText>The production loss has impacted the expected revenue</w:delText>
              </w:r>
            </w:del>
            <w:ins w:id="2708" w:author="Chanda Nxumalo" w:date="2022-10-18T14:38:00Z">
              <w:del w:id="2709" w:author="Mutali Nepfumbada" w:date="2022-10-20T05:54:00Z">
                <w:r w:rsidR="003158E5" w:rsidDel="00030B98">
                  <w:rPr>
                    <w:lang w:val="en-ZA" w:eastAsia="en-ZA"/>
                  </w:rPr>
                  <w:delText>.</w:delText>
                </w:r>
              </w:del>
            </w:ins>
            <w:del w:id="2710" w:author="Mutali Nepfumbada" w:date="2022-10-20T05:54:00Z">
              <w:r w:rsidRPr="00D82B8B" w:rsidDel="00030B98">
                <w:rPr>
                  <w:lang w:val="en-ZA" w:eastAsia="en-ZA"/>
                </w:rPr>
                <w:delText xml:space="preserve"> </w:delText>
              </w:r>
            </w:del>
          </w:p>
          <w:p w14:paraId="4863A8AF" w14:textId="2E5F98D6" w:rsidR="009F1052" w:rsidRPr="00D82B8B" w:rsidDel="00030B98" w:rsidRDefault="009F1052" w:rsidP="009F1052">
            <w:pPr>
              <w:rPr>
                <w:del w:id="2711" w:author="Mutali Nepfumbada" w:date="2022-10-20T05:54:00Z"/>
                <w:lang w:val="en-ZA" w:eastAsia="en-ZA"/>
              </w:rPr>
            </w:pPr>
          </w:p>
        </w:tc>
        <w:tc>
          <w:tcPr>
            <w:tcW w:w="555" w:type="dxa"/>
            <w:shd w:val="clear" w:color="auto" w:fill="FF0000"/>
            <w:tcPrChange w:id="2712" w:author="Mutali Nepfumbada" w:date="2022-10-20T05:54:00Z">
              <w:tcPr>
                <w:tcW w:w="850" w:type="dxa"/>
                <w:shd w:val="clear" w:color="auto" w:fill="FF0000"/>
              </w:tcPr>
            </w:tcPrChange>
          </w:tcPr>
          <w:p w14:paraId="324B25C1" w14:textId="05E8477B" w:rsidR="009F1052" w:rsidRPr="00D82B8B" w:rsidDel="00030B98" w:rsidRDefault="009F1052" w:rsidP="009F1052">
            <w:pPr>
              <w:jc w:val="center"/>
              <w:rPr>
                <w:del w:id="2713" w:author="Mutali Nepfumbada" w:date="2022-10-20T05:54:00Z"/>
                <w:b/>
                <w:bCs/>
                <w:lang w:val="en-ZA" w:eastAsia="en-ZA"/>
              </w:rPr>
            </w:pPr>
            <w:del w:id="2714" w:author="Mutali Nepfumbada" w:date="2022-10-20T05:54:00Z">
              <w:r w:rsidRPr="00D82B8B" w:rsidDel="00030B98">
                <w:rPr>
                  <w:b/>
                  <w:bCs/>
                </w:rPr>
                <w:delText>H</w:delText>
              </w:r>
            </w:del>
          </w:p>
        </w:tc>
        <w:tc>
          <w:tcPr>
            <w:tcW w:w="3708" w:type="dxa"/>
            <w:noWrap/>
            <w:tcPrChange w:id="2715" w:author="Mutali Nepfumbada" w:date="2022-10-20T05:54:00Z">
              <w:tcPr>
                <w:tcW w:w="4395" w:type="dxa"/>
                <w:gridSpan w:val="3"/>
                <w:noWrap/>
              </w:tcPr>
            </w:tcPrChange>
          </w:tcPr>
          <w:p w14:paraId="07F43156" w14:textId="2FBCF299" w:rsidR="009F1052" w:rsidRPr="00D82B8B" w:rsidDel="00030B98" w:rsidRDefault="009F1052" w:rsidP="009F1052">
            <w:pPr>
              <w:rPr>
                <w:ins w:id="2716" w:author="Adam Terry" w:date="2022-10-07T17:35:00Z"/>
                <w:del w:id="2717" w:author="Mutali Nepfumbada" w:date="2022-10-20T05:54:00Z"/>
                <w:lang w:val="en-ZA" w:eastAsia="en-ZA"/>
              </w:rPr>
            </w:pPr>
            <w:del w:id="2718" w:author="Mutali Nepfumbada" w:date="2022-10-20T05:54:00Z">
              <w:r w:rsidRPr="00D82B8B" w:rsidDel="00030B98">
                <w:rPr>
                  <w:lang w:val="en-ZA" w:eastAsia="en-ZA"/>
                </w:rPr>
                <w:delText>We recommend the following:</w:delText>
              </w:r>
            </w:del>
          </w:p>
          <w:p w14:paraId="3E156A03" w14:textId="7EB3AE92" w:rsidR="009F1052" w:rsidRPr="00D82B8B" w:rsidDel="00030B98" w:rsidRDefault="009F1052" w:rsidP="009F1052">
            <w:pPr>
              <w:rPr>
                <w:del w:id="2719" w:author="Mutali Nepfumbada" w:date="2022-10-20T05:54:00Z"/>
                <w:lang w:val="en-ZA" w:eastAsia="en-ZA"/>
              </w:rPr>
            </w:pPr>
          </w:p>
          <w:p w14:paraId="0CA16F29" w14:textId="77777777" w:rsidR="009F1052" w:rsidRPr="00D82B8B" w:rsidDel="00CD6FDE" w:rsidRDefault="009F1052">
            <w:pPr>
              <w:pStyle w:val="Bullet1"/>
              <w:rPr>
                <w:del w:id="2720" w:author="Mutali Nepfumbada" w:date="2022-10-14T09:54:00Z"/>
                <w:lang w:val="en-ZA" w:eastAsia="en-ZA"/>
              </w:rPr>
              <w:pPrChange w:id="2721" w:author="Adam Terry" w:date="2022-10-07T17:35:00Z">
                <w:pPr>
                  <w:pStyle w:val="Bullet1"/>
                  <w:framePr w:hSpace="181" w:wrap="around" w:vAnchor="text" w:hAnchor="margin" w:y="1"/>
                  <w:suppressOverlap/>
                  <w:jc w:val="left"/>
                </w:pPr>
              </w:pPrChange>
            </w:pPr>
            <w:del w:id="2722" w:author="Mutali Nepfumbada" w:date="2022-10-14T09:54:00Z">
              <w:r w:rsidRPr="00D82B8B" w:rsidDel="00CD6FDE">
                <w:rPr>
                  <w:lang w:val="en-ZA" w:eastAsia="en-ZA"/>
                </w:rPr>
                <w:delText>We recommend procuring a genset integrator to be able to operate during load shading. We note that a cost benefit study needs to be conducted before proceeding to the procuring phase.</w:delText>
              </w:r>
            </w:del>
          </w:p>
          <w:p w14:paraId="28323F3A" w14:textId="30AACFC7" w:rsidR="009F1052" w:rsidRPr="00D82B8B" w:rsidDel="00030B98" w:rsidRDefault="009F1052">
            <w:pPr>
              <w:pStyle w:val="Bullet1"/>
              <w:rPr>
                <w:del w:id="2723" w:author="Mutali Nepfumbada" w:date="2022-10-20T05:54:00Z"/>
                <w:lang w:val="en-ZA" w:eastAsia="en-ZA"/>
              </w:rPr>
              <w:pPrChange w:id="2724" w:author="Adam Terry" w:date="2022-10-07T17:35:00Z">
                <w:pPr>
                  <w:pStyle w:val="Bullet1"/>
                  <w:framePr w:hSpace="181" w:wrap="around" w:vAnchor="text" w:hAnchor="margin" w:y="1"/>
                  <w:suppressOverlap/>
                  <w:jc w:val="left"/>
                </w:pPr>
              </w:pPrChange>
            </w:pPr>
            <w:del w:id="2725" w:author="Mutali Nepfumbada" w:date="2022-10-20T05:54:00Z">
              <w:r w:rsidRPr="00D82B8B" w:rsidDel="00030B98">
                <w:rPr>
                  <w:lang w:val="en-ZA" w:eastAsia="en-ZA"/>
                </w:rPr>
                <w:delText xml:space="preserve">We recommend Aces </w:delText>
              </w:r>
            </w:del>
            <w:ins w:id="2726" w:author="Adam Terry" w:date="2022-10-07T17:35:00Z">
              <w:del w:id="2727" w:author="Mutali Nepfumbada" w:date="2022-10-14T06:33:00Z">
                <w:r w:rsidRPr="00D82B8B" w:rsidDel="0030578B">
                  <w:rPr>
                    <w:lang w:val="en-ZA" w:eastAsia="en-ZA"/>
                  </w:rPr>
                  <w:delText>ACES</w:delText>
                </w:r>
              </w:del>
              <w:del w:id="2728" w:author="Mutali Nepfumbada" w:date="2022-10-20T05:54:00Z">
                <w:r w:rsidRPr="00D82B8B" w:rsidDel="00030B98">
                  <w:rPr>
                    <w:lang w:val="en-ZA" w:eastAsia="en-ZA"/>
                  </w:rPr>
                  <w:delText xml:space="preserve"> </w:delText>
                </w:r>
              </w:del>
            </w:ins>
            <w:del w:id="2729" w:author="Mutali Nepfumbada" w:date="2022-10-20T05:54:00Z">
              <w:r w:rsidRPr="00D82B8B" w:rsidDel="00030B98">
                <w:rPr>
                  <w:lang w:val="en-ZA" w:eastAsia="en-ZA"/>
                </w:rPr>
                <w:delText>purchase the missing data from Solarcast.</w:delText>
              </w:r>
            </w:del>
          </w:p>
          <w:p w14:paraId="2AB06AEA" w14:textId="4AE8DC15" w:rsidR="009F1052" w:rsidRPr="00D82B8B" w:rsidDel="00030B98" w:rsidRDefault="009F1052">
            <w:pPr>
              <w:pStyle w:val="Bullet1"/>
              <w:rPr>
                <w:del w:id="2730" w:author="Mutali Nepfumbada" w:date="2022-10-20T05:54:00Z"/>
                <w:lang w:val="en-ZA" w:eastAsia="en-ZA"/>
              </w:rPr>
              <w:pPrChange w:id="2731" w:author="Adam Terry" w:date="2022-10-07T17:35:00Z">
                <w:pPr>
                  <w:pStyle w:val="Bullet1"/>
                  <w:framePr w:hSpace="181" w:wrap="around" w:vAnchor="text" w:hAnchor="margin" w:y="1"/>
                  <w:suppressOverlap/>
                  <w:jc w:val="left"/>
                </w:pPr>
              </w:pPrChange>
            </w:pPr>
            <w:del w:id="2732" w:author="Mutali Nepfumbada" w:date="2022-10-20T05:54:00Z">
              <w:r w:rsidRPr="00D82B8B" w:rsidDel="00030B98">
                <w:rPr>
                  <w:lang w:val="en-ZA" w:eastAsia="en-ZA"/>
                </w:rPr>
                <w:delText>We recommend monitoring the soiling for at least 6 months to determine if additional cleaning is needed, as the modules were heavily soiled after being washed in August 2022.</w:delText>
              </w:r>
            </w:del>
          </w:p>
        </w:tc>
      </w:tr>
      <w:tr w:rsidR="009F1052" w:rsidRPr="00D82B8B" w:rsidDel="00030B98" w14:paraId="5D20D905" w14:textId="12E1B687" w:rsidTr="00030B98">
        <w:tblPrEx>
          <w:tblPrExChange w:id="2733" w:author="Mutali Nepfumbada" w:date="2022-10-20T05:54:00Z">
            <w:tblPrEx>
              <w:tblW w:w="9493" w:type="dxa"/>
            </w:tblPrEx>
          </w:tblPrExChange>
        </w:tblPrEx>
        <w:trPr>
          <w:trHeight w:val="280"/>
          <w:del w:id="2734" w:author="Mutali Nepfumbada" w:date="2022-10-20T05:54:00Z"/>
          <w:trPrChange w:id="2735" w:author="Mutali Nepfumbada" w:date="2022-10-20T05:54:00Z">
            <w:trPr>
              <w:gridAfter w:val="0"/>
              <w:trHeight w:val="284"/>
            </w:trPr>
          </w:trPrChange>
        </w:trPr>
        <w:tc>
          <w:tcPr>
            <w:tcW w:w="1109" w:type="dxa"/>
            <w:shd w:val="clear" w:color="auto" w:fill="FFFFFF" w:themeFill="background1"/>
            <w:noWrap/>
            <w:tcPrChange w:id="2736" w:author="Mutali Nepfumbada" w:date="2022-10-20T05:54:00Z">
              <w:tcPr>
                <w:tcW w:w="1413" w:type="dxa"/>
                <w:shd w:val="clear" w:color="auto" w:fill="FFFFFF" w:themeFill="background1"/>
                <w:noWrap/>
              </w:tcPr>
            </w:tcPrChange>
          </w:tcPr>
          <w:p w14:paraId="6E565230" w14:textId="747FC29E" w:rsidR="009F1052" w:rsidRPr="00D82B8B" w:rsidDel="00030B98" w:rsidRDefault="009F1052" w:rsidP="009F1052">
            <w:pPr>
              <w:rPr>
                <w:del w:id="2737" w:author="Mutali Nepfumbada" w:date="2022-10-20T05:54:00Z"/>
              </w:rPr>
            </w:pPr>
            <w:del w:id="2738" w:author="Mutali Nepfumbada" w:date="2022-10-20T05:54:00Z">
              <w:r w:rsidRPr="00D82B8B" w:rsidDel="00030B98">
                <w:delText>Durbanville</w:delText>
              </w:r>
            </w:del>
          </w:p>
          <w:p w14:paraId="009BE10B" w14:textId="714F3508" w:rsidR="009F1052" w:rsidRPr="00D82B8B" w:rsidDel="00030B98" w:rsidRDefault="009F1052" w:rsidP="009F1052">
            <w:pPr>
              <w:rPr>
                <w:del w:id="2739" w:author="Mutali Nepfumbada" w:date="2022-10-20T05:54:00Z"/>
              </w:rPr>
            </w:pPr>
            <w:del w:id="2740" w:author="Mutali Nepfumbada" w:date="2022-10-20T05:54:00Z">
              <w:r w:rsidRPr="00D82B8B" w:rsidDel="00030B98">
                <w:delText>Technical Risk</w:delText>
              </w:r>
            </w:del>
          </w:p>
        </w:tc>
        <w:tc>
          <w:tcPr>
            <w:tcW w:w="3893" w:type="dxa"/>
            <w:noWrap/>
            <w:tcPrChange w:id="2741" w:author="Mutali Nepfumbada" w:date="2022-10-20T05:54:00Z">
              <w:tcPr>
                <w:tcW w:w="2835" w:type="dxa"/>
                <w:gridSpan w:val="2"/>
                <w:noWrap/>
              </w:tcPr>
            </w:tcPrChange>
          </w:tcPr>
          <w:p w14:paraId="77152228" w14:textId="30003665" w:rsidR="009F1052" w:rsidRPr="00D82B8B" w:rsidDel="00030B98" w:rsidRDefault="009F1052" w:rsidP="009F1052">
            <w:pPr>
              <w:rPr>
                <w:del w:id="2742" w:author="Mutali Nepfumbada" w:date="2022-10-20T05:54:00Z"/>
                <w:lang w:val="en-ZA" w:eastAsia="en-ZA"/>
              </w:rPr>
            </w:pPr>
            <w:del w:id="2743" w:author="Mutali Nepfumbada" w:date="2022-10-20T05:54:00Z">
              <w:r w:rsidRPr="00D82B8B" w:rsidDel="00030B98">
                <w:rPr>
                  <w:lang w:val="en-ZA" w:eastAsia="en-ZA"/>
                </w:rPr>
                <w:delText>The satellite irradiation data is of high quality, with only 7 days of data unavailability since April 2022 to August 2022. Harmattan cannot confirm if the irradiation was below forecast since COD due to the lack of data prior April 2022.</w:delText>
              </w:r>
            </w:del>
          </w:p>
          <w:p w14:paraId="00CC5D76" w14:textId="1333992F" w:rsidR="009F1052" w:rsidRPr="00D82B8B" w:rsidDel="00030B98" w:rsidRDefault="009F1052" w:rsidP="009F1052">
            <w:pPr>
              <w:rPr>
                <w:del w:id="2744" w:author="Mutali Nepfumbada" w:date="2022-10-20T05:54:00Z"/>
                <w:lang w:val="en-ZA" w:eastAsia="en-ZA"/>
              </w:rPr>
            </w:pPr>
          </w:p>
          <w:p w14:paraId="3B2A195C" w14:textId="09A3DC9C" w:rsidR="009F1052" w:rsidRPr="00D82B8B" w:rsidDel="00030B98" w:rsidRDefault="009F1052" w:rsidP="009F1052">
            <w:pPr>
              <w:rPr>
                <w:del w:id="2745" w:author="Mutali Nepfumbada" w:date="2022-10-20T05:54:00Z"/>
                <w:lang w:val="en-ZA" w:eastAsia="en-ZA"/>
              </w:rPr>
            </w:pPr>
            <w:del w:id="2746" w:author="Mutali Nepfumbada" w:date="2022-10-20T05:54:00Z">
              <w:r w:rsidRPr="00D82B8B" w:rsidDel="00030B98">
                <w:rPr>
                  <w:lang w:val="en-ZA" w:eastAsia="en-ZA"/>
                </w:rPr>
                <w:delText>The total production since COD is below forecast which may have been influenced by the shading from nearby trees and the frequent Eskom load shedding due to the Anti islanding function on the inverter</w:delText>
              </w:r>
            </w:del>
          </w:p>
          <w:p w14:paraId="591BBFAE" w14:textId="6E530B16" w:rsidR="009F1052" w:rsidRPr="00D82B8B" w:rsidDel="00030B98" w:rsidRDefault="009F1052" w:rsidP="009F1052">
            <w:pPr>
              <w:rPr>
                <w:del w:id="2747" w:author="Mutali Nepfumbada" w:date="2022-10-20T05:54:00Z"/>
                <w:lang w:val="en-ZA" w:eastAsia="en-ZA"/>
              </w:rPr>
            </w:pPr>
          </w:p>
          <w:p w14:paraId="189552AD" w14:textId="7A9E1CBE" w:rsidR="009F1052" w:rsidRPr="00D82B8B" w:rsidDel="00030B98" w:rsidRDefault="009F1052" w:rsidP="009F1052">
            <w:pPr>
              <w:rPr>
                <w:del w:id="2748" w:author="Mutali Nepfumbada" w:date="2022-10-20T05:54:00Z"/>
                <w:lang w:val="en-ZA" w:eastAsia="en-ZA"/>
              </w:rPr>
            </w:pPr>
            <w:del w:id="2749" w:author="Mutali Nepfumbada" w:date="2022-10-20T05:54:00Z">
              <w:r w:rsidRPr="00D82B8B" w:rsidDel="00030B98">
                <w:rPr>
                  <w:lang w:val="en-ZA" w:eastAsia="en-ZA"/>
                </w:rPr>
                <w:delText xml:space="preserve">We note that this has resulted in revenue losses. </w:delText>
              </w:r>
            </w:del>
          </w:p>
        </w:tc>
        <w:tc>
          <w:tcPr>
            <w:tcW w:w="555" w:type="dxa"/>
            <w:shd w:val="clear" w:color="auto" w:fill="FF0000"/>
            <w:tcPrChange w:id="2750" w:author="Mutali Nepfumbada" w:date="2022-10-20T05:54:00Z">
              <w:tcPr>
                <w:tcW w:w="850" w:type="dxa"/>
                <w:shd w:val="clear" w:color="auto" w:fill="FF0000"/>
              </w:tcPr>
            </w:tcPrChange>
          </w:tcPr>
          <w:p w14:paraId="33916FDF" w14:textId="06A1A2AD" w:rsidR="009F1052" w:rsidRPr="00D82B8B" w:rsidDel="00030B98" w:rsidRDefault="009F1052" w:rsidP="009F1052">
            <w:pPr>
              <w:jc w:val="center"/>
              <w:rPr>
                <w:del w:id="2751" w:author="Mutali Nepfumbada" w:date="2022-10-20T05:54:00Z"/>
                <w:b/>
                <w:bCs/>
                <w:lang w:val="en-ZA" w:eastAsia="en-ZA"/>
              </w:rPr>
            </w:pPr>
            <w:del w:id="2752" w:author="Mutali Nepfumbada" w:date="2022-10-20T05:54:00Z">
              <w:r w:rsidRPr="00D82B8B" w:rsidDel="00030B98">
                <w:rPr>
                  <w:b/>
                  <w:bCs/>
                </w:rPr>
                <w:delText>H</w:delText>
              </w:r>
            </w:del>
          </w:p>
        </w:tc>
        <w:tc>
          <w:tcPr>
            <w:tcW w:w="3708" w:type="dxa"/>
            <w:noWrap/>
            <w:tcPrChange w:id="2753" w:author="Mutali Nepfumbada" w:date="2022-10-20T05:54:00Z">
              <w:tcPr>
                <w:tcW w:w="4395" w:type="dxa"/>
                <w:gridSpan w:val="3"/>
                <w:noWrap/>
              </w:tcPr>
            </w:tcPrChange>
          </w:tcPr>
          <w:p w14:paraId="6D7D7A40" w14:textId="1C57E8D6" w:rsidR="009F1052" w:rsidRPr="00D82B8B" w:rsidDel="00030B98" w:rsidRDefault="009F1052" w:rsidP="009F1052">
            <w:pPr>
              <w:rPr>
                <w:ins w:id="2754" w:author="Adam Terry" w:date="2022-10-07T17:35:00Z"/>
                <w:del w:id="2755" w:author="Mutali Nepfumbada" w:date="2022-10-20T05:54:00Z"/>
                <w:lang w:val="en-ZA" w:eastAsia="en-ZA"/>
              </w:rPr>
            </w:pPr>
            <w:del w:id="2756" w:author="Mutali Nepfumbada" w:date="2022-10-20T05:54:00Z">
              <w:r w:rsidRPr="00D82B8B" w:rsidDel="00030B98">
                <w:rPr>
                  <w:lang w:val="en-ZA" w:eastAsia="en-ZA"/>
                </w:rPr>
                <w:delText>We recommend the following:</w:delText>
              </w:r>
            </w:del>
          </w:p>
          <w:p w14:paraId="01C7EAF4" w14:textId="738C07BF" w:rsidR="009F1052" w:rsidRPr="00D82B8B" w:rsidDel="00030B98" w:rsidRDefault="009F1052" w:rsidP="009F1052">
            <w:pPr>
              <w:rPr>
                <w:del w:id="2757" w:author="Mutali Nepfumbada" w:date="2022-10-20T05:54:00Z"/>
                <w:lang w:val="en-ZA" w:eastAsia="en-ZA"/>
              </w:rPr>
            </w:pPr>
          </w:p>
          <w:p w14:paraId="6234A2A3" w14:textId="77777777" w:rsidR="009F1052" w:rsidRPr="00D82B8B" w:rsidDel="00D412B2" w:rsidRDefault="009F1052" w:rsidP="009F1052">
            <w:pPr>
              <w:pStyle w:val="Bullet1"/>
              <w:rPr>
                <w:del w:id="2758" w:author="Mutali Nepfumbada" w:date="2022-10-14T09:54:00Z"/>
                <w:lang w:val="en-ZA" w:eastAsia="en-ZA"/>
              </w:rPr>
            </w:pPr>
            <w:del w:id="2759" w:author="Mutali Nepfumbada" w:date="2022-10-14T09:53:00Z">
              <w:r w:rsidRPr="00D412B2" w:rsidDel="00D412B2">
                <w:rPr>
                  <w:lang w:val="en-ZA" w:eastAsia="en-ZA"/>
                </w:rPr>
                <w:delText>We recommend procuring a genset integrator to be able to operate during load shading. We note that a cost benefit study needs to be conducted before proceeding to the procuring phase</w:delText>
              </w:r>
            </w:del>
            <w:del w:id="2760" w:author="Mutali Nepfumbada" w:date="2022-10-14T09:54:00Z">
              <w:r w:rsidRPr="00D412B2" w:rsidDel="00D412B2">
                <w:rPr>
                  <w:lang w:val="en-ZA" w:eastAsia="en-ZA"/>
                </w:rPr>
                <w:delText>.</w:delText>
              </w:r>
            </w:del>
          </w:p>
          <w:p w14:paraId="18502FE4" w14:textId="75550B03" w:rsidR="009F1052" w:rsidRPr="00D412B2" w:rsidDel="00030B98" w:rsidRDefault="009F1052" w:rsidP="009F1052">
            <w:pPr>
              <w:pStyle w:val="Bullet1"/>
              <w:rPr>
                <w:del w:id="2761" w:author="Mutali Nepfumbada" w:date="2022-10-20T05:54:00Z"/>
                <w:lang w:val="en-ZA" w:eastAsia="en-ZA"/>
              </w:rPr>
            </w:pPr>
            <w:del w:id="2762" w:author="Mutali Nepfumbada" w:date="2022-10-20T05:54:00Z">
              <w:r w:rsidRPr="00D412B2" w:rsidDel="00030B98">
                <w:rPr>
                  <w:lang w:val="en-ZA" w:eastAsia="en-ZA"/>
                </w:rPr>
                <w:delText xml:space="preserve">Aces </w:delText>
              </w:r>
            </w:del>
            <w:ins w:id="2763" w:author="Adam Terry" w:date="2022-10-07T17:35:00Z">
              <w:del w:id="2764" w:author="Mutali Nepfumbada" w:date="2022-10-14T06:33:00Z">
                <w:r w:rsidRPr="00D412B2" w:rsidDel="0030578B">
                  <w:rPr>
                    <w:lang w:val="en-ZA" w:eastAsia="en-ZA"/>
                  </w:rPr>
                  <w:delText>ACES</w:delText>
                </w:r>
              </w:del>
              <w:del w:id="2765" w:author="Mutali Nepfumbada" w:date="2022-10-20T05:54:00Z">
                <w:r w:rsidRPr="00D412B2" w:rsidDel="00030B98">
                  <w:rPr>
                    <w:lang w:val="en-ZA" w:eastAsia="en-ZA"/>
                  </w:rPr>
                  <w:delText xml:space="preserve"> </w:delText>
                </w:r>
              </w:del>
            </w:ins>
            <w:del w:id="2766" w:author="Mutali Nepfumbada" w:date="2022-10-20T05:54:00Z">
              <w:r w:rsidRPr="00D412B2" w:rsidDel="00030B98">
                <w:rPr>
                  <w:lang w:val="en-ZA" w:eastAsia="en-ZA"/>
                </w:rPr>
                <w:delText>purchase the missing data from Solarcast.</w:delText>
              </w:r>
            </w:del>
          </w:p>
          <w:p w14:paraId="574A0E26" w14:textId="0BCEFA8C" w:rsidR="009F1052" w:rsidRPr="00D82B8B" w:rsidDel="00030B98" w:rsidRDefault="009F1052" w:rsidP="009F1052">
            <w:pPr>
              <w:pStyle w:val="Bullet1"/>
              <w:rPr>
                <w:del w:id="2767" w:author="Mutali Nepfumbada" w:date="2022-10-20T05:54:00Z"/>
                <w:lang w:val="en-ZA" w:eastAsia="en-ZA"/>
              </w:rPr>
            </w:pPr>
            <w:del w:id="2768" w:author="Mutali Nepfumbada" w:date="2022-10-20T05:54:00Z">
              <w:r w:rsidRPr="00D82B8B" w:rsidDel="00030B98">
                <w:rPr>
                  <w:lang w:val="en-ZA" w:eastAsia="en-ZA"/>
                </w:rPr>
                <w:delText>Cutting down or trimming trees that shade the panels</w:delText>
              </w:r>
            </w:del>
          </w:p>
          <w:p w14:paraId="4F0DBD37" w14:textId="1E6E91F2" w:rsidR="009F1052" w:rsidRPr="00D82B8B" w:rsidDel="00030B98" w:rsidRDefault="009F1052" w:rsidP="009F1052">
            <w:pPr>
              <w:rPr>
                <w:del w:id="2769" w:author="Mutali Nepfumbada" w:date="2022-10-20T05:54:00Z"/>
                <w:lang w:val="en-ZA" w:eastAsia="en-ZA"/>
              </w:rPr>
            </w:pPr>
          </w:p>
        </w:tc>
      </w:tr>
      <w:tr w:rsidR="009F1052" w:rsidRPr="00D82B8B" w:rsidDel="00030B98" w14:paraId="2ECFD268" w14:textId="5B59E2C3" w:rsidTr="00030B98">
        <w:tblPrEx>
          <w:tblPrExChange w:id="2770" w:author="Mutali Nepfumbada" w:date="2022-10-20T05:54:00Z">
            <w:tblPrEx>
              <w:tblW w:w="9493" w:type="dxa"/>
            </w:tblPrEx>
          </w:tblPrExChange>
        </w:tblPrEx>
        <w:trPr>
          <w:trHeight w:val="280"/>
          <w:del w:id="2771" w:author="Mutali Nepfumbada" w:date="2022-10-20T05:54:00Z"/>
          <w:trPrChange w:id="2772" w:author="Mutali Nepfumbada" w:date="2022-10-20T05:54:00Z">
            <w:trPr>
              <w:gridAfter w:val="0"/>
              <w:trHeight w:val="284"/>
            </w:trPr>
          </w:trPrChange>
        </w:trPr>
        <w:tc>
          <w:tcPr>
            <w:tcW w:w="1109" w:type="dxa"/>
            <w:shd w:val="clear" w:color="auto" w:fill="FFFFFF" w:themeFill="background1"/>
            <w:noWrap/>
            <w:tcPrChange w:id="2773" w:author="Mutali Nepfumbada" w:date="2022-10-20T05:54:00Z">
              <w:tcPr>
                <w:tcW w:w="1413" w:type="dxa"/>
                <w:shd w:val="clear" w:color="auto" w:fill="FFFFFF" w:themeFill="background1"/>
                <w:noWrap/>
              </w:tcPr>
            </w:tcPrChange>
          </w:tcPr>
          <w:p w14:paraId="50328030" w14:textId="18888CEF" w:rsidR="009F1052" w:rsidRPr="00D82B8B" w:rsidDel="00030B98" w:rsidRDefault="009F1052" w:rsidP="009F1052">
            <w:pPr>
              <w:rPr>
                <w:del w:id="2774" w:author="Mutali Nepfumbada" w:date="2022-10-20T05:54:00Z"/>
                <w:lang w:val="en-ZA" w:eastAsia="en-ZA"/>
              </w:rPr>
            </w:pPr>
            <w:del w:id="2775" w:author="Mutali Nepfumbada" w:date="2022-10-20T05:54:00Z">
              <w:r w:rsidRPr="00D82B8B" w:rsidDel="00030B98">
                <w:rPr>
                  <w:lang w:val="en-ZA" w:eastAsia="en-ZA"/>
                </w:rPr>
                <w:delText>Performance Guarantee</w:delText>
              </w:r>
            </w:del>
          </w:p>
        </w:tc>
        <w:tc>
          <w:tcPr>
            <w:tcW w:w="3893" w:type="dxa"/>
            <w:noWrap/>
            <w:tcPrChange w:id="2776" w:author="Mutali Nepfumbada" w:date="2022-10-20T05:54:00Z">
              <w:tcPr>
                <w:tcW w:w="2835" w:type="dxa"/>
                <w:gridSpan w:val="2"/>
                <w:noWrap/>
              </w:tcPr>
            </w:tcPrChange>
          </w:tcPr>
          <w:p w14:paraId="3C6C9671" w14:textId="0BE43ED6" w:rsidR="009F1052" w:rsidRPr="00D82B8B" w:rsidDel="00030B98" w:rsidRDefault="009F1052" w:rsidP="009F1052">
            <w:pPr>
              <w:rPr>
                <w:del w:id="2777" w:author="Mutali Nepfumbada" w:date="2022-10-20T05:54:00Z"/>
                <w:lang w:val="en-ZA" w:eastAsia="en-ZA"/>
              </w:rPr>
            </w:pPr>
            <w:del w:id="2778" w:author="Mutali Nepfumbada" w:date="2022-10-20T05:54:00Z">
              <w:r w:rsidRPr="00D82B8B" w:rsidDel="00030B98">
                <w:rPr>
                  <w:lang w:val="en-ZA" w:eastAsia="en-ZA"/>
                </w:rPr>
                <w:delText xml:space="preserve">Harmattan note that Durbanville, Vergelegen, and Midstream started </w:delText>
              </w:r>
              <w:commentRangeStart w:id="2779"/>
              <w:r w:rsidRPr="00D82B8B" w:rsidDel="00030B98">
                <w:rPr>
                  <w:lang w:val="en-ZA" w:eastAsia="en-ZA"/>
                </w:rPr>
                <w:delText>operation in October 2022, we do not have irradiance data until March 2022. We cannot use the following formula to adjust generation for 12 months.</w:delText>
              </w:r>
            </w:del>
          </w:p>
          <w:p w14:paraId="2CD44132" w14:textId="4E4B4B98" w:rsidR="009F1052" w:rsidRPr="00D82B8B" w:rsidDel="00030B98" w:rsidRDefault="009F1052" w:rsidP="009F1052">
            <w:pPr>
              <w:rPr>
                <w:del w:id="2780" w:author="Mutali Nepfumbada" w:date="2022-10-20T05:54:00Z"/>
                <w:lang w:val="en-ZA" w:eastAsia="en-ZA"/>
              </w:rPr>
            </w:pPr>
          </w:p>
          <w:p w14:paraId="65D5F454" w14:textId="19CAA17D" w:rsidR="009F1052" w:rsidRPr="00D82B8B" w:rsidDel="00030B98" w:rsidRDefault="00023794" w:rsidP="009F1052">
            <w:pPr>
              <w:rPr>
                <w:del w:id="2781" w:author="Mutali Nepfumbada" w:date="2022-10-20T05:54:00Z"/>
                <w:sz w:val="18"/>
                <w:szCs w:val="18"/>
                <w:lang w:val="en-ZA" w:eastAsia="en-ZA"/>
              </w:rPr>
            </w:pPr>
            <m:oMathPara>
              <m:oMath>
                <m:r>
                  <w:del w:id="2782" w:author="Mutali Nepfumbada" w:date="2022-10-20T05:54:00Z">
                    <w:rPr>
                      <w:rFonts w:ascii="Cambria Math" w:hAnsi="Cambria Math"/>
                      <w:color w:val="000000" w:themeColor="text1"/>
                      <w:sz w:val="18"/>
                      <w:szCs w:val="18"/>
                    </w:rPr>
                    <m:t>*</m:t>
                  </w:del>
                </m:r>
                <w:commentRangeEnd w:id="2779"/>
                <m:r>
                  <w:del w:id="2783" w:author="Mutali Nepfumbada" w:date="2022-10-20T05:54:00Z">
                    <m:rPr>
                      <m:sty m:val="p"/>
                    </m:rPr>
                    <w:rPr>
                      <w:rStyle w:val="CommentReference"/>
                      <w:rFonts w:ascii="Cambria Math" w:hAnsi="Cambria Math"/>
                    </w:rPr>
                    <w:commentReference w:id="2779"/>
                  </w:del>
                </m:r>
              </m:oMath>
            </m:oMathPara>
          </w:p>
          <w:p w14:paraId="5C0B1A33" w14:textId="0DA2019E" w:rsidR="009F1052" w:rsidRPr="00D82B8B" w:rsidDel="00030B98" w:rsidRDefault="009F1052" w:rsidP="009F1052">
            <w:pPr>
              <w:rPr>
                <w:del w:id="2784" w:author="Mutali Nepfumbada" w:date="2022-10-20T05:54:00Z"/>
                <w:lang w:val="en-ZA" w:eastAsia="en-ZA"/>
              </w:rPr>
            </w:pPr>
          </w:p>
          <w:p w14:paraId="30F8EEA5" w14:textId="672C09D5" w:rsidR="009F1052" w:rsidRPr="00D82B8B" w:rsidDel="00030B98" w:rsidRDefault="009F1052" w:rsidP="009F1052">
            <w:pPr>
              <w:pStyle w:val="Bullet1"/>
              <w:rPr>
                <w:del w:id="2785" w:author="Mutali Nepfumbada" w:date="2022-10-20T05:54:00Z"/>
                <w:lang w:val="en-ZA" w:eastAsia="en-ZA"/>
              </w:rPr>
            </w:pPr>
            <w:del w:id="2786" w:author="Mutali Nepfumbada" w:date="2022-10-20T05:54:00Z">
              <w:r w:rsidRPr="00D82B8B" w:rsidDel="00030B98">
                <w:rPr>
                  <w:lang w:val="en-ZA" w:eastAsia="en-ZA"/>
                </w:rPr>
                <w:delText xml:space="preserve">Performance Guarantee after Services Start Date </w:delText>
              </w:r>
            </w:del>
          </w:p>
          <w:p w14:paraId="58E7FACB" w14:textId="4ADE1822" w:rsidR="009F1052" w:rsidRPr="00D82B8B" w:rsidDel="00030B98" w:rsidRDefault="009F1052" w:rsidP="009F1052">
            <w:pPr>
              <w:pStyle w:val="Bullet1"/>
              <w:rPr>
                <w:del w:id="2787" w:author="Mutali Nepfumbada" w:date="2022-10-20T05:54:00Z"/>
                <w:lang w:val="en-ZA" w:eastAsia="en-ZA"/>
              </w:rPr>
            </w:pPr>
            <w:del w:id="2788" w:author="Mutali Nepfumbada" w:date="2022-10-20T05:54:00Z">
              <w:r w:rsidRPr="00D82B8B" w:rsidDel="00030B98">
                <w:rPr>
                  <w:lang w:val="en-ZA" w:eastAsia="en-ZA"/>
                </w:rPr>
                <w:delText xml:space="preserve">The </w:delText>
              </w:r>
            </w:del>
            <w:del w:id="2789" w:author="Mutali Nepfumbada" w:date="2022-10-14T06:32:00Z">
              <w:r w:rsidRPr="00D82B8B" w:rsidDel="0056434F">
                <w:rPr>
                  <w:lang w:val="en-ZA" w:eastAsia="en-ZA"/>
                </w:rPr>
                <w:delText>Operator</w:delText>
              </w:r>
            </w:del>
            <w:del w:id="2790" w:author="Mutali Nepfumbada" w:date="2022-10-20T05:54:00Z">
              <w:r w:rsidRPr="00D82B8B" w:rsidDel="00030B98">
                <w:rPr>
                  <w:lang w:val="en-ZA" w:eastAsia="en-ZA"/>
                </w:rPr>
                <w:delText xml:space="preserve"> guarantees to the Owner that the Facility will reach a minimum of 90% of “Generation Adjusted” in a consecutive period of 12 months. </w:delText>
              </w:r>
            </w:del>
          </w:p>
          <w:p w14:paraId="568D2931" w14:textId="4550A64B" w:rsidR="009F1052" w:rsidRPr="00D82B8B" w:rsidDel="00030B98" w:rsidRDefault="009F1052" w:rsidP="009F1052">
            <w:pPr>
              <w:rPr>
                <w:del w:id="2791" w:author="Mutali Nepfumbada" w:date="2022-10-20T05:54:00Z"/>
                <w:lang w:val="en-ZA" w:eastAsia="en-ZA"/>
              </w:rPr>
            </w:pPr>
          </w:p>
        </w:tc>
        <w:tc>
          <w:tcPr>
            <w:tcW w:w="555" w:type="dxa"/>
            <w:shd w:val="clear" w:color="auto" w:fill="FF0000"/>
            <w:tcPrChange w:id="2792" w:author="Mutali Nepfumbada" w:date="2022-10-20T05:54:00Z">
              <w:tcPr>
                <w:tcW w:w="850" w:type="dxa"/>
                <w:shd w:val="clear" w:color="auto" w:fill="FF0000"/>
              </w:tcPr>
            </w:tcPrChange>
          </w:tcPr>
          <w:p w14:paraId="007228C7" w14:textId="5911D808" w:rsidR="009F1052" w:rsidRPr="00D82B8B" w:rsidDel="00030B98" w:rsidRDefault="009F1052" w:rsidP="009F1052">
            <w:pPr>
              <w:jc w:val="center"/>
              <w:rPr>
                <w:del w:id="2793" w:author="Mutali Nepfumbada" w:date="2022-10-20T05:54:00Z"/>
                <w:b/>
                <w:bCs/>
                <w:lang w:val="en-ZA" w:eastAsia="en-ZA"/>
              </w:rPr>
            </w:pPr>
            <w:del w:id="2794" w:author="Mutali Nepfumbada" w:date="2022-10-20T05:54:00Z">
              <w:r w:rsidRPr="00D82B8B" w:rsidDel="00030B98">
                <w:rPr>
                  <w:b/>
                </w:rPr>
                <w:delText>H</w:delText>
              </w:r>
            </w:del>
          </w:p>
        </w:tc>
        <w:tc>
          <w:tcPr>
            <w:tcW w:w="3708" w:type="dxa"/>
            <w:noWrap/>
            <w:tcPrChange w:id="2795" w:author="Mutali Nepfumbada" w:date="2022-10-20T05:54:00Z">
              <w:tcPr>
                <w:tcW w:w="4395" w:type="dxa"/>
                <w:gridSpan w:val="3"/>
                <w:noWrap/>
              </w:tcPr>
            </w:tcPrChange>
          </w:tcPr>
          <w:p w14:paraId="369303F4" w14:textId="499D3884" w:rsidR="009F1052" w:rsidRPr="00D82B8B" w:rsidDel="00030B98" w:rsidRDefault="009F1052" w:rsidP="009F1052">
            <w:pPr>
              <w:rPr>
                <w:ins w:id="2796" w:author="Adam Terry" w:date="2022-10-07T17:35:00Z"/>
                <w:del w:id="2797" w:author="Mutali Nepfumbada" w:date="2022-10-20T05:54:00Z"/>
                <w:lang w:val="en-ZA" w:eastAsia="en-ZA"/>
              </w:rPr>
            </w:pPr>
            <w:del w:id="2798" w:author="Mutali Nepfumbada" w:date="2022-10-20T05:54:00Z">
              <w:r w:rsidRPr="00D82B8B" w:rsidDel="00030B98">
                <w:rPr>
                  <w:lang w:val="en-ZA" w:eastAsia="en-ZA"/>
                </w:rPr>
                <w:delText>Harmattan recommends:</w:delText>
              </w:r>
            </w:del>
          </w:p>
          <w:p w14:paraId="410B812E" w14:textId="2F8DE93C" w:rsidR="009F1052" w:rsidRPr="00D82B8B" w:rsidDel="00030B98" w:rsidRDefault="009F1052" w:rsidP="009F1052">
            <w:pPr>
              <w:rPr>
                <w:del w:id="2799" w:author="Mutali Nepfumbada" w:date="2022-10-20T05:54:00Z"/>
                <w:lang w:val="en-ZA" w:eastAsia="en-ZA"/>
              </w:rPr>
            </w:pPr>
          </w:p>
          <w:p w14:paraId="7167A956" w14:textId="3C8977C1" w:rsidR="009F1052" w:rsidRPr="00D82B8B" w:rsidDel="00030B98" w:rsidRDefault="009F1052" w:rsidP="009F1052">
            <w:pPr>
              <w:pStyle w:val="Bullet1"/>
              <w:rPr>
                <w:del w:id="2800" w:author="Mutali Nepfumbada" w:date="2022-10-20T05:54:00Z"/>
                <w:lang w:val="en-ZA" w:eastAsia="en-ZA"/>
              </w:rPr>
            </w:pPr>
            <w:del w:id="2801" w:author="Mutali Nepfumbada" w:date="2022-10-20T05:54:00Z">
              <w:r w:rsidRPr="00D82B8B" w:rsidDel="00030B98">
                <w:rPr>
                  <w:lang w:val="en-ZA" w:eastAsia="en-ZA"/>
                </w:rPr>
                <w:delText>Only consider data from April 2022 to November 2022 for generation adjustment.</w:delText>
              </w:r>
            </w:del>
          </w:p>
          <w:p w14:paraId="30D82A1A" w14:textId="00C3FDE2" w:rsidR="009F1052" w:rsidRPr="00D82B8B" w:rsidDel="00030B98" w:rsidRDefault="009F1052" w:rsidP="009F1052">
            <w:pPr>
              <w:pStyle w:val="Bullet1"/>
              <w:numPr>
                <w:ilvl w:val="0"/>
                <w:numId w:val="0"/>
              </w:numPr>
              <w:ind w:left="720"/>
              <w:rPr>
                <w:del w:id="2802" w:author="Mutali Nepfumbada" w:date="2022-10-20T05:54:00Z"/>
                <w:lang w:val="en-ZA" w:eastAsia="en-ZA"/>
              </w:rPr>
            </w:pPr>
          </w:p>
          <w:p w14:paraId="6FD3E39C" w14:textId="07336FEF" w:rsidR="009F1052" w:rsidRPr="00D82B8B" w:rsidDel="00030B98" w:rsidRDefault="009F1052" w:rsidP="009F1052">
            <w:pPr>
              <w:pStyle w:val="Bullet1"/>
              <w:rPr>
                <w:del w:id="2803" w:author="Mutali Nepfumbada" w:date="2022-10-20T05:54:00Z"/>
                <w:lang w:val="en-ZA" w:eastAsia="en-ZA"/>
              </w:rPr>
            </w:pPr>
            <w:del w:id="2804" w:author="Mutali Nepfumbada" w:date="2022-10-20T05:54:00Z">
              <w:r w:rsidRPr="00D82B8B" w:rsidDel="00030B98">
                <w:rPr>
                  <w:lang w:val="en-ZA" w:eastAsia="en-ZA"/>
                </w:rPr>
                <w:delText xml:space="preserve">Inquire if </w:delText>
              </w:r>
            </w:del>
            <w:del w:id="2805" w:author="Mutali Nepfumbada" w:date="2022-10-14T06:33:00Z">
              <w:r w:rsidRPr="00D82B8B" w:rsidDel="0030578B">
                <w:rPr>
                  <w:lang w:val="en-ZA" w:eastAsia="en-ZA"/>
                </w:rPr>
                <w:delText>ACES</w:delText>
              </w:r>
            </w:del>
            <w:del w:id="2806" w:author="Mutali Nepfumbada" w:date="2022-10-20T05:54:00Z">
              <w:r w:rsidRPr="00D82B8B" w:rsidDel="00030B98">
                <w:rPr>
                  <w:lang w:val="en-ZA" w:eastAsia="en-ZA"/>
                </w:rPr>
                <w:delText xml:space="preserve"> can use satellite data from another site near the Moshesh projects.</w:delText>
              </w:r>
            </w:del>
          </w:p>
        </w:tc>
      </w:tr>
    </w:tbl>
    <w:p w14:paraId="1C6D838C" w14:textId="77777777" w:rsidR="00342E02" w:rsidRPr="00D82B8B" w:rsidDel="00C73679" w:rsidRDefault="00342E02" w:rsidP="005D3B2A">
      <w:pPr>
        <w:rPr>
          <w:del w:id="2807" w:author="Adam Terry" w:date="2022-10-07T17:36:00Z"/>
          <w:color w:val="333333"/>
        </w:rPr>
      </w:pPr>
    </w:p>
    <w:p w14:paraId="2988A80B" w14:textId="77777777" w:rsidR="00B06D3A" w:rsidRPr="00D82B8B" w:rsidDel="00C73679" w:rsidRDefault="00B06D3A" w:rsidP="00257DC7">
      <w:pPr>
        <w:rPr>
          <w:del w:id="2808" w:author="Adam Terry" w:date="2022-10-07T17:36:00Z"/>
        </w:rPr>
      </w:pPr>
    </w:p>
    <w:p w14:paraId="3110A73D" w14:textId="499AC0E0" w:rsidR="00257DC7" w:rsidRPr="00D82B8B" w:rsidRDefault="00C93839" w:rsidP="005D5866">
      <w:pPr>
        <w:pStyle w:val="Caption"/>
      </w:pPr>
      <w:bookmarkStart w:id="2809" w:name="_Toc114662522"/>
      <w:r w:rsidRPr="00D82B8B">
        <w:t xml:space="preserve">Table </w:t>
      </w:r>
      <w:r w:rsidR="004724B4" w:rsidRPr="00D82B8B">
        <w:rPr>
          <w:i w:val="0"/>
        </w:rPr>
        <w:fldChar w:fldCharType="begin"/>
      </w:r>
      <w:r w:rsidR="004724B4" w:rsidRPr="00D82B8B">
        <w:rPr>
          <w:i w:val="0"/>
          <w:iCs w:val="0"/>
        </w:rPr>
        <w:instrText xml:space="preserve"> STYLEREF 1 \s </w:instrText>
      </w:r>
      <w:r w:rsidR="004724B4" w:rsidRPr="00D82B8B">
        <w:rPr>
          <w:i w:val="0"/>
        </w:rPr>
        <w:fldChar w:fldCharType="separate"/>
      </w:r>
      <w:r w:rsidR="00A934D1">
        <w:rPr>
          <w:i w:val="0"/>
          <w:iCs w:val="0"/>
          <w:noProof/>
        </w:rPr>
        <w:t>2</w:t>
      </w:r>
      <w:r w:rsidR="004724B4" w:rsidRPr="00D82B8B">
        <w:rPr>
          <w:i w:val="0"/>
        </w:rPr>
        <w:fldChar w:fldCharType="end"/>
      </w:r>
      <w:bookmarkEnd w:id="2809"/>
      <w:r w:rsidR="00B61424" w:rsidRPr="00D82B8B">
        <w:noBreakHyphen/>
      </w:r>
      <w:r w:rsidR="00C52DDA" w:rsidRPr="00D82B8B">
        <w:rPr>
          <w:i w:val="0"/>
          <w:iCs w:val="0"/>
        </w:rPr>
        <w:t>2</w:t>
      </w:r>
      <w:r w:rsidRPr="00D82B8B">
        <w:t>: Key Ris</w:t>
      </w:r>
      <w:r w:rsidR="005A6E82" w:rsidRPr="00D82B8B">
        <w:t>k</w:t>
      </w:r>
      <w:r w:rsidR="00C52DDA" w:rsidRPr="00D82B8B">
        <w:t>s</w:t>
      </w:r>
    </w:p>
    <w:p w14:paraId="66EC9B6F" w14:textId="77777777" w:rsidR="00257DC7" w:rsidRPr="00D82B8B" w:rsidRDefault="00257DC7" w:rsidP="00257DC7">
      <w:pPr>
        <w:spacing w:before="12"/>
        <w:rPr>
          <w:sz w:val="14"/>
        </w:rPr>
      </w:pPr>
    </w:p>
    <w:p w14:paraId="1E13EE15" w14:textId="77777777" w:rsidR="00257DC7" w:rsidRPr="00D82B8B" w:rsidRDefault="00257DC7" w:rsidP="00126033">
      <w:pPr>
        <w:sectPr w:rsidR="00257DC7" w:rsidRPr="00D82B8B" w:rsidSect="000165AE">
          <w:headerReference w:type="default" r:id="rId25"/>
          <w:pgSz w:w="11907" w:h="16840" w:code="9"/>
          <w:pgMar w:top="1134" w:right="1179" w:bottom="1985" w:left="1179" w:header="709" w:footer="425" w:gutter="0"/>
          <w:pgNumType w:start="1"/>
          <w:cols w:space="708"/>
          <w:docGrid w:linePitch="360"/>
        </w:sectPr>
      </w:pPr>
    </w:p>
    <w:p w14:paraId="2E0018C8" w14:textId="6E11B082" w:rsidR="00EF05CE" w:rsidRPr="00D82B8B" w:rsidRDefault="007F25E5" w:rsidP="007E4879">
      <w:pPr>
        <w:pStyle w:val="Heading1"/>
      </w:pPr>
      <w:bookmarkStart w:id="2815" w:name="_Toc115927710"/>
      <w:bookmarkStart w:id="2816" w:name="_Toc115928120"/>
      <w:bookmarkStart w:id="2817" w:name="_Toc115927711"/>
      <w:bookmarkStart w:id="2818" w:name="_Toc115928121"/>
      <w:bookmarkStart w:id="2819" w:name="_Toc115927712"/>
      <w:bookmarkStart w:id="2820" w:name="_Toc115928122"/>
      <w:bookmarkStart w:id="2821" w:name="_Toc115927713"/>
      <w:bookmarkStart w:id="2822" w:name="_Toc115928123"/>
      <w:bookmarkStart w:id="2823" w:name="_Toc115927714"/>
      <w:bookmarkStart w:id="2824" w:name="_Toc115928124"/>
      <w:bookmarkStart w:id="2825" w:name="_Toc115927715"/>
      <w:bookmarkStart w:id="2826" w:name="_Toc115928125"/>
      <w:bookmarkStart w:id="2827" w:name="_Toc118269068"/>
      <w:bookmarkStart w:id="2828" w:name="_Hlk105670987"/>
      <w:bookmarkStart w:id="2829" w:name="_Toc358016827"/>
      <w:bookmarkEnd w:id="2815"/>
      <w:bookmarkEnd w:id="2816"/>
      <w:bookmarkEnd w:id="2817"/>
      <w:bookmarkEnd w:id="2818"/>
      <w:bookmarkEnd w:id="2819"/>
      <w:bookmarkEnd w:id="2820"/>
      <w:bookmarkEnd w:id="2821"/>
      <w:bookmarkEnd w:id="2822"/>
      <w:bookmarkEnd w:id="2823"/>
      <w:bookmarkEnd w:id="2824"/>
      <w:bookmarkEnd w:id="2825"/>
      <w:bookmarkEnd w:id="2826"/>
      <w:r w:rsidRPr="00D82B8B">
        <w:lastRenderedPageBreak/>
        <w:t>O&amp;M Contract</w:t>
      </w:r>
      <w:bookmarkEnd w:id="2827"/>
      <w:r w:rsidRPr="00D82B8B">
        <w:t xml:space="preserve"> </w:t>
      </w:r>
    </w:p>
    <w:p w14:paraId="1EC26E1C" w14:textId="77777777" w:rsidR="008D403B" w:rsidRPr="00D82B8B" w:rsidRDefault="008D403B" w:rsidP="008D403B"/>
    <w:p w14:paraId="4B59679D" w14:textId="5A0FC59E" w:rsidR="00FC15CB" w:rsidRPr="00D82B8B" w:rsidRDefault="00727CCD" w:rsidP="00FC15CB">
      <w:r w:rsidRPr="00D82B8B">
        <w:t xml:space="preserve">Harmattan notes that the O&amp;M contract between Moshesh and </w:t>
      </w:r>
      <w:del w:id="2830" w:author="Mutali Nepfumbada" w:date="2022-10-14T06:33:00Z">
        <w:r w:rsidRPr="00D82B8B" w:rsidDel="0030578B">
          <w:delText>Aces</w:delText>
        </w:r>
      </w:del>
      <w:ins w:id="2831" w:author="Mutali Nepfumbada" w:date="2022-10-14T06:33:00Z">
        <w:r w:rsidR="0030578B" w:rsidRPr="00D82B8B">
          <w:t>ACES</w:t>
        </w:r>
      </w:ins>
      <w:r w:rsidRPr="00D82B8B">
        <w:t xml:space="preserve"> </w:t>
      </w:r>
      <w:r w:rsidR="001E764C" w:rsidRPr="00D82B8B">
        <w:t>Africa</w:t>
      </w:r>
      <w:r w:rsidRPr="00D82B8B">
        <w:t xml:space="preserve"> (</w:t>
      </w:r>
      <w:del w:id="2832" w:author="Mutali Nepfumbada" w:date="2022-10-14T06:32:00Z">
        <w:r w:rsidR="00C40B3C" w:rsidRPr="00D82B8B" w:rsidDel="0056434F">
          <w:delText>O</w:delText>
        </w:r>
        <w:r w:rsidRPr="00D82B8B" w:rsidDel="0056434F">
          <w:delText>perator</w:delText>
        </w:r>
      </w:del>
      <w:ins w:id="2833" w:author="Mutali Nepfumbada" w:date="2022-10-14T06:32:00Z">
        <w:r w:rsidR="0056434F" w:rsidRPr="00D82B8B">
          <w:t>Operator</w:t>
        </w:r>
      </w:ins>
      <w:r w:rsidRPr="00D82B8B">
        <w:t xml:space="preserve">) has not yet been </w:t>
      </w:r>
      <w:del w:id="2834" w:author="Adam Terry" w:date="2022-10-07T17:40:00Z">
        <w:r w:rsidRPr="00D82B8B" w:rsidDel="00EB414D">
          <w:delText>worked out</w:delText>
        </w:r>
      </w:del>
      <w:ins w:id="2835" w:author="Adam Terry" w:date="2022-10-07T17:40:00Z">
        <w:r w:rsidR="00EB414D" w:rsidRPr="00D82B8B">
          <w:t>signed</w:t>
        </w:r>
      </w:ins>
      <w:r w:rsidRPr="00D82B8B">
        <w:t xml:space="preserve">. This poses a risk to Moshesh as it is unable </w:t>
      </w:r>
      <w:r w:rsidR="008B4EB1" w:rsidRPr="00D82B8B">
        <w:t xml:space="preserve">to claim the </w:t>
      </w:r>
      <w:r w:rsidRPr="00D82B8B">
        <w:t xml:space="preserve">penalties for underperformance set forth in the contract. Harmattan notes that the </w:t>
      </w:r>
      <w:ins w:id="2836" w:author="Adam Terry" w:date="2022-10-07T17:40:00Z">
        <w:r w:rsidR="00F96482" w:rsidRPr="00D82B8B">
          <w:t>O</w:t>
        </w:r>
      </w:ins>
      <w:del w:id="2837" w:author="Adam Terry" w:date="2022-10-07T17:40:00Z">
        <w:r w:rsidRPr="00D82B8B" w:rsidDel="00F96482">
          <w:delText>o</w:delText>
        </w:r>
      </w:del>
      <w:r w:rsidRPr="00D82B8B">
        <w:t xml:space="preserve">perator submits monthly reports and conducts </w:t>
      </w:r>
      <w:ins w:id="2838" w:author="Chanda Nxumalo" w:date="2022-10-18T11:57:00Z">
        <w:r w:rsidR="009F1052">
          <w:t>sem</w:t>
        </w:r>
      </w:ins>
      <w:ins w:id="2839" w:author="Adam Terry" w:date="2022-10-07T17:40:00Z">
        <w:del w:id="2840" w:author="Chanda Nxumalo" w:date="2022-10-18T11:57:00Z">
          <w:r w:rsidR="00F96482" w:rsidRPr="00D82B8B">
            <w:delText>b</w:delText>
          </w:r>
        </w:del>
      </w:ins>
      <w:del w:id="2841" w:author="Adam Terry" w:date="2022-10-07T17:40:00Z">
        <w:r w:rsidR="002832CA" w:rsidRPr="00D82B8B" w:rsidDel="00F96482">
          <w:delText>B</w:delText>
        </w:r>
      </w:del>
      <w:r w:rsidRPr="00D82B8B">
        <w:t xml:space="preserve">i-annual maintenance inspections as specified in the draft O&amp;M </w:t>
      </w:r>
      <w:r w:rsidR="00FC15CB" w:rsidRPr="00D82B8B">
        <w:t xml:space="preserve">contract. </w:t>
      </w:r>
    </w:p>
    <w:p w14:paraId="3DD7004B" w14:textId="77777777" w:rsidR="00D47899" w:rsidRPr="00D82B8B" w:rsidRDefault="00D47899" w:rsidP="00FC15CB"/>
    <w:p w14:paraId="15963A92" w14:textId="1C021656" w:rsidR="002A4D29" w:rsidRPr="00D82B8B" w:rsidRDefault="002A4D29" w:rsidP="00FC15CB">
      <w:pPr>
        <w:rPr>
          <w:ins w:id="2842" w:author="Adam Terry" w:date="2022-10-07T17:41:00Z"/>
        </w:rPr>
      </w:pPr>
      <w:r w:rsidRPr="00D82B8B">
        <w:t xml:space="preserve">Harmattan has reviewed the draft O&amp;M </w:t>
      </w:r>
      <w:r w:rsidR="005A61ED" w:rsidRPr="00D82B8B">
        <w:t>contract and</w:t>
      </w:r>
      <w:r w:rsidRPr="00D82B8B">
        <w:t xml:space="preserve"> noted </w:t>
      </w:r>
      <w:r w:rsidR="00D47899" w:rsidRPr="00D82B8B">
        <w:t>the following:</w:t>
      </w:r>
    </w:p>
    <w:p w14:paraId="260CFE41" w14:textId="77777777" w:rsidR="00F96482" w:rsidRPr="00D82B8B" w:rsidRDefault="00F96482" w:rsidP="00FC15CB"/>
    <w:p w14:paraId="1A90463F" w14:textId="3AD99057" w:rsidR="00FC15CB" w:rsidRPr="00D82B8B" w:rsidRDefault="00FC15CB" w:rsidP="00FC15CB">
      <w:pPr>
        <w:pStyle w:val="Bullet1"/>
        <w:rPr>
          <w:lang w:val="en-ZA" w:eastAsia="en-ZA"/>
        </w:rPr>
      </w:pPr>
      <w:del w:id="2843" w:author="Chanda Nxumalo" w:date="2022-10-18T11:57:00Z">
        <w:r w:rsidRPr="00D82B8B">
          <w:rPr>
            <w:lang w:val="en-ZA" w:eastAsia="en-ZA"/>
          </w:rPr>
          <w:delText xml:space="preserve">Harmattan note that </w:delText>
        </w:r>
      </w:del>
      <w:r w:rsidRPr="00D82B8B">
        <w:rPr>
          <w:lang w:val="en-ZA" w:eastAsia="en-ZA"/>
        </w:rPr>
        <w:t>Durbanville, Vergelegen</w:t>
      </w:r>
      <w:del w:id="2844" w:author="Chanda Nxumalo" w:date="2022-10-18T11:57:00Z">
        <w:r w:rsidRPr="00D82B8B">
          <w:rPr>
            <w:lang w:val="en-ZA" w:eastAsia="en-ZA"/>
          </w:rPr>
          <w:delText>,</w:delText>
        </w:r>
      </w:del>
      <w:r w:rsidRPr="00D82B8B">
        <w:rPr>
          <w:lang w:val="en-ZA" w:eastAsia="en-ZA"/>
        </w:rPr>
        <w:t xml:space="preserve"> and Midstream started operation in October 2022, </w:t>
      </w:r>
      <w:ins w:id="2845" w:author="Adam Terry" w:date="2022-10-07T17:41:00Z">
        <w:r w:rsidR="002212B3" w:rsidRPr="00D82B8B">
          <w:rPr>
            <w:lang w:val="en-ZA" w:eastAsia="en-ZA"/>
          </w:rPr>
          <w:t>yet</w:t>
        </w:r>
        <w:r w:rsidR="00FE1692" w:rsidRPr="00D82B8B">
          <w:rPr>
            <w:lang w:val="en-ZA" w:eastAsia="en-ZA"/>
          </w:rPr>
          <w:t xml:space="preserve"> no </w:t>
        </w:r>
      </w:ins>
      <w:del w:id="2846" w:author="Adam Terry" w:date="2022-10-07T17:41:00Z">
        <w:r w:rsidRPr="00D82B8B" w:rsidDel="00FE1692">
          <w:rPr>
            <w:lang w:val="en-ZA" w:eastAsia="en-ZA"/>
          </w:rPr>
          <w:delText xml:space="preserve">we do not have </w:delText>
        </w:r>
      </w:del>
      <w:r w:rsidRPr="00D82B8B">
        <w:rPr>
          <w:lang w:val="en-ZA" w:eastAsia="en-ZA"/>
        </w:rPr>
        <w:t xml:space="preserve">irradiance data </w:t>
      </w:r>
      <w:ins w:id="2847" w:author="Adam Terry" w:date="2022-10-07T17:41:00Z">
        <w:r w:rsidR="00FE1692" w:rsidRPr="00D82B8B">
          <w:rPr>
            <w:lang w:val="en-ZA" w:eastAsia="en-ZA"/>
          </w:rPr>
          <w:t xml:space="preserve">was provided </w:t>
        </w:r>
      </w:ins>
      <w:r w:rsidR="000450EE" w:rsidRPr="00D82B8B">
        <w:rPr>
          <w:lang w:val="en-ZA" w:eastAsia="en-ZA"/>
        </w:rPr>
        <w:t xml:space="preserve">prior </w:t>
      </w:r>
      <w:ins w:id="2848" w:author="Adam Terry" w:date="2022-10-07T17:41:00Z">
        <w:r w:rsidR="00FE1692" w:rsidRPr="00D82B8B">
          <w:rPr>
            <w:lang w:val="en-ZA" w:eastAsia="en-ZA"/>
          </w:rPr>
          <w:t xml:space="preserve">to </w:t>
        </w:r>
      </w:ins>
      <w:r w:rsidR="000450EE" w:rsidRPr="00D82B8B">
        <w:rPr>
          <w:lang w:val="en-ZA" w:eastAsia="en-ZA"/>
        </w:rPr>
        <w:t>April</w:t>
      </w:r>
      <w:r w:rsidRPr="00D82B8B">
        <w:rPr>
          <w:lang w:val="en-ZA" w:eastAsia="en-ZA"/>
        </w:rPr>
        <w:t xml:space="preserve"> 2022. We </w:t>
      </w:r>
      <w:ins w:id="2849" w:author="Chanda Nxumalo" w:date="2022-10-18T11:57:00Z">
        <w:r w:rsidR="009F1052">
          <w:rPr>
            <w:lang w:val="en-ZA" w:eastAsia="en-ZA"/>
          </w:rPr>
          <w:t>therefore</w:t>
        </w:r>
        <w:r w:rsidRPr="00D82B8B">
          <w:rPr>
            <w:lang w:val="en-ZA" w:eastAsia="en-ZA"/>
          </w:rPr>
          <w:t xml:space="preserve"> </w:t>
        </w:r>
      </w:ins>
      <w:r w:rsidRPr="00D82B8B">
        <w:rPr>
          <w:lang w:val="en-ZA" w:eastAsia="en-ZA"/>
        </w:rPr>
        <w:t>cannot use the following formula</w:t>
      </w:r>
      <w:r w:rsidR="00FC7247" w:rsidRPr="00D82B8B">
        <w:rPr>
          <w:lang w:val="en-ZA" w:eastAsia="en-ZA"/>
        </w:rPr>
        <w:t xml:space="preserve"> in the O&amp;M </w:t>
      </w:r>
      <w:r w:rsidR="00C32BEE" w:rsidRPr="00D82B8B">
        <w:rPr>
          <w:lang w:val="en-ZA" w:eastAsia="en-ZA"/>
        </w:rPr>
        <w:t>contract to</w:t>
      </w:r>
      <w:r w:rsidRPr="00D82B8B">
        <w:rPr>
          <w:lang w:val="en-ZA" w:eastAsia="en-ZA"/>
        </w:rPr>
        <w:t xml:space="preserve"> adjust generation for 12 months</w:t>
      </w:r>
      <w:r w:rsidR="00FC7247" w:rsidRPr="00D82B8B">
        <w:rPr>
          <w:lang w:val="en-ZA" w:eastAsia="en-ZA"/>
        </w:rPr>
        <w:t xml:space="preserve"> of operation. </w:t>
      </w:r>
      <w:r w:rsidR="00D47899" w:rsidRPr="00D82B8B">
        <w:rPr>
          <w:lang w:val="en-ZA" w:eastAsia="en-ZA"/>
        </w:rPr>
        <w:t xml:space="preserve"> </w:t>
      </w:r>
    </w:p>
    <w:p w14:paraId="028E3D25" w14:textId="77777777" w:rsidR="00F1095E" w:rsidRPr="00D82B8B" w:rsidRDefault="00F1095E" w:rsidP="00F14E7D">
      <w:pPr>
        <w:pStyle w:val="Bullet1"/>
        <w:numPr>
          <w:ilvl w:val="0"/>
          <w:numId w:val="0"/>
        </w:numPr>
        <w:ind w:left="720"/>
        <w:rPr>
          <w:lang w:val="en-ZA" w:eastAsia="en-ZA"/>
        </w:rPr>
      </w:pPr>
    </w:p>
    <w:p w14:paraId="59A573D7" w14:textId="42F951E4" w:rsidR="00F1095E" w:rsidRPr="00D82B8B" w:rsidDel="00F645F3" w:rsidRDefault="00F1095E" w:rsidP="00F1095E">
      <w:pPr>
        <w:pStyle w:val="Caption"/>
        <w:keepNext/>
        <w:jc w:val="both"/>
        <w:rPr>
          <w:del w:id="2850" w:author="Adam Terry" w:date="2022-10-07T17:41:00Z"/>
        </w:rPr>
      </w:pPr>
      <w:del w:id="2851" w:author="Adam Terry" w:date="2022-10-07T17:41:00Z">
        <w:r w:rsidRPr="00D82B8B" w:rsidDel="00F645F3">
          <w:delText xml:space="preserve">Equation </w:delText>
        </w:r>
        <w:r w:rsidR="00342770" w:rsidRPr="00D82B8B" w:rsidDel="00F645F3">
          <w:rPr>
            <w:i w:val="0"/>
            <w:iCs w:val="0"/>
          </w:rPr>
          <w:fldChar w:fldCharType="begin"/>
        </w:r>
        <w:r w:rsidR="00342770" w:rsidRPr="00D82B8B" w:rsidDel="00F645F3">
          <w:delInstrText xml:space="preserve"> SEQ Equation \* ARABIC </w:delInstrText>
        </w:r>
        <w:r w:rsidR="00342770" w:rsidRPr="00D82B8B" w:rsidDel="00F645F3">
          <w:rPr>
            <w:i w:val="0"/>
            <w:iCs w:val="0"/>
          </w:rPr>
          <w:fldChar w:fldCharType="separate"/>
        </w:r>
        <w:r w:rsidRPr="00D82B8B" w:rsidDel="00F645F3">
          <w:rPr>
            <w:noProof/>
          </w:rPr>
          <w:delText>1</w:delText>
        </w:r>
        <w:r w:rsidR="00342770" w:rsidRPr="00D82B8B" w:rsidDel="00F645F3">
          <w:rPr>
            <w:i w:val="0"/>
            <w:iCs w:val="0"/>
          </w:rPr>
          <w:fldChar w:fldCharType="end"/>
        </w:r>
      </w:del>
    </w:p>
    <w:p w14:paraId="29509D3E" w14:textId="474B0888" w:rsidR="002A4D29" w:rsidRPr="00D82B8B" w:rsidRDefault="00000000" w:rsidP="002A4D29">
      <w:pPr>
        <w:rPr>
          <w:ins w:id="2852" w:author="Adam Terry" w:date="2022-10-07T17:41:00Z"/>
          <w:iCs/>
          <w:color w:val="000000" w:themeColor="text1"/>
          <w:sz w:val="18"/>
          <w:szCs w:val="18"/>
        </w:rPr>
      </w:pPr>
      <m:oMathPara>
        <m:oMath>
          <m:sSub>
            <m:sSubPr>
              <m:ctrlPr>
                <w:ins w:id="2853" w:author="Mutali Nepfumbada" w:date="2022-10-12T14:37:00Z">
                  <w:rPr>
                    <w:rFonts w:ascii="Cambria Math" w:eastAsiaTheme="minorEastAsia" w:hAnsi="Cambria Math"/>
                    <w:i/>
                    <w:iCs/>
                    <w:color w:val="000000" w:themeColor="text1"/>
                    <w:sz w:val="18"/>
                    <w:szCs w:val="18"/>
                  </w:rPr>
                </w:ins>
              </m:ctrlPr>
            </m:sSubPr>
            <m:e>
              <m:sSub>
                <m:sSubPr>
                  <m:ctrlPr>
                    <w:ins w:id="2854" w:author="Mutali Nepfumbada" w:date="2022-10-12T14:37:00Z">
                      <w:rPr>
                        <w:rFonts w:ascii="Cambria Math" w:eastAsiaTheme="minorEastAsia" w:hAnsi="Cambria Math"/>
                        <w:i/>
                        <w:iCs/>
                        <w:color w:val="000000" w:themeColor="text1"/>
                        <w:sz w:val="18"/>
                        <w:szCs w:val="18"/>
                      </w:rPr>
                    </w:ins>
                  </m:ctrlPr>
                </m:sSubPr>
                <m:e>
                  <m:r>
                    <w:rPr>
                      <w:rFonts w:ascii="Cambria Math" w:eastAsiaTheme="minorEastAsia" w:hAnsi="Cambria Math"/>
                      <w:color w:val="000000" w:themeColor="text1"/>
                      <w:sz w:val="18"/>
                      <w:szCs w:val="18"/>
                    </w:rPr>
                    <m:t>Generation</m:t>
                  </m:r>
                </m:e>
                <m:sub>
                  <m:r>
                    <w:rPr>
                      <w:rFonts w:ascii="Cambria Math" w:eastAsiaTheme="minorEastAsia" w:hAnsi="Cambria Math"/>
                      <w:color w:val="000000" w:themeColor="text1"/>
                      <w:sz w:val="18"/>
                      <w:szCs w:val="18"/>
                    </w:rPr>
                    <m:t>adjusted</m:t>
                  </m:r>
                </m:sub>
              </m:sSub>
              <m:r>
                <w:rPr>
                  <w:rFonts w:ascii="Cambria Math" w:eastAsiaTheme="minorEastAsia" w:hAnsi="Cambria Math"/>
                  <w:color w:val="000000" w:themeColor="text1"/>
                  <w:sz w:val="18"/>
                  <w:szCs w:val="18"/>
                </w:rPr>
                <m:t xml:space="preserve"> =Generation</m:t>
              </m:r>
            </m:e>
            <m:sub>
              <m:r>
                <w:rPr>
                  <w:rFonts w:ascii="Cambria Math" w:eastAsiaTheme="minorEastAsia" w:hAnsi="Cambria Math"/>
                  <w:color w:val="000000" w:themeColor="text1"/>
                  <w:sz w:val="18"/>
                  <w:szCs w:val="18"/>
                </w:rPr>
                <m:t>expected</m:t>
              </m:r>
            </m:sub>
          </m:sSub>
          <m:d>
            <m:dPr>
              <m:ctrlPr>
                <w:ins w:id="2855" w:author="Mutali Nepfumbada" w:date="2022-10-12T14:37:00Z">
                  <w:rPr>
                    <w:rFonts w:ascii="Cambria Math" w:hAnsi="Cambria Math"/>
                    <w:i/>
                    <w:color w:val="000000" w:themeColor="text1"/>
                    <w:sz w:val="18"/>
                    <w:szCs w:val="18"/>
                  </w:rPr>
                </w:ins>
              </m:ctrlPr>
            </m:dPr>
            <m:e>
              <m:r>
                <w:rPr>
                  <w:rFonts w:ascii="Cambria Math" w:hAnsi="Cambria Math"/>
                  <w:color w:val="000000" w:themeColor="text1"/>
                  <w:sz w:val="18"/>
                  <w:szCs w:val="18"/>
                </w:rPr>
                <m:t>kWh</m:t>
              </m:r>
            </m:e>
          </m:d>
          <m:r>
            <w:rPr>
              <w:rFonts w:ascii="Cambria Math" w:hAnsi="Cambria Math"/>
              <w:color w:val="000000" w:themeColor="text1"/>
              <w:sz w:val="18"/>
              <w:szCs w:val="18"/>
            </w:rPr>
            <m:t>*</m:t>
          </m:r>
          <m:f>
            <m:fPr>
              <m:ctrlPr>
                <w:ins w:id="2856" w:author="Mutali Nepfumbada" w:date="2022-10-12T14:37:00Z">
                  <w:rPr>
                    <w:rFonts w:ascii="Cambria Math" w:eastAsiaTheme="minorEastAsia" w:hAnsi="Cambria Math"/>
                    <w:i/>
                    <w:iCs/>
                    <w:color w:val="000000" w:themeColor="text1"/>
                    <w:sz w:val="18"/>
                    <w:szCs w:val="18"/>
                  </w:rPr>
                </w:ins>
              </m:ctrlPr>
            </m:fPr>
            <m:num>
              <m:sSub>
                <m:sSubPr>
                  <m:ctrlPr>
                    <w:ins w:id="2857"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Satellite</m:t>
                  </m:r>
                </m:sub>
              </m:sSub>
              <m:d>
                <m:dPr>
                  <m:ctrlPr>
                    <w:ins w:id="2858" w:author="Mutali Nepfumbada" w:date="2022-10-12T14:37:00Z">
                      <w:rPr>
                        <w:rFonts w:ascii="Cambria Math" w:eastAsiaTheme="minorEastAsia" w:hAnsi="Cambria Math"/>
                        <w:i/>
                        <w:iCs/>
                        <w:color w:val="000000" w:themeColor="text1"/>
                        <w:sz w:val="18"/>
                        <w:szCs w:val="18"/>
                      </w:rPr>
                    </w:ins>
                  </m:ctrlPr>
                </m:dPr>
                <m:e>
                  <m:f>
                    <m:fPr>
                      <m:ctrlPr>
                        <w:ins w:id="2859"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60"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num>
            <m:den>
              <m:sSub>
                <m:sSubPr>
                  <m:ctrlPr>
                    <w:ins w:id="2861"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Predicted</m:t>
                  </m:r>
                </m:sub>
              </m:sSub>
              <m:d>
                <m:dPr>
                  <m:ctrlPr>
                    <w:ins w:id="2862" w:author="Mutali Nepfumbada" w:date="2022-10-12T14:37:00Z">
                      <w:rPr>
                        <w:rFonts w:ascii="Cambria Math" w:eastAsiaTheme="minorEastAsia" w:hAnsi="Cambria Math"/>
                        <w:i/>
                        <w:iCs/>
                        <w:color w:val="000000" w:themeColor="text1"/>
                        <w:sz w:val="18"/>
                        <w:szCs w:val="18"/>
                      </w:rPr>
                    </w:ins>
                  </m:ctrlPr>
                </m:dPr>
                <m:e>
                  <m:f>
                    <m:fPr>
                      <m:ctrlPr>
                        <w:ins w:id="2863"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64"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den>
          </m:f>
        </m:oMath>
      </m:oMathPara>
      <w:bookmarkEnd w:id="2828"/>
    </w:p>
    <w:p w14:paraId="6F5ADE47" w14:textId="00173E84" w:rsidR="00F645F3" w:rsidRPr="00D82B8B" w:rsidRDefault="00F645F3" w:rsidP="00A934D1">
      <w:pPr>
        <w:pStyle w:val="Caption"/>
        <w:keepNext/>
        <w:rPr>
          <w:ins w:id="2865" w:author="Adam Terry" w:date="2022-10-07T17:41:00Z"/>
        </w:rPr>
      </w:pPr>
      <w:bookmarkStart w:id="2866" w:name="_Ref117848880"/>
      <w:ins w:id="2867" w:author="Adam Terry" w:date="2022-10-07T17:41:00Z">
        <w:r w:rsidRPr="00D82B8B">
          <w:t xml:space="preserve">Equation </w:t>
        </w:r>
        <w:r w:rsidRPr="00D82B8B">
          <w:fldChar w:fldCharType="begin"/>
        </w:r>
        <w:r w:rsidRPr="00D82B8B">
          <w:instrText xml:space="preserve"> SEQ Equation \* ARABIC </w:instrText>
        </w:r>
        <w:r w:rsidRPr="00D82B8B">
          <w:fldChar w:fldCharType="separate"/>
        </w:r>
      </w:ins>
      <w:r w:rsidR="00A934D1">
        <w:rPr>
          <w:noProof/>
        </w:rPr>
        <w:t>1</w:t>
      </w:r>
      <w:ins w:id="2868" w:author="Adam Terry" w:date="2022-10-07T17:41:00Z">
        <w:r w:rsidRPr="00D82B8B">
          <w:rPr>
            <w:noProof/>
          </w:rPr>
          <w:fldChar w:fldCharType="end"/>
        </w:r>
      </w:ins>
      <w:bookmarkEnd w:id="2866"/>
      <w:ins w:id="2869" w:author="Adam Terry" w:date="2022-10-07T17:42:00Z">
        <w:r w:rsidR="00914403" w:rsidRPr="00D82B8B">
          <w:rPr>
            <w:noProof/>
          </w:rPr>
          <w:t>: Generation Adjustment</w:t>
        </w:r>
      </w:ins>
      <w:ins w:id="2870" w:author="Adam Terry" w:date="2022-11-02T13:40:00Z">
        <w:r w:rsidR="00475D03">
          <w:rPr>
            <w:noProof/>
          </w:rPr>
          <w:t xml:space="preserve"> </w:t>
        </w:r>
      </w:ins>
      <w:ins w:id="2871" w:author="Mutali Nepfumbada" w:date="2022-11-02T07:55:00Z">
        <w:r w:rsidR="009410F0">
          <w:rPr>
            <w:noProof/>
          </w:rPr>
          <w:t>(O&amp;M Contract)</w:t>
        </w:r>
      </w:ins>
    </w:p>
    <w:p w14:paraId="068389F2" w14:textId="77777777" w:rsidR="00F645F3" w:rsidRPr="00D82B8B" w:rsidRDefault="00F645F3" w:rsidP="002A4D29"/>
    <w:p w14:paraId="5DB57438" w14:textId="294279DF" w:rsidR="00D47899" w:rsidRPr="00D82B8B" w:rsidDel="00CC08C4" w:rsidRDefault="00D47899">
      <w:pPr>
        <w:pStyle w:val="Bullet1"/>
        <w:rPr>
          <w:del w:id="2872" w:author="Mutali Nepfumbada" w:date="2022-10-27T06:31:00Z"/>
        </w:rPr>
      </w:pPr>
      <w:del w:id="2873" w:author="Mutali Nepfumbada" w:date="2022-10-27T15:58:00Z">
        <w:r w:rsidRPr="00D82B8B" w:rsidDel="00500908">
          <w:delText xml:space="preserve"> </w:delText>
        </w:r>
      </w:del>
      <w:ins w:id="2874" w:author="Mutali Nepfumbada" w:date="2022-10-27T06:31:00Z">
        <w:r w:rsidR="00CC08C4" w:rsidRPr="00D82B8B">
          <w:t xml:space="preserve">The draft </w:t>
        </w:r>
        <w:commentRangeStart w:id="2875"/>
        <w:commentRangeStart w:id="2876"/>
        <w:r w:rsidR="00CC08C4" w:rsidRPr="00D82B8B">
          <w:t xml:space="preserve">O&amp;M contract does not include </w:t>
        </w:r>
        <w:r w:rsidR="00CC08C4">
          <w:t xml:space="preserve">requirements for </w:t>
        </w:r>
        <w:r w:rsidR="00CC08C4" w:rsidRPr="00D82B8B">
          <w:t>reporting on</w:t>
        </w:r>
        <w:commentRangeEnd w:id="2875"/>
        <w:r w:rsidR="00CC08C4" w:rsidRPr="001129D9">
          <w:rPr>
            <w:rStyle w:val="CommentReference"/>
            <w:color w:val="auto"/>
          </w:rPr>
          <w:commentReference w:id="2875"/>
        </w:r>
        <w:commentRangeEnd w:id="2876"/>
        <w:r w:rsidR="00CC08C4" w:rsidRPr="001129D9">
          <w:rPr>
            <w:rStyle w:val="CommentReference"/>
            <w:color w:val="auto"/>
          </w:rPr>
          <w:commentReference w:id="2876"/>
        </w:r>
        <w:r w:rsidR="00CC08C4" w:rsidRPr="00D82B8B">
          <w:t>:</w:t>
        </w:r>
      </w:ins>
      <w:del w:id="2877" w:author="Mutali Nepfumbada" w:date="2022-10-27T06:31:00Z">
        <w:r w:rsidRPr="00D82B8B" w:rsidDel="00CC08C4">
          <w:delText>The</w:delText>
        </w:r>
        <w:r w:rsidR="005A61ED" w:rsidRPr="00D82B8B" w:rsidDel="00CC08C4">
          <w:delText xml:space="preserve"> draft </w:delText>
        </w:r>
        <w:commentRangeStart w:id="2878"/>
        <w:commentRangeStart w:id="2879"/>
        <w:r w:rsidR="005A61ED" w:rsidRPr="00D82B8B" w:rsidDel="00CC08C4">
          <w:delText>O</w:delText>
        </w:r>
        <w:r w:rsidR="00E9422E" w:rsidRPr="00D82B8B" w:rsidDel="00CC08C4">
          <w:delText xml:space="preserve">&amp;M </w:delText>
        </w:r>
        <w:r w:rsidR="005A61ED" w:rsidRPr="00D82B8B" w:rsidDel="00CC08C4">
          <w:delText xml:space="preserve">contract </w:delText>
        </w:r>
        <w:r w:rsidRPr="00D82B8B" w:rsidDel="00CC08C4">
          <w:delText xml:space="preserve">does not </w:delText>
        </w:r>
        <w:r w:rsidR="005A61ED" w:rsidRPr="00D82B8B" w:rsidDel="00CC08C4">
          <w:delText>include reporting</w:delText>
        </w:r>
        <w:r w:rsidRPr="00D82B8B" w:rsidDel="00CC08C4">
          <w:delText xml:space="preserve"> on</w:delText>
        </w:r>
        <w:commentRangeEnd w:id="2878"/>
        <w:r w:rsidR="00F91E86" w:rsidRPr="00D82B8B" w:rsidDel="00CC08C4">
          <w:rPr>
            <w:rStyle w:val="CommentReference"/>
            <w:rPrChange w:id="2880" w:author="Mutali Nepfumbada" w:date="2022-10-14T09:34:00Z">
              <w:rPr>
                <w:rStyle w:val="CommentReference"/>
                <w:rFonts w:ascii="Verdana" w:hAnsi="Verdana"/>
              </w:rPr>
            </w:rPrChange>
          </w:rPr>
          <w:commentReference w:id="2878"/>
        </w:r>
        <w:commentRangeEnd w:id="2879"/>
        <w:r w:rsidR="006E1345" w:rsidRPr="00D82B8B" w:rsidDel="00CC08C4">
          <w:rPr>
            <w:rStyle w:val="CommentReference"/>
            <w:rPrChange w:id="2881" w:author="Mutali Nepfumbada" w:date="2022-10-14T09:34:00Z">
              <w:rPr>
                <w:rStyle w:val="CommentReference"/>
                <w:rFonts w:ascii="Verdana" w:hAnsi="Verdana"/>
              </w:rPr>
            </w:rPrChange>
          </w:rPr>
          <w:commentReference w:id="2879"/>
        </w:r>
        <w:r w:rsidRPr="00D82B8B" w:rsidDel="00CC08C4">
          <w:delText>:</w:delText>
        </w:r>
      </w:del>
    </w:p>
    <w:p w14:paraId="3566C08D" w14:textId="77777777" w:rsidR="00167EB3" w:rsidRPr="00D82B8B" w:rsidRDefault="00167EB3">
      <w:pPr>
        <w:pStyle w:val="Bullet1"/>
        <w:rPr>
          <w:ins w:id="2882" w:author="Adam Terry" w:date="2022-11-02T13:40:00Z"/>
        </w:rPr>
      </w:pPr>
    </w:p>
    <w:p w14:paraId="7D541520" w14:textId="77777777" w:rsidR="00914403" w:rsidRPr="00D82B8B" w:rsidRDefault="00914403" w:rsidP="00CC08C4">
      <w:pPr>
        <w:pStyle w:val="Bullet1"/>
      </w:pPr>
    </w:p>
    <w:p w14:paraId="73EDFD6E" w14:textId="5A0F23E6" w:rsidR="00267F18" w:rsidRPr="00267F18" w:rsidRDefault="00806023" w:rsidP="005A61ED">
      <w:pPr>
        <w:pStyle w:val="Bullet2"/>
        <w:rPr>
          <w:ins w:id="2883" w:author="Justin Wimbush" w:date="2022-11-01T16:18:00Z"/>
          <w:lang w:val="en-ZA" w:eastAsia="en-ZA"/>
          <w:rPrChange w:id="2884" w:author="Justin Wimbush" w:date="2022-11-01T16:18:00Z">
            <w:rPr>
              <w:ins w:id="2885" w:author="Justin Wimbush" w:date="2022-11-01T16:18:00Z"/>
              <w:bdr w:val="none" w:sz="0" w:space="0" w:color="auto" w:frame="1"/>
              <w:lang w:val="en-ZA" w:eastAsia="en-ZA"/>
            </w:rPr>
          </w:rPrChange>
        </w:rPr>
      </w:pPr>
      <w:r w:rsidRPr="00D82B8B">
        <w:rPr>
          <w:bdr w:val="none" w:sz="0" w:space="0" w:color="auto" w:frame="1"/>
          <w:lang w:val="en-ZA" w:eastAsia="en-ZA"/>
        </w:rPr>
        <w:t xml:space="preserve">Major </w:t>
      </w:r>
      <w:del w:id="2886" w:author="Justin Wimbush" w:date="2022-11-01T16:17:00Z">
        <w:r w:rsidRPr="00D82B8B">
          <w:rPr>
            <w:bdr w:val="none" w:sz="0" w:space="0" w:color="auto" w:frame="1"/>
            <w:lang w:val="en-ZA" w:eastAsia="en-ZA"/>
          </w:rPr>
          <w:delText xml:space="preserve">Spare </w:delText>
        </w:r>
      </w:del>
      <w:ins w:id="2887" w:author="Justin Wimbush" w:date="2022-11-01T16:17:00Z">
        <w:r w:rsidR="0013478D">
          <w:rPr>
            <w:bdr w:val="none" w:sz="0" w:space="0" w:color="auto" w:frame="1"/>
            <w:lang w:val="en-ZA" w:eastAsia="en-ZA"/>
          </w:rPr>
          <w:t>s</w:t>
        </w:r>
        <w:r w:rsidR="0013478D" w:rsidRPr="00D82B8B">
          <w:rPr>
            <w:bdr w:val="none" w:sz="0" w:space="0" w:color="auto" w:frame="1"/>
            <w:lang w:val="en-ZA" w:eastAsia="en-ZA"/>
          </w:rPr>
          <w:t xml:space="preserve">pare </w:t>
        </w:r>
      </w:ins>
      <w:r w:rsidRPr="00D82B8B">
        <w:rPr>
          <w:bdr w:val="none" w:sz="0" w:space="0" w:color="auto" w:frame="1"/>
          <w:lang w:val="en-ZA" w:eastAsia="en-ZA"/>
        </w:rPr>
        <w:t xml:space="preserve">parts </w:t>
      </w:r>
      <w:ins w:id="2888" w:author="Justin Wimbush" w:date="2022-11-01T16:18:00Z">
        <w:r w:rsidR="00267F18">
          <w:rPr>
            <w:bdr w:val="none" w:sz="0" w:space="0" w:color="auto" w:frame="1"/>
            <w:lang w:val="en-ZA" w:eastAsia="en-ZA"/>
          </w:rPr>
          <w:t>consumed</w:t>
        </w:r>
      </w:ins>
      <w:ins w:id="2889" w:author="Adam Terry" w:date="2022-11-02T13:40:00Z">
        <w:r w:rsidR="00167EB3">
          <w:rPr>
            <w:bdr w:val="none" w:sz="0" w:space="0" w:color="auto" w:frame="1"/>
            <w:lang w:val="en-ZA" w:eastAsia="en-ZA"/>
          </w:rPr>
          <w:t>;</w:t>
        </w:r>
      </w:ins>
    </w:p>
    <w:p w14:paraId="74C109CE" w14:textId="75BB47B5" w:rsidR="00806023" w:rsidRPr="00D82B8B" w:rsidRDefault="00E024C4" w:rsidP="005A61ED">
      <w:pPr>
        <w:pStyle w:val="Bullet2"/>
        <w:rPr>
          <w:lang w:val="en-ZA" w:eastAsia="en-ZA"/>
          <w:rPrChange w:id="2890" w:author="Mutali Nepfumbada" w:date="2022-10-14T09:34:00Z">
            <w:rPr>
              <w:rFonts w:ascii="Calibri" w:hAnsi="Calibri"/>
              <w:lang w:val="en-ZA" w:eastAsia="en-ZA"/>
            </w:rPr>
          </w:rPrChange>
        </w:rPr>
      </w:pPr>
      <w:ins w:id="2891" w:author="Justin Wimbush" w:date="2022-11-01T16:18:00Z">
        <w:r>
          <w:rPr>
            <w:bdr w:val="none" w:sz="0" w:space="0" w:color="auto" w:frame="1"/>
            <w:lang w:val="en-ZA" w:eastAsia="en-ZA"/>
          </w:rPr>
          <w:t xml:space="preserve">Spare parts in stock as per the spare </w:t>
        </w:r>
        <w:r w:rsidR="00806023" w:rsidRPr="00D82B8B">
          <w:rPr>
            <w:bdr w:val="none" w:sz="0" w:space="0" w:color="auto" w:frame="1"/>
            <w:lang w:val="en-ZA" w:eastAsia="en-ZA"/>
          </w:rPr>
          <w:t xml:space="preserve">parts </w:t>
        </w:r>
      </w:ins>
      <w:r w:rsidR="00806023" w:rsidRPr="00D82B8B">
        <w:rPr>
          <w:bdr w:val="none" w:sz="0" w:space="0" w:color="auto" w:frame="1"/>
          <w:lang w:val="en-ZA" w:eastAsia="en-ZA"/>
        </w:rPr>
        <w:t xml:space="preserve">list and </w:t>
      </w:r>
      <w:ins w:id="2892" w:author="Justin Wimbush" w:date="2022-11-01T16:19:00Z">
        <w:r>
          <w:rPr>
            <w:bdr w:val="none" w:sz="0" w:space="0" w:color="auto" w:frame="1"/>
            <w:lang w:val="en-ZA" w:eastAsia="en-ZA"/>
          </w:rPr>
          <w:t xml:space="preserve">their </w:t>
        </w:r>
      </w:ins>
      <w:r w:rsidR="00806023" w:rsidRPr="00D82B8B">
        <w:rPr>
          <w:bdr w:val="none" w:sz="0" w:space="0" w:color="auto" w:frame="1"/>
          <w:lang w:val="en-ZA" w:eastAsia="en-ZA"/>
        </w:rPr>
        <w:t>location</w:t>
      </w:r>
      <w:ins w:id="2893" w:author="Adam Terry" w:date="2022-10-07T17:42:00Z">
        <w:r w:rsidR="00CB060C" w:rsidRPr="00D82B8B">
          <w:rPr>
            <w:bdr w:val="none" w:sz="0" w:space="0" w:color="auto" w:frame="1"/>
            <w:lang w:val="en-ZA" w:eastAsia="en-ZA"/>
          </w:rPr>
          <w:t>;</w:t>
        </w:r>
      </w:ins>
    </w:p>
    <w:p w14:paraId="2CA20AA4" w14:textId="351AADE3" w:rsidR="00806023" w:rsidRPr="00D82B8B" w:rsidRDefault="00806023" w:rsidP="005A61ED">
      <w:pPr>
        <w:pStyle w:val="Bullet2"/>
        <w:rPr>
          <w:lang w:val="en-ZA" w:eastAsia="en-ZA"/>
          <w:rPrChange w:id="2894" w:author="Mutali Nepfumbada" w:date="2022-10-14T09:34:00Z">
            <w:rPr>
              <w:rFonts w:ascii="Calibri" w:hAnsi="Calibri"/>
              <w:lang w:val="en-ZA" w:eastAsia="en-ZA"/>
            </w:rPr>
          </w:rPrChange>
        </w:rPr>
      </w:pPr>
      <w:commentRangeStart w:id="2895"/>
      <w:commentRangeStart w:id="2896"/>
      <w:r w:rsidRPr="00D82B8B">
        <w:rPr>
          <w:bdr w:val="none" w:sz="0" w:space="0" w:color="auto" w:frame="1"/>
          <w:lang w:val="en-ZA" w:eastAsia="en-ZA"/>
        </w:rPr>
        <w:t xml:space="preserve">Scheduled </w:t>
      </w:r>
      <w:del w:id="2897" w:author="Justin Wimbush" w:date="2022-11-01T16:16:00Z">
        <w:r w:rsidRPr="00D82B8B">
          <w:rPr>
            <w:bdr w:val="none" w:sz="0" w:space="0" w:color="auto" w:frame="1"/>
            <w:lang w:val="en-ZA" w:eastAsia="en-ZA"/>
          </w:rPr>
          <w:delText xml:space="preserve">Maintenance </w:delText>
        </w:r>
      </w:del>
      <w:ins w:id="2898" w:author="Justin Wimbush" w:date="2022-11-01T16:16:00Z">
        <w:r w:rsidR="0013478D">
          <w:rPr>
            <w:bdr w:val="none" w:sz="0" w:space="0" w:color="auto" w:frame="1"/>
            <w:lang w:val="en-ZA" w:eastAsia="en-ZA"/>
          </w:rPr>
          <w:t>m</w:t>
        </w:r>
        <w:r w:rsidR="0013478D" w:rsidRPr="00D82B8B">
          <w:rPr>
            <w:bdr w:val="none" w:sz="0" w:space="0" w:color="auto" w:frame="1"/>
            <w:lang w:val="en-ZA" w:eastAsia="en-ZA"/>
          </w:rPr>
          <w:t xml:space="preserve">aintenance </w:t>
        </w:r>
      </w:ins>
      <w:r w:rsidRPr="00D82B8B">
        <w:rPr>
          <w:bdr w:val="none" w:sz="0" w:space="0" w:color="auto" w:frame="1"/>
          <w:lang w:val="en-ZA" w:eastAsia="en-ZA"/>
        </w:rPr>
        <w:t>performed monthly</w:t>
      </w:r>
      <w:ins w:id="2899" w:author="Adam Terry" w:date="2022-10-07T17:42:00Z">
        <w:r w:rsidR="00CB060C" w:rsidRPr="00D82B8B">
          <w:rPr>
            <w:bdr w:val="none" w:sz="0" w:space="0" w:color="auto" w:frame="1"/>
            <w:lang w:val="en-ZA" w:eastAsia="en-ZA"/>
          </w:rPr>
          <w:t>;</w:t>
        </w:r>
      </w:ins>
      <w:commentRangeEnd w:id="2895"/>
      <w:r w:rsidR="00AD54E9">
        <w:rPr>
          <w:rStyle w:val="CommentReference"/>
          <w:rFonts w:ascii="Verdana" w:hAnsi="Verdana"/>
          <w:color w:val="auto"/>
        </w:rPr>
        <w:commentReference w:id="2895"/>
      </w:r>
      <w:commentRangeEnd w:id="2896"/>
      <w:r w:rsidR="00F843DD">
        <w:rPr>
          <w:rStyle w:val="CommentReference"/>
          <w:rFonts w:ascii="Verdana" w:hAnsi="Verdana"/>
          <w:color w:val="auto"/>
        </w:rPr>
        <w:commentReference w:id="2896"/>
      </w:r>
    </w:p>
    <w:p w14:paraId="5F7EF125" w14:textId="491BB1D5" w:rsidR="00806023" w:rsidRPr="00D82B8B" w:rsidRDefault="00806023" w:rsidP="005A61ED">
      <w:pPr>
        <w:pStyle w:val="Bullet2"/>
        <w:rPr>
          <w:lang w:val="en-ZA" w:eastAsia="en-ZA"/>
          <w:rPrChange w:id="2900" w:author="Mutali Nepfumbada" w:date="2022-10-14T09:34:00Z">
            <w:rPr>
              <w:rFonts w:ascii="Calibri" w:hAnsi="Calibri"/>
              <w:lang w:val="en-ZA" w:eastAsia="en-ZA"/>
            </w:rPr>
          </w:rPrChange>
        </w:rPr>
      </w:pPr>
      <w:r w:rsidRPr="00D82B8B">
        <w:rPr>
          <w:bdr w:val="none" w:sz="0" w:space="0" w:color="auto" w:frame="1"/>
          <w:lang w:val="en-ZA" w:eastAsia="en-ZA"/>
        </w:rPr>
        <w:t xml:space="preserve">Unscheduled </w:t>
      </w:r>
      <w:ins w:id="2901" w:author="Mutali Nepfumbada" w:date="2022-10-14T09:39:00Z">
        <w:r w:rsidR="00860E72">
          <w:rPr>
            <w:bdr w:val="none" w:sz="0" w:space="0" w:color="auto" w:frame="1"/>
            <w:lang w:val="en-ZA" w:eastAsia="en-ZA"/>
          </w:rPr>
          <w:t>M</w:t>
        </w:r>
      </w:ins>
      <w:del w:id="2902" w:author="Mutali Nepfumbada" w:date="2022-10-14T09:39:00Z">
        <w:r w:rsidRPr="00D82B8B" w:rsidDel="00860E72">
          <w:rPr>
            <w:bdr w:val="none" w:sz="0" w:space="0" w:color="auto" w:frame="1"/>
            <w:lang w:val="en-ZA" w:eastAsia="en-ZA"/>
          </w:rPr>
          <w:delText>m</w:delText>
        </w:r>
      </w:del>
      <w:r w:rsidRPr="00D82B8B">
        <w:rPr>
          <w:bdr w:val="none" w:sz="0" w:space="0" w:color="auto" w:frame="1"/>
          <w:lang w:val="en-ZA" w:eastAsia="en-ZA"/>
        </w:rPr>
        <w:t>aintenance</w:t>
      </w:r>
      <w:ins w:id="2903" w:author="Adam Terry" w:date="2022-10-07T17:42:00Z">
        <w:r w:rsidR="00CB060C" w:rsidRPr="00D82B8B">
          <w:rPr>
            <w:bdr w:val="none" w:sz="0" w:space="0" w:color="auto" w:frame="1"/>
            <w:lang w:val="en-ZA" w:eastAsia="en-ZA"/>
          </w:rPr>
          <w:t>;</w:t>
        </w:r>
      </w:ins>
      <w:ins w:id="2904" w:author="Chanda Nxumalo" w:date="2022-10-18T11:58:00Z">
        <w:r w:rsidR="004A22AB">
          <w:rPr>
            <w:bdr w:val="none" w:sz="0" w:space="0" w:color="auto" w:frame="1"/>
            <w:lang w:val="en-ZA" w:eastAsia="en-ZA"/>
          </w:rPr>
          <w:t xml:space="preserve"> and</w:t>
        </w:r>
      </w:ins>
    </w:p>
    <w:p w14:paraId="23F601CB" w14:textId="60696D3F" w:rsidR="00806023" w:rsidRPr="00860E72" w:rsidRDefault="00806023" w:rsidP="005A61ED">
      <w:pPr>
        <w:pStyle w:val="Bullet2"/>
        <w:rPr>
          <w:ins w:id="2905" w:author="Mutali Nepfumbada" w:date="2022-10-14T09:39:00Z"/>
          <w:lang w:val="en-ZA" w:eastAsia="en-ZA"/>
          <w:rPrChange w:id="2906" w:author="Mutali Nepfumbada" w:date="2022-10-14T09:39:00Z">
            <w:rPr>
              <w:ins w:id="2907" w:author="Mutali Nepfumbada" w:date="2022-10-14T09:39:00Z"/>
              <w:bdr w:val="none" w:sz="0" w:space="0" w:color="auto" w:frame="1"/>
              <w:lang w:val="en-ZA" w:eastAsia="en-ZA"/>
            </w:rPr>
          </w:rPrChange>
        </w:rPr>
      </w:pPr>
      <w:r w:rsidRPr="00D82B8B">
        <w:rPr>
          <w:bdr w:val="none" w:sz="0" w:space="0" w:color="auto" w:frame="1"/>
          <w:lang w:val="en-ZA" w:eastAsia="en-ZA"/>
        </w:rPr>
        <w:t>HSE issue</w:t>
      </w:r>
      <w:ins w:id="2908" w:author="Chanda Nxumalo" w:date="2022-10-18T11:58:00Z">
        <w:r w:rsidRPr="00D82B8B">
          <w:rPr>
            <w:bdr w:val="none" w:sz="0" w:space="0" w:color="auto" w:frame="1"/>
            <w:lang w:val="en-ZA" w:eastAsia="en-ZA"/>
          </w:rPr>
          <w:t>s</w:t>
        </w:r>
        <w:r w:rsidR="004A22AB">
          <w:rPr>
            <w:bdr w:val="none" w:sz="0" w:space="0" w:color="auto" w:frame="1"/>
            <w:lang w:val="en-ZA" w:eastAsia="en-ZA"/>
          </w:rPr>
          <w:t>.</w:t>
        </w:r>
      </w:ins>
      <w:del w:id="2909" w:author="Chanda Nxumalo" w:date="2022-10-18T11:58:00Z">
        <w:r w:rsidRPr="00D82B8B" w:rsidDel="004A22AB">
          <w:rPr>
            <w:bdr w:val="none" w:sz="0" w:space="0" w:color="auto" w:frame="1"/>
            <w:lang w:val="en-ZA" w:eastAsia="en-ZA"/>
          </w:rPr>
          <w:delText>s</w:delText>
        </w:r>
      </w:del>
      <w:ins w:id="2910" w:author="Adam Terry" w:date="2022-10-07T17:42:00Z">
        <w:del w:id="2911" w:author="Chanda Nxumalo" w:date="2022-10-18T11:58:00Z">
          <w:r w:rsidR="00CB060C" w:rsidRPr="00D82B8B">
            <w:rPr>
              <w:bdr w:val="none" w:sz="0" w:space="0" w:color="auto" w:frame="1"/>
              <w:lang w:val="en-ZA" w:eastAsia="en-ZA"/>
            </w:rPr>
            <w:delText>; and</w:delText>
          </w:r>
        </w:del>
      </w:ins>
    </w:p>
    <w:p w14:paraId="0E717295" w14:textId="6507C063" w:rsidR="00860E72" w:rsidDel="00860E72" w:rsidRDefault="00860E72" w:rsidP="002201A1">
      <w:pPr>
        <w:rPr>
          <w:del w:id="2912" w:author="Mutali Nepfumbada" w:date="2022-10-14T09:39:00Z"/>
          <w:lang w:val="en-ZA" w:eastAsia="en-ZA"/>
        </w:rPr>
      </w:pPr>
    </w:p>
    <w:p w14:paraId="762B1D5B" w14:textId="77777777" w:rsidR="00860E72" w:rsidRPr="00D82B8B" w:rsidRDefault="00860E72">
      <w:pPr>
        <w:rPr>
          <w:ins w:id="2913" w:author="Mutali Nepfumbada" w:date="2022-10-14T09:39:00Z"/>
          <w:lang w:val="en-ZA" w:eastAsia="en-ZA"/>
          <w:rPrChange w:id="2914" w:author="Mutali Nepfumbada" w:date="2022-10-14T09:34:00Z">
            <w:rPr>
              <w:ins w:id="2915" w:author="Mutali Nepfumbada" w:date="2022-10-14T09:39:00Z"/>
              <w:rFonts w:ascii="Calibri" w:hAnsi="Calibri"/>
              <w:lang w:val="en-ZA" w:eastAsia="en-ZA"/>
            </w:rPr>
          </w:rPrChange>
        </w:rPr>
        <w:pPrChange w:id="2916" w:author="Mutali Nepfumbada" w:date="2022-10-14T09:39:00Z">
          <w:pPr>
            <w:pStyle w:val="Bullet2"/>
          </w:pPr>
        </w:pPrChange>
      </w:pPr>
    </w:p>
    <w:p w14:paraId="69EFB59E" w14:textId="4544159A" w:rsidR="00F905F9" w:rsidRPr="00D82B8B" w:rsidDel="00860E72" w:rsidRDefault="00806023" w:rsidP="005A61ED">
      <w:pPr>
        <w:pStyle w:val="Bullet2"/>
        <w:rPr>
          <w:del w:id="2917" w:author="Mutali Nepfumbada" w:date="2022-10-14T09:39:00Z"/>
          <w:lang w:val="en-ZA" w:eastAsia="en-ZA"/>
          <w:rPrChange w:id="2918" w:author="Mutali Nepfumbada" w:date="2022-10-14T09:34:00Z">
            <w:rPr>
              <w:del w:id="2919" w:author="Mutali Nepfumbada" w:date="2022-10-14T09:39:00Z"/>
              <w:rFonts w:ascii="Calibri" w:hAnsi="Calibri"/>
              <w:lang w:val="en-ZA" w:eastAsia="en-ZA"/>
            </w:rPr>
          </w:rPrChange>
        </w:rPr>
      </w:pPr>
      <w:del w:id="2920" w:author="Mutali Nepfumbada" w:date="2022-10-14T09:39:00Z">
        <w:r w:rsidRPr="00D82B8B" w:rsidDel="00860E72">
          <w:rPr>
            <w:bdr w:val="none" w:sz="0" w:space="0" w:color="auto" w:frame="1"/>
            <w:lang w:val="en-ZA" w:eastAsia="en-ZA"/>
          </w:rPr>
          <w:delText>Operational model (annual)</w:delText>
        </w:r>
      </w:del>
    </w:p>
    <w:p w14:paraId="680712DC" w14:textId="5FFD869E" w:rsidR="005A61ED" w:rsidRPr="00D82B8B" w:rsidDel="00860E72" w:rsidRDefault="005A61ED" w:rsidP="005A61ED">
      <w:pPr>
        <w:rPr>
          <w:del w:id="2921" w:author="Mutali Nepfumbada" w:date="2022-10-14T09:39:00Z"/>
        </w:rPr>
      </w:pPr>
    </w:p>
    <w:p w14:paraId="5D8EBFD6" w14:textId="271EDB7B" w:rsidR="002201A1" w:rsidRPr="00D82B8B" w:rsidDel="00EB07A3" w:rsidRDefault="00CC08C4" w:rsidP="002201A1">
      <w:pPr>
        <w:rPr>
          <w:del w:id="2922" w:author="Mutali Nepfumbada" w:date="2022-10-28T09:32:00Z"/>
        </w:rPr>
      </w:pPr>
      <w:ins w:id="2923" w:author="Mutali Nepfumbada" w:date="2022-10-27T06:31:00Z">
        <w:r w:rsidRPr="00CC08C4">
          <w:rPr>
            <w:bdr w:val="none" w:sz="0" w:space="0" w:color="auto" w:frame="1"/>
            <w:lang w:val="en-ZA" w:eastAsia="en-ZA"/>
          </w:rPr>
          <w:t xml:space="preserve">Harmattan recommends that the contract is amended to include the above reporting requirements and that ACESACES purchase the missing irradiance data from </w:t>
        </w:r>
        <w:del w:id="2924" w:author="Justin Wimbush" w:date="2022-11-01T17:00:00Z">
          <w:r w:rsidRPr="00CC08C4">
            <w:rPr>
              <w:bdr w:val="none" w:sz="0" w:space="0" w:color="auto" w:frame="1"/>
              <w:lang w:val="en-ZA" w:eastAsia="en-ZA"/>
            </w:rPr>
            <w:delText>Solarcast</w:delText>
          </w:r>
        </w:del>
      </w:ins>
      <w:ins w:id="2925" w:author="Justin Wimbush" w:date="2022-11-01T17:00:00Z">
        <w:r w:rsidR="00C12430">
          <w:rPr>
            <w:bdr w:val="none" w:sz="0" w:space="0" w:color="auto" w:frame="1"/>
            <w:lang w:val="en-ZA" w:eastAsia="en-ZA"/>
          </w:rPr>
          <w:t>Solcast</w:t>
        </w:r>
      </w:ins>
      <w:ins w:id="2926" w:author="Mutali Nepfumbada" w:date="2022-10-27T06:31:00Z">
        <w:r w:rsidRPr="00CC08C4">
          <w:rPr>
            <w:bdr w:val="none" w:sz="0" w:space="0" w:color="auto" w:frame="1"/>
            <w:lang w:val="en-ZA" w:eastAsia="en-ZA"/>
          </w:rPr>
          <w:t xml:space="preserve"> to allow completion of the performance assessments</w:t>
        </w:r>
        <w:del w:id="2927" w:author="Adam Terry" w:date="2022-11-02T13:41:00Z">
          <w:r w:rsidRPr="00CC08C4">
            <w:rPr>
              <w:bdr w:val="none" w:sz="0" w:space="0" w:color="auto" w:frame="1"/>
              <w:lang w:val="en-ZA" w:eastAsia="en-ZA"/>
            </w:rPr>
            <w:delText>.</w:delText>
          </w:r>
        </w:del>
        <w:r w:rsidRPr="00CC08C4">
          <w:rPr>
            <w:bdr w:val="none" w:sz="0" w:space="0" w:color="auto" w:frame="1"/>
            <w:lang w:val="en-ZA" w:eastAsia="en-ZA"/>
          </w:rPr>
          <w:t>.</w:t>
        </w:r>
      </w:ins>
      <w:del w:id="2928" w:author="Mutali Nepfumbada" w:date="2022-10-27T06:31:00Z">
        <w:r w:rsidR="002201A1" w:rsidRPr="00D82B8B" w:rsidDel="00CC08C4">
          <w:delText>Harmattan recommends that</w:delText>
        </w:r>
        <w:r w:rsidR="00952B31" w:rsidRPr="00D82B8B" w:rsidDel="00CC08C4">
          <w:delText xml:space="preserve"> the contract is amended to include </w:delText>
        </w:r>
        <w:r w:rsidR="00102099" w:rsidRPr="00D82B8B" w:rsidDel="00CC08C4">
          <w:delText xml:space="preserve">the above reporting </w:delText>
        </w:r>
        <w:r w:rsidR="00D27653" w:rsidRPr="00D82B8B" w:rsidDel="00CC08C4">
          <w:delText>and</w:delText>
        </w:r>
        <w:r w:rsidR="00102099" w:rsidRPr="00D82B8B" w:rsidDel="00CC08C4">
          <w:delText xml:space="preserve"> </w:delText>
        </w:r>
      </w:del>
      <w:ins w:id="2929" w:author="Adam Terry" w:date="2022-10-07T17:45:00Z">
        <w:del w:id="2930" w:author="Mutali Nepfumbada" w:date="2022-10-27T06:31:00Z">
          <w:r w:rsidR="00481CB0" w:rsidRPr="00D82B8B" w:rsidDel="00CC08C4">
            <w:delText xml:space="preserve">that </w:delText>
          </w:r>
        </w:del>
        <w:del w:id="2931" w:author="Mutali Nepfumbada" w:date="2022-10-14T06:33:00Z">
          <w:r w:rsidR="00481CB0" w:rsidRPr="00D82B8B" w:rsidDel="0030578B">
            <w:delText>ACES</w:delText>
          </w:r>
        </w:del>
        <w:del w:id="2932" w:author="Mutali Nepfumbada" w:date="2022-10-27T06:31:00Z">
          <w:r w:rsidR="00481CB0" w:rsidRPr="00D82B8B" w:rsidDel="00CC08C4">
            <w:delText xml:space="preserve"> </w:delText>
          </w:r>
        </w:del>
      </w:ins>
      <w:del w:id="2933" w:author="Mutali Nepfumbada" w:date="2022-10-27T06:31:00Z">
        <w:r w:rsidR="00102099" w:rsidRPr="00D82B8B" w:rsidDel="00CC08C4">
          <w:delText>purchase the</w:delText>
        </w:r>
        <w:r w:rsidR="00C32BEE" w:rsidRPr="00D82B8B" w:rsidDel="00CC08C4">
          <w:delText xml:space="preserve"> missing irradiance </w:delText>
        </w:r>
        <w:r w:rsidR="00961EC7" w:rsidRPr="00D82B8B" w:rsidDel="00CC08C4">
          <w:delText>data</w:delText>
        </w:r>
        <w:r w:rsidR="00D27653" w:rsidRPr="00D82B8B" w:rsidDel="00CC08C4">
          <w:delText xml:space="preserve"> from </w:delText>
        </w:r>
        <w:r w:rsidR="00961EC7" w:rsidRPr="00D82B8B" w:rsidDel="00CC08C4">
          <w:delText>Solarcast</w:delText>
        </w:r>
      </w:del>
      <w:ins w:id="2934" w:author="Adam Terry" w:date="2022-10-07T17:45:00Z">
        <w:del w:id="2935" w:author="Mutali Nepfumbada" w:date="2022-10-27T06:31:00Z">
          <w:r w:rsidR="00481CB0" w:rsidRPr="00D82B8B" w:rsidDel="00CC08C4">
            <w:delText xml:space="preserve"> to allow completion of the performance assessme</w:delText>
          </w:r>
        </w:del>
      </w:ins>
      <w:del w:id="2936" w:author="Adam Terry" w:date="2022-10-07T17:45:00Z">
        <w:r w:rsidR="00961EC7" w:rsidRPr="00D82B8B" w:rsidDel="00481CB0">
          <w:delText>.</w:delText>
        </w:r>
      </w:del>
    </w:p>
    <w:p w14:paraId="4862624A" w14:textId="77777777" w:rsidR="002201A1" w:rsidRPr="00D82B8B" w:rsidRDefault="002201A1" w:rsidP="002201A1"/>
    <w:p w14:paraId="596A7CE9" w14:textId="77777777" w:rsidR="002201A1" w:rsidRPr="00D82B8B" w:rsidRDefault="002201A1" w:rsidP="002201A1"/>
    <w:p w14:paraId="64D099D4" w14:textId="310FB7FA" w:rsidR="004323E3" w:rsidRPr="00D82B8B" w:rsidRDefault="00050BC7" w:rsidP="002201A1">
      <w:pPr>
        <w:pStyle w:val="Heading1"/>
      </w:pPr>
      <w:r w:rsidRPr="00D82B8B">
        <w:t xml:space="preserve"> </w:t>
      </w:r>
      <w:bookmarkStart w:id="2937" w:name="_Toc118269069"/>
      <w:r w:rsidR="003045FC" w:rsidRPr="00D82B8B">
        <w:t>Portfolio</w:t>
      </w:r>
      <w:r w:rsidRPr="00D82B8B">
        <w:t xml:space="preserve"> </w:t>
      </w:r>
      <w:r w:rsidR="00CC49BD" w:rsidRPr="00D82B8B">
        <w:t>Finance</w:t>
      </w:r>
      <w:bookmarkEnd w:id="2937"/>
      <w:r w:rsidR="004C4A19" w:rsidRPr="00D82B8B">
        <w:t xml:space="preserve"> </w:t>
      </w:r>
    </w:p>
    <w:p w14:paraId="05B7C524" w14:textId="77777777" w:rsidR="004444EE" w:rsidRPr="00D82B8B" w:rsidRDefault="004444EE" w:rsidP="004444EE">
      <w:pPr>
        <w:rPr>
          <w:del w:id="2938" w:author="Chanda Nxumalo" w:date="2022-10-18T12:31:00Z"/>
        </w:rPr>
      </w:pPr>
    </w:p>
    <w:p w14:paraId="3AF40414" w14:textId="6E51770D" w:rsidR="00CC49BD" w:rsidRDefault="00CC49BD" w:rsidP="00CC49BD">
      <w:pPr>
        <w:pStyle w:val="Heading2"/>
        <w:rPr>
          <w:ins w:id="2939" w:author="Mutali Nepfumbada" w:date="2022-10-14T10:01:00Z"/>
          <w:del w:id="2940" w:author="Chanda Nxumalo" w:date="2022-10-18T12:31:00Z"/>
        </w:rPr>
      </w:pPr>
      <w:del w:id="2941" w:author="Chanda Nxumalo" w:date="2022-10-18T12:31:00Z">
        <w:r w:rsidRPr="00D82B8B">
          <w:delText xml:space="preserve">Project </w:delText>
        </w:r>
        <w:r w:rsidR="004C4A19" w:rsidRPr="00D82B8B">
          <w:delText>B</w:delText>
        </w:r>
        <w:r w:rsidRPr="00D82B8B">
          <w:delText xml:space="preserve">udget </w:delText>
        </w:r>
      </w:del>
    </w:p>
    <w:p w14:paraId="195A6B68" w14:textId="46512DED" w:rsidR="00C9341E" w:rsidRPr="00C9341E" w:rsidRDefault="00C9341E">
      <w:pPr>
        <w:rPr>
          <w:del w:id="2942" w:author="Chanda Nxumalo" w:date="2022-10-18T12:31:00Z"/>
        </w:rPr>
        <w:pPrChange w:id="2943" w:author="Mutali Nepfumbada" w:date="2022-10-14T10:01:00Z">
          <w:pPr>
            <w:pStyle w:val="Heading2"/>
          </w:pPr>
        </w:pPrChange>
      </w:pPr>
    </w:p>
    <w:p w14:paraId="2148E1DF" w14:textId="5F4F74D3" w:rsidR="00CC49BD" w:rsidRPr="00D82B8B" w:rsidDel="006343AB" w:rsidRDefault="006343AB">
      <w:pPr>
        <w:rPr>
          <w:del w:id="2944" w:author="Chanda Nxumalo" w:date="2022-10-18T12:31:00Z"/>
        </w:rPr>
      </w:pPr>
      <w:ins w:id="2945" w:author="Mutali Nepfumbada" w:date="2022-10-14T09:59:00Z">
        <w:del w:id="2946" w:author="Chanda Nxumalo" w:date="2022-10-18T12:31:00Z">
          <w:r>
            <w:rPr>
              <w:shd w:val="clear" w:color="auto" w:fill="FFFFFF"/>
            </w:rPr>
            <w:delText>No t</w:delText>
          </w:r>
        </w:del>
      </w:ins>
    </w:p>
    <w:p w14:paraId="3E4D5233" w14:textId="02BC4ADB" w:rsidR="00CC49BD" w:rsidDel="00C9341E" w:rsidRDefault="006343AB" w:rsidP="006343AB">
      <w:pPr>
        <w:rPr>
          <w:del w:id="2947" w:author="Chanda Nxumalo" w:date="2022-10-18T12:31:00Z"/>
          <w:lang w:eastAsia="en-US"/>
        </w:rPr>
      </w:pPr>
      <w:ins w:id="2948" w:author="Mutali Nepfumbada" w:date="2022-10-14T09:58:00Z">
        <w:del w:id="2949" w:author="Chanda Nxumalo" w:date="2022-10-18T12:31:00Z">
          <w:r w:rsidRPr="006343AB">
            <w:rPr>
              <w:shd w:val="clear" w:color="auto" w:fill="FFFFFF"/>
              <w:rPrChange w:id="2950" w:author="Mutali Nepfumbada" w:date="2022-10-14T09:59:00Z">
                <w:rPr>
                  <w:rFonts w:ascii="Segoe UI" w:hAnsi="Segoe UI" w:cs="Segoe UI"/>
                  <w:color w:val="FF9900"/>
                  <w:sz w:val="23"/>
                  <w:szCs w:val="23"/>
                  <w:shd w:val="clear" w:color="auto" w:fill="FFFFFF"/>
                </w:rPr>
              </w:rPrChange>
            </w:rPr>
            <w:delText>racking of expenses</w:delText>
          </w:r>
        </w:del>
      </w:ins>
      <w:ins w:id="2951" w:author="Mutali Nepfumbada" w:date="2022-10-14T09:59:00Z">
        <w:del w:id="2952" w:author="Chanda Nxumalo" w:date="2022-10-18T12:31:00Z">
          <w:r w:rsidR="006E18C9">
            <w:rPr>
              <w:shd w:val="clear" w:color="auto" w:fill="FFFFFF"/>
            </w:rPr>
            <w:delText xml:space="preserve"> will be </w:delText>
          </w:r>
        </w:del>
      </w:ins>
      <w:ins w:id="2953" w:author="Mutali Nepfumbada" w:date="2022-10-14T10:00:00Z">
        <w:del w:id="2954" w:author="Chanda Nxumalo" w:date="2022-10-18T12:31:00Z">
          <w:r w:rsidR="006E18C9">
            <w:rPr>
              <w:shd w:val="clear" w:color="auto" w:fill="FFFFFF"/>
            </w:rPr>
            <w:delText xml:space="preserve">conducted </w:delText>
          </w:r>
        </w:del>
      </w:ins>
      <w:ins w:id="2955" w:author="Mutali Nepfumbada" w:date="2022-10-14T10:01:00Z">
        <w:del w:id="2956" w:author="Chanda Nxumalo" w:date="2022-10-18T12:31:00Z">
          <w:r w:rsidR="00C9341E">
            <w:rPr>
              <w:shd w:val="clear" w:color="auto" w:fill="FFFFFF"/>
            </w:rPr>
            <w:delText>as the</w:delText>
          </w:r>
        </w:del>
      </w:ins>
      <w:ins w:id="2957" w:author="Mutali Nepfumbada" w:date="2022-10-14T10:00:00Z">
        <w:del w:id="2958" w:author="Chanda Nxumalo" w:date="2022-10-18T12:31:00Z">
          <w:r w:rsidR="006E18C9">
            <w:rPr>
              <w:shd w:val="clear" w:color="auto" w:fill="FFFFFF"/>
            </w:rPr>
            <w:delText xml:space="preserve"> Operator</w:delText>
          </w:r>
          <w:r w:rsidR="00C9341E">
            <w:rPr>
              <w:shd w:val="clear" w:color="auto" w:fill="FFFFFF"/>
            </w:rPr>
            <w:delText xml:space="preserve"> is </w:delText>
          </w:r>
        </w:del>
      </w:ins>
      <w:ins w:id="2959" w:author="Mutali Nepfumbada" w:date="2022-10-14T09:58:00Z">
        <w:del w:id="2960" w:author="Chanda Nxumalo" w:date="2022-10-18T12:31:00Z">
          <w:r w:rsidRPr="006343AB">
            <w:rPr>
              <w:shd w:val="clear" w:color="auto" w:fill="FFFFFF"/>
              <w:rPrChange w:id="2961" w:author="Mutali Nepfumbada" w:date="2022-10-14T09:59:00Z">
                <w:rPr>
                  <w:rFonts w:ascii="Segoe UI" w:hAnsi="Segoe UI" w:cs="Segoe UI"/>
                  <w:color w:val="FF9900"/>
                  <w:sz w:val="23"/>
                  <w:szCs w:val="23"/>
                  <w:shd w:val="clear" w:color="auto" w:fill="FFFFFF"/>
                </w:rPr>
              </w:rPrChange>
            </w:rPr>
            <w:delText xml:space="preserve">paid a fixed fee regardless of </w:delText>
          </w:r>
        </w:del>
      </w:ins>
      <w:ins w:id="2962" w:author="Mutali Nepfumbada" w:date="2022-10-14T10:01:00Z">
        <w:del w:id="2963" w:author="Chanda Nxumalo" w:date="2022-10-18T12:31:00Z">
          <w:r w:rsidR="00C9341E" w:rsidRPr="00C9341E">
            <w:rPr>
              <w:shd w:val="clear" w:color="auto" w:fill="FFFFFF"/>
            </w:rPr>
            <w:delText>whether</w:delText>
          </w:r>
          <w:r w:rsidR="00C9341E">
            <w:rPr>
              <w:shd w:val="clear" w:color="auto" w:fill="FFFFFF"/>
            </w:rPr>
            <w:delText xml:space="preserve"> </w:delText>
          </w:r>
          <w:r w:rsidR="00C9341E" w:rsidRPr="00C9341E">
            <w:rPr>
              <w:shd w:val="clear" w:color="auto" w:fill="FFFFFF"/>
            </w:rPr>
            <w:delText>profitable</w:delText>
          </w:r>
          <w:r w:rsidR="00C9341E">
            <w:rPr>
              <w:shd w:val="clear" w:color="auto" w:fill="FFFFFF"/>
            </w:rPr>
            <w:delText xml:space="preserve"> </w:delText>
          </w:r>
        </w:del>
      </w:ins>
      <w:ins w:id="2964" w:author="Mutali Nepfumbada" w:date="2022-10-14T09:58:00Z">
        <w:del w:id="2965" w:author="Chanda Nxumalo" w:date="2022-10-18T12:31:00Z">
          <w:r w:rsidRPr="006343AB">
            <w:rPr>
              <w:shd w:val="clear" w:color="auto" w:fill="FFFFFF"/>
              <w:rPrChange w:id="2966" w:author="Mutali Nepfumbada" w:date="2022-10-14T09:59:00Z">
                <w:rPr>
                  <w:rFonts w:ascii="Segoe UI" w:hAnsi="Segoe UI" w:cs="Segoe UI"/>
                  <w:color w:val="FF9900"/>
                  <w:sz w:val="23"/>
                  <w:szCs w:val="23"/>
                  <w:shd w:val="clear" w:color="auto" w:fill="FFFFFF"/>
                </w:rPr>
              </w:rPrChange>
            </w:rPr>
            <w:delText>or not.</w:delText>
          </w:r>
        </w:del>
      </w:ins>
      <w:ins w:id="2967" w:author="Mutali Nepfumbada" w:date="2022-10-14T10:01:00Z">
        <w:del w:id="2968" w:author="Chanda Nxumalo" w:date="2022-10-18T12:31:00Z">
          <w:r w:rsidR="00C9341E" w:rsidRPr="006343AB" w:rsidDel="006343AB">
            <w:rPr>
              <w:lang w:eastAsia="en-US"/>
            </w:rPr>
            <w:delText xml:space="preserve"> </w:delText>
          </w:r>
        </w:del>
      </w:ins>
      <w:del w:id="2969" w:author="Chanda Nxumalo" w:date="2022-10-18T12:31:00Z">
        <w:r w:rsidR="00CC49BD" w:rsidRPr="006343AB" w:rsidDel="006343AB">
          <w:rPr>
            <w:lang w:eastAsia="en-US"/>
          </w:rPr>
          <w:delText xml:space="preserve">The purpose of the following table was to show the </w:delText>
        </w:r>
        <w:r w:rsidR="006F29EE" w:rsidRPr="006343AB" w:rsidDel="006343AB">
          <w:rPr>
            <w:lang w:eastAsia="en-US"/>
          </w:rPr>
          <w:delText>plants</w:delText>
        </w:r>
        <w:r w:rsidR="00CC49BD" w:rsidRPr="006343AB" w:rsidDel="006343AB">
          <w:rPr>
            <w:lang w:eastAsia="en-US"/>
          </w:rPr>
          <w:delText xml:space="preserve"> monthly expenses compared to the allocated budget. However, Harmattan has not yet received a financial model/operating model from the </w:delText>
        </w:r>
        <w:r w:rsidR="00CC49BD" w:rsidRPr="006343AB" w:rsidDel="0056434F">
          <w:rPr>
            <w:lang w:eastAsia="en-US"/>
          </w:rPr>
          <w:delText>Operator</w:delText>
        </w:r>
        <w:r w:rsidR="00CC49BD" w:rsidRPr="006343AB" w:rsidDel="006343AB">
          <w:rPr>
            <w:lang w:eastAsia="en-US"/>
          </w:rPr>
          <w:delText xml:space="preserve"> to complete the following table. Harmattan has requested this information from the </w:delText>
        </w:r>
        <w:r w:rsidR="00CC49BD" w:rsidRPr="006343AB" w:rsidDel="0056434F">
          <w:rPr>
            <w:lang w:eastAsia="en-US"/>
          </w:rPr>
          <w:delText>Operator</w:delText>
        </w:r>
        <w:r w:rsidR="00CC49BD" w:rsidRPr="006343AB" w:rsidDel="006343AB">
          <w:rPr>
            <w:lang w:eastAsia="en-US"/>
          </w:rPr>
          <w:delText>, and we are still awaiting a response.</w:delText>
        </w:r>
      </w:del>
    </w:p>
    <w:p w14:paraId="1ECB5325" w14:textId="0C906A09" w:rsidR="00C9341E" w:rsidRPr="006343AB" w:rsidRDefault="00C9341E" w:rsidP="00C9341E">
      <w:pPr>
        <w:rPr>
          <w:ins w:id="2970" w:author="Mutali Nepfumbada" w:date="2022-10-14T10:01:00Z"/>
          <w:del w:id="2971" w:author="Chanda Nxumalo" w:date="2022-10-18T12:31:00Z"/>
          <w:lang w:eastAsia="en-US"/>
        </w:rPr>
      </w:pPr>
    </w:p>
    <w:p w14:paraId="37574DB0" w14:textId="77777777" w:rsidR="00CC49BD" w:rsidRPr="006343AB" w:rsidRDefault="00CC49BD" w:rsidP="006343AB">
      <w:pPr>
        <w:rPr>
          <w:lang w:eastAsia="en-US"/>
        </w:rPr>
      </w:pPr>
    </w:p>
    <w:tbl>
      <w:tblPr>
        <w:tblStyle w:val="TableGridLight"/>
        <w:tblW w:w="0" w:type="auto"/>
        <w:tblLayout w:type="fixed"/>
        <w:tblLook w:val="04A0" w:firstRow="1" w:lastRow="0" w:firstColumn="1" w:lastColumn="0" w:noHBand="0" w:noVBand="1"/>
        <w:tblPrChange w:id="2972" w:author="Adam Terry" w:date="2022-10-07T17:52:00Z">
          <w:tblPr>
            <w:tblStyle w:val="TableGridLight"/>
            <w:tblW w:w="10738" w:type="dxa"/>
            <w:tblLook w:val="04A0" w:firstRow="1" w:lastRow="0" w:firstColumn="1" w:lastColumn="0" w:noHBand="0" w:noVBand="1"/>
          </w:tblPr>
        </w:tblPrChange>
      </w:tblPr>
      <w:tblGrid>
        <w:gridCol w:w="1129"/>
        <w:gridCol w:w="993"/>
        <w:gridCol w:w="1134"/>
        <w:gridCol w:w="992"/>
        <w:gridCol w:w="1666"/>
        <w:gridCol w:w="1216"/>
        <w:gridCol w:w="1004"/>
        <w:gridCol w:w="1405"/>
        <w:tblGridChange w:id="2973">
          <w:tblGrid>
            <w:gridCol w:w="1089"/>
            <w:gridCol w:w="40"/>
            <w:gridCol w:w="993"/>
            <w:gridCol w:w="425"/>
            <w:gridCol w:w="709"/>
            <w:gridCol w:w="355"/>
            <w:gridCol w:w="637"/>
            <w:gridCol w:w="497"/>
            <w:gridCol w:w="1169"/>
            <w:gridCol w:w="646"/>
            <w:gridCol w:w="570"/>
            <w:gridCol w:w="804"/>
            <w:gridCol w:w="200"/>
            <w:gridCol w:w="950"/>
            <w:gridCol w:w="455"/>
            <w:gridCol w:w="1199"/>
          </w:tblGrid>
        </w:tblGridChange>
      </w:tblGrid>
      <w:tr w:rsidR="00CC49BD" w:rsidRPr="00D82B8B" w:rsidDel="00B24A80" w14:paraId="237322EB" w14:textId="4779C9A3" w:rsidTr="00AA0360">
        <w:trPr>
          <w:trHeight w:val="240"/>
          <w:del w:id="2974" w:author="Mutali Nepfumbada" w:date="2022-10-14T09:56:00Z"/>
          <w:trPrChange w:id="2975" w:author="Adam Terry" w:date="2022-10-07T17:52:00Z">
            <w:trPr>
              <w:trHeight w:val="240"/>
            </w:trPr>
          </w:trPrChange>
        </w:trPr>
        <w:tc>
          <w:tcPr>
            <w:tcW w:w="9539" w:type="dxa"/>
            <w:gridSpan w:val="8"/>
            <w:shd w:val="clear" w:color="auto" w:fill="5F0500"/>
            <w:noWrap/>
            <w:tcPrChange w:id="2976" w:author="Adam Terry" w:date="2022-10-07T17:52:00Z">
              <w:tcPr>
                <w:tcW w:w="10738" w:type="dxa"/>
                <w:gridSpan w:val="16"/>
                <w:shd w:val="clear" w:color="auto" w:fill="5F0500"/>
                <w:noWrap/>
              </w:tcPr>
            </w:tcPrChange>
          </w:tcPr>
          <w:p w14:paraId="2B4C26A4" w14:textId="331F0118" w:rsidR="00CC49BD" w:rsidRPr="00D82B8B" w:rsidDel="00B24A80" w:rsidRDefault="00CC49BD" w:rsidP="00CC49BD">
            <w:pPr>
              <w:rPr>
                <w:del w:id="2977" w:author="Mutali Nepfumbada" w:date="2022-10-14T09:56:00Z"/>
                <w:b/>
                <w:bCs/>
                <w:lang w:val="en-US" w:eastAsia="en-US"/>
              </w:rPr>
            </w:pPr>
            <w:del w:id="2978" w:author="Mutali Nepfumbada" w:date="2022-10-14T09:56:00Z">
              <w:r w:rsidRPr="00D82B8B" w:rsidDel="00B24A80">
                <w:rPr>
                  <w:b/>
                  <w:bCs/>
                  <w:lang w:val="en-US" w:eastAsia="en-US"/>
                </w:rPr>
                <w:delText xml:space="preserve">Project Budget </w:delText>
              </w:r>
              <w:bookmarkStart w:id="2979" w:name="_Toc116636814"/>
              <w:bookmarkStart w:id="2980" w:name="_Toc117850145"/>
              <w:bookmarkStart w:id="2981" w:name="_Toc118269070"/>
              <w:bookmarkEnd w:id="2979"/>
              <w:bookmarkEnd w:id="2980"/>
              <w:bookmarkEnd w:id="2981"/>
            </w:del>
          </w:p>
        </w:tc>
        <w:bookmarkStart w:id="2982" w:name="_Toc116636815"/>
        <w:bookmarkStart w:id="2983" w:name="_Toc117850146"/>
        <w:bookmarkStart w:id="2984" w:name="_Toc118269071"/>
        <w:bookmarkEnd w:id="2982"/>
        <w:bookmarkEnd w:id="2983"/>
        <w:bookmarkEnd w:id="2984"/>
      </w:tr>
      <w:tr w:rsidR="00CC49BD" w:rsidRPr="00D82B8B" w:rsidDel="00B24A80" w14:paraId="722EE2D3" w14:textId="290FF8BB" w:rsidTr="00AA0360">
        <w:trPr>
          <w:trHeight w:val="403"/>
          <w:del w:id="2985" w:author="Mutali Nepfumbada" w:date="2022-10-14T09:56:00Z"/>
          <w:trPrChange w:id="2986" w:author="Adam Terry" w:date="2022-10-07T17:53:00Z">
            <w:trPr>
              <w:trHeight w:val="403"/>
            </w:trPr>
          </w:trPrChange>
        </w:trPr>
        <w:tc>
          <w:tcPr>
            <w:tcW w:w="2122" w:type="dxa"/>
            <w:gridSpan w:val="2"/>
            <w:shd w:val="clear" w:color="auto" w:fill="5F0500"/>
            <w:noWrap/>
            <w:hideMark/>
            <w:tcPrChange w:id="2987" w:author="Adam Terry" w:date="2022-10-07T17:53:00Z">
              <w:tcPr>
                <w:tcW w:w="2547" w:type="dxa"/>
                <w:gridSpan w:val="4"/>
                <w:shd w:val="clear" w:color="auto" w:fill="5F0500"/>
                <w:noWrap/>
                <w:hideMark/>
              </w:tcPr>
            </w:tcPrChange>
          </w:tcPr>
          <w:p w14:paraId="130F53D6" w14:textId="01AB69CB" w:rsidR="00CC49BD" w:rsidRPr="00D82B8B" w:rsidDel="00B24A80" w:rsidRDefault="00CC49BD" w:rsidP="00CC49BD">
            <w:pPr>
              <w:rPr>
                <w:del w:id="2988" w:author="Mutali Nepfumbada" w:date="2022-10-14T09:56:00Z"/>
                <w:b/>
                <w:bCs/>
                <w:lang w:val="en-US" w:eastAsia="en-US"/>
              </w:rPr>
            </w:pPr>
            <w:del w:id="2989" w:author="Mutali Nepfumbada" w:date="2022-10-14T09:56:00Z">
              <w:r w:rsidRPr="00D82B8B" w:rsidDel="00B24A80">
                <w:rPr>
                  <w:b/>
                  <w:bCs/>
                  <w:lang w:val="en-US" w:eastAsia="en-US"/>
                </w:rPr>
                <w:delText>Site</w:delText>
              </w:r>
              <w:bookmarkStart w:id="2990" w:name="_Toc116636816"/>
              <w:bookmarkStart w:id="2991" w:name="_Toc117850147"/>
              <w:bookmarkStart w:id="2992" w:name="_Toc118269072"/>
              <w:bookmarkEnd w:id="2990"/>
              <w:bookmarkEnd w:id="2991"/>
              <w:bookmarkEnd w:id="2992"/>
            </w:del>
          </w:p>
        </w:tc>
        <w:tc>
          <w:tcPr>
            <w:tcW w:w="1134" w:type="dxa"/>
            <w:shd w:val="clear" w:color="auto" w:fill="5F0500"/>
            <w:noWrap/>
            <w:hideMark/>
            <w:tcPrChange w:id="2993" w:author="Adam Terry" w:date="2022-10-07T17:53:00Z">
              <w:tcPr>
                <w:tcW w:w="1064" w:type="dxa"/>
                <w:gridSpan w:val="2"/>
                <w:shd w:val="clear" w:color="auto" w:fill="5F0500"/>
                <w:noWrap/>
                <w:hideMark/>
              </w:tcPr>
            </w:tcPrChange>
          </w:tcPr>
          <w:p w14:paraId="4E0FF0A3" w14:textId="1306D54C" w:rsidR="00CC49BD" w:rsidRPr="00D82B8B" w:rsidDel="00B24A80" w:rsidRDefault="00CC49BD" w:rsidP="00CC49BD">
            <w:pPr>
              <w:rPr>
                <w:del w:id="2994" w:author="Mutali Nepfumbada" w:date="2022-10-14T09:56:00Z"/>
                <w:b/>
                <w:bCs/>
                <w:lang w:eastAsia="en-US"/>
              </w:rPr>
            </w:pPr>
            <w:del w:id="2995" w:author="Mutali Nepfumbada" w:date="2022-10-14T09:56:00Z">
              <w:r w:rsidRPr="00D82B8B" w:rsidDel="00B24A80">
                <w:rPr>
                  <w:b/>
                  <w:bCs/>
                  <w:lang w:val="en-US" w:eastAsia="en-US"/>
                </w:rPr>
                <w:delText>Monitoring</w:delText>
              </w:r>
              <w:bookmarkStart w:id="2996" w:name="_Toc116636817"/>
              <w:bookmarkStart w:id="2997" w:name="_Toc117850148"/>
              <w:bookmarkStart w:id="2998" w:name="_Toc118269073"/>
              <w:bookmarkEnd w:id="2996"/>
              <w:bookmarkEnd w:id="2997"/>
              <w:bookmarkEnd w:id="2998"/>
            </w:del>
          </w:p>
        </w:tc>
        <w:tc>
          <w:tcPr>
            <w:tcW w:w="992" w:type="dxa"/>
            <w:shd w:val="clear" w:color="auto" w:fill="5F0500"/>
            <w:noWrap/>
            <w:hideMark/>
            <w:tcPrChange w:id="2999" w:author="Adam Terry" w:date="2022-10-07T17:53:00Z">
              <w:tcPr>
                <w:tcW w:w="1134" w:type="dxa"/>
                <w:gridSpan w:val="2"/>
                <w:shd w:val="clear" w:color="auto" w:fill="5F0500"/>
                <w:noWrap/>
                <w:hideMark/>
              </w:tcPr>
            </w:tcPrChange>
          </w:tcPr>
          <w:p w14:paraId="548F8A62" w14:textId="70B2A94D" w:rsidR="00CC49BD" w:rsidRPr="00D82B8B" w:rsidDel="00B24A80" w:rsidRDefault="00CC49BD" w:rsidP="00CC49BD">
            <w:pPr>
              <w:rPr>
                <w:del w:id="3000" w:author="Mutali Nepfumbada" w:date="2022-10-14T09:56:00Z"/>
                <w:b/>
                <w:bCs/>
                <w:lang w:eastAsia="en-US"/>
              </w:rPr>
            </w:pPr>
            <w:del w:id="3001" w:author="Mutali Nepfumbada" w:date="2022-10-14T09:56:00Z">
              <w:r w:rsidRPr="00D82B8B" w:rsidDel="00B24A80">
                <w:rPr>
                  <w:b/>
                  <w:bCs/>
                  <w:lang w:val="en-US" w:eastAsia="en-US"/>
                </w:rPr>
                <w:delText>Satellite Data</w:delText>
              </w:r>
              <w:bookmarkStart w:id="3002" w:name="_Toc116636818"/>
              <w:bookmarkStart w:id="3003" w:name="_Toc117850149"/>
              <w:bookmarkStart w:id="3004" w:name="_Toc118269074"/>
              <w:bookmarkEnd w:id="3002"/>
              <w:bookmarkEnd w:id="3003"/>
              <w:bookmarkEnd w:id="3004"/>
            </w:del>
          </w:p>
        </w:tc>
        <w:tc>
          <w:tcPr>
            <w:tcW w:w="1666" w:type="dxa"/>
            <w:shd w:val="clear" w:color="auto" w:fill="5F0500"/>
            <w:noWrap/>
            <w:hideMark/>
            <w:tcPrChange w:id="3005" w:author="Adam Terry" w:date="2022-10-07T17:53:00Z">
              <w:tcPr>
                <w:tcW w:w="1815" w:type="dxa"/>
                <w:gridSpan w:val="2"/>
                <w:shd w:val="clear" w:color="auto" w:fill="5F0500"/>
                <w:noWrap/>
                <w:hideMark/>
              </w:tcPr>
            </w:tcPrChange>
          </w:tcPr>
          <w:p w14:paraId="21BCC465" w14:textId="12573995" w:rsidR="00CC49BD" w:rsidRPr="00D82B8B" w:rsidDel="00B24A80" w:rsidRDefault="00CC49BD" w:rsidP="00CC49BD">
            <w:pPr>
              <w:rPr>
                <w:del w:id="3006" w:author="Mutali Nepfumbada" w:date="2022-10-14T09:56:00Z"/>
                <w:b/>
                <w:bCs/>
                <w:lang w:eastAsia="en-US"/>
              </w:rPr>
            </w:pPr>
            <w:del w:id="3007" w:author="Mutali Nepfumbada" w:date="2022-10-14T09:56:00Z">
              <w:r w:rsidRPr="00D82B8B" w:rsidDel="00B24A80">
                <w:rPr>
                  <w:b/>
                  <w:bCs/>
                  <w:lang w:val="en-US" w:eastAsia="en-US"/>
                </w:rPr>
                <w:delText>Site Maintenance &amp; Cleaning</w:delText>
              </w:r>
              <w:bookmarkStart w:id="3008" w:name="_Toc116636819"/>
              <w:bookmarkStart w:id="3009" w:name="_Toc117850150"/>
              <w:bookmarkStart w:id="3010" w:name="_Toc118269075"/>
              <w:bookmarkEnd w:id="3008"/>
              <w:bookmarkEnd w:id="3009"/>
              <w:bookmarkEnd w:id="3010"/>
            </w:del>
          </w:p>
        </w:tc>
        <w:tc>
          <w:tcPr>
            <w:tcW w:w="1216" w:type="dxa"/>
            <w:shd w:val="clear" w:color="auto" w:fill="5F0500"/>
            <w:noWrap/>
            <w:hideMark/>
            <w:tcPrChange w:id="3011" w:author="Adam Terry" w:date="2022-10-07T17:53:00Z">
              <w:tcPr>
                <w:tcW w:w="1374" w:type="dxa"/>
                <w:gridSpan w:val="2"/>
                <w:shd w:val="clear" w:color="auto" w:fill="5F0500"/>
                <w:noWrap/>
                <w:hideMark/>
              </w:tcPr>
            </w:tcPrChange>
          </w:tcPr>
          <w:p w14:paraId="61C714A8" w14:textId="7D4FEE47" w:rsidR="00CC49BD" w:rsidRPr="00D82B8B" w:rsidDel="00B24A80" w:rsidRDefault="00CC49BD" w:rsidP="00CC49BD">
            <w:pPr>
              <w:rPr>
                <w:del w:id="3012" w:author="Mutali Nepfumbada" w:date="2022-10-14T09:56:00Z"/>
                <w:b/>
                <w:bCs/>
                <w:lang w:eastAsia="en-US"/>
              </w:rPr>
            </w:pPr>
            <w:del w:id="3013" w:author="Mutali Nepfumbada" w:date="2022-10-14T09:56:00Z">
              <w:r w:rsidRPr="00D82B8B" w:rsidDel="00B24A80">
                <w:rPr>
                  <w:b/>
                  <w:bCs/>
                  <w:lang w:val="en-US" w:eastAsia="en-US"/>
                </w:rPr>
                <w:delText>Administration</w:delText>
              </w:r>
              <w:bookmarkStart w:id="3014" w:name="_Toc116636820"/>
              <w:bookmarkStart w:id="3015" w:name="_Toc117850151"/>
              <w:bookmarkStart w:id="3016" w:name="_Toc118269076"/>
              <w:bookmarkEnd w:id="3014"/>
              <w:bookmarkEnd w:id="3015"/>
              <w:bookmarkEnd w:id="3016"/>
            </w:del>
          </w:p>
        </w:tc>
        <w:tc>
          <w:tcPr>
            <w:tcW w:w="1004" w:type="dxa"/>
            <w:shd w:val="clear" w:color="auto" w:fill="5F0500"/>
            <w:noWrap/>
            <w:hideMark/>
            <w:tcPrChange w:id="3017" w:author="Adam Terry" w:date="2022-10-07T17:53:00Z">
              <w:tcPr>
                <w:tcW w:w="1150" w:type="dxa"/>
                <w:gridSpan w:val="2"/>
                <w:shd w:val="clear" w:color="auto" w:fill="5F0500"/>
                <w:noWrap/>
                <w:hideMark/>
              </w:tcPr>
            </w:tcPrChange>
          </w:tcPr>
          <w:p w14:paraId="2D705330" w14:textId="6D0E81D5" w:rsidR="00CC49BD" w:rsidRPr="00D82B8B" w:rsidDel="00B24A80" w:rsidRDefault="00CC49BD" w:rsidP="00CC49BD">
            <w:pPr>
              <w:rPr>
                <w:del w:id="3018" w:author="Mutali Nepfumbada" w:date="2022-10-14T09:56:00Z"/>
                <w:b/>
                <w:bCs/>
                <w:lang w:eastAsia="en-US"/>
              </w:rPr>
            </w:pPr>
            <w:del w:id="3019" w:author="Mutali Nepfumbada" w:date="2022-10-14T09:56:00Z">
              <w:r w:rsidRPr="00D82B8B" w:rsidDel="00B24A80">
                <w:rPr>
                  <w:b/>
                  <w:bCs/>
                  <w:lang w:val="en-US" w:eastAsia="en-US"/>
                </w:rPr>
                <w:delText>Spare Parts</w:delText>
              </w:r>
              <w:bookmarkStart w:id="3020" w:name="_Toc116636821"/>
              <w:bookmarkStart w:id="3021" w:name="_Toc117850152"/>
              <w:bookmarkStart w:id="3022" w:name="_Toc118269077"/>
              <w:bookmarkEnd w:id="3020"/>
              <w:bookmarkEnd w:id="3021"/>
              <w:bookmarkEnd w:id="3022"/>
            </w:del>
          </w:p>
        </w:tc>
        <w:tc>
          <w:tcPr>
            <w:tcW w:w="1405" w:type="dxa"/>
            <w:shd w:val="clear" w:color="auto" w:fill="5F0500"/>
            <w:noWrap/>
            <w:hideMark/>
            <w:tcPrChange w:id="3023" w:author="Adam Terry" w:date="2022-10-07T17:53:00Z">
              <w:tcPr>
                <w:tcW w:w="1654" w:type="dxa"/>
                <w:gridSpan w:val="2"/>
                <w:shd w:val="clear" w:color="auto" w:fill="5F0500"/>
                <w:noWrap/>
                <w:hideMark/>
              </w:tcPr>
            </w:tcPrChange>
          </w:tcPr>
          <w:p w14:paraId="49343054" w14:textId="3886DE6E" w:rsidR="00CC49BD" w:rsidRPr="00D82B8B" w:rsidDel="00B24A80" w:rsidRDefault="00CC49BD" w:rsidP="00CC49BD">
            <w:pPr>
              <w:rPr>
                <w:del w:id="3024" w:author="Mutali Nepfumbada" w:date="2022-10-14T09:56:00Z"/>
                <w:b/>
                <w:bCs/>
                <w:lang w:eastAsia="en-US"/>
              </w:rPr>
            </w:pPr>
            <w:del w:id="3025" w:author="Mutali Nepfumbada" w:date="2022-10-14T09:56:00Z">
              <w:r w:rsidRPr="00D82B8B" w:rsidDel="00B24A80">
                <w:rPr>
                  <w:b/>
                  <w:bCs/>
                  <w:lang w:val="en-US" w:eastAsia="en-US"/>
                </w:rPr>
                <w:delText>Total Cost</w:delText>
              </w:r>
              <w:bookmarkStart w:id="3026" w:name="_Toc116636822"/>
              <w:bookmarkStart w:id="3027" w:name="_Toc117850153"/>
              <w:bookmarkStart w:id="3028" w:name="_Toc118269078"/>
              <w:bookmarkEnd w:id="3026"/>
              <w:bookmarkEnd w:id="3027"/>
              <w:bookmarkEnd w:id="3028"/>
            </w:del>
          </w:p>
        </w:tc>
        <w:bookmarkStart w:id="3029" w:name="_Toc116636823"/>
        <w:bookmarkStart w:id="3030" w:name="_Toc117850154"/>
        <w:bookmarkStart w:id="3031" w:name="_Toc118269079"/>
        <w:bookmarkEnd w:id="3029"/>
        <w:bookmarkEnd w:id="3030"/>
        <w:bookmarkEnd w:id="3031"/>
      </w:tr>
      <w:tr w:rsidR="00CC49BD" w:rsidRPr="00D82B8B" w:rsidDel="00B24A80" w14:paraId="58D8E16C" w14:textId="2A751662" w:rsidTr="00AA0360">
        <w:trPr>
          <w:trHeight w:val="236"/>
          <w:del w:id="3032" w:author="Mutali Nepfumbada" w:date="2022-10-14T09:56:00Z"/>
          <w:trPrChange w:id="3033" w:author="Adam Terry" w:date="2022-10-07T17:53:00Z">
            <w:trPr>
              <w:trHeight w:val="236"/>
            </w:trPr>
          </w:trPrChange>
        </w:trPr>
        <w:tc>
          <w:tcPr>
            <w:tcW w:w="1129" w:type="dxa"/>
            <w:vMerge w:val="restart"/>
            <w:noWrap/>
            <w:hideMark/>
            <w:tcPrChange w:id="3034" w:author="Adam Terry" w:date="2022-10-07T17:53:00Z">
              <w:tcPr>
                <w:tcW w:w="1089" w:type="dxa"/>
                <w:vMerge w:val="restart"/>
                <w:noWrap/>
                <w:hideMark/>
              </w:tcPr>
            </w:tcPrChange>
          </w:tcPr>
          <w:p w14:paraId="0BC0B077" w14:textId="15F3A451" w:rsidR="00CC49BD" w:rsidRPr="00D82B8B" w:rsidDel="00B24A80" w:rsidRDefault="00CC49BD" w:rsidP="00CC49BD">
            <w:pPr>
              <w:rPr>
                <w:del w:id="3035" w:author="Mutali Nepfumbada" w:date="2022-10-14T09:56:00Z"/>
                <w:lang w:eastAsia="en-US"/>
              </w:rPr>
            </w:pPr>
            <w:del w:id="3036" w:author="Mutali Nepfumbada" w:date="2022-10-14T09:56:00Z">
              <w:r w:rsidRPr="00D82B8B" w:rsidDel="00B24A80">
                <w:rPr>
                  <w:lang w:val="en-US" w:eastAsia="en-US"/>
                </w:rPr>
                <w:delText>Durbanville</w:delText>
              </w:r>
              <w:bookmarkStart w:id="3037" w:name="_Toc116636824"/>
              <w:bookmarkStart w:id="3038" w:name="_Toc117850155"/>
              <w:bookmarkStart w:id="3039" w:name="_Toc118269080"/>
              <w:bookmarkEnd w:id="3037"/>
              <w:bookmarkEnd w:id="3038"/>
              <w:bookmarkEnd w:id="3039"/>
            </w:del>
          </w:p>
        </w:tc>
        <w:tc>
          <w:tcPr>
            <w:tcW w:w="993" w:type="dxa"/>
            <w:tcPrChange w:id="3040" w:author="Adam Terry" w:date="2022-10-07T17:53:00Z">
              <w:tcPr>
                <w:tcW w:w="1458" w:type="dxa"/>
                <w:gridSpan w:val="3"/>
              </w:tcPr>
            </w:tcPrChange>
          </w:tcPr>
          <w:p w14:paraId="7A3E89C9" w14:textId="1D0DDDEF" w:rsidR="00CC49BD" w:rsidRPr="00D82B8B" w:rsidDel="00B24A80" w:rsidRDefault="00CC49BD" w:rsidP="00CC49BD">
            <w:pPr>
              <w:rPr>
                <w:del w:id="3041" w:author="Mutali Nepfumbada" w:date="2022-10-14T09:56:00Z"/>
                <w:lang w:val="en-US" w:eastAsia="en-US"/>
              </w:rPr>
            </w:pPr>
            <w:del w:id="3042" w:author="Mutali Nepfumbada" w:date="2022-10-14T09:56:00Z">
              <w:r w:rsidRPr="00D82B8B" w:rsidDel="00B24A80">
                <w:rPr>
                  <w:lang w:val="en-US" w:eastAsia="en-US"/>
                </w:rPr>
                <w:delText>Forecast</w:delText>
              </w:r>
              <w:bookmarkStart w:id="3043" w:name="_Toc116636825"/>
              <w:bookmarkStart w:id="3044" w:name="_Toc117850156"/>
              <w:bookmarkStart w:id="3045" w:name="_Toc118269081"/>
              <w:bookmarkEnd w:id="3043"/>
              <w:bookmarkEnd w:id="3044"/>
              <w:bookmarkEnd w:id="3045"/>
            </w:del>
          </w:p>
        </w:tc>
        <w:tc>
          <w:tcPr>
            <w:tcW w:w="1134" w:type="dxa"/>
            <w:noWrap/>
            <w:hideMark/>
            <w:tcPrChange w:id="3046" w:author="Adam Terry" w:date="2022-10-07T17:53:00Z">
              <w:tcPr>
                <w:tcW w:w="1064" w:type="dxa"/>
                <w:gridSpan w:val="2"/>
                <w:noWrap/>
                <w:hideMark/>
              </w:tcPr>
            </w:tcPrChange>
          </w:tcPr>
          <w:p w14:paraId="4C38EBF0" w14:textId="33F14AA4" w:rsidR="00CC49BD" w:rsidRPr="00D82B8B" w:rsidDel="00B24A80" w:rsidRDefault="00CC49BD" w:rsidP="00CC49BD">
            <w:pPr>
              <w:rPr>
                <w:del w:id="3047" w:author="Mutali Nepfumbada" w:date="2022-10-14T09:56:00Z"/>
                <w:lang w:eastAsia="en-US"/>
              </w:rPr>
            </w:pPr>
            <w:del w:id="3048"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785.83</w:delText>
              </w:r>
              <w:bookmarkStart w:id="3049" w:name="_Toc116636826"/>
              <w:bookmarkStart w:id="3050" w:name="_Toc117850157"/>
              <w:bookmarkStart w:id="3051" w:name="_Toc118269082"/>
              <w:bookmarkEnd w:id="3049"/>
              <w:bookmarkEnd w:id="3050"/>
              <w:bookmarkEnd w:id="3051"/>
            </w:del>
          </w:p>
        </w:tc>
        <w:tc>
          <w:tcPr>
            <w:tcW w:w="992" w:type="dxa"/>
            <w:noWrap/>
            <w:hideMark/>
            <w:tcPrChange w:id="3052" w:author="Adam Terry" w:date="2022-10-07T17:53:00Z">
              <w:tcPr>
                <w:tcW w:w="1134" w:type="dxa"/>
                <w:gridSpan w:val="2"/>
                <w:noWrap/>
                <w:hideMark/>
              </w:tcPr>
            </w:tcPrChange>
          </w:tcPr>
          <w:p w14:paraId="3EC04335" w14:textId="712117BA" w:rsidR="00CC49BD" w:rsidRPr="00D82B8B" w:rsidDel="00B24A80" w:rsidRDefault="00CC49BD" w:rsidP="00CC49BD">
            <w:pPr>
              <w:rPr>
                <w:del w:id="3053" w:author="Mutali Nepfumbada" w:date="2022-10-14T09:56:00Z"/>
                <w:lang w:eastAsia="en-US"/>
              </w:rPr>
            </w:pPr>
            <w:del w:id="3054"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055" w:name="_Toc116636827"/>
              <w:bookmarkStart w:id="3056" w:name="_Toc117850158"/>
              <w:bookmarkStart w:id="3057" w:name="_Toc118269083"/>
              <w:bookmarkEnd w:id="3055"/>
              <w:bookmarkEnd w:id="3056"/>
              <w:bookmarkEnd w:id="3057"/>
            </w:del>
          </w:p>
        </w:tc>
        <w:tc>
          <w:tcPr>
            <w:tcW w:w="1666" w:type="dxa"/>
            <w:noWrap/>
            <w:hideMark/>
            <w:tcPrChange w:id="3058" w:author="Adam Terry" w:date="2022-10-07T17:53:00Z">
              <w:tcPr>
                <w:tcW w:w="1815" w:type="dxa"/>
                <w:gridSpan w:val="2"/>
                <w:noWrap/>
                <w:hideMark/>
              </w:tcPr>
            </w:tcPrChange>
          </w:tcPr>
          <w:p w14:paraId="70DF2D1B" w14:textId="7888404C" w:rsidR="00CC49BD" w:rsidRPr="00D82B8B" w:rsidDel="00B24A80" w:rsidRDefault="00CC49BD" w:rsidP="00CC49BD">
            <w:pPr>
              <w:rPr>
                <w:del w:id="3059" w:author="Mutali Nepfumbada" w:date="2022-10-14T09:56:00Z"/>
                <w:lang w:eastAsia="en-US"/>
              </w:rPr>
            </w:pPr>
            <w:del w:id="3060" w:author="Mutali Nepfumbada" w:date="2022-10-14T09:56:00Z">
              <w:r w:rsidRPr="00D82B8B" w:rsidDel="00B24A80">
                <w:rPr>
                  <w:lang w:val="en-US" w:eastAsia="en-US"/>
                </w:rPr>
                <w:delText>R37</w:delText>
              </w:r>
              <w:r w:rsidR="00F13F5C" w:rsidRPr="00D82B8B" w:rsidDel="00B24A80">
                <w:rPr>
                  <w:lang w:val="en-US" w:eastAsia="en-US"/>
                </w:rPr>
                <w:delText>,</w:delText>
              </w:r>
              <w:r w:rsidRPr="00D82B8B" w:rsidDel="00B24A80">
                <w:rPr>
                  <w:lang w:val="en-US" w:eastAsia="en-US"/>
                </w:rPr>
                <w:delText>191.36</w:delText>
              </w:r>
              <w:bookmarkStart w:id="3061" w:name="_Toc116636828"/>
              <w:bookmarkStart w:id="3062" w:name="_Toc117850159"/>
              <w:bookmarkStart w:id="3063" w:name="_Toc118269084"/>
              <w:bookmarkEnd w:id="3061"/>
              <w:bookmarkEnd w:id="3062"/>
              <w:bookmarkEnd w:id="3063"/>
            </w:del>
          </w:p>
        </w:tc>
        <w:tc>
          <w:tcPr>
            <w:tcW w:w="1216" w:type="dxa"/>
            <w:noWrap/>
            <w:hideMark/>
            <w:tcPrChange w:id="3064" w:author="Adam Terry" w:date="2022-10-07T17:53:00Z">
              <w:tcPr>
                <w:tcW w:w="1374" w:type="dxa"/>
                <w:gridSpan w:val="2"/>
                <w:noWrap/>
                <w:hideMark/>
              </w:tcPr>
            </w:tcPrChange>
          </w:tcPr>
          <w:p w14:paraId="3CD25161" w14:textId="56C9BCFA" w:rsidR="00CC49BD" w:rsidRPr="00D82B8B" w:rsidDel="00B24A80" w:rsidRDefault="00CC49BD" w:rsidP="00CC49BD">
            <w:pPr>
              <w:rPr>
                <w:del w:id="3065" w:author="Mutali Nepfumbada" w:date="2022-10-14T09:56:00Z"/>
                <w:lang w:eastAsia="en-US"/>
              </w:rPr>
            </w:pPr>
            <w:del w:id="3066"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067" w:name="_Toc116636829"/>
              <w:bookmarkStart w:id="3068" w:name="_Toc117850160"/>
              <w:bookmarkStart w:id="3069" w:name="_Toc118269085"/>
              <w:bookmarkEnd w:id="3067"/>
              <w:bookmarkEnd w:id="3068"/>
              <w:bookmarkEnd w:id="3069"/>
            </w:del>
          </w:p>
        </w:tc>
        <w:tc>
          <w:tcPr>
            <w:tcW w:w="1004" w:type="dxa"/>
            <w:noWrap/>
            <w:tcPrChange w:id="3070" w:author="Adam Terry" w:date="2022-10-07T17:53:00Z">
              <w:tcPr>
                <w:tcW w:w="1150" w:type="dxa"/>
                <w:gridSpan w:val="2"/>
                <w:noWrap/>
              </w:tcPr>
            </w:tcPrChange>
          </w:tcPr>
          <w:p w14:paraId="6B88D7B8" w14:textId="1463A188" w:rsidR="00CC49BD" w:rsidRPr="00D82B8B" w:rsidDel="00B24A80" w:rsidRDefault="00CC49BD" w:rsidP="00CC49BD">
            <w:pPr>
              <w:rPr>
                <w:del w:id="3071" w:author="Mutali Nepfumbada" w:date="2022-10-14T09:56:00Z"/>
                <w:lang w:eastAsia="en-US"/>
              </w:rPr>
            </w:pPr>
            <w:bookmarkStart w:id="3072" w:name="_Toc116636830"/>
            <w:bookmarkStart w:id="3073" w:name="_Toc117850161"/>
            <w:bookmarkStart w:id="3074" w:name="_Toc118269086"/>
            <w:bookmarkEnd w:id="3072"/>
            <w:bookmarkEnd w:id="3073"/>
            <w:bookmarkEnd w:id="3074"/>
          </w:p>
        </w:tc>
        <w:tc>
          <w:tcPr>
            <w:tcW w:w="1405" w:type="dxa"/>
            <w:noWrap/>
            <w:hideMark/>
            <w:tcPrChange w:id="3075" w:author="Adam Terry" w:date="2022-10-07T17:53:00Z">
              <w:tcPr>
                <w:tcW w:w="1654" w:type="dxa"/>
                <w:gridSpan w:val="2"/>
                <w:noWrap/>
                <w:hideMark/>
              </w:tcPr>
            </w:tcPrChange>
          </w:tcPr>
          <w:p w14:paraId="7BC893BE" w14:textId="4A25E2A8" w:rsidR="00CC49BD" w:rsidRPr="00D82B8B" w:rsidDel="00B24A80" w:rsidRDefault="00CC49BD" w:rsidP="00CC49BD">
            <w:pPr>
              <w:rPr>
                <w:del w:id="3076" w:author="Mutali Nepfumbada" w:date="2022-10-14T09:56:00Z"/>
                <w:lang w:eastAsia="en-US"/>
              </w:rPr>
            </w:pPr>
            <w:del w:id="3077"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651.08</w:delText>
              </w:r>
              <w:bookmarkStart w:id="3078" w:name="_Toc116636831"/>
              <w:bookmarkStart w:id="3079" w:name="_Toc117850162"/>
              <w:bookmarkStart w:id="3080" w:name="_Toc118269087"/>
              <w:bookmarkEnd w:id="3078"/>
              <w:bookmarkEnd w:id="3079"/>
              <w:bookmarkEnd w:id="3080"/>
            </w:del>
          </w:p>
        </w:tc>
        <w:bookmarkStart w:id="3081" w:name="_Toc116636832"/>
        <w:bookmarkStart w:id="3082" w:name="_Toc117850163"/>
        <w:bookmarkStart w:id="3083" w:name="_Toc118269088"/>
        <w:bookmarkEnd w:id="3081"/>
        <w:bookmarkEnd w:id="3082"/>
        <w:bookmarkEnd w:id="3083"/>
      </w:tr>
      <w:tr w:rsidR="00313E6E" w:rsidRPr="00D82B8B" w:rsidDel="00B24A80" w14:paraId="668A3E9A" w14:textId="7E92376F" w:rsidTr="00AA0360">
        <w:trPr>
          <w:trHeight w:val="236"/>
          <w:del w:id="3084" w:author="Mutali Nepfumbada" w:date="2022-10-14T09:56:00Z"/>
        </w:trPr>
        <w:tc>
          <w:tcPr>
            <w:tcW w:w="1129" w:type="dxa"/>
            <w:vMerge/>
            <w:noWrap/>
          </w:tcPr>
          <w:p w14:paraId="134CE0C0" w14:textId="68E86EC9" w:rsidR="00CC49BD" w:rsidRPr="00D82B8B" w:rsidDel="00B24A80" w:rsidRDefault="00CC49BD" w:rsidP="00CC49BD">
            <w:pPr>
              <w:rPr>
                <w:del w:id="3085" w:author="Mutali Nepfumbada" w:date="2022-10-14T09:56:00Z"/>
                <w:lang w:val="en-US" w:eastAsia="en-US"/>
              </w:rPr>
            </w:pPr>
          </w:p>
        </w:tc>
        <w:tc>
          <w:tcPr>
            <w:tcW w:w="993" w:type="dxa"/>
          </w:tcPr>
          <w:p w14:paraId="0756EA8A" w14:textId="6A363B91" w:rsidR="00CC49BD" w:rsidRPr="00D82B8B" w:rsidDel="00B24A80" w:rsidRDefault="00CC49BD" w:rsidP="00CC49BD">
            <w:pPr>
              <w:rPr>
                <w:del w:id="3086" w:author="Mutali Nepfumbada" w:date="2022-10-14T09:56:00Z"/>
                <w:lang w:val="en-US" w:eastAsia="en-US"/>
              </w:rPr>
            </w:pPr>
            <w:del w:id="3087" w:author="Mutali Nepfumbada" w:date="2022-10-14T09:56:00Z">
              <w:r w:rsidRPr="00D82B8B" w:rsidDel="00B24A80">
                <w:rPr>
                  <w:lang w:val="en-US" w:eastAsia="en-US"/>
                </w:rPr>
                <w:delText>Actual</w:delText>
              </w:r>
              <w:bookmarkStart w:id="3088" w:name="_Toc116636833"/>
              <w:bookmarkStart w:id="3089" w:name="_Toc117850164"/>
              <w:bookmarkStart w:id="3090" w:name="_Toc118269089"/>
              <w:bookmarkEnd w:id="3088"/>
              <w:bookmarkEnd w:id="3089"/>
              <w:bookmarkEnd w:id="3090"/>
            </w:del>
          </w:p>
        </w:tc>
        <w:tc>
          <w:tcPr>
            <w:tcW w:w="1134" w:type="dxa"/>
            <w:shd w:val="clear" w:color="auto" w:fill="7F7F7F" w:themeFill="text1" w:themeFillTint="80"/>
            <w:noWrap/>
            <w:vAlign w:val="center"/>
          </w:tcPr>
          <w:p w14:paraId="2C7059DF" w14:textId="0E94908E" w:rsidR="00CC49BD" w:rsidRPr="00D82B8B" w:rsidDel="00B24A80" w:rsidRDefault="00CC49BD" w:rsidP="00CC49BD">
            <w:pPr>
              <w:rPr>
                <w:del w:id="3091" w:author="Mutali Nepfumbada" w:date="2022-10-14T09:56:00Z"/>
                <w:lang w:val="en-US" w:eastAsia="en-US"/>
              </w:rPr>
            </w:pPr>
            <w:del w:id="3092" w:author="Mutali Nepfumbada" w:date="2022-10-14T09:56:00Z">
              <w:r w:rsidRPr="00D82B8B" w:rsidDel="00B24A80">
                <w:rPr>
                  <w:b/>
                  <w:lang w:eastAsia="en-US"/>
                </w:rPr>
                <w:delText>TBC</w:delText>
              </w:r>
              <w:bookmarkStart w:id="3093" w:name="_Toc116636834"/>
              <w:bookmarkStart w:id="3094" w:name="_Toc117850165"/>
              <w:bookmarkStart w:id="3095" w:name="_Toc118269090"/>
              <w:bookmarkEnd w:id="3093"/>
              <w:bookmarkEnd w:id="3094"/>
              <w:bookmarkEnd w:id="3095"/>
            </w:del>
          </w:p>
        </w:tc>
        <w:tc>
          <w:tcPr>
            <w:tcW w:w="992" w:type="dxa"/>
            <w:shd w:val="clear" w:color="auto" w:fill="7F7F7F" w:themeFill="text1" w:themeFillTint="80"/>
            <w:noWrap/>
            <w:vAlign w:val="center"/>
          </w:tcPr>
          <w:p w14:paraId="6D347A27" w14:textId="149E1F78" w:rsidR="00CC49BD" w:rsidRPr="00D82B8B" w:rsidDel="00B24A80" w:rsidRDefault="00CC49BD" w:rsidP="00CC49BD">
            <w:pPr>
              <w:rPr>
                <w:del w:id="3096" w:author="Mutali Nepfumbada" w:date="2022-10-14T09:56:00Z"/>
                <w:lang w:val="en-US" w:eastAsia="en-US"/>
              </w:rPr>
            </w:pPr>
            <w:del w:id="3097" w:author="Mutali Nepfumbada" w:date="2022-10-14T09:56:00Z">
              <w:r w:rsidRPr="00D82B8B" w:rsidDel="00B24A80">
                <w:rPr>
                  <w:b/>
                  <w:lang w:eastAsia="en-US"/>
                </w:rPr>
                <w:delText>TBC</w:delText>
              </w:r>
              <w:bookmarkStart w:id="3098" w:name="_Toc116636835"/>
              <w:bookmarkStart w:id="3099" w:name="_Toc117850166"/>
              <w:bookmarkStart w:id="3100" w:name="_Toc118269091"/>
              <w:bookmarkEnd w:id="3098"/>
              <w:bookmarkEnd w:id="3099"/>
              <w:bookmarkEnd w:id="3100"/>
            </w:del>
          </w:p>
        </w:tc>
        <w:tc>
          <w:tcPr>
            <w:tcW w:w="1666" w:type="dxa"/>
            <w:shd w:val="clear" w:color="auto" w:fill="7F7F7F" w:themeFill="text1" w:themeFillTint="80"/>
            <w:noWrap/>
            <w:vAlign w:val="center"/>
          </w:tcPr>
          <w:p w14:paraId="113F2893" w14:textId="1074F702" w:rsidR="00CC49BD" w:rsidRPr="00D82B8B" w:rsidDel="00B24A80" w:rsidRDefault="00CC49BD" w:rsidP="00CC49BD">
            <w:pPr>
              <w:rPr>
                <w:del w:id="3101" w:author="Mutali Nepfumbada" w:date="2022-10-14T09:56:00Z"/>
                <w:lang w:val="en-US" w:eastAsia="en-US"/>
              </w:rPr>
            </w:pPr>
            <w:del w:id="3102" w:author="Mutali Nepfumbada" w:date="2022-10-14T09:56:00Z">
              <w:r w:rsidRPr="00D82B8B" w:rsidDel="00B24A80">
                <w:rPr>
                  <w:b/>
                  <w:lang w:eastAsia="en-US"/>
                </w:rPr>
                <w:delText>TBC</w:delText>
              </w:r>
              <w:bookmarkStart w:id="3103" w:name="_Toc116636836"/>
              <w:bookmarkStart w:id="3104" w:name="_Toc117850167"/>
              <w:bookmarkStart w:id="3105" w:name="_Toc118269092"/>
              <w:bookmarkEnd w:id="3103"/>
              <w:bookmarkEnd w:id="3104"/>
              <w:bookmarkEnd w:id="3105"/>
            </w:del>
          </w:p>
        </w:tc>
        <w:tc>
          <w:tcPr>
            <w:tcW w:w="1216" w:type="dxa"/>
            <w:shd w:val="clear" w:color="auto" w:fill="7F7F7F" w:themeFill="text1" w:themeFillTint="80"/>
            <w:noWrap/>
            <w:vAlign w:val="center"/>
          </w:tcPr>
          <w:p w14:paraId="3F04535D" w14:textId="6DADB829" w:rsidR="00CC49BD" w:rsidRPr="00D82B8B" w:rsidDel="00B24A80" w:rsidRDefault="00CC49BD" w:rsidP="00CC49BD">
            <w:pPr>
              <w:rPr>
                <w:del w:id="3106" w:author="Mutali Nepfumbada" w:date="2022-10-14T09:56:00Z"/>
                <w:lang w:val="en-US" w:eastAsia="en-US"/>
              </w:rPr>
            </w:pPr>
            <w:del w:id="3107" w:author="Mutali Nepfumbada" w:date="2022-10-14T09:56:00Z">
              <w:r w:rsidRPr="00D82B8B" w:rsidDel="00B24A80">
                <w:rPr>
                  <w:b/>
                  <w:lang w:eastAsia="en-US"/>
                </w:rPr>
                <w:delText>TBC</w:delText>
              </w:r>
              <w:bookmarkStart w:id="3108" w:name="_Toc116636837"/>
              <w:bookmarkStart w:id="3109" w:name="_Toc117850168"/>
              <w:bookmarkStart w:id="3110" w:name="_Toc118269093"/>
              <w:bookmarkEnd w:id="3108"/>
              <w:bookmarkEnd w:id="3109"/>
              <w:bookmarkEnd w:id="3110"/>
            </w:del>
          </w:p>
        </w:tc>
        <w:tc>
          <w:tcPr>
            <w:tcW w:w="1004" w:type="dxa"/>
            <w:shd w:val="clear" w:color="auto" w:fill="7F7F7F" w:themeFill="text1" w:themeFillTint="80"/>
            <w:noWrap/>
            <w:vAlign w:val="center"/>
          </w:tcPr>
          <w:p w14:paraId="23FEE6F6" w14:textId="6E08821A" w:rsidR="00CC49BD" w:rsidRPr="00D82B8B" w:rsidDel="00B24A80" w:rsidRDefault="00CC49BD" w:rsidP="00CC49BD">
            <w:pPr>
              <w:rPr>
                <w:del w:id="3111" w:author="Mutali Nepfumbada" w:date="2022-10-14T09:56:00Z"/>
                <w:lang w:val="en-US" w:eastAsia="en-US"/>
              </w:rPr>
            </w:pPr>
            <w:del w:id="3112" w:author="Mutali Nepfumbada" w:date="2022-10-14T09:56:00Z">
              <w:r w:rsidRPr="00D82B8B" w:rsidDel="00B24A80">
                <w:rPr>
                  <w:b/>
                  <w:lang w:eastAsia="en-US"/>
                </w:rPr>
                <w:delText>TBC</w:delText>
              </w:r>
              <w:bookmarkStart w:id="3113" w:name="_Toc116636838"/>
              <w:bookmarkStart w:id="3114" w:name="_Toc117850169"/>
              <w:bookmarkStart w:id="3115" w:name="_Toc118269094"/>
              <w:bookmarkEnd w:id="3113"/>
              <w:bookmarkEnd w:id="3114"/>
              <w:bookmarkEnd w:id="3115"/>
            </w:del>
          </w:p>
        </w:tc>
        <w:tc>
          <w:tcPr>
            <w:tcW w:w="1405" w:type="dxa"/>
            <w:shd w:val="clear" w:color="auto" w:fill="7F7F7F" w:themeFill="text1" w:themeFillTint="80"/>
            <w:noWrap/>
            <w:vAlign w:val="center"/>
          </w:tcPr>
          <w:p w14:paraId="04EF2C7C" w14:textId="1D311228" w:rsidR="00CC49BD" w:rsidRPr="00D82B8B" w:rsidDel="00B24A80" w:rsidRDefault="00CC49BD" w:rsidP="00CC49BD">
            <w:pPr>
              <w:rPr>
                <w:del w:id="3116" w:author="Mutali Nepfumbada" w:date="2022-10-14T09:56:00Z"/>
                <w:lang w:val="en-US" w:eastAsia="en-US"/>
              </w:rPr>
            </w:pPr>
            <w:del w:id="3117" w:author="Mutali Nepfumbada" w:date="2022-10-14T09:56:00Z">
              <w:r w:rsidRPr="00D82B8B" w:rsidDel="00B24A80">
                <w:rPr>
                  <w:b/>
                  <w:lang w:eastAsia="en-US"/>
                </w:rPr>
                <w:delText>TBC</w:delText>
              </w:r>
              <w:bookmarkStart w:id="3118" w:name="_Toc116636839"/>
              <w:bookmarkStart w:id="3119" w:name="_Toc117850170"/>
              <w:bookmarkStart w:id="3120" w:name="_Toc118269095"/>
              <w:bookmarkEnd w:id="3118"/>
              <w:bookmarkEnd w:id="3119"/>
              <w:bookmarkEnd w:id="3120"/>
            </w:del>
          </w:p>
        </w:tc>
        <w:bookmarkStart w:id="3121" w:name="_Toc116636840"/>
        <w:bookmarkStart w:id="3122" w:name="_Toc117850171"/>
        <w:bookmarkStart w:id="3123" w:name="_Toc118269096"/>
        <w:bookmarkEnd w:id="3121"/>
        <w:bookmarkEnd w:id="3122"/>
        <w:bookmarkEnd w:id="3123"/>
      </w:tr>
      <w:tr w:rsidR="00313E6E" w:rsidRPr="00D82B8B" w:rsidDel="00B24A80" w14:paraId="73C2207E" w14:textId="18D4F52F" w:rsidTr="00AA0360">
        <w:trPr>
          <w:trHeight w:val="236"/>
          <w:del w:id="3124" w:author="Mutali Nepfumbada" w:date="2022-10-14T09:56:00Z"/>
        </w:trPr>
        <w:tc>
          <w:tcPr>
            <w:tcW w:w="1129" w:type="dxa"/>
            <w:vMerge/>
            <w:noWrap/>
          </w:tcPr>
          <w:p w14:paraId="60908491" w14:textId="4A659249" w:rsidR="00CC49BD" w:rsidRPr="00D82B8B" w:rsidDel="00B24A80" w:rsidRDefault="00CC49BD" w:rsidP="00CC49BD">
            <w:pPr>
              <w:rPr>
                <w:del w:id="3125" w:author="Mutali Nepfumbada" w:date="2022-10-14T09:56:00Z"/>
                <w:lang w:val="en-US" w:eastAsia="en-US"/>
              </w:rPr>
            </w:pPr>
          </w:p>
        </w:tc>
        <w:tc>
          <w:tcPr>
            <w:tcW w:w="993" w:type="dxa"/>
          </w:tcPr>
          <w:p w14:paraId="233A9AB9" w14:textId="5263BB24" w:rsidR="00CC49BD" w:rsidRPr="00D82B8B" w:rsidDel="00B24A80" w:rsidRDefault="00CC49BD" w:rsidP="00CC49BD">
            <w:pPr>
              <w:rPr>
                <w:del w:id="3126" w:author="Mutali Nepfumbada" w:date="2022-10-14T09:56:00Z"/>
                <w:lang w:val="en-US" w:eastAsia="en-US"/>
              </w:rPr>
            </w:pPr>
            <w:del w:id="3127" w:author="Mutali Nepfumbada" w:date="2022-10-14T09:56:00Z">
              <w:r w:rsidRPr="00D82B8B" w:rsidDel="00B24A80">
                <w:rPr>
                  <w:lang w:eastAsia="en-US"/>
                </w:rPr>
                <w:delText>Delta (%)</w:delText>
              </w:r>
              <w:bookmarkStart w:id="3128" w:name="_Toc116636841"/>
              <w:bookmarkStart w:id="3129" w:name="_Toc117850172"/>
              <w:bookmarkStart w:id="3130" w:name="_Toc118269097"/>
              <w:bookmarkEnd w:id="3128"/>
              <w:bookmarkEnd w:id="3129"/>
              <w:bookmarkEnd w:id="3130"/>
            </w:del>
          </w:p>
        </w:tc>
        <w:tc>
          <w:tcPr>
            <w:tcW w:w="1134" w:type="dxa"/>
            <w:shd w:val="clear" w:color="auto" w:fill="7F7F7F" w:themeFill="text1" w:themeFillTint="80"/>
            <w:noWrap/>
            <w:vAlign w:val="center"/>
          </w:tcPr>
          <w:p w14:paraId="1A4E8234" w14:textId="7D1959C3" w:rsidR="00CC49BD" w:rsidRPr="00D82B8B" w:rsidDel="00B24A80" w:rsidRDefault="00CC49BD" w:rsidP="00CC49BD">
            <w:pPr>
              <w:rPr>
                <w:del w:id="3131" w:author="Mutali Nepfumbada" w:date="2022-10-14T09:56:00Z"/>
                <w:lang w:val="en-US" w:eastAsia="en-US"/>
              </w:rPr>
            </w:pPr>
            <w:del w:id="3132" w:author="Mutali Nepfumbada" w:date="2022-10-14T09:56:00Z">
              <w:r w:rsidRPr="00D82B8B" w:rsidDel="00B24A80">
                <w:rPr>
                  <w:b/>
                  <w:lang w:eastAsia="en-US"/>
                </w:rPr>
                <w:delText>TBC</w:delText>
              </w:r>
              <w:bookmarkStart w:id="3133" w:name="_Toc116636842"/>
              <w:bookmarkStart w:id="3134" w:name="_Toc117850173"/>
              <w:bookmarkStart w:id="3135" w:name="_Toc118269098"/>
              <w:bookmarkEnd w:id="3133"/>
              <w:bookmarkEnd w:id="3134"/>
              <w:bookmarkEnd w:id="3135"/>
            </w:del>
          </w:p>
        </w:tc>
        <w:tc>
          <w:tcPr>
            <w:tcW w:w="992" w:type="dxa"/>
            <w:shd w:val="clear" w:color="auto" w:fill="7F7F7F" w:themeFill="text1" w:themeFillTint="80"/>
            <w:noWrap/>
            <w:vAlign w:val="center"/>
          </w:tcPr>
          <w:p w14:paraId="50E5B3F2" w14:textId="151DC63F" w:rsidR="00CC49BD" w:rsidRPr="00D82B8B" w:rsidDel="00B24A80" w:rsidRDefault="00CC49BD" w:rsidP="00CC49BD">
            <w:pPr>
              <w:rPr>
                <w:del w:id="3136" w:author="Mutali Nepfumbada" w:date="2022-10-14T09:56:00Z"/>
                <w:lang w:val="en-US" w:eastAsia="en-US"/>
              </w:rPr>
            </w:pPr>
            <w:del w:id="3137" w:author="Mutali Nepfumbada" w:date="2022-10-14T09:56:00Z">
              <w:r w:rsidRPr="00D82B8B" w:rsidDel="00B24A80">
                <w:rPr>
                  <w:b/>
                  <w:lang w:eastAsia="en-US"/>
                </w:rPr>
                <w:delText>TBC</w:delText>
              </w:r>
              <w:bookmarkStart w:id="3138" w:name="_Toc116636843"/>
              <w:bookmarkStart w:id="3139" w:name="_Toc117850174"/>
              <w:bookmarkStart w:id="3140" w:name="_Toc118269099"/>
              <w:bookmarkEnd w:id="3138"/>
              <w:bookmarkEnd w:id="3139"/>
              <w:bookmarkEnd w:id="3140"/>
            </w:del>
          </w:p>
        </w:tc>
        <w:tc>
          <w:tcPr>
            <w:tcW w:w="1666" w:type="dxa"/>
            <w:shd w:val="clear" w:color="auto" w:fill="7F7F7F" w:themeFill="text1" w:themeFillTint="80"/>
            <w:noWrap/>
            <w:vAlign w:val="center"/>
          </w:tcPr>
          <w:p w14:paraId="17352774" w14:textId="04B32F78" w:rsidR="00CC49BD" w:rsidRPr="00D82B8B" w:rsidDel="00B24A80" w:rsidRDefault="00CC49BD" w:rsidP="00CC49BD">
            <w:pPr>
              <w:rPr>
                <w:del w:id="3141" w:author="Mutali Nepfumbada" w:date="2022-10-14T09:56:00Z"/>
                <w:lang w:val="en-US" w:eastAsia="en-US"/>
              </w:rPr>
            </w:pPr>
            <w:del w:id="3142" w:author="Mutali Nepfumbada" w:date="2022-10-14T09:56:00Z">
              <w:r w:rsidRPr="00D82B8B" w:rsidDel="00B24A80">
                <w:rPr>
                  <w:b/>
                  <w:lang w:eastAsia="en-US"/>
                </w:rPr>
                <w:delText>TBC</w:delText>
              </w:r>
              <w:bookmarkStart w:id="3143" w:name="_Toc116636844"/>
              <w:bookmarkStart w:id="3144" w:name="_Toc117850175"/>
              <w:bookmarkStart w:id="3145" w:name="_Toc118269100"/>
              <w:bookmarkEnd w:id="3143"/>
              <w:bookmarkEnd w:id="3144"/>
              <w:bookmarkEnd w:id="3145"/>
            </w:del>
          </w:p>
        </w:tc>
        <w:tc>
          <w:tcPr>
            <w:tcW w:w="1216" w:type="dxa"/>
            <w:shd w:val="clear" w:color="auto" w:fill="7F7F7F" w:themeFill="text1" w:themeFillTint="80"/>
            <w:noWrap/>
            <w:vAlign w:val="center"/>
          </w:tcPr>
          <w:p w14:paraId="6D374D21" w14:textId="10668922" w:rsidR="00CC49BD" w:rsidRPr="00D82B8B" w:rsidDel="00B24A80" w:rsidRDefault="00CC49BD" w:rsidP="00CC49BD">
            <w:pPr>
              <w:rPr>
                <w:del w:id="3146" w:author="Mutali Nepfumbada" w:date="2022-10-14T09:56:00Z"/>
                <w:lang w:val="en-US" w:eastAsia="en-US"/>
              </w:rPr>
            </w:pPr>
            <w:del w:id="3147" w:author="Mutali Nepfumbada" w:date="2022-10-14T09:56:00Z">
              <w:r w:rsidRPr="00D82B8B" w:rsidDel="00B24A80">
                <w:rPr>
                  <w:b/>
                  <w:lang w:eastAsia="en-US"/>
                </w:rPr>
                <w:delText>TBC</w:delText>
              </w:r>
              <w:bookmarkStart w:id="3148" w:name="_Toc116636845"/>
              <w:bookmarkStart w:id="3149" w:name="_Toc117850176"/>
              <w:bookmarkStart w:id="3150" w:name="_Toc118269101"/>
              <w:bookmarkEnd w:id="3148"/>
              <w:bookmarkEnd w:id="3149"/>
              <w:bookmarkEnd w:id="3150"/>
            </w:del>
          </w:p>
        </w:tc>
        <w:tc>
          <w:tcPr>
            <w:tcW w:w="1004" w:type="dxa"/>
            <w:shd w:val="clear" w:color="auto" w:fill="7F7F7F" w:themeFill="text1" w:themeFillTint="80"/>
            <w:noWrap/>
            <w:vAlign w:val="center"/>
          </w:tcPr>
          <w:p w14:paraId="7D96C978" w14:textId="622C2700" w:rsidR="00CC49BD" w:rsidRPr="00D82B8B" w:rsidDel="00B24A80" w:rsidRDefault="00CC49BD" w:rsidP="00CC49BD">
            <w:pPr>
              <w:rPr>
                <w:del w:id="3151" w:author="Mutali Nepfumbada" w:date="2022-10-14T09:56:00Z"/>
                <w:lang w:val="en-US" w:eastAsia="en-US"/>
              </w:rPr>
            </w:pPr>
            <w:del w:id="3152" w:author="Mutali Nepfumbada" w:date="2022-10-14T09:56:00Z">
              <w:r w:rsidRPr="00D82B8B" w:rsidDel="00B24A80">
                <w:rPr>
                  <w:b/>
                  <w:lang w:eastAsia="en-US"/>
                </w:rPr>
                <w:delText>TBC</w:delText>
              </w:r>
              <w:bookmarkStart w:id="3153" w:name="_Toc116636846"/>
              <w:bookmarkStart w:id="3154" w:name="_Toc117850177"/>
              <w:bookmarkStart w:id="3155" w:name="_Toc118269102"/>
              <w:bookmarkEnd w:id="3153"/>
              <w:bookmarkEnd w:id="3154"/>
              <w:bookmarkEnd w:id="3155"/>
            </w:del>
          </w:p>
        </w:tc>
        <w:tc>
          <w:tcPr>
            <w:tcW w:w="1405" w:type="dxa"/>
            <w:shd w:val="clear" w:color="auto" w:fill="7F7F7F" w:themeFill="text1" w:themeFillTint="80"/>
            <w:noWrap/>
            <w:vAlign w:val="center"/>
          </w:tcPr>
          <w:p w14:paraId="1CBC02BF" w14:textId="215D716C" w:rsidR="00CC49BD" w:rsidRPr="00D82B8B" w:rsidDel="00B24A80" w:rsidRDefault="00CC49BD" w:rsidP="00CC49BD">
            <w:pPr>
              <w:rPr>
                <w:del w:id="3156" w:author="Mutali Nepfumbada" w:date="2022-10-14T09:56:00Z"/>
                <w:lang w:val="en-US" w:eastAsia="en-US"/>
              </w:rPr>
            </w:pPr>
            <w:del w:id="3157" w:author="Mutali Nepfumbada" w:date="2022-10-14T09:56:00Z">
              <w:r w:rsidRPr="00D82B8B" w:rsidDel="00B24A80">
                <w:rPr>
                  <w:b/>
                  <w:lang w:eastAsia="en-US"/>
                </w:rPr>
                <w:delText>TBC</w:delText>
              </w:r>
              <w:bookmarkStart w:id="3158" w:name="_Toc116636847"/>
              <w:bookmarkStart w:id="3159" w:name="_Toc117850178"/>
              <w:bookmarkStart w:id="3160" w:name="_Toc118269103"/>
              <w:bookmarkEnd w:id="3158"/>
              <w:bookmarkEnd w:id="3159"/>
              <w:bookmarkEnd w:id="3160"/>
            </w:del>
          </w:p>
        </w:tc>
        <w:bookmarkStart w:id="3161" w:name="_Toc116636848"/>
        <w:bookmarkStart w:id="3162" w:name="_Toc117850179"/>
        <w:bookmarkStart w:id="3163" w:name="_Toc118269104"/>
        <w:bookmarkEnd w:id="3161"/>
        <w:bookmarkEnd w:id="3162"/>
        <w:bookmarkEnd w:id="3163"/>
      </w:tr>
      <w:tr w:rsidR="00CC49BD" w:rsidRPr="00D82B8B" w:rsidDel="00B24A80" w14:paraId="01C8D94D" w14:textId="78BD309B" w:rsidTr="00AA0360">
        <w:trPr>
          <w:trHeight w:val="236"/>
          <w:del w:id="3164" w:author="Mutali Nepfumbada" w:date="2022-10-14T09:56:00Z"/>
          <w:trPrChange w:id="3165" w:author="Adam Terry" w:date="2022-10-07T17:53:00Z">
            <w:trPr>
              <w:trHeight w:val="236"/>
            </w:trPr>
          </w:trPrChange>
        </w:trPr>
        <w:tc>
          <w:tcPr>
            <w:tcW w:w="1129" w:type="dxa"/>
            <w:vMerge w:val="restart"/>
            <w:noWrap/>
            <w:hideMark/>
            <w:tcPrChange w:id="3166" w:author="Adam Terry" w:date="2022-10-07T17:53:00Z">
              <w:tcPr>
                <w:tcW w:w="1089" w:type="dxa"/>
                <w:vMerge w:val="restart"/>
                <w:noWrap/>
                <w:hideMark/>
              </w:tcPr>
            </w:tcPrChange>
          </w:tcPr>
          <w:p w14:paraId="79656A12" w14:textId="62DC52CA" w:rsidR="00CC49BD" w:rsidRPr="00D82B8B" w:rsidDel="00B24A80" w:rsidRDefault="00CC49BD" w:rsidP="00CC49BD">
            <w:pPr>
              <w:rPr>
                <w:del w:id="3167" w:author="Mutali Nepfumbada" w:date="2022-10-14T09:56:00Z"/>
                <w:lang w:eastAsia="en-US"/>
              </w:rPr>
            </w:pPr>
            <w:del w:id="3168" w:author="Mutali Nepfumbada" w:date="2022-10-14T09:56:00Z">
              <w:r w:rsidRPr="00D82B8B" w:rsidDel="00B24A80">
                <w:rPr>
                  <w:lang w:val="en-US" w:eastAsia="en-US"/>
                </w:rPr>
                <w:delText>Vergelegen</w:delText>
              </w:r>
              <w:bookmarkStart w:id="3169" w:name="_Toc116636849"/>
              <w:bookmarkStart w:id="3170" w:name="_Toc117850180"/>
              <w:bookmarkStart w:id="3171" w:name="_Toc118269105"/>
              <w:bookmarkEnd w:id="3169"/>
              <w:bookmarkEnd w:id="3170"/>
              <w:bookmarkEnd w:id="3171"/>
            </w:del>
          </w:p>
        </w:tc>
        <w:tc>
          <w:tcPr>
            <w:tcW w:w="993" w:type="dxa"/>
            <w:tcPrChange w:id="3172" w:author="Adam Terry" w:date="2022-10-07T17:53:00Z">
              <w:tcPr>
                <w:tcW w:w="1458" w:type="dxa"/>
                <w:gridSpan w:val="3"/>
              </w:tcPr>
            </w:tcPrChange>
          </w:tcPr>
          <w:p w14:paraId="42A32EBF" w14:textId="583BA638" w:rsidR="00CC49BD" w:rsidRPr="00D82B8B" w:rsidDel="00B24A80" w:rsidRDefault="00CC49BD" w:rsidP="00CC49BD">
            <w:pPr>
              <w:rPr>
                <w:del w:id="3173" w:author="Mutali Nepfumbada" w:date="2022-10-14T09:56:00Z"/>
                <w:lang w:val="en-US" w:eastAsia="en-US"/>
              </w:rPr>
            </w:pPr>
            <w:del w:id="3174" w:author="Mutali Nepfumbada" w:date="2022-10-14T09:56:00Z">
              <w:r w:rsidRPr="00D82B8B" w:rsidDel="00B24A80">
                <w:rPr>
                  <w:lang w:val="en-US" w:eastAsia="en-US"/>
                </w:rPr>
                <w:delText>Forecast</w:delText>
              </w:r>
              <w:bookmarkStart w:id="3175" w:name="_Toc116636850"/>
              <w:bookmarkStart w:id="3176" w:name="_Toc117850181"/>
              <w:bookmarkStart w:id="3177" w:name="_Toc118269106"/>
              <w:bookmarkEnd w:id="3175"/>
              <w:bookmarkEnd w:id="3176"/>
              <w:bookmarkEnd w:id="3177"/>
            </w:del>
          </w:p>
        </w:tc>
        <w:tc>
          <w:tcPr>
            <w:tcW w:w="1134" w:type="dxa"/>
            <w:noWrap/>
            <w:hideMark/>
            <w:tcPrChange w:id="3178" w:author="Adam Terry" w:date="2022-10-07T17:53:00Z">
              <w:tcPr>
                <w:tcW w:w="1064" w:type="dxa"/>
                <w:gridSpan w:val="2"/>
                <w:noWrap/>
                <w:hideMark/>
              </w:tcPr>
            </w:tcPrChange>
          </w:tcPr>
          <w:p w14:paraId="0945391F" w14:textId="08FA9D21" w:rsidR="00CC49BD" w:rsidRPr="00D82B8B" w:rsidDel="00B24A80" w:rsidRDefault="00CC49BD" w:rsidP="00CC49BD">
            <w:pPr>
              <w:rPr>
                <w:del w:id="3179" w:author="Mutali Nepfumbada" w:date="2022-10-14T09:56:00Z"/>
                <w:lang w:eastAsia="en-US"/>
              </w:rPr>
            </w:pPr>
            <w:del w:id="3180"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702.96</w:delText>
              </w:r>
              <w:bookmarkStart w:id="3181" w:name="_Toc116636851"/>
              <w:bookmarkStart w:id="3182" w:name="_Toc117850182"/>
              <w:bookmarkStart w:id="3183" w:name="_Toc118269107"/>
              <w:bookmarkEnd w:id="3181"/>
              <w:bookmarkEnd w:id="3182"/>
              <w:bookmarkEnd w:id="3183"/>
            </w:del>
          </w:p>
        </w:tc>
        <w:tc>
          <w:tcPr>
            <w:tcW w:w="992" w:type="dxa"/>
            <w:noWrap/>
            <w:hideMark/>
            <w:tcPrChange w:id="3184" w:author="Adam Terry" w:date="2022-10-07T17:53:00Z">
              <w:tcPr>
                <w:tcW w:w="1134" w:type="dxa"/>
                <w:gridSpan w:val="2"/>
                <w:noWrap/>
                <w:hideMark/>
              </w:tcPr>
            </w:tcPrChange>
          </w:tcPr>
          <w:p w14:paraId="3FAD04AC" w14:textId="7913548F" w:rsidR="00CC49BD" w:rsidRPr="00D82B8B" w:rsidDel="00B24A80" w:rsidRDefault="00CC49BD" w:rsidP="00CC49BD">
            <w:pPr>
              <w:rPr>
                <w:del w:id="3185" w:author="Mutali Nepfumbada" w:date="2022-10-14T09:56:00Z"/>
                <w:lang w:eastAsia="en-US"/>
              </w:rPr>
            </w:pPr>
            <w:del w:id="3186"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187" w:name="_Toc116636852"/>
              <w:bookmarkStart w:id="3188" w:name="_Toc117850183"/>
              <w:bookmarkStart w:id="3189" w:name="_Toc118269108"/>
              <w:bookmarkEnd w:id="3187"/>
              <w:bookmarkEnd w:id="3188"/>
              <w:bookmarkEnd w:id="3189"/>
            </w:del>
          </w:p>
        </w:tc>
        <w:tc>
          <w:tcPr>
            <w:tcW w:w="1666" w:type="dxa"/>
            <w:noWrap/>
            <w:hideMark/>
            <w:tcPrChange w:id="3190" w:author="Adam Terry" w:date="2022-10-07T17:53:00Z">
              <w:tcPr>
                <w:tcW w:w="1815" w:type="dxa"/>
                <w:gridSpan w:val="2"/>
                <w:noWrap/>
                <w:hideMark/>
              </w:tcPr>
            </w:tcPrChange>
          </w:tcPr>
          <w:p w14:paraId="6B990CFA" w14:textId="10E4DA27" w:rsidR="00CC49BD" w:rsidRPr="00D82B8B" w:rsidDel="00B24A80" w:rsidRDefault="00CC49BD" w:rsidP="00CC49BD">
            <w:pPr>
              <w:rPr>
                <w:del w:id="3191" w:author="Mutali Nepfumbada" w:date="2022-10-14T09:56:00Z"/>
                <w:lang w:eastAsia="en-US"/>
              </w:rPr>
            </w:pPr>
            <w:del w:id="3192" w:author="Mutali Nepfumbada" w:date="2022-10-14T09:56:00Z">
              <w:r w:rsidRPr="00D82B8B" w:rsidDel="00B24A80">
                <w:rPr>
                  <w:lang w:eastAsia="en-US"/>
                </w:rPr>
                <w:delText>R36</w:delText>
              </w:r>
              <w:r w:rsidR="00F13F5C" w:rsidRPr="00D82B8B" w:rsidDel="00B24A80">
                <w:rPr>
                  <w:lang w:eastAsia="en-US"/>
                </w:rPr>
                <w:delText>,</w:delText>
              </w:r>
              <w:r w:rsidRPr="00D82B8B" w:rsidDel="00B24A80">
                <w:rPr>
                  <w:lang w:eastAsia="en-US"/>
                </w:rPr>
                <w:delText>879.36</w:delText>
              </w:r>
              <w:bookmarkStart w:id="3193" w:name="_Toc116636853"/>
              <w:bookmarkStart w:id="3194" w:name="_Toc117850184"/>
              <w:bookmarkStart w:id="3195" w:name="_Toc118269109"/>
              <w:bookmarkEnd w:id="3193"/>
              <w:bookmarkEnd w:id="3194"/>
              <w:bookmarkEnd w:id="3195"/>
            </w:del>
          </w:p>
        </w:tc>
        <w:tc>
          <w:tcPr>
            <w:tcW w:w="1216" w:type="dxa"/>
            <w:noWrap/>
            <w:hideMark/>
            <w:tcPrChange w:id="3196" w:author="Adam Terry" w:date="2022-10-07T17:53:00Z">
              <w:tcPr>
                <w:tcW w:w="1374" w:type="dxa"/>
                <w:gridSpan w:val="2"/>
                <w:noWrap/>
                <w:hideMark/>
              </w:tcPr>
            </w:tcPrChange>
          </w:tcPr>
          <w:p w14:paraId="6993D27F" w14:textId="1ED1D455" w:rsidR="00CC49BD" w:rsidRPr="00D82B8B" w:rsidDel="00B24A80" w:rsidRDefault="00CC49BD" w:rsidP="00CC49BD">
            <w:pPr>
              <w:rPr>
                <w:del w:id="3197" w:author="Mutali Nepfumbada" w:date="2022-10-14T09:56:00Z"/>
                <w:lang w:eastAsia="en-US"/>
              </w:rPr>
            </w:pPr>
            <w:del w:id="3198" w:author="Mutali Nepfumbada" w:date="2022-10-14T09:56:00Z">
              <w:r w:rsidRPr="00D82B8B" w:rsidDel="00B24A80">
                <w:rPr>
                  <w:lang w:eastAsia="en-US"/>
                </w:rPr>
                <w:delText>R15</w:delText>
              </w:r>
              <w:r w:rsidR="00F13F5C" w:rsidRPr="00D82B8B" w:rsidDel="00B24A80">
                <w:rPr>
                  <w:lang w:eastAsia="en-US"/>
                </w:rPr>
                <w:delText>,</w:delText>
              </w:r>
              <w:r w:rsidRPr="00D82B8B" w:rsidDel="00B24A80">
                <w:rPr>
                  <w:lang w:eastAsia="en-US"/>
                </w:rPr>
                <w:delText>000.00</w:delText>
              </w:r>
              <w:bookmarkStart w:id="3199" w:name="_Toc116636854"/>
              <w:bookmarkStart w:id="3200" w:name="_Toc117850185"/>
              <w:bookmarkStart w:id="3201" w:name="_Toc118269110"/>
              <w:bookmarkEnd w:id="3199"/>
              <w:bookmarkEnd w:id="3200"/>
              <w:bookmarkEnd w:id="3201"/>
            </w:del>
          </w:p>
        </w:tc>
        <w:tc>
          <w:tcPr>
            <w:tcW w:w="1004" w:type="dxa"/>
            <w:noWrap/>
            <w:tcPrChange w:id="3202" w:author="Adam Terry" w:date="2022-10-07T17:53:00Z">
              <w:tcPr>
                <w:tcW w:w="1150" w:type="dxa"/>
                <w:gridSpan w:val="2"/>
                <w:noWrap/>
              </w:tcPr>
            </w:tcPrChange>
          </w:tcPr>
          <w:p w14:paraId="66FF3FC1" w14:textId="72CB8C41" w:rsidR="00CC49BD" w:rsidRPr="00D82B8B" w:rsidDel="00B24A80" w:rsidRDefault="00CC49BD" w:rsidP="00CC49BD">
            <w:pPr>
              <w:rPr>
                <w:del w:id="3203" w:author="Mutali Nepfumbada" w:date="2022-10-14T09:56:00Z"/>
                <w:lang w:eastAsia="en-US"/>
              </w:rPr>
            </w:pPr>
            <w:bookmarkStart w:id="3204" w:name="_Toc116636855"/>
            <w:bookmarkStart w:id="3205" w:name="_Toc117850186"/>
            <w:bookmarkStart w:id="3206" w:name="_Toc118269111"/>
            <w:bookmarkEnd w:id="3204"/>
            <w:bookmarkEnd w:id="3205"/>
            <w:bookmarkEnd w:id="3206"/>
          </w:p>
        </w:tc>
        <w:tc>
          <w:tcPr>
            <w:tcW w:w="1405" w:type="dxa"/>
            <w:noWrap/>
            <w:hideMark/>
            <w:tcPrChange w:id="3207" w:author="Adam Terry" w:date="2022-10-07T17:53:00Z">
              <w:tcPr>
                <w:tcW w:w="1654" w:type="dxa"/>
                <w:gridSpan w:val="2"/>
                <w:noWrap/>
                <w:hideMark/>
              </w:tcPr>
            </w:tcPrChange>
          </w:tcPr>
          <w:p w14:paraId="693DC559" w14:textId="25D1B298" w:rsidR="00CC49BD" w:rsidRPr="00D82B8B" w:rsidDel="00B24A80" w:rsidRDefault="00CC49BD" w:rsidP="00CC49BD">
            <w:pPr>
              <w:rPr>
                <w:del w:id="3208" w:author="Mutali Nepfumbada" w:date="2022-10-14T09:56:00Z"/>
                <w:lang w:eastAsia="en-US"/>
              </w:rPr>
            </w:pPr>
            <w:del w:id="3209"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256.21</w:delText>
              </w:r>
              <w:bookmarkStart w:id="3210" w:name="_Toc116636856"/>
              <w:bookmarkStart w:id="3211" w:name="_Toc117850187"/>
              <w:bookmarkStart w:id="3212" w:name="_Toc118269112"/>
              <w:bookmarkEnd w:id="3210"/>
              <w:bookmarkEnd w:id="3211"/>
              <w:bookmarkEnd w:id="3212"/>
            </w:del>
          </w:p>
        </w:tc>
        <w:bookmarkStart w:id="3213" w:name="_Toc116636857"/>
        <w:bookmarkStart w:id="3214" w:name="_Toc117850188"/>
        <w:bookmarkStart w:id="3215" w:name="_Toc118269113"/>
        <w:bookmarkEnd w:id="3213"/>
        <w:bookmarkEnd w:id="3214"/>
        <w:bookmarkEnd w:id="3215"/>
      </w:tr>
      <w:tr w:rsidR="00313E6E" w:rsidRPr="00D82B8B" w:rsidDel="00B24A80" w14:paraId="6E1467A8" w14:textId="074B2501" w:rsidTr="00AA0360">
        <w:trPr>
          <w:trHeight w:val="236"/>
          <w:del w:id="3216" w:author="Mutali Nepfumbada" w:date="2022-10-14T09:56:00Z"/>
        </w:trPr>
        <w:tc>
          <w:tcPr>
            <w:tcW w:w="1129" w:type="dxa"/>
            <w:vMerge/>
            <w:noWrap/>
          </w:tcPr>
          <w:p w14:paraId="11451D04" w14:textId="0CFE9DC7" w:rsidR="00CC49BD" w:rsidRPr="00D82B8B" w:rsidDel="00B24A80" w:rsidRDefault="00CC49BD" w:rsidP="00CC49BD">
            <w:pPr>
              <w:rPr>
                <w:del w:id="3217" w:author="Mutali Nepfumbada" w:date="2022-10-14T09:56:00Z"/>
                <w:lang w:val="en-US" w:eastAsia="en-US"/>
              </w:rPr>
            </w:pPr>
          </w:p>
        </w:tc>
        <w:tc>
          <w:tcPr>
            <w:tcW w:w="993" w:type="dxa"/>
          </w:tcPr>
          <w:p w14:paraId="2376E538" w14:textId="19A8B331" w:rsidR="00CC49BD" w:rsidRPr="00D82B8B" w:rsidDel="00B24A80" w:rsidRDefault="00CC49BD" w:rsidP="00CC49BD">
            <w:pPr>
              <w:rPr>
                <w:del w:id="3218" w:author="Mutali Nepfumbada" w:date="2022-10-14T09:56:00Z"/>
                <w:lang w:val="en-US" w:eastAsia="en-US"/>
              </w:rPr>
            </w:pPr>
            <w:del w:id="3219" w:author="Mutali Nepfumbada" w:date="2022-10-14T09:56:00Z">
              <w:r w:rsidRPr="00D82B8B" w:rsidDel="00B24A80">
                <w:rPr>
                  <w:lang w:val="en-US" w:eastAsia="en-US"/>
                </w:rPr>
                <w:delText>Actual</w:delText>
              </w:r>
              <w:bookmarkStart w:id="3220" w:name="_Toc116636858"/>
              <w:bookmarkStart w:id="3221" w:name="_Toc117850189"/>
              <w:bookmarkStart w:id="3222" w:name="_Toc118269114"/>
              <w:bookmarkEnd w:id="3220"/>
              <w:bookmarkEnd w:id="3221"/>
              <w:bookmarkEnd w:id="3222"/>
            </w:del>
          </w:p>
        </w:tc>
        <w:tc>
          <w:tcPr>
            <w:tcW w:w="1134" w:type="dxa"/>
            <w:shd w:val="clear" w:color="auto" w:fill="7F7F7F" w:themeFill="text1" w:themeFillTint="80"/>
            <w:noWrap/>
            <w:vAlign w:val="center"/>
          </w:tcPr>
          <w:p w14:paraId="234459C1" w14:textId="2935841F" w:rsidR="00CC49BD" w:rsidRPr="00D82B8B" w:rsidDel="00B24A80" w:rsidRDefault="00CC49BD" w:rsidP="00CC49BD">
            <w:pPr>
              <w:rPr>
                <w:del w:id="3223" w:author="Mutali Nepfumbada" w:date="2022-10-14T09:56:00Z"/>
                <w:lang w:val="en-US" w:eastAsia="en-US"/>
              </w:rPr>
            </w:pPr>
            <w:del w:id="3224" w:author="Mutali Nepfumbada" w:date="2022-10-14T09:56:00Z">
              <w:r w:rsidRPr="00D82B8B" w:rsidDel="00B24A80">
                <w:rPr>
                  <w:b/>
                  <w:lang w:eastAsia="en-US"/>
                </w:rPr>
                <w:delText>TBC</w:delText>
              </w:r>
              <w:bookmarkStart w:id="3225" w:name="_Toc116636859"/>
              <w:bookmarkStart w:id="3226" w:name="_Toc117850190"/>
              <w:bookmarkStart w:id="3227" w:name="_Toc118269115"/>
              <w:bookmarkEnd w:id="3225"/>
              <w:bookmarkEnd w:id="3226"/>
              <w:bookmarkEnd w:id="3227"/>
            </w:del>
          </w:p>
        </w:tc>
        <w:tc>
          <w:tcPr>
            <w:tcW w:w="992" w:type="dxa"/>
            <w:shd w:val="clear" w:color="auto" w:fill="7F7F7F" w:themeFill="text1" w:themeFillTint="80"/>
            <w:noWrap/>
            <w:vAlign w:val="center"/>
          </w:tcPr>
          <w:p w14:paraId="103414BD" w14:textId="61EF876D" w:rsidR="00CC49BD" w:rsidRPr="00D82B8B" w:rsidDel="00B24A80" w:rsidRDefault="00CC49BD" w:rsidP="00CC49BD">
            <w:pPr>
              <w:rPr>
                <w:del w:id="3228" w:author="Mutali Nepfumbada" w:date="2022-10-14T09:56:00Z"/>
                <w:lang w:val="en-US" w:eastAsia="en-US"/>
              </w:rPr>
            </w:pPr>
            <w:del w:id="3229" w:author="Mutali Nepfumbada" w:date="2022-10-14T09:56:00Z">
              <w:r w:rsidRPr="00D82B8B" w:rsidDel="00B24A80">
                <w:rPr>
                  <w:b/>
                  <w:lang w:eastAsia="en-US"/>
                </w:rPr>
                <w:delText>TBC</w:delText>
              </w:r>
              <w:bookmarkStart w:id="3230" w:name="_Toc116636860"/>
              <w:bookmarkStart w:id="3231" w:name="_Toc117850191"/>
              <w:bookmarkStart w:id="3232" w:name="_Toc118269116"/>
              <w:bookmarkEnd w:id="3230"/>
              <w:bookmarkEnd w:id="3231"/>
              <w:bookmarkEnd w:id="3232"/>
            </w:del>
          </w:p>
        </w:tc>
        <w:tc>
          <w:tcPr>
            <w:tcW w:w="1666" w:type="dxa"/>
            <w:shd w:val="clear" w:color="auto" w:fill="7F7F7F" w:themeFill="text1" w:themeFillTint="80"/>
            <w:noWrap/>
            <w:vAlign w:val="center"/>
          </w:tcPr>
          <w:p w14:paraId="390C3F0C" w14:textId="42953C82" w:rsidR="00CC49BD" w:rsidRPr="00D82B8B" w:rsidDel="00B24A80" w:rsidRDefault="00CC49BD" w:rsidP="00CC49BD">
            <w:pPr>
              <w:rPr>
                <w:del w:id="3233" w:author="Mutali Nepfumbada" w:date="2022-10-14T09:56:00Z"/>
                <w:lang w:eastAsia="en-US"/>
              </w:rPr>
            </w:pPr>
            <w:del w:id="3234" w:author="Mutali Nepfumbada" w:date="2022-10-14T09:56:00Z">
              <w:r w:rsidRPr="00D82B8B" w:rsidDel="00B24A80">
                <w:rPr>
                  <w:b/>
                  <w:lang w:eastAsia="en-US"/>
                </w:rPr>
                <w:delText>TBC</w:delText>
              </w:r>
              <w:bookmarkStart w:id="3235" w:name="_Toc116636861"/>
              <w:bookmarkStart w:id="3236" w:name="_Toc117850192"/>
              <w:bookmarkStart w:id="3237" w:name="_Toc118269117"/>
              <w:bookmarkEnd w:id="3235"/>
              <w:bookmarkEnd w:id="3236"/>
              <w:bookmarkEnd w:id="3237"/>
            </w:del>
          </w:p>
        </w:tc>
        <w:tc>
          <w:tcPr>
            <w:tcW w:w="1216" w:type="dxa"/>
            <w:shd w:val="clear" w:color="auto" w:fill="7F7F7F" w:themeFill="text1" w:themeFillTint="80"/>
            <w:noWrap/>
            <w:vAlign w:val="center"/>
          </w:tcPr>
          <w:p w14:paraId="25DB8587" w14:textId="7C48CACF" w:rsidR="00CC49BD" w:rsidRPr="00D82B8B" w:rsidDel="00B24A80" w:rsidRDefault="00CC49BD" w:rsidP="00CC49BD">
            <w:pPr>
              <w:rPr>
                <w:del w:id="3238" w:author="Mutali Nepfumbada" w:date="2022-10-14T09:56:00Z"/>
                <w:lang w:eastAsia="en-US"/>
              </w:rPr>
            </w:pPr>
            <w:del w:id="3239" w:author="Mutali Nepfumbada" w:date="2022-10-14T09:56:00Z">
              <w:r w:rsidRPr="00D82B8B" w:rsidDel="00B24A80">
                <w:rPr>
                  <w:b/>
                  <w:lang w:eastAsia="en-US"/>
                </w:rPr>
                <w:delText>TBC</w:delText>
              </w:r>
              <w:bookmarkStart w:id="3240" w:name="_Toc116636862"/>
              <w:bookmarkStart w:id="3241" w:name="_Toc117850193"/>
              <w:bookmarkStart w:id="3242" w:name="_Toc118269118"/>
              <w:bookmarkEnd w:id="3240"/>
              <w:bookmarkEnd w:id="3241"/>
              <w:bookmarkEnd w:id="3242"/>
            </w:del>
          </w:p>
        </w:tc>
        <w:tc>
          <w:tcPr>
            <w:tcW w:w="1004" w:type="dxa"/>
            <w:shd w:val="clear" w:color="auto" w:fill="7F7F7F" w:themeFill="text1" w:themeFillTint="80"/>
            <w:noWrap/>
            <w:vAlign w:val="center"/>
          </w:tcPr>
          <w:p w14:paraId="719E6189" w14:textId="093DC1E5" w:rsidR="00CC49BD" w:rsidRPr="00D82B8B" w:rsidDel="00B24A80" w:rsidRDefault="00CC49BD" w:rsidP="00CC49BD">
            <w:pPr>
              <w:rPr>
                <w:del w:id="3243" w:author="Mutali Nepfumbada" w:date="2022-10-14T09:56:00Z"/>
                <w:lang w:val="en-US" w:eastAsia="en-US"/>
              </w:rPr>
            </w:pPr>
            <w:del w:id="3244" w:author="Mutali Nepfumbada" w:date="2022-10-14T09:56:00Z">
              <w:r w:rsidRPr="00D82B8B" w:rsidDel="00B24A80">
                <w:rPr>
                  <w:b/>
                  <w:lang w:eastAsia="en-US"/>
                </w:rPr>
                <w:delText>TBC</w:delText>
              </w:r>
              <w:bookmarkStart w:id="3245" w:name="_Toc116636863"/>
              <w:bookmarkStart w:id="3246" w:name="_Toc117850194"/>
              <w:bookmarkStart w:id="3247" w:name="_Toc118269119"/>
              <w:bookmarkEnd w:id="3245"/>
              <w:bookmarkEnd w:id="3246"/>
              <w:bookmarkEnd w:id="3247"/>
            </w:del>
          </w:p>
        </w:tc>
        <w:tc>
          <w:tcPr>
            <w:tcW w:w="1405" w:type="dxa"/>
            <w:shd w:val="clear" w:color="auto" w:fill="7F7F7F" w:themeFill="text1" w:themeFillTint="80"/>
            <w:noWrap/>
            <w:vAlign w:val="center"/>
          </w:tcPr>
          <w:p w14:paraId="6410A846" w14:textId="4F0B8070" w:rsidR="00CC49BD" w:rsidRPr="00D82B8B" w:rsidDel="00B24A80" w:rsidRDefault="00CC49BD" w:rsidP="00CC49BD">
            <w:pPr>
              <w:rPr>
                <w:del w:id="3248" w:author="Mutali Nepfumbada" w:date="2022-10-14T09:56:00Z"/>
                <w:lang w:val="en-US" w:eastAsia="en-US"/>
              </w:rPr>
            </w:pPr>
            <w:del w:id="3249" w:author="Mutali Nepfumbada" w:date="2022-10-14T09:56:00Z">
              <w:r w:rsidRPr="00D82B8B" w:rsidDel="00B24A80">
                <w:rPr>
                  <w:b/>
                  <w:lang w:eastAsia="en-US"/>
                </w:rPr>
                <w:delText>TBC</w:delText>
              </w:r>
              <w:bookmarkStart w:id="3250" w:name="_Toc116636864"/>
              <w:bookmarkStart w:id="3251" w:name="_Toc117850195"/>
              <w:bookmarkStart w:id="3252" w:name="_Toc118269120"/>
              <w:bookmarkEnd w:id="3250"/>
              <w:bookmarkEnd w:id="3251"/>
              <w:bookmarkEnd w:id="3252"/>
            </w:del>
          </w:p>
        </w:tc>
        <w:bookmarkStart w:id="3253" w:name="_Toc116636865"/>
        <w:bookmarkStart w:id="3254" w:name="_Toc117850196"/>
        <w:bookmarkStart w:id="3255" w:name="_Toc118269121"/>
        <w:bookmarkEnd w:id="3253"/>
        <w:bookmarkEnd w:id="3254"/>
        <w:bookmarkEnd w:id="3255"/>
      </w:tr>
      <w:tr w:rsidR="00313E6E" w:rsidRPr="00D82B8B" w:rsidDel="00B24A80" w14:paraId="4D06C6AD" w14:textId="752B559D" w:rsidTr="00AA0360">
        <w:trPr>
          <w:trHeight w:val="236"/>
          <w:del w:id="3256" w:author="Mutali Nepfumbada" w:date="2022-10-14T09:56:00Z"/>
        </w:trPr>
        <w:tc>
          <w:tcPr>
            <w:tcW w:w="1129" w:type="dxa"/>
            <w:vMerge/>
            <w:noWrap/>
          </w:tcPr>
          <w:p w14:paraId="1FD99D42" w14:textId="68D74272" w:rsidR="00CC49BD" w:rsidRPr="00D82B8B" w:rsidDel="00B24A80" w:rsidRDefault="00CC49BD" w:rsidP="00CC49BD">
            <w:pPr>
              <w:rPr>
                <w:del w:id="3257" w:author="Mutali Nepfumbada" w:date="2022-10-14T09:56:00Z"/>
                <w:lang w:val="en-US" w:eastAsia="en-US"/>
              </w:rPr>
            </w:pPr>
          </w:p>
        </w:tc>
        <w:tc>
          <w:tcPr>
            <w:tcW w:w="993" w:type="dxa"/>
          </w:tcPr>
          <w:p w14:paraId="7A729EF3" w14:textId="63B9B6ED" w:rsidR="00CC49BD" w:rsidRPr="00D82B8B" w:rsidDel="00B24A80" w:rsidRDefault="00CC49BD" w:rsidP="00CC49BD">
            <w:pPr>
              <w:rPr>
                <w:del w:id="3258" w:author="Mutali Nepfumbada" w:date="2022-10-14T09:56:00Z"/>
                <w:lang w:val="en-US" w:eastAsia="en-US"/>
              </w:rPr>
            </w:pPr>
            <w:del w:id="3259" w:author="Mutali Nepfumbada" w:date="2022-10-14T09:56:00Z">
              <w:r w:rsidRPr="00D82B8B" w:rsidDel="00B24A80">
                <w:rPr>
                  <w:lang w:eastAsia="en-US"/>
                </w:rPr>
                <w:delText>Delta (%)</w:delText>
              </w:r>
              <w:bookmarkStart w:id="3260" w:name="_Toc116636866"/>
              <w:bookmarkStart w:id="3261" w:name="_Toc117850197"/>
              <w:bookmarkStart w:id="3262" w:name="_Toc118269122"/>
              <w:bookmarkEnd w:id="3260"/>
              <w:bookmarkEnd w:id="3261"/>
              <w:bookmarkEnd w:id="3262"/>
            </w:del>
          </w:p>
        </w:tc>
        <w:tc>
          <w:tcPr>
            <w:tcW w:w="1134" w:type="dxa"/>
            <w:shd w:val="clear" w:color="auto" w:fill="7F7F7F" w:themeFill="text1" w:themeFillTint="80"/>
            <w:noWrap/>
            <w:vAlign w:val="center"/>
          </w:tcPr>
          <w:p w14:paraId="1A48D667" w14:textId="5F36AFE5" w:rsidR="00CC49BD" w:rsidRPr="00D82B8B" w:rsidDel="00B24A80" w:rsidRDefault="00CC49BD" w:rsidP="00CC49BD">
            <w:pPr>
              <w:rPr>
                <w:del w:id="3263" w:author="Mutali Nepfumbada" w:date="2022-10-14T09:56:00Z"/>
                <w:lang w:val="en-US" w:eastAsia="en-US"/>
              </w:rPr>
            </w:pPr>
            <w:del w:id="3264" w:author="Mutali Nepfumbada" w:date="2022-10-14T09:56:00Z">
              <w:r w:rsidRPr="00D82B8B" w:rsidDel="00B24A80">
                <w:rPr>
                  <w:b/>
                  <w:lang w:eastAsia="en-US"/>
                </w:rPr>
                <w:delText>TBC</w:delText>
              </w:r>
              <w:bookmarkStart w:id="3265" w:name="_Toc116636867"/>
              <w:bookmarkStart w:id="3266" w:name="_Toc117850198"/>
              <w:bookmarkStart w:id="3267" w:name="_Toc118269123"/>
              <w:bookmarkEnd w:id="3265"/>
              <w:bookmarkEnd w:id="3266"/>
              <w:bookmarkEnd w:id="3267"/>
            </w:del>
          </w:p>
        </w:tc>
        <w:tc>
          <w:tcPr>
            <w:tcW w:w="992" w:type="dxa"/>
            <w:shd w:val="clear" w:color="auto" w:fill="7F7F7F" w:themeFill="text1" w:themeFillTint="80"/>
            <w:noWrap/>
            <w:vAlign w:val="center"/>
          </w:tcPr>
          <w:p w14:paraId="7755E649" w14:textId="3246F5F2" w:rsidR="00CC49BD" w:rsidRPr="00D82B8B" w:rsidDel="00B24A80" w:rsidRDefault="00CC49BD" w:rsidP="00CC49BD">
            <w:pPr>
              <w:rPr>
                <w:del w:id="3268" w:author="Mutali Nepfumbada" w:date="2022-10-14T09:56:00Z"/>
                <w:lang w:val="en-US" w:eastAsia="en-US"/>
              </w:rPr>
            </w:pPr>
            <w:del w:id="3269" w:author="Mutali Nepfumbada" w:date="2022-10-14T09:56:00Z">
              <w:r w:rsidRPr="00D82B8B" w:rsidDel="00B24A80">
                <w:rPr>
                  <w:b/>
                  <w:lang w:eastAsia="en-US"/>
                </w:rPr>
                <w:delText>TBC</w:delText>
              </w:r>
              <w:bookmarkStart w:id="3270" w:name="_Toc116636868"/>
              <w:bookmarkStart w:id="3271" w:name="_Toc117850199"/>
              <w:bookmarkStart w:id="3272" w:name="_Toc118269124"/>
              <w:bookmarkEnd w:id="3270"/>
              <w:bookmarkEnd w:id="3271"/>
              <w:bookmarkEnd w:id="3272"/>
            </w:del>
          </w:p>
        </w:tc>
        <w:tc>
          <w:tcPr>
            <w:tcW w:w="1666" w:type="dxa"/>
            <w:shd w:val="clear" w:color="auto" w:fill="7F7F7F" w:themeFill="text1" w:themeFillTint="80"/>
            <w:noWrap/>
            <w:vAlign w:val="center"/>
          </w:tcPr>
          <w:p w14:paraId="3570798E" w14:textId="69B0B448" w:rsidR="00CC49BD" w:rsidRPr="00D82B8B" w:rsidDel="00B24A80" w:rsidRDefault="00CC49BD" w:rsidP="00CC49BD">
            <w:pPr>
              <w:rPr>
                <w:del w:id="3273" w:author="Mutali Nepfumbada" w:date="2022-10-14T09:56:00Z"/>
                <w:lang w:eastAsia="en-US"/>
              </w:rPr>
            </w:pPr>
            <w:del w:id="3274" w:author="Mutali Nepfumbada" w:date="2022-10-14T09:56:00Z">
              <w:r w:rsidRPr="00D82B8B" w:rsidDel="00B24A80">
                <w:rPr>
                  <w:b/>
                  <w:lang w:eastAsia="en-US"/>
                </w:rPr>
                <w:delText>TBC</w:delText>
              </w:r>
              <w:bookmarkStart w:id="3275" w:name="_Toc116636869"/>
              <w:bookmarkStart w:id="3276" w:name="_Toc117850200"/>
              <w:bookmarkStart w:id="3277" w:name="_Toc118269125"/>
              <w:bookmarkEnd w:id="3275"/>
              <w:bookmarkEnd w:id="3276"/>
              <w:bookmarkEnd w:id="3277"/>
            </w:del>
          </w:p>
        </w:tc>
        <w:tc>
          <w:tcPr>
            <w:tcW w:w="1216" w:type="dxa"/>
            <w:shd w:val="clear" w:color="auto" w:fill="7F7F7F" w:themeFill="text1" w:themeFillTint="80"/>
            <w:noWrap/>
            <w:vAlign w:val="center"/>
          </w:tcPr>
          <w:p w14:paraId="36F3F9F4" w14:textId="332C2155" w:rsidR="00CC49BD" w:rsidRPr="00D82B8B" w:rsidDel="00B24A80" w:rsidRDefault="00CC49BD" w:rsidP="00CC49BD">
            <w:pPr>
              <w:rPr>
                <w:del w:id="3278" w:author="Mutali Nepfumbada" w:date="2022-10-14T09:56:00Z"/>
                <w:lang w:eastAsia="en-US"/>
              </w:rPr>
            </w:pPr>
            <w:del w:id="3279" w:author="Mutali Nepfumbada" w:date="2022-10-14T09:56:00Z">
              <w:r w:rsidRPr="00D82B8B" w:rsidDel="00B24A80">
                <w:rPr>
                  <w:b/>
                  <w:lang w:eastAsia="en-US"/>
                </w:rPr>
                <w:delText>TBC</w:delText>
              </w:r>
              <w:bookmarkStart w:id="3280" w:name="_Toc116636870"/>
              <w:bookmarkStart w:id="3281" w:name="_Toc117850201"/>
              <w:bookmarkStart w:id="3282" w:name="_Toc118269126"/>
              <w:bookmarkEnd w:id="3280"/>
              <w:bookmarkEnd w:id="3281"/>
              <w:bookmarkEnd w:id="3282"/>
            </w:del>
          </w:p>
        </w:tc>
        <w:tc>
          <w:tcPr>
            <w:tcW w:w="1004" w:type="dxa"/>
            <w:shd w:val="clear" w:color="auto" w:fill="7F7F7F" w:themeFill="text1" w:themeFillTint="80"/>
            <w:noWrap/>
            <w:vAlign w:val="center"/>
          </w:tcPr>
          <w:p w14:paraId="48C8D66A" w14:textId="210E27C4" w:rsidR="00CC49BD" w:rsidRPr="00D82B8B" w:rsidDel="00B24A80" w:rsidRDefault="00CC49BD" w:rsidP="00CC49BD">
            <w:pPr>
              <w:rPr>
                <w:del w:id="3283" w:author="Mutali Nepfumbada" w:date="2022-10-14T09:56:00Z"/>
                <w:lang w:val="en-US" w:eastAsia="en-US"/>
              </w:rPr>
            </w:pPr>
            <w:del w:id="3284" w:author="Mutali Nepfumbada" w:date="2022-10-14T09:56:00Z">
              <w:r w:rsidRPr="00D82B8B" w:rsidDel="00B24A80">
                <w:rPr>
                  <w:b/>
                  <w:lang w:eastAsia="en-US"/>
                </w:rPr>
                <w:delText>TBC</w:delText>
              </w:r>
              <w:bookmarkStart w:id="3285" w:name="_Toc116636871"/>
              <w:bookmarkStart w:id="3286" w:name="_Toc117850202"/>
              <w:bookmarkStart w:id="3287" w:name="_Toc118269127"/>
              <w:bookmarkEnd w:id="3285"/>
              <w:bookmarkEnd w:id="3286"/>
              <w:bookmarkEnd w:id="3287"/>
            </w:del>
          </w:p>
        </w:tc>
        <w:tc>
          <w:tcPr>
            <w:tcW w:w="1405" w:type="dxa"/>
            <w:shd w:val="clear" w:color="auto" w:fill="7F7F7F" w:themeFill="text1" w:themeFillTint="80"/>
            <w:noWrap/>
            <w:vAlign w:val="center"/>
          </w:tcPr>
          <w:p w14:paraId="5BD67301" w14:textId="3D07F413" w:rsidR="00CC49BD" w:rsidRPr="00D82B8B" w:rsidDel="00B24A80" w:rsidRDefault="00CC49BD" w:rsidP="00CC49BD">
            <w:pPr>
              <w:rPr>
                <w:del w:id="3288" w:author="Mutali Nepfumbada" w:date="2022-10-14T09:56:00Z"/>
                <w:lang w:val="en-US" w:eastAsia="en-US"/>
              </w:rPr>
            </w:pPr>
            <w:del w:id="3289" w:author="Mutali Nepfumbada" w:date="2022-10-14T09:56:00Z">
              <w:r w:rsidRPr="00D82B8B" w:rsidDel="00B24A80">
                <w:rPr>
                  <w:b/>
                  <w:lang w:eastAsia="en-US"/>
                </w:rPr>
                <w:delText>TBC</w:delText>
              </w:r>
              <w:bookmarkStart w:id="3290" w:name="_Toc116636872"/>
              <w:bookmarkStart w:id="3291" w:name="_Toc117850203"/>
              <w:bookmarkStart w:id="3292" w:name="_Toc118269128"/>
              <w:bookmarkEnd w:id="3290"/>
              <w:bookmarkEnd w:id="3291"/>
              <w:bookmarkEnd w:id="3292"/>
            </w:del>
          </w:p>
        </w:tc>
        <w:bookmarkStart w:id="3293" w:name="_Toc116636873"/>
        <w:bookmarkStart w:id="3294" w:name="_Toc117850204"/>
        <w:bookmarkStart w:id="3295" w:name="_Toc118269129"/>
        <w:bookmarkEnd w:id="3293"/>
        <w:bookmarkEnd w:id="3294"/>
        <w:bookmarkEnd w:id="3295"/>
      </w:tr>
      <w:tr w:rsidR="00CC49BD" w:rsidRPr="00D82B8B" w:rsidDel="00B24A80" w14:paraId="285424A6" w14:textId="7EF0BFE2" w:rsidTr="00AA0360">
        <w:trPr>
          <w:trHeight w:val="236"/>
          <w:del w:id="3296" w:author="Mutali Nepfumbada" w:date="2022-10-14T09:56:00Z"/>
          <w:trPrChange w:id="3297" w:author="Adam Terry" w:date="2022-10-07T17:53:00Z">
            <w:trPr>
              <w:trHeight w:val="236"/>
            </w:trPr>
          </w:trPrChange>
        </w:trPr>
        <w:tc>
          <w:tcPr>
            <w:tcW w:w="1129" w:type="dxa"/>
            <w:vMerge w:val="restart"/>
            <w:noWrap/>
            <w:hideMark/>
            <w:tcPrChange w:id="3298" w:author="Adam Terry" w:date="2022-10-07T17:53:00Z">
              <w:tcPr>
                <w:tcW w:w="1089" w:type="dxa"/>
                <w:vMerge w:val="restart"/>
                <w:noWrap/>
                <w:hideMark/>
              </w:tcPr>
            </w:tcPrChange>
          </w:tcPr>
          <w:p w14:paraId="1800C878" w14:textId="4B87B9C5" w:rsidR="00CC49BD" w:rsidRPr="00D82B8B" w:rsidDel="00B24A80" w:rsidRDefault="00CC49BD" w:rsidP="00CC49BD">
            <w:pPr>
              <w:rPr>
                <w:del w:id="3299" w:author="Mutali Nepfumbada" w:date="2022-10-14T09:56:00Z"/>
                <w:lang w:eastAsia="en-US"/>
              </w:rPr>
            </w:pPr>
            <w:del w:id="3300" w:author="Mutali Nepfumbada" w:date="2022-10-14T09:56:00Z">
              <w:r w:rsidRPr="00D82B8B" w:rsidDel="00B24A80">
                <w:rPr>
                  <w:lang w:val="en-US" w:eastAsia="en-US"/>
                </w:rPr>
                <w:delText>Midstream</w:delText>
              </w:r>
              <w:bookmarkStart w:id="3301" w:name="_Toc116636874"/>
              <w:bookmarkStart w:id="3302" w:name="_Toc117850205"/>
              <w:bookmarkStart w:id="3303" w:name="_Toc118269130"/>
              <w:bookmarkEnd w:id="3301"/>
              <w:bookmarkEnd w:id="3302"/>
              <w:bookmarkEnd w:id="3303"/>
            </w:del>
          </w:p>
        </w:tc>
        <w:tc>
          <w:tcPr>
            <w:tcW w:w="993" w:type="dxa"/>
            <w:tcPrChange w:id="3304" w:author="Adam Terry" w:date="2022-10-07T17:53:00Z">
              <w:tcPr>
                <w:tcW w:w="1458" w:type="dxa"/>
                <w:gridSpan w:val="3"/>
              </w:tcPr>
            </w:tcPrChange>
          </w:tcPr>
          <w:p w14:paraId="71177377" w14:textId="4A365D2C" w:rsidR="00CC49BD" w:rsidRPr="00D82B8B" w:rsidDel="00B24A80" w:rsidRDefault="00CC49BD" w:rsidP="00CC49BD">
            <w:pPr>
              <w:rPr>
                <w:del w:id="3305" w:author="Mutali Nepfumbada" w:date="2022-10-14T09:56:00Z"/>
                <w:lang w:val="en-US" w:eastAsia="en-US"/>
              </w:rPr>
            </w:pPr>
            <w:del w:id="3306" w:author="Mutali Nepfumbada" w:date="2022-10-14T09:56:00Z">
              <w:r w:rsidRPr="00D82B8B" w:rsidDel="00B24A80">
                <w:rPr>
                  <w:lang w:val="en-US" w:eastAsia="en-US"/>
                </w:rPr>
                <w:delText>Forecast</w:delText>
              </w:r>
              <w:bookmarkStart w:id="3307" w:name="_Toc116636875"/>
              <w:bookmarkStart w:id="3308" w:name="_Toc117850206"/>
              <w:bookmarkStart w:id="3309" w:name="_Toc118269131"/>
              <w:bookmarkEnd w:id="3307"/>
              <w:bookmarkEnd w:id="3308"/>
              <w:bookmarkEnd w:id="3309"/>
            </w:del>
          </w:p>
        </w:tc>
        <w:tc>
          <w:tcPr>
            <w:tcW w:w="1134" w:type="dxa"/>
            <w:noWrap/>
            <w:hideMark/>
            <w:tcPrChange w:id="3310" w:author="Adam Terry" w:date="2022-10-07T17:53:00Z">
              <w:tcPr>
                <w:tcW w:w="1064" w:type="dxa"/>
                <w:gridSpan w:val="2"/>
                <w:noWrap/>
                <w:hideMark/>
              </w:tcPr>
            </w:tcPrChange>
          </w:tcPr>
          <w:p w14:paraId="2BB58E33" w14:textId="672DEB1A" w:rsidR="00CC49BD" w:rsidRPr="00D82B8B" w:rsidDel="00B24A80" w:rsidRDefault="00CC49BD" w:rsidP="00CC49BD">
            <w:pPr>
              <w:rPr>
                <w:del w:id="3311" w:author="Mutali Nepfumbada" w:date="2022-10-14T09:56:00Z"/>
                <w:lang w:eastAsia="en-US"/>
              </w:rPr>
            </w:pPr>
            <w:del w:id="3312"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518.30</w:delText>
              </w:r>
              <w:bookmarkStart w:id="3313" w:name="_Toc116636876"/>
              <w:bookmarkStart w:id="3314" w:name="_Toc117850207"/>
              <w:bookmarkStart w:id="3315" w:name="_Toc118269132"/>
              <w:bookmarkEnd w:id="3313"/>
              <w:bookmarkEnd w:id="3314"/>
              <w:bookmarkEnd w:id="3315"/>
            </w:del>
          </w:p>
        </w:tc>
        <w:tc>
          <w:tcPr>
            <w:tcW w:w="992" w:type="dxa"/>
            <w:noWrap/>
            <w:hideMark/>
            <w:tcPrChange w:id="3316" w:author="Adam Terry" w:date="2022-10-07T17:53:00Z">
              <w:tcPr>
                <w:tcW w:w="1134" w:type="dxa"/>
                <w:gridSpan w:val="2"/>
                <w:noWrap/>
                <w:hideMark/>
              </w:tcPr>
            </w:tcPrChange>
          </w:tcPr>
          <w:p w14:paraId="6F1CF8A4" w14:textId="60921E53" w:rsidR="00CC49BD" w:rsidRPr="00D82B8B" w:rsidDel="00B24A80" w:rsidRDefault="00CC49BD" w:rsidP="00CC49BD">
            <w:pPr>
              <w:rPr>
                <w:del w:id="3317" w:author="Mutali Nepfumbada" w:date="2022-10-14T09:56:00Z"/>
                <w:lang w:eastAsia="en-US"/>
              </w:rPr>
            </w:pPr>
            <w:del w:id="3318"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319" w:name="_Toc116636877"/>
              <w:bookmarkStart w:id="3320" w:name="_Toc117850208"/>
              <w:bookmarkStart w:id="3321" w:name="_Toc118269133"/>
              <w:bookmarkEnd w:id="3319"/>
              <w:bookmarkEnd w:id="3320"/>
              <w:bookmarkEnd w:id="3321"/>
            </w:del>
          </w:p>
        </w:tc>
        <w:tc>
          <w:tcPr>
            <w:tcW w:w="1666" w:type="dxa"/>
            <w:noWrap/>
            <w:hideMark/>
            <w:tcPrChange w:id="3322" w:author="Adam Terry" w:date="2022-10-07T17:53:00Z">
              <w:tcPr>
                <w:tcW w:w="1815" w:type="dxa"/>
                <w:gridSpan w:val="2"/>
                <w:noWrap/>
                <w:hideMark/>
              </w:tcPr>
            </w:tcPrChange>
          </w:tcPr>
          <w:p w14:paraId="457B9BAC" w14:textId="167E15F1" w:rsidR="00CC49BD" w:rsidRPr="00D82B8B" w:rsidDel="00B24A80" w:rsidRDefault="00CC49BD" w:rsidP="00CC49BD">
            <w:pPr>
              <w:rPr>
                <w:del w:id="3323" w:author="Mutali Nepfumbada" w:date="2022-10-14T09:56:00Z"/>
                <w:lang w:eastAsia="en-US"/>
              </w:rPr>
            </w:pPr>
            <w:del w:id="3324" w:author="Mutali Nepfumbada" w:date="2022-10-14T09:56:00Z">
              <w:r w:rsidRPr="00D82B8B" w:rsidDel="00B24A80">
                <w:rPr>
                  <w:lang w:eastAsia="en-US"/>
                </w:rPr>
                <w:delText>R17</w:delText>
              </w:r>
              <w:r w:rsidR="00F13F5C" w:rsidRPr="00D82B8B" w:rsidDel="00B24A80">
                <w:rPr>
                  <w:lang w:eastAsia="en-US"/>
                </w:rPr>
                <w:delText>,</w:delText>
              </w:r>
              <w:r w:rsidRPr="00D82B8B" w:rsidDel="00B24A80">
                <w:rPr>
                  <w:lang w:eastAsia="en-US"/>
                </w:rPr>
                <w:delText>360.64</w:delText>
              </w:r>
              <w:bookmarkStart w:id="3325" w:name="_Toc116636878"/>
              <w:bookmarkStart w:id="3326" w:name="_Toc117850209"/>
              <w:bookmarkStart w:id="3327" w:name="_Toc118269134"/>
              <w:bookmarkEnd w:id="3325"/>
              <w:bookmarkEnd w:id="3326"/>
              <w:bookmarkEnd w:id="3327"/>
            </w:del>
          </w:p>
        </w:tc>
        <w:tc>
          <w:tcPr>
            <w:tcW w:w="1216" w:type="dxa"/>
            <w:noWrap/>
            <w:hideMark/>
            <w:tcPrChange w:id="3328" w:author="Adam Terry" w:date="2022-10-07T17:53:00Z">
              <w:tcPr>
                <w:tcW w:w="1374" w:type="dxa"/>
                <w:gridSpan w:val="2"/>
                <w:noWrap/>
                <w:hideMark/>
              </w:tcPr>
            </w:tcPrChange>
          </w:tcPr>
          <w:p w14:paraId="320FE522" w14:textId="48DC8C0A" w:rsidR="00CC49BD" w:rsidRPr="00D82B8B" w:rsidDel="00B24A80" w:rsidRDefault="00CC49BD" w:rsidP="00CC49BD">
            <w:pPr>
              <w:rPr>
                <w:del w:id="3329" w:author="Mutali Nepfumbada" w:date="2022-10-14T09:56:00Z"/>
                <w:lang w:eastAsia="en-US"/>
              </w:rPr>
            </w:pPr>
            <w:del w:id="3330"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331" w:name="_Toc116636879"/>
              <w:bookmarkStart w:id="3332" w:name="_Toc117850210"/>
              <w:bookmarkStart w:id="3333" w:name="_Toc118269135"/>
              <w:bookmarkEnd w:id="3331"/>
              <w:bookmarkEnd w:id="3332"/>
              <w:bookmarkEnd w:id="3333"/>
            </w:del>
          </w:p>
        </w:tc>
        <w:tc>
          <w:tcPr>
            <w:tcW w:w="1004" w:type="dxa"/>
            <w:noWrap/>
            <w:tcPrChange w:id="3334" w:author="Adam Terry" w:date="2022-10-07T17:53:00Z">
              <w:tcPr>
                <w:tcW w:w="1150" w:type="dxa"/>
                <w:gridSpan w:val="2"/>
                <w:noWrap/>
              </w:tcPr>
            </w:tcPrChange>
          </w:tcPr>
          <w:p w14:paraId="26D6266A" w14:textId="4FF548CD" w:rsidR="00CC49BD" w:rsidRPr="00D82B8B" w:rsidDel="00B24A80" w:rsidRDefault="00CC49BD" w:rsidP="00CC49BD">
            <w:pPr>
              <w:rPr>
                <w:del w:id="3335" w:author="Mutali Nepfumbada" w:date="2022-10-14T09:56:00Z"/>
                <w:lang w:eastAsia="en-US"/>
              </w:rPr>
            </w:pPr>
            <w:bookmarkStart w:id="3336" w:name="_Toc116636880"/>
            <w:bookmarkStart w:id="3337" w:name="_Toc117850211"/>
            <w:bookmarkStart w:id="3338" w:name="_Toc118269136"/>
            <w:bookmarkEnd w:id="3336"/>
            <w:bookmarkEnd w:id="3337"/>
            <w:bookmarkEnd w:id="3338"/>
          </w:p>
        </w:tc>
        <w:tc>
          <w:tcPr>
            <w:tcW w:w="1405" w:type="dxa"/>
            <w:noWrap/>
            <w:hideMark/>
            <w:tcPrChange w:id="3339" w:author="Adam Terry" w:date="2022-10-07T17:53:00Z">
              <w:tcPr>
                <w:tcW w:w="1654" w:type="dxa"/>
                <w:gridSpan w:val="2"/>
                <w:noWrap/>
                <w:hideMark/>
              </w:tcPr>
            </w:tcPrChange>
          </w:tcPr>
          <w:p w14:paraId="008C7AEA" w14:textId="01C1B2B0" w:rsidR="00CC49BD" w:rsidRPr="00D82B8B" w:rsidDel="00B24A80" w:rsidRDefault="00CC49BD" w:rsidP="00CC49BD">
            <w:pPr>
              <w:rPr>
                <w:del w:id="3340" w:author="Mutali Nepfumbada" w:date="2022-10-14T09:56:00Z"/>
                <w:lang w:eastAsia="en-US"/>
              </w:rPr>
            </w:pPr>
            <w:del w:id="3341" w:author="Mutali Nepfumbada" w:date="2022-10-14T09:56:00Z">
              <w:r w:rsidRPr="00D82B8B" w:rsidDel="00B24A80">
                <w:rPr>
                  <w:lang w:val="en-US" w:eastAsia="en-US"/>
                </w:rPr>
                <w:delText>R44</w:delText>
              </w:r>
              <w:r w:rsidR="00F13F5C" w:rsidRPr="00D82B8B" w:rsidDel="00B24A80">
                <w:rPr>
                  <w:lang w:val="en-US" w:eastAsia="en-US"/>
                </w:rPr>
                <w:delText>,</w:delText>
              </w:r>
              <w:r w:rsidRPr="00D82B8B" w:rsidDel="00B24A80">
                <w:rPr>
                  <w:lang w:val="en-US" w:eastAsia="en-US"/>
                </w:rPr>
                <w:delText>552.83</w:delText>
              </w:r>
              <w:bookmarkStart w:id="3342" w:name="_Toc116636881"/>
              <w:bookmarkStart w:id="3343" w:name="_Toc117850212"/>
              <w:bookmarkStart w:id="3344" w:name="_Toc118269137"/>
              <w:bookmarkEnd w:id="3342"/>
              <w:bookmarkEnd w:id="3343"/>
              <w:bookmarkEnd w:id="3344"/>
            </w:del>
          </w:p>
        </w:tc>
        <w:bookmarkStart w:id="3345" w:name="_Toc116636882"/>
        <w:bookmarkStart w:id="3346" w:name="_Toc117850213"/>
        <w:bookmarkStart w:id="3347" w:name="_Toc118269138"/>
        <w:bookmarkEnd w:id="3345"/>
        <w:bookmarkEnd w:id="3346"/>
        <w:bookmarkEnd w:id="3347"/>
      </w:tr>
      <w:tr w:rsidR="00313E6E" w:rsidRPr="00D82B8B" w:rsidDel="00B24A80" w14:paraId="3A7CCBB0" w14:textId="07E418EC" w:rsidTr="00AA0360">
        <w:trPr>
          <w:trHeight w:val="236"/>
          <w:del w:id="3348" w:author="Mutali Nepfumbada" w:date="2022-10-14T09:56:00Z"/>
        </w:trPr>
        <w:tc>
          <w:tcPr>
            <w:tcW w:w="1129" w:type="dxa"/>
            <w:vMerge/>
            <w:noWrap/>
          </w:tcPr>
          <w:p w14:paraId="3F0EAC47" w14:textId="74FE38E9" w:rsidR="00CC49BD" w:rsidRPr="00D82B8B" w:rsidDel="00B24A80" w:rsidRDefault="00CC49BD" w:rsidP="00CC49BD">
            <w:pPr>
              <w:rPr>
                <w:del w:id="3349" w:author="Mutali Nepfumbada" w:date="2022-10-14T09:56:00Z"/>
                <w:lang w:val="en-US" w:eastAsia="en-US"/>
              </w:rPr>
            </w:pPr>
          </w:p>
        </w:tc>
        <w:tc>
          <w:tcPr>
            <w:tcW w:w="993" w:type="dxa"/>
          </w:tcPr>
          <w:p w14:paraId="30F3F912" w14:textId="6B828DBB" w:rsidR="00CC49BD" w:rsidRPr="00D82B8B" w:rsidDel="00B24A80" w:rsidRDefault="00CC49BD" w:rsidP="00CC49BD">
            <w:pPr>
              <w:rPr>
                <w:del w:id="3350" w:author="Mutali Nepfumbada" w:date="2022-10-14T09:56:00Z"/>
                <w:lang w:val="en-US" w:eastAsia="en-US"/>
              </w:rPr>
            </w:pPr>
            <w:del w:id="3351" w:author="Mutali Nepfumbada" w:date="2022-10-14T09:56:00Z">
              <w:r w:rsidRPr="00D82B8B" w:rsidDel="00B24A80">
                <w:rPr>
                  <w:lang w:val="en-US" w:eastAsia="en-US"/>
                </w:rPr>
                <w:delText>Actual</w:delText>
              </w:r>
              <w:bookmarkStart w:id="3352" w:name="_Toc116636883"/>
              <w:bookmarkStart w:id="3353" w:name="_Toc117850214"/>
              <w:bookmarkStart w:id="3354" w:name="_Toc118269139"/>
              <w:bookmarkEnd w:id="3352"/>
              <w:bookmarkEnd w:id="3353"/>
              <w:bookmarkEnd w:id="3354"/>
            </w:del>
          </w:p>
        </w:tc>
        <w:tc>
          <w:tcPr>
            <w:tcW w:w="1134" w:type="dxa"/>
            <w:shd w:val="clear" w:color="auto" w:fill="7F7F7F" w:themeFill="text1" w:themeFillTint="80"/>
            <w:noWrap/>
            <w:vAlign w:val="center"/>
          </w:tcPr>
          <w:p w14:paraId="1AA6FE75" w14:textId="0D5A6032" w:rsidR="00CC49BD" w:rsidRPr="00D82B8B" w:rsidDel="00B24A80" w:rsidRDefault="00CC49BD" w:rsidP="00CC49BD">
            <w:pPr>
              <w:rPr>
                <w:del w:id="3355" w:author="Mutali Nepfumbada" w:date="2022-10-14T09:56:00Z"/>
                <w:lang w:val="en-US" w:eastAsia="en-US"/>
              </w:rPr>
            </w:pPr>
            <w:del w:id="3356" w:author="Mutali Nepfumbada" w:date="2022-10-14T09:56:00Z">
              <w:r w:rsidRPr="00D82B8B" w:rsidDel="00B24A80">
                <w:rPr>
                  <w:b/>
                  <w:lang w:eastAsia="en-US"/>
                </w:rPr>
                <w:delText>TBC</w:delText>
              </w:r>
              <w:bookmarkStart w:id="3357" w:name="_Toc116636884"/>
              <w:bookmarkStart w:id="3358" w:name="_Toc117850215"/>
              <w:bookmarkStart w:id="3359" w:name="_Toc118269140"/>
              <w:bookmarkEnd w:id="3357"/>
              <w:bookmarkEnd w:id="3358"/>
              <w:bookmarkEnd w:id="3359"/>
            </w:del>
          </w:p>
        </w:tc>
        <w:tc>
          <w:tcPr>
            <w:tcW w:w="992" w:type="dxa"/>
            <w:shd w:val="clear" w:color="auto" w:fill="7F7F7F" w:themeFill="text1" w:themeFillTint="80"/>
            <w:noWrap/>
            <w:vAlign w:val="center"/>
          </w:tcPr>
          <w:p w14:paraId="137C9CF5" w14:textId="436BCB36" w:rsidR="00CC49BD" w:rsidRPr="00D82B8B" w:rsidDel="00B24A80" w:rsidRDefault="00CC49BD" w:rsidP="00CC49BD">
            <w:pPr>
              <w:rPr>
                <w:del w:id="3360" w:author="Mutali Nepfumbada" w:date="2022-10-14T09:56:00Z"/>
                <w:lang w:val="en-US" w:eastAsia="en-US"/>
              </w:rPr>
            </w:pPr>
            <w:del w:id="3361" w:author="Mutali Nepfumbada" w:date="2022-10-14T09:56:00Z">
              <w:r w:rsidRPr="00D82B8B" w:rsidDel="00B24A80">
                <w:rPr>
                  <w:b/>
                  <w:lang w:eastAsia="en-US"/>
                </w:rPr>
                <w:delText>TBC</w:delText>
              </w:r>
              <w:bookmarkStart w:id="3362" w:name="_Toc116636885"/>
              <w:bookmarkStart w:id="3363" w:name="_Toc117850216"/>
              <w:bookmarkStart w:id="3364" w:name="_Toc118269141"/>
              <w:bookmarkEnd w:id="3362"/>
              <w:bookmarkEnd w:id="3363"/>
              <w:bookmarkEnd w:id="3364"/>
            </w:del>
          </w:p>
        </w:tc>
        <w:tc>
          <w:tcPr>
            <w:tcW w:w="1666" w:type="dxa"/>
            <w:shd w:val="clear" w:color="auto" w:fill="7F7F7F" w:themeFill="text1" w:themeFillTint="80"/>
            <w:noWrap/>
            <w:vAlign w:val="center"/>
          </w:tcPr>
          <w:p w14:paraId="2E9E1D4D" w14:textId="05663CAC" w:rsidR="00CC49BD" w:rsidRPr="00D82B8B" w:rsidDel="00B24A80" w:rsidRDefault="00CC49BD" w:rsidP="00CC49BD">
            <w:pPr>
              <w:rPr>
                <w:del w:id="3365" w:author="Mutali Nepfumbada" w:date="2022-10-14T09:56:00Z"/>
                <w:lang w:eastAsia="en-US"/>
              </w:rPr>
            </w:pPr>
            <w:del w:id="3366" w:author="Mutali Nepfumbada" w:date="2022-10-14T09:56:00Z">
              <w:r w:rsidRPr="00D82B8B" w:rsidDel="00B24A80">
                <w:rPr>
                  <w:b/>
                  <w:lang w:eastAsia="en-US"/>
                </w:rPr>
                <w:delText>TBC</w:delText>
              </w:r>
              <w:bookmarkStart w:id="3367" w:name="_Toc116636886"/>
              <w:bookmarkStart w:id="3368" w:name="_Toc117850217"/>
              <w:bookmarkStart w:id="3369" w:name="_Toc118269142"/>
              <w:bookmarkEnd w:id="3367"/>
              <w:bookmarkEnd w:id="3368"/>
              <w:bookmarkEnd w:id="3369"/>
            </w:del>
          </w:p>
        </w:tc>
        <w:tc>
          <w:tcPr>
            <w:tcW w:w="1216" w:type="dxa"/>
            <w:shd w:val="clear" w:color="auto" w:fill="7F7F7F" w:themeFill="text1" w:themeFillTint="80"/>
            <w:noWrap/>
            <w:vAlign w:val="center"/>
          </w:tcPr>
          <w:p w14:paraId="02D6D297" w14:textId="2BB548E4" w:rsidR="00CC49BD" w:rsidRPr="00D82B8B" w:rsidDel="00B24A80" w:rsidRDefault="00CC49BD" w:rsidP="00CC49BD">
            <w:pPr>
              <w:rPr>
                <w:del w:id="3370" w:author="Mutali Nepfumbada" w:date="2022-10-14T09:56:00Z"/>
                <w:lang w:val="en-US" w:eastAsia="en-US"/>
              </w:rPr>
            </w:pPr>
            <w:del w:id="3371" w:author="Mutali Nepfumbada" w:date="2022-10-14T09:56:00Z">
              <w:r w:rsidRPr="00D82B8B" w:rsidDel="00B24A80">
                <w:rPr>
                  <w:b/>
                  <w:lang w:eastAsia="en-US"/>
                </w:rPr>
                <w:delText>TBC</w:delText>
              </w:r>
              <w:bookmarkStart w:id="3372" w:name="_Toc116636887"/>
              <w:bookmarkStart w:id="3373" w:name="_Toc117850218"/>
              <w:bookmarkStart w:id="3374" w:name="_Toc118269143"/>
              <w:bookmarkEnd w:id="3372"/>
              <w:bookmarkEnd w:id="3373"/>
              <w:bookmarkEnd w:id="3374"/>
            </w:del>
          </w:p>
        </w:tc>
        <w:tc>
          <w:tcPr>
            <w:tcW w:w="1004" w:type="dxa"/>
            <w:shd w:val="clear" w:color="auto" w:fill="7F7F7F" w:themeFill="text1" w:themeFillTint="80"/>
            <w:noWrap/>
            <w:vAlign w:val="center"/>
          </w:tcPr>
          <w:p w14:paraId="0659A681" w14:textId="53EEDDB3" w:rsidR="00CC49BD" w:rsidRPr="00D82B8B" w:rsidDel="00B24A80" w:rsidRDefault="00CC49BD" w:rsidP="00CC49BD">
            <w:pPr>
              <w:rPr>
                <w:del w:id="3375" w:author="Mutali Nepfumbada" w:date="2022-10-14T09:56:00Z"/>
                <w:lang w:val="en-US" w:eastAsia="en-US"/>
              </w:rPr>
            </w:pPr>
            <w:del w:id="3376" w:author="Mutali Nepfumbada" w:date="2022-10-14T09:56:00Z">
              <w:r w:rsidRPr="00D82B8B" w:rsidDel="00B24A80">
                <w:rPr>
                  <w:b/>
                  <w:lang w:eastAsia="en-US"/>
                </w:rPr>
                <w:delText>TBC</w:delText>
              </w:r>
              <w:bookmarkStart w:id="3377" w:name="_Toc116636888"/>
              <w:bookmarkStart w:id="3378" w:name="_Toc117850219"/>
              <w:bookmarkStart w:id="3379" w:name="_Toc118269144"/>
              <w:bookmarkEnd w:id="3377"/>
              <w:bookmarkEnd w:id="3378"/>
              <w:bookmarkEnd w:id="3379"/>
            </w:del>
          </w:p>
        </w:tc>
        <w:tc>
          <w:tcPr>
            <w:tcW w:w="1405" w:type="dxa"/>
            <w:shd w:val="clear" w:color="auto" w:fill="7F7F7F" w:themeFill="text1" w:themeFillTint="80"/>
            <w:noWrap/>
            <w:vAlign w:val="center"/>
          </w:tcPr>
          <w:p w14:paraId="38554675" w14:textId="7FFC29FF" w:rsidR="00CC49BD" w:rsidRPr="00D82B8B" w:rsidDel="00B24A80" w:rsidRDefault="00CC49BD" w:rsidP="00CC49BD">
            <w:pPr>
              <w:rPr>
                <w:del w:id="3380" w:author="Mutali Nepfumbada" w:date="2022-10-14T09:56:00Z"/>
                <w:lang w:val="en-US" w:eastAsia="en-US"/>
              </w:rPr>
            </w:pPr>
            <w:del w:id="3381" w:author="Mutali Nepfumbada" w:date="2022-10-14T09:56:00Z">
              <w:r w:rsidRPr="00D82B8B" w:rsidDel="00B24A80">
                <w:rPr>
                  <w:b/>
                  <w:lang w:eastAsia="en-US"/>
                </w:rPr>
                <w:delText>TBC</w:delText>
              </w:r>
              <w:bookmarkStart w:id="3382" w:name="_Toc116636889"/>
              <w:bookmarkStart w:id="3383" w:name="_Toc117850220"/>
              <w:bookmarkStart w:id="3384" w:name="_Toc118269145"/>
              <w:bookmarkEnd w:id="3382"/>
              <w:bookmarkEnd w:id="3383"/>
              <w:bookmarkEnd w:id="3384"/>
            </w:del>
          </w:p>
        </w:tc>
        <w:bookmarkStart w:id="3385" w:name="_Toc116636890"/>
        <w:bookmarkStart w:id="3386" w:name="_Toc117850221"/>
        <w:bookmarkStart w:id="3387" w:name="_Toc118269146"/>
        <w:bookmarkEnd w:id="3385"/>
        <w:bookmarkEnd w:id="3386"/>
        <w:bookmarkEnd w:id="3387"/>
      </w:tr>
      <w:tr w:rsidR="00313E6E" w:rsidRPr="00D82B8B" w:rsidDel="00B24A80" w14:paraId="19B27A70" w14:textId="3FBCE770" w:rsidTr="00AA0360">
        <w:trPr>
          <w:trHeight w:val="236"/>
          <w:del w:id="3388" w:author="Mutali Nepfumbada" w:date="2022-10-14T09:56:00Z"/>
        </w:trPr>
        <w:tc>
          <w:tcPr>
            <w:tcW w:w="1129" w:type="dxa"/>
            <w:vMerge/>
            <w:noWrap/>
          </w:tcPr>
          <w:p w14:paraId="609EFDA5" w14:textId="549CBDD2" w:rsidR="00CC49BD" w:rsidRPr="00D82B8B" w:rsidDel="00B24A80" w:rsidRDefault="00CC49BD" w:rsidP="00CC49BD">
            <w:pPr>
              <w:rPr>
                <w:del w:id="3389" w:author="Mutali Nepfumbada" w:date="2022-10-14T09:56:00Z"/>
                <w:lang w:val="en-US" w:eastAsia="en-US"/>
              </w:rPr>
            </w:pPr>
          </w:p>
        </w:tc>
        <w:tc>
          <w:tcPr>
            <w:tcW w:w="993" w:type="dxa"/>
          </w:tcPr>
          <w:p w14:paraId="4E75938F" w14:textId="38F686E4" w:rsidR="00CC49BD" w:rsidRPr="00D82B8B" w:rsidDel="00B24A80" w:rsidRDefault="00CC49BD" w:rsidP="00CC49BD">
            <w:pPr>
              <w:rPr>
                <w:del w:id="3390" w:author="Mutali Nepfumbada" w:date="2022-10-14T09:56:00Z"/>
                <w:lang w:val="en-US" w:eastAsia="en-US"/>
              </w:rPr>
            </w:pPr>
            <w:del w:id="3391" w:author="Mutali Nepfumbada" w:date="2022-10-14T09:56:00Z">
              <w:r w:rsidRPr="00D82B8B" w:rsidDel="00B24A80">
                <w:rPr>
                  <w:lang w:eastAsia="en-US"/>
                </w:rPr>
                <w:delText>Delta (%)</w:delText>
              </w:r>
              <w:bookmarkStart w:id="3392" w:name="_Toc116636891"/>
              <w:bookmarkStart w:id="3393" w:name="_Toc117850222"/>
              <w:bookmarkStart w:id="3394" w:name="_Toc118269147"/>
              <w:bookmarkEnd w:id="3392"/>
              <w:bookmarkEnd w:id="3393"/>
              <w:bookmarkEnd w:id="3394"/>
            </w:del>
          </w:p>
        </w:tc>
        <w:tc>
          <w:tcPr>
            <w:tcW w:w="1134" w:type="dxa"/>
            <w:shd w:val="clear" w:color="auto" w:fill="7F7F7F" w:themeFill="text1" w:themeFillTint="80"/>
            <w:noWrap/>
            <w:vAlign w:val="center"/>
          </w:tcPr>
          <w:p w14:paraId="0FAAAF04" w14:textId="2B896DB3" w:rsidR="00CC49BD" w:rsidRPr="00D82B8B" w:rsidDel="00B24A80" w:rsidRDefault="00CC49BD" w:rsidP="00CC49BD">
            <w:pPr>
              <w:rPr>
                <w:del w:id="3395" w:author="Mutali Nepfumbada" w:date="2022-10-14T09:56:00Z"/>
                <w:lang w:val="en-US" w:eastAsia="en-US"/>
              </w:rPr>
            </w:pPr>
            <w:del w:id="3396" w:author="Mutali Nepfumbada" w:date="2022-10-14T09:56:00Z">
              <w:r w:rsidRPr="00D82B8B" w:rsidDel="00B24A80">
                <w:rPr>
                  <w:b/>
                  <w:lang w:eastAsia="en-US"/>
                </w:rPr>
                <w:delText>TBC</w:delText>
              </w:r>
              <w:bookmarkStart w:id="3397" w:name="_Toc116636892"/>
              <w:bookmarkStart w:id="3398" w:name="_Toc117850223"/>
              <w:bookmarkStart w:id="3399" w:name="_Toc118269148"/>
              <w:bookmarkEnd w:id="3397"/>
              <w:bookmarkEnd w:id="3398"/>
              <w:bookmarkEnd w:id="3399"/>
            </w:del>
          </w:p>
        </w:tc>
        <w:tc>
          <w:tcPr>
            <w:tcW w:w="992" w:type="dxa"/>
            <w:shd w:val="clear" w:color="auto" w:fill="7F7F7F" w:themeFill="text1" w:themeFillTint="80"/>
            <w:noWrap/>
            <w:vAlign w:val="center"/>
          </w:tcPr>
          <w:p w14:paraId="2208ECAB" w14:textId="4F5A770A" w:rsidR="00CC49BD" w:rsidRPr="00D82B8B" w:rsidDel="00B24A80" w:rsidRDefault="00CC49BD" w:rsidP="00CC49BD">
            <w:pPr>
              <w:rPr>
                <w:del w:id="3400" w:author="Mutali Nepfumbada" w:date="2022-10-14T09:56:00Z"/>
                <w:lang w:val="en-US" w:eastAsia="en-US"/>
              </w:rPr>
            </w:pPr>
            <w:del w:id="3401" w:author="Mutali Nepfumbada" w:date="2022-10-14T09:56:00Z">
              <w:r w:rsidRPr="00D82B8B" w:rsidDel="00B24A80">
                <w:rPr>
                  <w:b/>
                  <w:lang w:eastAsia="en-US"/>
                </w:rPr>
                <w:delText>TBC</w:delText>
              </w:r>
              <w:bookmarkStart w:id="3402" w:name="_Toc116636893"/>
              <w:bookmarkStart w:id="3403" w:name="_Toc117850224"/>
              <w:bookmarkStart w:id="3404" w:name="_Toc118269149"/>
              <w:bookmarkEnd w:id="3402"/>
              <w:bookmarkEnd w:id="3403"/>
              <w:bookmarkEnd w:id="3404"/>
            </w:del>
          </w:p>
        </w:tc>
        <w:tc>
          <w:tcPr>
            <w:tcW w:w="1666" w:type="dxa"/>
            <w:shd w:val="clear" w:color="auto" w:fill="7F7F7F" w:themeFill="text1" w:themeFillTint="80"/>
            <w:noWrap/>
            <w:vAlign w:val="center"/>
          </w:tcPr>
          <w:p w14:paraId="4B6C2926" w14:textId="75086E1D" w:rsidR="00CC49BD" w:rsidRPr="00D82B8B" w:rsidDel="00B24A80" w:rsidRDefault="00CC49BD" w:rsidP="00CC49BD">
            <w:pPr>
              <w:rPr>
                <w:del w:id="3405" w:author="Mutali Nepfumbada" w:date="2022-10-14T09:56:00Z"/>
                <w:lang w:eastAsia="en-US"/>
              </w:rPr>
            </w:pPr>
            <w:del w:id="3406" w:author="Mutali Nepfumbada" w:date="2022-10-14T09:56:00Z">
              <w:r w:rsidRPr="00D82B8B" w:rsidDel="00B24A80">
                <w:rPr>
                  <w:b/>
                  <w:lang w:eastAsia="en-US"/>
                </w:rPr>
                <w:delText>TBC</w:delText>
              </w:r>
              <w:bookmarkStart w:id="3407" w:name="_Toc116636894"/>
              <w:bookmarkStart w:id="3408" w:name="_Toc117850225"/>
              <w:bookmarkStart w:id="3409" w:name="_Toc118269150"/>
              <w:bookmarkEnd w:id="3407"/>
              <w:bookmarkEnd w:id="3408"/>
              <w:bookmarkEnd w:id="3409"/>
            </w:del>
          </w:p>
        </w:tc>
        <w:tc>
          <w:tcPr>
            <w:tcW w:w="1216" w:type="dxa"/>
            <w:shd w:val="clear" w:color="auto" w:fill="7F7F7F" w:themeFill="text1" w:themeFillTint="80"/>
            <w:noWrap/>
            <w:vAlign w:val="center"/>
          </w:tcPr>
          <w:p w14:paraId="0F736628" w14:textId="2F833B34" w:rsidR="00CC49BD" w:rsidRPr="00D82B8B" w:rsidDel="00B24A80" w:rsidRDefault="00CC49BD" w:rsidP="00CC49BD">
            <w:pPr>
              <w:rPr>
                <w:del w:id="3410" w:author="Mutali Nepfumbada" w:date="2022-10-14T09:56:00Z"/>
                <w:lang w:val="en-US" w:eastAsia="en-US"/>
              </w:rPr>
            </w:pPr>
            <w:del w:id="3411" w:author="Mutali Nepfumbada" w:date="2022-10-14T09:56:00Z">
              <w:r w:rsidRPr="00D82B8B" w:rsidDel="00B24A80">
                <w:rPr>
                  <w:b/>
                  <w:lang w:eastAsia="en-US"/>
                </w:rPr>
                <w:delText>TBC</w:delText>
              </w:r>
              <w:bookmarkStart w:id="3412" w:name="_Toc116636895"/>
              <w:bookmarkStart w:id="3413" w:name="_Toc117850226"/>
              <w:bookmarkStart w:id="3414" w:name="_Toc118269151"/>
              <w:bookmarkEnd w:id="3412"/>
              <w:bookmarkEnd w:id="3413"/>
              <w:bookmarkEnd w:id="3414"/>
            </w:del>
          </w:p>
        </w:tc>
        <w:tc>
          <w:tcPr>
            <w:tcW w:w="1004" w:type="dxa"/>
            <w:shd w:val="clear" w:color="auto" w:fill="7F7F7F" w:themeFill="text1" w:themeFillTint="80"/>
            <w:noWrap/>
            <w:vAlign w:val="center"/>
          </w:tcPr>
          <w:p w14:paraId="5922CDB8" w14:textId="34E3FDC6" w:rsidR="00CC49BD" w:rsidRPr="00D82B8B" w:rsidDel="00B24A80" w:rsidRDefault="00CC49BD" w:rsidP="00CC49BD">
            <w:pPr>
              <w:rPr>
                <w:del w:id="3415" w:author="Mutali Nepfumbada" w:date="2022-10-14T09:56:00Z"/>
                <w:lang w:val="en-US" w:eastAsia="en-US"/>
              </w:rPr>
            </w:pPr>
            <w:del w:id="3416" w:author="Mutali Nepfumbada" w:date="2022-10-14T09:56:00Z">
              <w:r w:rsidRPr="00D82B8B" w:rsidDel="00B24A80">
                <w:rPr>
                  <w:b/>
                  <w:lang w:eastAsia="en-US"/>
                </w:rPr>
                <w:delText>TBC</w:delText>
              </w:r>
              <w:bookmarkStart w:id="3417" w:name="_Toc116636896"/>
              <w:bookmarkStart w:id="3418" w:name="_Toc117850227"/>
              <w:bookmarkStart w:id="3419" w:name="_Toc118269152"/>
              <w:bookmarkEnd w:id="3417"/>
              <w:bookmarkEnd w:id="3418"/>
              <w:bookmarkEnd w:id="3419"/>
            </w:del>
          </w:p>
        </w:tc>
        <w:tc>
          <w:tcPr>
            <w:tcW w:w="1405" w:type="dxa"/>
            <w:shd w:val="clear" w:color="auto" w:fill="7F7F7F" w:themeFill="text1" w:themeFillTint="80"/>
            <w:noWrap/>
            <w:vAlign w:val="center"/>
          </w:tcPr>
          <w:p w14:paraId="273AE6BC" w14:textId="64703562" w:rsidR="00CC49BD" w:rsidRPr="00D82B8B" w:rsidDel="00B24A80" w:rsidRDefault="00CC49BD" w:rsidP="00CC49BD">
            <w:pPr>
              <w:rPr>
                <w:del w:id="3420" w:author="Mutali Nepfumbada" w:date="2022-10-14T09:56:00Z"/>
                <w:lang w:val="en-US" w:eastAsia="en-US"/>
              </w:rPr>
            </w:pPr>
            <w:del w:id="3421" w:author="Mutali Nepfumbada" w:date="2022-10-14T09:56:00Z">
              <w:r w:rsidRPr="00D82B8B" w:rsidDel="00B24A80">
                <w:rPr>
                  <w:b/>
                  <w:lang w:eastAsia="en-US"/>
                </w:rPr>
                <w:delText>TBC</w:delText>
              </w:r>
              <w:bookmarkStart w:id="3422" w:name="_Toc116636897"/>
              <w:bookmarkStart w:id="3423" w:name="_Toc117850228"/>
              <w:bookmarkStart w:id="3424" w:name="_Toc118269153"/>
              <w:bookmarkEnd w:id="3422"/>
              <w:bookmarkEnd w:id="3423"/>
              <w:bookmarkEnd w:id="3424"/>
            </w:del>
          </w:p>
        </w:tc>
        <w:bookmarkStart w:id="3425" w:name="_Toc116636898"/>
        <w:bookmarkStart w:id="3426" w:name="_Toc117850229"/>
        <w:bookmarkStart w:id="3427" w:name="_Toc118269154"/>
        <w:bookmarkEnd w:id="3425"/>
        <w:bookmarkEnd w:id="3426"/>
        <w:bookmarkEnd w:id="3427"/>
      </w:tr>
      <w:tr w:rsidR="00CC49BD" w:rsidRPr="00D82B8B" w:rsidDel="00B24A80" w14:paraId="72FD4B35" w14:textId="48AADB6C" w:rsidTr="00AA0360">
        <w:trPr>
          <w:trHeight w:val="236"/>
          <w:del w:id="3428" w:author="Mutali Nepfumbada" w:date="2022-10-14T09:56:00Z"/>
          <w:trPrChange w:id="3429" w:author="Adam Terry" w:date="2022-10-07T17:53:00Z">
            <w:trPr>
              <w:trHeight w:val="236"/>
            </w:trPr>
          </w:trPrChange>
        </w:trPr>
        <w:tc>
          <w:tcPr>
            <w:tcW w:w="1129" w:type="dxa"/>
            <w:vMerge w:val="restart"/>
            <w:noWrap/>
            <w:hideMark/>
            <w:tcPrChange w:id="3430" w:author="Adam Terry" w:date="2022-10-07T17:53:00Z">
              <w:tcPr>
                <w:tcW w:w="1089" w:type="dxa"/>
                <w:vMerge w:val="restart"/>
                <w:noWrap/>
                <w:hideMark/>
              </w:tcPr>
            </w:tcPrChange>
          </w:tcPr>
          <w:p w14:paraId="6F0FE0BE" w14:textId="36460049" w:rsidR="00CC49BD" w:rsidRPr="00D82B8B" w:rsidDel="00B24A80" w:rsidRDefault="00CC49BD" w:rsidP="00CC49BD">
            <w:pPr>
              <w:rPr>
                <w:del w:id="3431" w:author="Mutali Nepfumbada" w:date="2022-10-14T09:56:00Z"/>
                <w:lang w:eastAsia="en-US"/>
              </w:rPr>
            </w:pPr>
            <w:del w:id="3432" w:author="Mutali Nepfumbada" w:date="2022-10-14T09:56:00Z">
              <w:r w:rsidRPr="00D82B8B" w:rsidDel="00B24A80">
                <w:rPr>
                  <w:lang w:val="en-US" w:eastAsia="en-US"/>
                </w:rPr>
                <w:delText>Tzaneen</w:delText>
              </w:r>
              <w:bookmarkStart w:id="3433" w:name="_Toc116636899"/>
              <w:bookmarkStart w:id="3434" w:name="_Toc117850230"/>
              <w:bookmarkStart w:id="3435" w:name="_Toc118269155"/>
              <w:bookmarkEnd w:id="3433"/>
              <w:bookmarkEnd w:id="3434"/>
              <w:bookmarkEnd w:id="3435"/>
            </w:del>
          </w:p>
        </w:tc>
        <w:tc>
          <w:tcPr>
            <w:tcW w:w="993" w:type="dxa"/>
            <w:tcPrChange w:id="3436" w:author="Adam Terry" w:date="2022-10-07T17:53:00Z">
              <w:tcPr>
                <w:tcW w:w="1458" w:type="dxa"/>
                <w:gridSpan w:val="3"/>
              </w:tcPr>
            </w:tcPrChange>
          </w:tcPr>
          <w:p w14:paraId="4F2DD2DB" w14:textId="42AE9FC1" w:rsidR="00CC49BD" w:rsidRPr="00D82B8B" w:rsidDel="00B24A80" w:rsidRDefault="00CC49BD" w:rsidP="00CC49BD">
            <w:pPr>
              <w:rPr>
                <w:del w:id="3437" w:author="Mutali Nepfumbada" w:date="2022-10-14T09:56:00Z"/>
                <w:lang w:val="en-US" w:eastAsia="en-US"/>
              </w:rPr>
            </w:pPr>
            <w:del w:id="3438" w:author="Mutali Nepfumbada" w:date="2022-10-14T09:56:00Z">
              <w:r w:rsidRPr="00D82B8B" w:rsidDel="00B24A80">
                <w:rPr>
                  <w:lang w:val="en-US" w:eastAsia="en-US"/>
                </w:rPr>
                <w:delText>Forecast</w:delText>
              </w:r>
              <w:bookmarkStart w:id="3439" w:name="_Toc116636900"/>
              <w:bookmarkStart w:id="3440" w:name="_Toc117850231"/>
              <w:bookmarkStart w:id="3441" w:name="_Toc118269156"/>
              <w:bookmarkEnd w:id="3439"/>
              <w:bookmarkEnd w:id="3440"/>
              <w:bookmarkEnd w:id="3441"/>
            </w:del>
          </w:p>
        </w:tc>
        <w:tc>
          <w:tcPr>
            <w:tcW w:w="1134" w:type="dxa"/>
            <w:noWrap/>
            <w:hideMark/>
            <w:tcPrChange w:id="3442" w:author="Adam Terry" w:date="2022-10-07T17:53:00Z">
              <w:tcPr>
                <w:tcW w:w="1064" w:type="dxa"/>
                <w:gridSpan w:val="2"/>
                <w:noWrap/>
                <w:hideMark/>
              </w:tcPr>
            </w:tcPrChange>
          </w:tcPr>
          <w:p w14:paraId="2BFF02E3" w14:textId="334DD140" w:rsidR="00CC49BD" w:rsidRPr="00D82B8B" w:rsidDel="00B24A80" w:rsidRDefault="00CC49BD" w:rsidP="00CC49BD">
            <w:pPr>
              <w:rPr>
                <w:del w:id="3443" w:author="Mutali Nepfumbada" w:date="2022-10-14T09:56:00Z"/>
                <w:lang w:eastAsia="en-US"/>
              </w:rPr>
            </w:pPr>
            <w:del w:id="3444" w:author="Mutali Nepfumbada" w:date="2022-10-14T09:56:00Z">
              <w:r w:rsidRPr="00D82B8B" w:rsidDel="00B24A80">
                <w:rPr>
                  <w:lang w:val="en-US" w:eastAsia="en-US"/>
                </w:rPr>
                <w:delText>R4</w:delText>
              </w:r>
              <w:r w:rsidR="00F13F5C" w:rsidRPr="00D82B8B" w:rsidDel="00B24A80">
                <w:rPr>
                  <w:lang w:val="en-US" w:eastAsia="en-US"/>
                </w:rPr>
                <w:delText>,</w:delText>
              </w:r>
              <w:r w:rsidRPr="00D82B8B" w:rsidDel="00B24A80">
                <w:rPr>
                  <w:lang w:val="en-US" w:eastAsia="en-US"/>
                </w:rPr>
                <w:delText>492.93</w:delText>
              </w:r>
              <w:bookmarkStart w:id="3445" w:name="_Toc116636901"/>
              <w:bookmarkStart w:id="3446" w:name="_Toc117850232"/>
              <w:bookmarkStart w:id="3447" w:name="_Toc118269157"/>
              <w:bookmarkEnd w:id="3445"/>
              <w:bookmarkEnd w:id="3446"/>
              <w:bookmarkEnd w:id="3447"/>
            </w:del>
          </w:p>
        </w:tc>
        <w:tc>
          <w:tcPr>
            <w:tcW w:w="992" w:type="dxa"/>
            <w:noWrap/>
            <w:hideMark/>
            <w:tcPrChange w:id="3448" w:author="Adam Terry" w:date="2022-10-07T17:53:00Z">
              <w:tcPr>
                <w:tcW w:w="1134" w:type="dxa"/>
                <w:gridSpan w:val="2"/>
                <w:noWrap/>
                <w:hideMark/>
              </w:tcPr>
            </w:tcPrChange>
          </w:tcPr>
          <w:p w14:paraId="711E8472" w14:textId="2672B444" w:rsidR="00CC49BD" w:rsidRPr="00D82B8B" w:rsidDel="00B24A80" w:rsidRDefault="00CC49BD" w:rsidP="00CC49BD">
            <w:pPr>
              <w:rPr>
                <w:del w:id="3449" w:author="Mutali Nepfumbada" w:date="2022-10-14T09:56:00Z"/>
                <w:lang w:eastAsia="en-US"/>
              </w:rPr>
            </w:pPr>
            <w:del w:id="3450"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451" w:name="_Toc116636902"/>
              <w:bookmarkStart w:id="3452" w:name="_Toc117850233"/>
              <w:bookmarkStart w:id="3453" w:name="_Toc118269158"/>
              <w:bookmarkEnd w:id="3451"/>
              <w:bookmarkEnd w:id="3452"/>
              <w:bookmarkEnd w:id="3453"/>
            </w:del>
          </w:p>
        </w:tc>
        <w:tc>
          <w:tcPr>
            <w:tcW w:w="1666" w:type="dxa"/>
            <w:noWrap/>
            <w:hideMark/>
            <w:tcPrChange w:id="3454" w:author="Adam Terry" w:date="2022-10-07T17:53:00Z">
              <w:tcPr>
                <w:tcW w:w="1815" w:type="dxa"/>
                <w:gridSpan w:val="2"/>
                <w:noWrap/>
                <w:hideMark/>
              </w:tcPr>
            </w:tcPrChange>
          </w:tcPr>
          <w:p w14:paraId="3ACBFC48" w14:textId="7F269BD0" w:rsidR="00CC49BD" w:rsidRPr="00D82B8B" w:rsidDel="00B24A80" w:rsidRDefault="00CC49BD" w:rsidP="00CC49BD">
            <w:pPr>
              <w:rPr>
                <w:del w:id="3455" w:author="Mutali Nepfumbada" w:date="2022-10-14T09:56:00Z"/>
                <w:lang w:eastAsia="en-US"/>
              </w:rPr>
            </w:pPr>
            <w:del w:id="3456" w:author="Mutali Nepfumbada" w:date="2022-10-14T09:56:00Z">
              <w:r w:rsidRPr="00D82B8B" w:rsidDel="00B24A80">
                <w:rPr>
                  <w:lang w:eastAsia="en-US"/>
                </w:rPr>
                <w:delText>R24</w:delText>
              </w:r>
              <w:r w:rsidR="00F13F5C" w:rsidRPr="00D82B8B" w:rsidDel="00B24A80">
                <w:rPr>
                  <w:lang w:eastAsia="en-US"/>
                </w:rPr>
                <w:delText>,</w:delText>
              </w:r>
              <w:r w:rsidRPr="00D82B8B" w:rsidDel="00B24A80">
                <w:rPr>
                  <w:lang w:eastAsia="en-US"/>
                </w:rPr>
                <w:delText>794.56</w:delText>
              </w:r>
              <w:bookmarkStart w:id="3457" w:name="_Toc116636903"/>
              <w:bookmarkStart w:id="3458" w:name="_Toc117850234"/>
              <w:bookmarkStart w:id="3459" w:name="_Toc118269159"/>
              <w:bookmarkEnd w:id="3457"/>
              <w:bookmarkEnd w:id="3458"/>
              <w:bookmarkEnd w:id="3459"/>
            </w:del>
          </w:p>
        </w:tc>
        <w:tc>
          <w:tcPr>
            <w:tcW w:w="1216" w:type="dxa"/>
            <w:noWrap/>
            <w:hideMark/>
            <w:tcPrChange w:id="3460" w:author="Adam Terry" w:date="2022-10-07T17:53:00Z">
              <w:tcPr>
                <w:tcW w:w="1374" w:type="dxa"/>
                <w:gridSpan w:val="2"/>
                <w:noWrap/>
                <w:hideMark/>
              </w:tcPr>
            </w:tcPrChange>
          </w:tcPr>
          <w:p w14:paraId="3E9A1B2A" w14:textId="36D5CD1E" w:rsidR="00CC49BD" w:rsidRPr="00D82B8B" w:rsidDel="00B24A80" w:rsidRDefault="00CC49BD" w:rsidP="00CC49BD">
            <w:pPr>
              <w:rPr>
                <w:del w:id="3461" w:author="Mutali Nepfumbada" w:date="2022-10-14T09:56:00Z"/>
                <w:lang w:eastAsia="en-US"/>
              </w:rPr>
            </w:pPr>
            <w:del w:id="3462"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463" w:name="_Toc116636904"/>
              <w:bookmarkStart w:id="3464" w:name="_Toc117850235"/>
              <w:bookmarkStart w:id="3465" w:name="_Toc118269160"/>
              <w:bookmarkEnd w:id="3463"/>
              <w:bookmarkEnd w:id="3464"/>
              <w:bookmarkEnd w:id="3465"/>
            </w:del>
          </w:p>
        </w:tc>
        <w:tc>
          <w:tcPr>
            <w:tcW w:w="1004" w:type="dxa"/>
            <w:noWrap/>
            <w:tcPrChange w:id="3466" w:author="Adam Terry" w:date="2022-10-07T17:53:00Z">
              <w:tcPr>
                <w:tcW w:w="1150" w:type="dxa"/>
                <w:gridSpan w:val="2"/>
                <w:noWrap/>
              </w:tcPr>
            </w:tcPrChange>
          </w:tcPr>
          <w:p w14:paraId="3910FF43" w14:textId="432AD496" w:rsidR="00CC49BD" w:rsidRPr="00D82B8B" w:rsidDel="00B24A80" w:rsidRDefault="00CC49BD" w:rsidP="00CC49BD">
            <w:pPr>
              <w:rPr>
                <w:del w:id="3467" w:author="Mutali Nepfumbada" w:date="2022-10-14T09:56:00Z"/>
                <w:lang w:eastAsia="en-US"/>
              </w:rPr>
            </w:pPr>
            <w:bookmarkStart w:id="3468" w:name="_Toc116636905"/>
            <w:bookmarkStart w:id="3469" w:name="_Toc117850236"/>
            <w:bookmarkStart w:id="3470" w:name="_Toc118269161"/>
            <w:bookmarkEnd w:id="3468"/>
            <w:bookmarkEnd w:id="3469"/>
            <w:bookmarkEnd w:id="3470"/>
          </w:p>
        </w:tc>
        <w:tc>
          <w:tcPr>
            <w:tcW w:w="1405" w:type="dxa"/>
            <w:noWrap/>
            <w:hideMark/>
            <w:tcPrChange w:id="3471" w:author="Adam Terry" w:date="2022-10-07T17:53:00Z">
              <w:tcPr>
                <w:tcW w:w="1654" w:type="dxa"/>
                <w:gridSpan w:val="2"/>
                <w:noWrap/>
                <w:hideMark/>
              </w:tcPr>
            </w:tcPrChange>
          </w:tcPr>
          <w:p w14:paraId="5C1D817C" w14:textId="7AAC8D04" w:rsidR="00CC49BD" w:rsidRPr="00D82B8B" w:rsidDel="00B24A80" w:rsidRDefault="00CC49BD" w:rsidP="00CC49BD">
            <w:pPr>
              <w:rPr>
                <w:del w:id="3472" w:author="Mutali Nepfumbada" w:date="2022-10-14T09:56:00Z"/>
                <w:lang w:eastAsia="en-US"/>
              </w:rPr>
            </w:pPr>
            <w:del w:id="3473" w:author="Mutali Nepfumbada" w:date="2022-10-14T09:56:00Z">
              <w:r w:rsidRPr="00D82B8B" w:rsidDel="00B24A80">
                <w:rPr>
                  <w:lang w:val="en-US" w:eastAsia="en-US"/>
                </w:rPr>
                <w:delText>R53</w:delText>
              </w:r>
              <w:r w:rsidR="00F13F5C" w:rsidRPr="00D82B8B" w:rsidDel="00B24A80">
                <w:rPr>
                  <w:lang w:val="en-US" w:eastAsia="en-US"/>
                </w:rPr>
                <w:delText>,</w:delText>
              </w:r>
              <w:r w:rsidRPr="00D82B8B" w:rsidDel="00B24A80">
                <w:rPr>
                  <w:lang w:val="en-US" w:eastAsia="en-US"/>
                </w:rPr>
                <w:delText>961.38</w:delText>
              </w:r>
              <w:bookmarkStart w:id="3474" w:name="_Toc116636906"/>
              <w:bookmarkStart w:id="3475" w:name="_Toc117850237"/>
              <w:bookmarkStart w:id="3476" w:name="_Toc118269162"/>
              <w:bookmarkEnd w:id="3474"/>
              <w:bookmarkEnd w:id="3475"/>
              <w:bookmarkEnd w:id="3476"/>
            </w:del>
          </w:p>
        </w:tc>
        <w:bookmarkStart w:id="3477" w:name="_Toc116636907"/>
        <w:bookmarkStart w:id="3478" w:name="_Toc117850238"/>
        <w:bookmarkStart w:id="3479" w:name="_Toc118269163"/>
        <w:bookmarkEnd w:id="3477"/>
        <w:bookmarkEnd w:id="3478"/>
        <w:bookmarkEnd w:id="3479"/>
      </w:tr>
      <w:tr w:rsidR="00313E6E" w:rsidRPr="00D82B8B" w:rsidDel="00B24A80" w14:paraId="50D33B3F" w14:textId="5C804D8F" w:rsidTr="00AA0360">
        <w:trPr>
          <w:trHeight w:val="236"/>
          <w:del w:id="3480" w:author="Mutali Nepfumbada" w:date="2022-10-14T09:56:00Z"/>
        </w:trPr>
        <w:tc>
          <w:tcPr>
            <w:tcW w:w="1129" w:type="dxa"/>
            <w:vMerge/>
            <w:noWrap/>
          </w:tcPr>
          <w:p w14:paraId="7A3B364C" w14:textId="5DB09992" w:rsidR="00CC49BD" w:rsidRPr="00D82B8B" w:rsidDel="00B24A80" w:rsidRDefault="00CC49BD" w:rsidP="00CC49BD">
            <w:pPr>
              <w:rPr>
                <w:del w:id="3481" w:author="Mutali Nepfumbada" w:date="2022-10-14T09:56:00Z"/>
                <w:lang w:val="en-US" w:eastAsia="en-US"/>
              </w:rPr>
            </w:pPr>
          </w:p>
        </w:tc>
        <w:tc>
          <w:tcPr>
            <w:tcW w:w="993" w:type="dxa"/>
          </w:tcPr>
          <w:p w14:paraId="4C9F002A" w14:textId="386F409B" w:rsidR="00CC49BD" w:rsidRPr="00D82B8B" w:rsidDel="00B24A80" w:rsidRDefault="00CC49BD" w:rsidP="00CC49BD">
            <w:pPr>
              <w:rPr>
                <w:del w:id="3482" w:author="Mutali Nepfumbada" w:date="2022-10-14T09:56:00Z"/>
                <w:lang w:val="en-US" w:eastAsia="en-US"/>
              </w:rPr>
            </w:pPr>
            <w:del w:id="3483" w:author="Mutali Nepfumbada" w:date="2022-10-14T09:56:00Z">
              <w:r w:rsidRPr="00D82B8B" w:rsidDel="00B24A80">
                <w:rPr>
                  <w:lang w:val="en-US" w:eastAsia="en-US"/>
                </w:rPr>
                <w:delText>Actual</w:delText>
              </w:r>
              <w:bookmarkStart w:id="3484" w:name="_Toc116636908"/>
              <w:bookmarkStart w:id="3485" w:name="_Toc117850239"/>
              <w:bookmarkStart w:id="3486" w:name="_Toc118269164"/>
              <w:bookmarkEnd w:id="3484"/>
              <w:bookmarkEnd w:id="3485"/>
              <w:bookmarkEnd w:id="3486"/>
            </w:del>
          </w:p>
        </w:tc>
        <w:tc>
          <w:tcPr>
            <w:tcW w:w="1134" w:type="dxa"/>
            <w:shd w:val="clear" w:color="auto" w:fill="7F7F7F" w:themeFill="text1" w:themeFillTint="80"/>
            <w:noWrap/>
            <w:vAlign w:val="center"/>
          </w:tcPr>
          <w:p w14:paraId="0AD61D28" w14:textId="0320EE98" w:rsidR="00CC49BD" w:rsidRPr="00D82B8B" w:rsidDel="00B24A80" w:rsidRDefault="00CC49BD" w:rsidP="00CC49BD">
            <w:pPr>
              <w:rPr>
                <w:del w:id="3487" w:author="Mutali Nepfumbada" w:date="2022-10-14T09:56:00Z"/>
                <w:lang w:val="en-US" w:eastAsia="en-US"/>
              </w:rPr>
            </w:pPr>
            <w:del w:id="3488" w:author="Mutali Nepfumbada" w:date="2022-10-14T09:56:00Z">
              <w:r w:rsidRPr="00D82B8B" w:rsidDel="00B24A80">
                <w:rPr>
                  <w:b/>
                  <w:lang w:eastAsia="en-US"/>
                </w:rPr>
                <w:delText>TBC</w:delText>
              </w:r>
              <w:bookmarkStart w:id="3489" w:name="_Toc116636909"/>
              <w:bookmarkStart w:id="3490" w:name="_Toc117850240"/>
              <w:bookmarkStart w:id="3491" w:name="_Toc118269165"/>
              <w:bookmarkEnd w:id="3489"/>
              <w:bookmarkEnd w:id="3490"/>
              <w:bookmarkEnd w:id="3491"/>
            </w:del>
          </w:p>
        </w:tc>
        <w:tc>
          <w:tcPr>
            <w:tcW w:w="992" w:type="dxa"/>
            <w:shd w:val="clear" w:color="auto" w:fill="7F7F7F" w:themeFill="text1" w:themeFillTint="80"/>
            <w:noWrap/>
            <w:vAlign w:val="center"/>
          </w:tcPr>
          <w:p w14:paraId="53294F76" w14:textId="111F5532" w:rsidR="00CC49BD" w:rsidRPr="00D82B8B" w:rsidDel="00B24A80" w:rsidRDefault="00CC49BD" w:rsidP="00CC49BD">
            <w:pPr>
              <w:rPr>
                <w:del w:id="3492" w:author="Mutali Nepfumbada" w:date="2022-10-14T09:56:00Z"/>
                <w:lang w:val="en-US" w:eastAsia="en-US"/>
              </w:rPr>
            </w:pPr>
            <w:del w:id="3493" w:author="Mutali Nepfumbada" w:date="2022-10-14T09:56:00Z">
              <w:r w:rsidRPr="00D82B8B" w:rsidDel="00B24A80">
                <w:rPr>
                  <w:b/>
                  <w:lang w:eastAsia="en-US"/>
                </w:rPr>
                <w:delText>TBC</w:delText>
              </w:r>
              <w:bookmarkStart w:id="3494" w:name="_Toc116636910"/>
              <w:bookmarkStart w:id="3495" w:name="_Toc117850241"/>
              <w:bookmarkStart w:id="3496" w:name="_Toc118269166"/>
              <w:bookmarkEnd w:id="3494"/>
              <w:bookmarkEnd w:id="3495"/>
              <w:bookmarkEnd w:id="3496"/>
            </w:del>
          </w:p>
        </w:tc>
        <w:tc>
          <w:tcPr>
            <w:tcW w:w="1666" w:type="dxa"/>
            <w:shd w:val="clear" w:color="auto" w:fill="7F7F7F" w:themeFill="text1" w:themeFillTint="80"/>
            <w:noWrap/>
            <w:vAlign w:val="center"/>
          </w:tcPr>
          <w:p w14:paraId="72DA4A17" w14:textId="70B9DCA0" w:rsidR="00CC49BD" w:rsidRPr="00D82B8B" w:rsidDel="00B24A80" w:rsidRDefault="00CC49BD" w:rsidP="00CC49BD">
            <w:pPr>
              <w:rPr>
                <w:del w:id="3497" w:author="Mutali Nepfumbada" w:date="2022-10-14T09:56:00Z"/>
                <w:lang w:eastAsia="en-US"/>
              </w:rPr>
            </w:pPr>
            <w:del w:id="3498" w:author="Mutali Nepfumbada" w:date="2022-10-14T09:56:00Z">
              <w:r w:rsidRPr="00D82B8B" w:rsidDel="00B24A80">
                <w:rPr>
                  <w:b/>
                  <w:lang w:eastAsia="en-US"/>
                </w:rPr>
                <w:delText>TBC</w:delText>
              </w:r>
              <w:bookmarkStart w:id="3499" w:name="_Toc116636911"/>
              <w:bookmarkStart w:id="3500" w:name="_Toc117850242"/>
              <w:bookmarkStart w:id="3501" w:name="_Toc118269167"/>
              <w:bookmarkEnd w:id="3499"/>
              <w:bookmarkEnd w:id="3500"/>
              <w:bookmarkEnd w:id="3501"/>
            </w:del>
          </w:p>
        </w:tc>
        <w:tc>
          <w:tcPr>
            <w:tcW w:w="1216" w:type="dxa"/>
            <w:shd w:val="clear" w:color="auto" w:fill="7F7F7F" w:themeFill="text1" w:themeFillTint="80"/>
            <w:noWrap/>
            <w:vAlign w:val="center"/>
          </w:tcPr>
          <w:p w14:paraId="3B594799" w14:textId="4F4095D1" w:rsidR="00CC49BD" w:rsidRPr="00D82B8B" w:rsidDel="00B24A80" w:rsidRDefault="00CC49BD" w:rsidP="00CC49BD">
            <w:pPr>
              <w:rPr>
                <w:del w:id="3502" w:author="Mutali Nepfumbada" w:date="2022-10-14T09:56:00Z"/>
                <w:lang w:val="en-US" w:eastAsia="en-US"/>
              </w:rPr>
            </w:pPr>
            <w:del w:id="3503" w:author="Mutali Nepfumbada" w:date="2022-10-14T09:56:00Z">
              <w:r w:rsidRPr="00D82B8B" w:rsidDel="00B24A80">
                <w:rPr>
                  <w:b/>
                  <w:lang w:eastAsia="en-US"/>
                </w:rPr>
                <w:delText>TBC</w:delText>
              </w:r>
              <w:bookmarkStart w:id="3504" w:name="_Toc116636912"/>
              <w:bookmarkStart w:id="3505" w:name="_Toc117850243"/>
              <w:bookmarkStart w:id="3506" w:name="_Toc118269168"/>
              <w:bookmarkEnd w:id="3504"/>
              <w:bookmarkEnd w:id="3505"/>
              <w:bookmarkEnd w:id="3506"/>
            </w:del>
          </w:p>
        </w:tc>
        <w:tc>
          <w:tcPr>
            <w:tcW w:w="1004" w:type="dxa"/>
            <w:shd w:val="clear" w:color="auto" w:fill="7F7F7F" w:themeFill="text1" w:themeFillTint="80"/>
            <w:noWrap/>
            <w:vAlign w:val="center"/>
          </w:tcPr>
          <w:p w14:paraId="6B1C7A24" w14:textId="1D7E53A9" w:rsidR="00CC49BD" w:rsidRPr="00D82B8B" w:rsidDel="00B24A80" w:rsidRDefault="00CC49BD" w:rsidP="00CC49BD">
            <w:pPr>
              <w:rPr>
                <w:del w:id="3507" w:author="Mutali Nepfumbada" w:date="2022-10-14T09:56:00Z"/>
                <w:lang w:val="en-US" w:eastAsia="en-US"/>
              </w:rPr>
            </w:pPr>
            <w:del w:id="3508" w:author="Mutali Nepfumbada" w:date="2022-10-14T09:56:00Z">
              <w:r w:rsidRPr="00D82B8B" w:rsidDel="00B24A80">
                <w:rPr>
                  <w:b/>
                  <w:lang w:eastAsia="en-US"/>
                </w:rPr>
                <w:delText>TBC</w:delText>
              </w:r>
              <w:bookmarkStart w:id="3509" w:name="_Toc116636913"/>
              <w:bookmarkStart w:id="3510" w:name="_Toc117850244"/>
              <w:bookmarkStart w:id="3511" w:name="_Toc118269169"/>
              <w:bookmarkEnd w:id="3509"/>
              <w:bookmarkEnd w:id="3510"/>
              <w:bookmarkEnd w:id="3511"/>
            </w:del>
          </w:p>
        </w:tc>
        <w:tc>
          <w:tcPr>
            <w:tcW w:w="1405" w:type="dxa"/>
            <w:shd w:val="clear" w:color="auto" w:fill="7F7F7F" w:themeFill="text1" w:themeFillTint="80"/>
            <w:noWrap/>
            <w:vAlign w:val="center"/>
          </w:tcPr>
          <w:p w14:paraId="3E86B4CF" w14:textId="7597D2D6" w:rsidR="00CC49BD" w:rsidRPr="00D82B8B" w:rsidDel="00B24A80" w:rsidRDefault="00CC49BD" w:rsidP="00CC49BD">
            <w:pPr>
              <w:rPr>
                <w:del w:id="3512" w:author="Mutali Nepfumbada" w:date="2022-10-14T09:56:00Z"/>
                <w:lang w:val="en-US" w:eastAsia="en-US"/>
              </w:rPr>
            </w:pPr>
            <w:del w:id="3513" w:author="Mutali Nepfumbada" w:date="2022-10-14T09:56:00Z">
              <w:r w:rsidRPr="00D82B8B" w:rsidDel="00B24A80">
                <w:rPr>
                  <w:b/>
                  <w:lang w:eastAsia="en-US"/>
                </w:rPr>
                <w:delText>TBC</w:delText>
              </w:r>
              <w:bookmarkStart w:id="3514" w:name="_Toc116636914"/>
              <w:bookmarkStart w:id="3515" w:name="_Toc117850245"/>
              <w:bookmarkStart w:id="3516" w:name="_Toc118269170"/>
              <w:bookmarkEnd w:id="3514"/>
              <w:bookmarkEnd w:id="3515"/>
              <w:bookmarkEnd w:id="3516"/>
            </w:del>
          </w:p>
        </w:tc>
        <w:bookmarkStart w:id="3517" w:name="_Toc116636915"/>
        <w:bookmarkStart w:id="3518" w:name="_Toc117850246"/>
        <w:bookmarkStart w:id="3519" w:name="_Toc118269171"/>
        <w:bookmarkEnd w:id="3517"/>
        <w:bookmarkEnd w:id="3518"/>
        <w:bookmarkEnd w:id="3519"/>
      </w:tr>
      <w:tr w:rsidR="00313E6E" w:rsidRPr="00D82B8B" w:rsidDel="00B24A80" w14:paraId="66B7061E" w14:textId="15BA9E8C" w:rsidTr="00AA0360">
        <w:trPr>
          <w:trHeight w:val="236"/>
          <w:del w:id="3520" w:author="Mutali Nepfumbada" w:date="2022-10-14T09:56:00Z"/>
        </w:trPr>
        <w:tc>
          <w:tcPr>
            <w:tcW w:w="1129" w:type="dxa"/>
            <w:vMerge/>
            <w:noWrap/>
          </w:tcPr>
          <w:p w14:paraId="5294B5C1" w14:textId="412C3D7E" w:rsidR="00CC49BD" w:rsidRPr="00D82B8B" w:rsidDel="00B24A80" w:rsidRDefault="00CC49BD" w:rsidP="00CC49BD">
            <w:pPr>
              <w:rPr>
                <w:del w:id="3521" w:author="Mutali Nepfumbada" w:date="2022-10-14T09:56:00Z"/>
                <w:lang w:val="en-US" w:eastAsia="en-US"/>
              </w:rPr>
            </w:pPr>
          </w:p>
        </w:tc>
        <w:tc>
          <w:tcPr>
            <w:tcW w:w="993" w:type="dxa"/>
          </w:tcPr>
          <w:p w14:paraId="2E0D8D19" w14:textId="02045A4A" w:rsidR="00CC49BD" w:rsidRPr="00D82B8B" w:rsidDel="00B24A80" w:rsidRDefault="00CC49BD" w:rsidP="00CC49BD">
            <w:pPr>
              <w:rPr>
                <w:del w:id="3522" w:author="Mutali Nepfumbada" w:date="2022-10-14T09:56:00Z"/>
                <w:lang w:val="en-US" w:eastAsia="en-US"/>
              </w:rPr>
            </w:pPr>
            <w:del w:id="3523" w:author="Mutali Nepfumbada" w:date="2022-10-14T09:56:00Z">
              <w:r w:rsidRPr="00D82B8B" w:rsidDel="00B24A80">
                <w:rPr>
                  <w:lang w:eastAsia="en-US"/>
                </w:rPr>
                <w:delText>Delta (%)</w:delText>
              </w:r>
              <w:bookmarkStart w:id="3524" w:name="_Toc116636916"/>
              <w:bookmarkStart w:id="3525" w:name="_Toc117850247"/>
              <w:bookmarkStart w:id="3526" w:name="_Toc118269172"/>
              <w:bookmarkEnd w:id="3524"/>
              <w:bookmarkEnd w:id="3525"/>
              <w:bookmarkEnd w:id="3526"/>
            </w:del>
          </w:p>
        </w:tc>
        <w:tc>
          <w:tcPr>
            <w:tcW w:w="1134" w:type="dxa"/>
            <w:shd w:val="clear" w:color="auto" w:fill="7F7F7F" w:themeFill="text1" w:themeFillTint="80"/>
            <w:noWrap/>
            <w:vAlign w:val="center"/>
          </w:tcPr>
          <w:p w14:paraId="58EAC5B5" w14:textId="6E217560" w:rsidR="00CC49BD" w:rsidRPr="00D82B8B" w:rsidDel="00B24A80" w:rsidRDefault="00CC49BD" w:rsidP="00CC49BD">
            <w:pPr>
              <w:rPr>
                <w:del w:id="3527" w:author="Mutali Nepfumbada" w:date="2022-10-14T09:56:00Z"/>
                <w:lang w:val="en-US" w:eastAsia="en-US"/>
              </w:rPr>
            </w:pPr>
            <w:del w:id="3528" w:author="Mutali Nepfumbada" w:date="2022-10-14T09:56:00Z">
              <w:r w:rsidRPr="00D82B8B" w:rsidDel="00B24A80">
                <w:rPr>
                  <w:b/>
                  <w:lang w:eastAsia="en-US"/>
                </w:rPr>
                <w:delText>TBC</w:delText>
              </w:r>
              <w:bookmarkStart w:id="3529" w:name="_Toc116636917"/>
              <w:bookmarkStart w:id="3530" w:name="_Toc117850248"/>
              <w:bookmarkStart w:id="3531" w:name="_Toc118269173"/>
              <w:bookmarkEnd w:id="3529"/>
              <w:bookmarkEnd w:id="3530"/>
              <w:bookmarkEnd w:id="3531"/>
            </w:del>
          </w:p>
        </w:tc>
        <w:tc>
          <w:tcPr>
            <w:tcW w:w="992" w:type="dxa"/>
            <w:shd w:val="clear" w:color="auto" w:fill="7F7F7F" w:themeFill="text1" w:themeFillTint="80"/>
            <w:noWrap/>
            <w:vAlign w:val="center"/>
          </w:tcPr>
          <w:p w14:paraId="41AF917D" w14:textId="7A9CED8B" w:rsidR="00CC49BD" w:rsidRPr="00D82B8B" w:rsidDel="00B24A80" w:rsidRDefault="00CC49BD" w:rsidP="00CC49BD">
            <w:pPr>
              <w:rPr>
                <w:del w:id="3532" w:author="Mutali Nepfumbada" w:date="2022-10-14T09:56:00Z"/>
                <w:lang w:val="en-US" w:eastAsia="en-US"/>
              </w:rPr>
            </w:pPr>
            <w:del w:id="3533" w:author="Mutali Nepfumbada" w:date="2022-10-14T09:56:00Z">
              <w:r w:rsidRPr="00D82B8B" w:rsidDel="00B24A80">
                <w:rPr>
                  <w:b/>
                  <w:lang w:eastAsia="en-US"/>
                </w:rPr>
                <w:delText>TBC</w:delText>
              </w:r>
              <w:bookmarkStart w:id="3534" w:name="_Toc116636918"/>
              <w:bookmarkStart w:id="3535" w:name="_Toc117850249"/>
              <w:bookmarkStart w:id="3536" w:name="_Toc118269174"/>
              <w:bookmarkEnd w:id="3534"/>
              <w:bookmarkEnd w:id="3535"/>
              <w:bookmarkEnd w:id="3536"/>
            </w:del>
          </w:p>
        </w:tc>
        <w:tc>
          <w:tcPr>
            <w:tcW w:w="1666" w:type="dxa"/>
            <w:shd w:val="clear" w:color="auto" w:fill="7F7F7F" w:themeFill="text1" w:themeFillTint="80"/>
            <w:noWrap/>
            <w:vAlign w:val="center"/>
          </w:tcPr>
          <w:p w14:paraId="076D2EFF" w14:textId="70970C7F" w:rsidR="00CC49BD" w:rsidRPr="00D82B8B" w:rsidDel="00B24A80" w:rsidRDefault="00CC49BD" w:rsidP="00CC49BD">
            <w:pPr>
              <w:rPr>
                <w:del w:id="3537" w:author="Mutali Nepfumbada" w:date="2022-10-14T09:56:00Z"/>
                <w:lang w:eastAsia="en-US"/>
              </w:rPr>
            </w:pPr>
            <w:del w:id="3538" w:author="Mutali Nepfumbada" w:date="2022-10-14T09:56:00Z">
              <w:r w:rsidRPr="00D82B8B" w:rsidDel="00B24A80">
                <w:rPr>
                  <w:b/>
                  <w:lang w:eastAsia="en-US"/>
                </w:rPr>
                <w:delText>TBC</w:delText>
              </w:r>
              <w:bookmarkStart w:id="3539" w:name="_Toc116636919"/>
              <w:bookmarkStart w:id="3540" w:name="_Toc117850250"/>
              <w:bookmarkStart w:id="3541" w:name="_Toc118269175"/>
              <w:bookmarkEnd w:id="3539"/>
              <w:bookmarkEnd w:id="3540"/>
              <w:bookmarkEnd w:id="3541"/>
            </w:del>
          </w:p>
        </w:tc>
        <w:tc>
          <w:tcPr>
            <w:tcW w:w="1216" w:type="dxa"/>
            <w:shd w:val="clear" w:color="auto" w:fill="7F7F7F" w:themeFill="text1" w:themeFillTint="80"/>
            <w:noWrap/>
            <w:vAlign w:val="center"/>
          </w:tcPr>
          <w:p w14:paraId="02B0A42A" w14:textId="13AC4303" w:rsidR="00CC49BD" w:rsidRPr="00D82B8B" w:rsidDel="00B24A80" w:rsidRDefault="00CC49BD" w:rsidP="00CC49BD">
            <w:pPr>
              <w:rPr>
                <w:del w:id="3542" w:author="Mutali Nepfumbada" w:date="2022-10-14T09:56:00Z"/>
                <w:lang w:val="en-US" w:eastAsia="en-US"/>
              </w:rPr>
            </w:pPr>
            <w:del w:id="3543" w:author="Mutali Nepfumbada" w:date="2022-10-14T09:56:00Z">
              <w:r w:rsidRPr="00D82B8B" w:rsidDel="00B24A80">
                <w:rPr>
                  <w:b/>
                  <w:lang w:eastAsia="en-US"/>
                </w:rPr>
                <w:delText>TBC</w:delText>
              </w:r>
              <w:bookmarkStart w:id="3544" w:name="_Toc116636920"/>
              <w:bookmarkStart w:id="3545" w:name="_Toc117850251"/>
              <w:bookmarkStart w:id="3546" w:name="_Toc118269176"/>
              <w:bookmarkEnd w:id="3544"/>
              <w:bookmarkEnd w:id="3545"/>
              <w:bookmarkEnd w:id="3546"/>
            </w:del>
          </w:p>
        </w:tc>
        <w:tc>
          <w:tcPr>
            <w:tcW w:w="1004" w:type="dxa"/>
            <w:shd w:val="clear" w:color="auto" w:fill="7F7F7F" w:themeFill="text1" w:themeFillTint="80"/>
            <w:noWrap/>
            <w:vAlign w:val="center"/>
          </w:tcPr>
          <w:p w14:paraId="4D968339" w14:textId="0224D43F" w:rsidR="00CC49BD" w:rsidRPr="00D82B8B" w:rsidDel="00B24A80" w:rsidRDefault="00CC49BD" w:rsidP="00CC49BD">
            <w:pPr>
              <w:rPr>
                <w:del w:id="3547" w:author="Mutali Nepfumbada" w:date="2022-10-14T09:56:00Z"/>
                <w:lang w:val="en-US" w:eastAsia="en-US"/>
              </w:rPr>
            </w:pPr>
            <w:del w:id="3548" w:author="Mutali Nepfumbada" w:date="2022-10-14T09:56:00Z">
              <w:r w:rsidRPr="00D82B8B" w:rsidDel="00B24A80">
                <w:rPr>
                  <w:b/>
                  <w:lang w:eastAsia="en-US"/>
                </w:rPr>
                <w:delText>TBC</w:delText>
              </w:r>
              <w:bookmarkStart w:id="3549" w:name="_Toc116636921"/>
              <w:bookmarkStart w:id="3550" w:name="_Toc117850252"/>
              <w:bookmarkStart w:id="3551" w:name="_Toc118269177"/>
              <w:bookmarkEnd w:id="3549"/>
              <w:bookmarkEnd w:id="3550"/>
              <w:bookmarkEnd w:id="3551"/>
            </w:del>
          </w:p>
        </w:tc>
        <w:tc>
          <w:tcPr>
            <w:tcW w:w="1405" w:type="dxa"/>
            <w:shd w:val="clear" w:color="auto" w:fill="7F7F7F" w:themeFill="text1" w:themeFillTint="80"/>
            <w:noWrap/>
            <w:vAlign w:val="center"/>
          </w:tcPr>
          <w:p w14:paraId="223502BE" w14:textId="43FB2B58" w:rsidR="00CC49BD" w:rsidRPr="00D82B8B" w:rsidDel="00B24A80" w:rsidRDefault="00CC49BD" w:rsidP="00CC49BD">
            <w:pPr>
              <w:rPr>
                <w:del w:id="3552" w:author="Mutali Nepfumbada" w:date="2022-10-14T09:56:00Z"/>
                <w:lang w:val="en-US" w:eastAsia="en-US"/>
              </w:rPr>
            </w:pPr>
            <w:del w:id="3553" w:author="Mutali Nepfumbada" w:date="2022-10-14T09:56:00Z">
              <w:r w:rsidRPr="00D82B8B" w:rsidDel="00B24A80">
                <w:rPr>
                  <w:b/>
                  <w:lang w:eastAsia="en-US"/>
                </w:rPr>
                <w:delText>TBC</w:delText>
              </w:r>
              <w:bookmarkStart w:id="3554" w:name="_Toc116636922"/>
              <w:bookmarkStart w:id="3555" w:name="_Toc117850253"/>
              <w:bookmarkStart w:id="3556" w:name="_Toc118269178"/>
              <w:bookmarkEnd w:id="3554"/>
              <w:bookmarkEnd w:id="3555"/>
              <w:bookmarkEnd w:id="3556"/>
            </w:del>
          </w:p>
        </w:tc>
        <w:bookmarkStart w:id="3557" w:name="_Toc116636923"/>
        <w:bookmarkStart w:id="3558" w:name="_Toc117850254"/>
        <w:bookmarkStart w:id="3559" w:name="_Toc118269179"/>
        <w:bookmarkEnd w:id="3557"/>
        <w:bookmarkEnd w:id="3558"/>
        <w:bookmarkEnd w:id="3559"/>
      </w:tr>
      <w:tr w:rsidR="00CC49BD" w:rsidRPr="00D82B8B" w:rsidDel="00B24A80" w14:paraId="5221B18A" w14:textId="1E57EF1D" w:rsidTr="00AA0360">
        <w:trPr>
          <w:trHeight w:val="236"/>
          <w:del w:id="3560" w:author="Mutali Nepfumbada" w:date="2022-10-14T09:56:00Z"/>
          <w:trPrChange w:id="3561" w:author="Adam Terry" w:date="2022-10-07T17:53:00Z">
            <w:trPr>
              <w:trHeight w:val="236"/>
            </w:trPr>
          </w:trPrChange>
        </w:trPr>
        <w:tc>
          <w:tcPr>
            <w:tcW w:w="1129" w:type="dxa"/>
            <w:vMerge w:val="restart"/>
            <w:noWrap/>
            <w:hideMark/>
            <w:tcPrChange w:id="3562" w:author="Adam Terry" w:date="2022-10-07T17:53:00Z">
              <w:tcPr>
                <w:tcW w:w="1089" w:type="dxa"/>
                <w:vMerge w:val="restart"/>
                <w:noWrap/>
                <w:hideMark/>
              </w:tcPr>
            </w:tcPrChange>
          </w:tcPr>
          <w:p w14:paraId="16729799" w14:textId="2DC63F62" w:rsidR="00CC49BD" w:rsidRPr="00D82B8B" w:rsidDel="00B24A80" w:rsidRDefault="00CC49BD" w:rsidP="00CC49BD">
            <w:pPr>
              <w:rPr>
                <w:del w:id="3563" w:author="Mutali Nepfumbada" w:date="2022-10-14T09:56:00Z"/>
                <w:lang w:eastAsia="en-US"/>
              </w:rPr>
            </w:pPr>
            <w:commentRangeStart w:id="3564"/>
            <w:del w:id="3565" w:author="Mutali Nepfumbada" w:date="2022-10-14T09:56:00Z">
              <w:r w:rsidRPr="00D82B8B" w:rsidDel="00B24A80">
                <w:rPr>
                  <w:lang w:val="en-US" w:eastAsia="en-US"/>
                </w:rPr>
                <w:delText>Highveld</w:delText>
              </w:r>
              <w:bookmarkStart w:id="3566" w:name="_Toc116636924"/>
              <w:bookmarkStart w:id="3567" w:name="_Toc117850255"/>
              <w:bookmarkStart w:id="3568" w:name="_Toc118269180"/>
              <w:bookmarkEnd w:id="3566"/>
              <w:bookmarkEnd w:id="3567"/>
              <w:bookmarkEnd w:id="3568"/>
            </w:del>
          </w:p>
        </w:tc>
        <w:tc>
          <w:tcPr>
            <w:tcW w:w="993" w:type="dxa"/>
            <w:tcPrChange w:id="3569" w:author="Adam Terry" w:date="2022-10-07T17:53:00Z">
              <w:tcPr>
                <w:tcW w:w="1458" w:type="dxa"/>
                <w:gridSpan w:val="3"/>
              </w:tcPr>
            </w:tcPrChange>
          </w:tcPr>
          <w:p w14:paraId="452E953C" w14:textId="54F02724" w:rsidR="00CC49BD" w:rsidRPr="00D82B8B" w:rsidDel="00B24A80" w:rsidRDefault="00CC49BD" w:rsidP="00CC49BD">
            <w:pPr>
              <w:rPr>
                <w:del w:id="3570" w:author="Mutali Nepfumbada" w:date="2022-10-14T09:56:00Z"/>
                <w:lang w:val="en-US" w:eastAsia="en-US"/>
              </w:rPr>
            </w:pPr>
            <w:del w:id="3571" w:author="Mutali Nepfumbada" w:date="2022-10-14T09:56:00Z">
              <w:r w:rsidRPr="00D82B8B" w:rsidDel="00B24A80">
                <w:rPr>
                  <w:lang w:val="en-US" w:eastAsia="en-US"/>
                </w:rPr>
                <w:delText>Forecast</w:delText>
              </w:r>
              <w:bookmarkStart w:id="3572" w:name="_Toc116636925"/>
              <w:bookmarkStart w:id="3573" w:name="_Toc117850256"/>
              <w:bookmarkStart w:id="3574" w:name="_Toc118269181"/>
              <w:bookmarkEnd w:id="3572"/>
              <w:bookmarkEnd w:id="3573"/>
              <w:bookmarkEnd w:id="3574"/>
            </w:del>
          </w:p>
        </w:tc>
        <w:tc>
          <w:tcPr>
            <w:tcW w:w="1134" w:type="dxa"/>
            <w:noWrap/>
            <w:hideMark/>
            <w:tcPrChange w:id="3575" w:author="Adam Terry" w:date="2022-10-07T17:53:00Z">
              <w:tcPr>
                <w:tcW w:w="1064" w:type="dxa"/>
                <w:gridSpan w:val="2"/>
                <w:noWrap/>
                <w:hideMark/>
              </w:tcPr>
            </w:tcPrChange>
          </w:tcPr>
          <w:p w14:paraId="271FF1AB" w14:textId="4E1D9C4E" w:rsidR="00CC49BD" w:rsidRPr="00D82B8B" w:rsidDel="00B24A80" w:rsidRDefault="00CC49BD" w:rsidP="00CC49BD">
            <w:pPr>
              <w:rPr>
                <w:del w:id="3576" w:author="Mutali Nepfumbada" w:date="2022-10-14T09:56:00Z"/>
                <w:lang w:eastAsia="en-US"/>
              </w:rPr>
            </w:pPr>
            <w:del w:id="3577"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906.15</w:delText>
              </w:r>
              <w:bookmarkStart w:id="3578" w:name="_Toc116636926"/>
              <w:bookmarkStart w:id="3579" w:name="_Toc117850257"/>
              <w:bookmarkStart w:id="3580" w:name="_Toc118269182"/>
              <w:bookmarkEnd w:id="3578"/>
              <w:bookmarkEnd w:id="3579"/>
              <w:bookmarkEnd w:id="3580"/>
            </w:del>
          </w:p>
        </w:tc>
        <w:tc>
          <w:tcPr>
            <w:tcW w:w="992" w:type="dxa"/>
            <w:noWrap/>
            <w:hideMark/>
            <w:tcPrChange w:id="3581" w:author="Adam Terry" w:date="2022-10-07T17:53:00Z">
              <w:tcPr>
                <w:tcW w:w="1134" w:type="dxa"/>
                <w:gridSpan w:val="2"/>
                <w:noWrap/>
                <w:hideMark/>
              </w:tcPr>
            </w:tcPrChange>
          </w:tcPr>
          <w:p w14:paraId="0F8702EB" w14:textId="544563EB" w:rsidR="00CC49BD" w:rsidRPr="00D82B8B" w:rsidDel="00B24A80" w:rsidRDefault="00CC49BD" w:rsidP="00CC49BD">
            <w:pPr>
              <w:rPr>
                <w:del w:id="3582" w:author="Mutali Nepfumbada" w:date="2022-10-14T09:56:00Z"/>
                <w:lang w:eastAsia="en-US"/>
              </w:rPr>
            </w:pPr>
            <w:del w:id="3583"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584" w:name="_Toc116636927"/>
              <w:bookmarkStart w:id="3585" w:name="_Toc117850258"/>
              <w:bookmarkStart w:id="3586" w:name="_Toc118269183"/>
              <w:bookmarkEnd w:id="3584"/>
              <w:bookmarkEnd w:id="3585"/>
              <w:bookmarkEnd w:id="3586"/>
            </w:del>
          </w:p>
        </w:tc>
        <w:tc>
          <w:tcPr>
            <w:tcW w:w="1666" w:type="dxa"/>
            <w:noWrap/>
            <w:hideMark/>
            <w:tcPrChange w:id="3587" w:author="Adam Terry" w:date="2022-10-07T17:53:00Z">
              <w:tcPr>
                <w:tcW w:w="1815" w:type="dxa"/>
                <w:gridSpan w:val="2"/>
                <w:noWrap/>
                <w:hideMark/>
              </w:tcPr>
            </w:tcPrChange>
          </w:tcPr>
          <w:p w14:paraId="4987A406" w14:textId="073339E5" w:rsidR="00CC49BD" w:rsidRPr="00D82B8B" w:rsidDel="00B24A80" w:rsidRDefault="00CC49BD" w:rsidP="00CC49BD">
            <w:pPr>
              <w:rPr>
                <w:del w:id="3588" w:author="Mutali Nepfumbada" w:date="2022-10-14T09:56:00Z"/>
                <w:lang w:eastAsia="en-US"/>
              </w:rPr>
            </w:pPr>
            <w:del w:id="3589" w:author="Mutali Nepfumbada" w:date="2022-10-14T09:56:00Z">
              <w:r w:rsidRPr="00D82B8B" w:rsidDel="00B24A80">
                <w:rPr>
                  <w:lang w:eastAsia="en-US"/>
                </w:rPr>
                <w:delText>R18</w:delText>
              </w:r>
              <w:r w:rsidR="00F13F5C" w:rsidRPr="00D82B8B" w:rsidDel="00B24A80">
                <w:rPr>
                  <w:lang w:eastAsia="en-US"/>
                </w:rPr>
                <w:delText>,</w:delText>
              </w:r>
              <w:r w:rsidRPr="00D82B8B" w:rsidDel="00B24A80">
                <w:rPr>
                  <w:lang w:eastAsia="en-US"/>
                </w:rPr>
                <w:delText>820.80</w:delText>
              </w:r>
              <w:bookmarkStart w:id="3590" w:name="_Toc116636928"/>
              <w:bookmarkStart w:id="3591" w:name="_Toc117850259"/>
              <w:bookmarkStart w:id="3592" w:name="_Toc118269184"/>
              <w:bookmarkEnd w:id="3590"/>
              <w:bookmarkEnd w:id="3591"/>
              <w:bookmarkEnd w:id="3592"/>
            </w:del>
          </w:p>
        </w:tc>
        <w:tc>
          <w:tcPr>
            <w:tcW w:w="1216" w:type="dxa"/>
            <w:noWrap/>
            <w:hideMark/>
            <w:tcPrChange w:id="3593" w:author="Adam Terry" w:date="2022-10-07T17:53:00Z">
              <w:tcPr>
                <w:tcW w:w="1374" w:type="dxa"/>
                <w:gridSpan w:val="2"/>
                <w:noWrap/>
                <w:hideMark/>
              </w:tcPr>
            </w:tcPrChange>
          </w:tcPr>
          <w:p w14:paraId="73AC4BEC" w14:textId="6D475A0F" w:rsidR="00CC49BD" w:rsidRPr="00D82B8B" w:rsidDel="00B24A80" w:rsidRDefault="00CC49BD" w:rsidP="00CC49BD">
            <w:pPr>
              <w:rPr>
                <w:del w:id="3594" w:author="Mutali Nepfumbada" w:date="2022-10-14T09:56:00Z"/>
                <w:lang w:eastAsia="en-US"/>
              </w:rPr>
            </w:pPr>
            <w:del w:id="3595"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596" w:name="_Toc116636929"/>
              <w:bookmarkStart w:id="3597" w:name="_Toc117850260"/>
              <w:bookmarkStart w:id="3598" w:name="_Toc118269185"/>
              <w:bookmarkEnd w:id="3596"/>
              <w:bookmarkEnd w:id="3597"/>
              <w:bookmarkEnd w:id="3598"/>
            </w:del>
          </w:p>
        </w:tc>
        <w:tc>
          <w:tcPr>
            <w:tcW w:w="1004" w:type="dxa"/>
            <w:noWrap/>
            <w:tcPrChange w:id="3599" w:author="Adam Terry" w:date="2022-10-07T17:53:00Z">
              <w:tcPr>
                <w:tcW w:w="1150" w:type="dxa"/>
                <w:gridSpan w:val="2"/>
                <w:noWrap/>
              </w:tcPr>
            </w:tcPrChange>
          </w:tcPr>
          <w:p w14:paraId="33E9A375" w14:textId="6556E0F1" w:rsidR="00CC49BD" w:rsidRPr="00D82B8B" w:rsidDel="00B24A80" w:rsidRDefault="00CC49BD" w:rsidP="00CC49BD">
            <w:pPr>
              <w:rPr>
                <w:del w:id="3600" w:author="Mutali Nepfumbada" w:date="2022-10-14T09:56:00Z"/>
                <w:lang w:eastAsia="en-US"/>
              </w:rPr>
            </w:pPr>
            <w:bookmarkStart w:id="3601" w:name="_Toc116636930"/>
            <w:bookmarkStart w:id="3602" w:name="_Toc117850261"/>
            <w:bookmarkStart w:id="3603" w:name="_Toc118269186"/>
            <w:bookmarkEnd w:id="3601"/>
            <w:bookmarkEnd w:id="3602"/>
            <w:bookmarkEnd w:id="3603"/>
          </w:p>
        </w:tc>
        <w:tc>
          <w:tcPr>
            <w:tcW w:w="1405" w:type="dxa"/>
            <w:noWrap/>
            <w:hideMark/>
            <w:tcPrChange w:id="3604" w:author="Adam Terry" w:date="2022-10-07T17:53:00Z">
              <w:tcPr>
                <w:tcW w:w="1654" w:type="dxa"/>
                <w:gridSpan w:val="2"/>
                <w:noWrap/>
                <w:hideMark/>
              </w:tcPr>
            </w:tcPrChange>
          </w:tcPr>
          <w:p w14:paraId="253089C3" w14:textId="1DBE087A" w:rsidR="00CC49BD" w:rsidRPr="00D82B8B" w:rsidDel="00B24A80" w:rsidRDefault="00CC49BD" w:rsidP="00CC49BD">
            <w:pPr>
              <w:rPr>
                <w:del w:id="3605" w:author="Mutali Nepfumbada" w:date="2022-10-14T09:56:00Z"/>
                <w:lang w:eastAsia="en-US"/>
              </w:rPr>
            </w:pPr>
            <w:del w:id="3606" w:author="Mutali Nepfumbada" w:date="2022-10-14T09:56:00Z">
              <w:r w:rsidRPr="00D82B8B" w:rsidDel="00B24A80">
                <w:rPr>
                  <w:lang w:val="en-US" w:eastAsia="en-US"/>
                </w:rPr>
                <w:delText>R46</w:delText>
              </w:r>
              <w:r w:rsidR="00F13F5C" w:rsidRPr="00D82B8B" w:rsidDel="00B24A80">
                <w:rPr>
                  <w:lang w:val="en-US" w:eastAsia="en-US"/>
                </w:rPr>
                <w:delText>,</w:delText>
              </w:r>
              <w:r w:rsidRPr="00D82B8B" w:rsidDel="00B24A80">
                <w:rPr>
                  <w:lang w:val="en-US" w:eastAsia="en-US"/>
                </w:rPr>
                <w:delText>400.84</w:delText>
              </w:r>
              <w:commentRangeEnd w:id="3564"/>
              <w:r w:rsidRPr="00D82B8B" w:rsidDel="00B24A80">
                <w:rPr>
                  <w:lang w:eastAsia="en-US"/>
                </w:rPr>
                <w:commentReference w:id="3564"/>
              </w:r>
              <w:bookmarkStart w:id="3607" w:name="_Toc116636931"/>
              <w:bookmarkStart w:id="3608" w:name="_Toc117850262"/>
              <w:bookmarkStart w:id="3609" w:name="_Toc118269187"/>
              <w:bookmarkEnd w:id="3607"/>
              <w:bookmarkEnd w:id="3608"/>
              <w:bookmarkEnd w:id="3609"/>
            </w:del>
          </w:p>
        </w:tc>
        <w:bookmarkStart w:id="3610" w:name="_Toc116636932"/>
        <w:bookmarkStart w:id="3611" w:name="_Toc117850263"/>
        <w:bookmarkStart w:id="3612" w:name="_Toc118269188"/>
        <w:bookmarkEnd w:id="3610"/>
        <w:bookmarkEnd w:id="3611"/>
        <w:bookmarkEnd w:id="3612"/>
      </w:tr>
      <w:tr w:rsidR="00313E6E" w:rsidRPr="00D82B8B" w:rsidDel="00B24A80" w14:paraId="59A866CD" w14:textId="08435A1A" w:rsidTr="00AA0360">
        <w:trPr>
          <w:trHeight w:val="236"/>
          <w:del w:id="3613" w:author="Mutali Nepfumbada" w:date="2022-10-14T09:56:00Z"/>
        </w:trPr>
        <w:tc>
          <w:tcPr>
            <w:tcW w:w="1129" w:type="dxa"/>
            <w:vMerge/>
            <w:noWrap/>
          </w:tcPr>
          <w:p w14:paraId="71A4E1B5" w14:textId="2E7CE741" w:rsidR="00CC49BD" w:rsidRPr="00D82B8B" w:rsidDel="00B24A80" w:rsidRDefault="00CC49BD" w:rsidP="00CC49BD">
            <w:pPr>
              <w:rPr>
                <w:del w:id="3614" w:author="Mutali Nepfumbada" w:date="2022-10-14T09:56:00Z"/>
                <w:lang w:val="en-US" w:eastAsia="en-US"/>
              </w:rPr>
            </w:pPr>
          </w:p>
        </w:tc>
        <w:tc>
          <w:tcPr>
            <w:tcW w:w="993" w:type="dxa"/>
          </w:tcPr>
          <w:p w14:paraId="5D73D024" w14:textId="5B035D33" w:rsidR="00CC49BD" w:rsidRPr="00D82B8B" w:rsidDel="00B24A80" w:rsidRDefault="00CC49BD" w:rsidP="00CC49BD">
            <w:pPr>
              <w:rPr>
                <w:del w:id="3615" w:author="Mutali Nepfumbada" w:date="2022-10-14T09:56:00Z"/>
                <w:lang w:val="en-US" w:eastAsia="en-US"/>
              </w:rPr>
            </w:pPr>
            <w:del w:id="3616" w:author="Mutali Nepfumbada" w:date="2022-10-14T09:56:00Z">
              <w:r w:rsidRPr="00D82B8B" w:rsidDel="00B24A80">
                <w:rPr>
                  <w:lang w:val="en-US" w:eastAsia="en-US"/>
                </w:rPr>
                <w:delText>Actual</w:delText>
              </w:r>
              <w:bookmarkStart w:id="3617" w:name="_Toc116636933"/>
              <w:bookmarkStart w:id="3618" w:name="_Toc117850264"/>
              <w:bookmarkStart w:id="3619" w:name="_Toc118269189"/>
              <w:bookmarkEnd w:id="3617"/>
              <w:bookmarkEnd w:id="3618"/>
              <w:bookmarkEnd w:id="3619"/>
            </w:del>
          </w:p>
        </w:tc>
        <w:tc>
          <w:tcPr>
            <w:tcW w:w="1134" w:type="dxa"/>
            <w:shd w:val="clear" w:color="auto" w:fill="7F7F7F" w:themeFill="text1" w:themeFillTint="80"/>
            <w:noWrap/>
            <w:vAlign w:val="center"/>
          </w:tcPr>
          <w:p w14:paraId="3F04EACA" w14:textId="54FD1FBC" w:rsidR="00CC49BD" w:rsidRPr="00D82B8B" w:rsidDel="00B24A80" w:rsidRDefault="00CC49BD" w:rsidP="00CC49BD">
            <w:pPr>
              <w:rPr>
                <w:del w:id="3620" w:author="Mutali Nepfumbada" w:date="2022-10-14T09:56:00Z"/>
                <w:lang w:val="en-US" w:eastAsia="en-US"/>
              </w:rPr>
            </w:pPr>
            <w:del w:id="3621" w:author="Mutali Nepfumbada" w:date="2022-10-14T09:56:00Z">
              <w:r w:rsidRPr="00D82B8B" w:rsidDel="00B24A80">
                <w:rPr>
                  <w:b/>
                  <w:lang w:eastAsia="en-US"/>
                </w:rPr>
                <w:delText>TBC</w:delText>
              </w:r>
              <w:bookmarkStart w:id="3622" w:name="_Toc116636934"/>
              <w:bookmarkStart w:id="3623" w:name="_Toc117850265"/>
              <w:bookmarkStart w:id="3624" w:name="_Toc118269190"/>
              <w:bookmarkEnd w:id="3622"/>
              <w:bookmarkEnd w:id="3623"/>
              <w:bookmarkEnd w:id="3624"/>
            </w:del>
          </w:p>
        </w:tc>
        <w:tc>
          <w:tcPr>
            <w:tcW w:w="992" w:type="dxa"/>
            <w:shd w:val="clear" w:color="auto" w:fill="7F7F7F" w:themeFill="text1" w:themeFillTint="80"/>
            <w:noWrap/>
            <w:vAlign w:val="center"/>
          </w:tcPr>
          <w:p w14:paraId="3AB02EEF" w14:textId="4EB0D087" w:rsidR="00CC49BD" w:rsidRPr="00D82B8B" w:rsidDel="00B24A80" w:rsidRDefault="00CC49BD" w:rsidP="00CC49BD">
            <w:pPr>
              <w:rPr>
                <w:del w:id="3625" w:author="Mutali Nepfumbada" w:date="2022-10-14T09:56:00Z"/>
                <w:lang w:val="en-US" w:eastAsia="en-US"/>
              </w:rPr>
            </w:pPr>
            <w:del w:id="3626" w:author="Mutali Nepfumbada" w:date="2022-10-14T09:56:00Z">
              <w:r w:rsidRPr="00D82B8B" w:rsidDel="00B24A80">
                <w:rPr>
                  <w:b/>
                  <w:lang w:eastAsia="en-US"/>
                </w:rPr>
                <w:delText>TBC</w:delText>
              </w:r>
              <w:bookmarkStart w:id="3627" w:name="_Toc116636935"/>
              <w:bookmarkStart w:id="3628" w:name="_Toc117850266"/>
              <w:bookmarkStart w:id="3629" w:name="_Toc118269191"/>
              <w:bookmarkEnd w:id="3627"/>
              <w:bookmarkEnd w:id="3628"/>
              <w:bookmarkEnd w:id="3629"/>
            </w:del>
          </w:p>
        </w:tc>
        <w:tc>
          <w:tcPr>
            <w:tcW w:w="1666" w:type="dxa"/>
            <w:shd w:val="clear" w:color="auto" w:fill="7F7F7F" w:themeFill="text1" w:themeFillTint="80"/>
            <w:noWrap/>
            <w:vAlign w:val="center"/>
          </w:tcPr>
          <w:p w14:paraId="140561B7" w14:textId="63B34B12" w:rsidR="00CC49BD" w:rsidRPr="00D82B8B" w:rsidDel="00B24A80" w:rsidRDefault="00CC49BD" w:rsidP="00CC49BD">
            <w:pPr>
              <w:rPr>
                <w:del w:id="3630" w:author="Mutali Nepfumbada" w:date="2022-10-14T09:56:00Z"/>
                <w:lang w:eastAsia="en-US"/>
              </w:rPr>
            </w:pPr>
            <w:del w:id="3631" w:author="Mutali Nepfumbada" w:date="2022-10-14T09:56:00Z">
              <w:r w:rsidRPr="00D82B8B" w:rsidDel="00B24A80">
                <w:rPr>
                  <w:b/>
                  <w:lang w:eastAsia="en-US"/>
                </w:rPr>
                <w:delText>TBC</w:delText>
              </w:r>
              <w:bookmarkStart w:id="3632" w:name="_Toc116636936"/>
              <w:bookmarkStart w:id="3633" w:name="_Toc117850267"/>
              <w:bookmarkStart w:id="3634" w:name="_Toc118269192"/>
              <w:bookmarkEnd w:id="3632"/>
              <w:bookmarkEnd w:id="3633"/>
              <w:bookmarkEnd w:id="3634"/>
            </w:del>
          </w:p>
        </w:tc>
        <w:tc>
          <w:tcPr>
            <w:tcW w:w="1216" w:type="dxa"/>
            <w:shd w:val="clear" w:color="auto" w:fill="7F7F7F" w:themeFill="text1" w:themeFillTint="80"/>
            <w:noWrap/>
            <w:vAlign w:val="center"/>
          </w:tcPr>
          <w:p w14:paraId="2D82699F" w14:textId="5C65BA9D" w:rsidR="00CC49BD" w:rsidRPr="00D82B8B" w:rsidDel="00B24A80" w:rsidRDefault="00CC49BD" w:rsidP="00CC49BD">
            <w:pPr>
              <w:rPr>
                <w:del w:id="3635" w:author="Mutali Nepfumbada" w:date="2022-10-14T09:56:00Z"/>
                <w:lang w:val="en-US" w:eastAsia="en-US"/>
              </w:rPr>
            </w:pPr>
            <w:del w:id="3636" w:author="Mutali Nepfumbada" w:date="2022-10-14T09:56:00Z">
              <w:r w:rsidRPr="00D82B8B" w:rsidDel="00B24A80">
                <w:rPr>
                  <w:b/>
                  <w:lang w:eastAsia="en-US"/>
                </w:rPr>
                <w:delText>TBC</w:delText>
              </w:r>
              <w:bookmarkStart w:id="3637" w:name="_Toc116636937"/>
              <w:bookmarkStart w:id="3638" w:name="_Toc117850268"/>
              <w:bookmarkStart w:id="3639" w:name="_Toc118269193"/>
              <w:bookmarkEnd w:id="3637"/>
              <w:bookmarkEnd w:id="3638"/>
              <w:bookmarkEnd w:id="3639"/>
            </w:del>
          </w:p>
        </w:tc>
        <w:tc>
          <w:tcPr>
            <w:tcW w:w="1004" w:type="dxa"/>
            <w:shd w:val="clear" w:color="auto" w:fill="7F7F7F" w:themeFill="text1" w:themeFillTint="80"/>
            <w:noWrap/>
            <w:vAlign w:val="center"/>
          </w:tcPr>
          <w:p w14:paraId="7F1ABED1" w14:textId="49CACD90" w:rsidR="00CC49BD" w:rsidRPr="00D82B8B" w:rsidDel="00B24A80" w:rsidRDefault="00CC49BD" w:rsidP="00CC49BD">
            <w:pPr>
              <w:rPr>
                <w:del w:id="3640" w:author="Mutali Nepfumbada" w:date="2022-10-14T09:56:00Z"/>
                <w:lang w:val="en-US" w:eastAsia="en-US"/>
              </w:rPr>
            </w:pPr>
            <w:del w:id="3641" w:author="Mutali Nepfumbada" w:date="2022-10-14T09:56:00Z">
              <w:r w:rsidRPr="00D82B8B" w:rsidDel="00B24A80">
                <w:rPr>
                  <w:b/>
                  <w:lang w:eastAsia="en-US"/>
                </w:rPr>
                <w:delText>TBC</w:delText>
              </w:r>
              <w:bookmarkStart w:id="3642" w:name="_Toc116636938"/>
              <w:bookmarkStart w:id="3643" w:name="_Toc117850269"/>
              <w:bookmarkStart w:id="3644" w:name="_Toc118269194"/>
              <w:bookmarkEnd w:id="3642"/>
              <w:bookmarkEnd w:id="3643"/>
              <w:bookmarkEnd w:id="3644"/>
            </w:del>
          </w:p>
        </w:tc>
        <w:tc>
          <w:tcPr>
            <w:tcW w:w="1405" w:type="dxa"/>
            <w:shd w:val="clear" w:color="auto" w:fill="7F7F7F" w:themeFill="text1" w:themeFillTint="80"/>
            <w:noWrap/>
            <w:vAlign w:val="center"/>
          </w:tcPr>
          <w:p w14:paraId="401751C2" w14:textId="31E3B92A" w:rsidR="00CC49BD" w:rsidRPr="00D82B8B" w:rsidDel="00B24A80" w:rsidRDefault="00CC49BD" w:rsidP="00CC49BD">
            <w:pPr>
              <w:rPr>
                <w:del w:id="3645" w:author="Mutali Nepfumbada" w:date="2022-10-14T09:56:00Z"/>
                <w:lang w:val="en-US" w:eastAsia="en-US"/>
              </w:rPr>
            </w:pPr>
            <w:del w:id="3646" w:author="Mutali Nepfumbada" w:date="2022-10-14T09:56:00Z">
              <w:r w:rsidRPr="00D82B8B" w:rsidDel="00B24A80">
                <w:rPr>
                  <w:b/>
                  <w:lang w:eastAsia="en-US"/>
                </w:rPr>
                <w:delText>TBC</w:delText>
              </w:r>
              <w:bookmarkStart w:id="3647" w:name="_Toc116636939"/>
              <w:bookmarkStart w:id="3648" w:name="_Toc117850270"/>
              <w:bookmarkStart w:id="3649" w:name="_Toc118269195"/>
              <w:bookmarkEnd w:id="3647"/>
              <w:bookmarkEnd w:id="3648"/>
              <w:bookmarkEnd w:id="3649"/>
            </w:del>
          </w:p>
        </w:tc>
        <w:bookmarkStart w:id="3650" w:name="_Toc116636940"/>
        <w:bookmarkStart w:id="3651" w:name="_Toc117850271"/>
        <w:bookmarkStart w:id="3652" w:name="_Toc118269196"/>
        <w:bookmarkEnd w:id="3650"/>
        <w:bookmarkEnd w:id="3651"/>
        <w:bookmarkEnd w:id="3652"/>
      </w:tr>
      <w:tr w:rsidR="00313E6E" w:rsidRPr="00D82B8B" w:rsidDel="00B24A80" w14:paraId="7D20CECC" w14:textId="0EFDC118" w:rsidTr="00AA0360">
        <w:trPr>
          <w:trHeight w:val="236"/>
          <w:del w:id="3653" w:author="Mutali Nepfumbada" w:date="2022-10-14T09:56:00Z"/>
        </w:trPr>
        <w:tc>
          <w:tcPr>
            <w:tcW w:w="1129" w:type="dxa"/>
            <w:vMerge/>
            <w:noWrap/>
          </w:tcPr>
          <w:p w14:paraId="2C7CB2D2" w14:textId="1AE442C2" w:rsidR="00CC49BD" w:rsidRPr="00D82B8B" w:rsidDel="00B24A80" w:rsidRDefault="00CC49BD" w:rsidP="00CC49BD">
            <w:pPr>
              <w:rPr>
                <w:del w:id="3654" w:author="Mutali Nepfumbada" w:date="2022-10-14T09:56:00Z"/>
                <w:lang w:val="en-US" w:eastAsia="en-US"/>
              </w:rPr>
            </w:pPr>
          </w:p>
        </w:tc>
        <w:tc>
          <w:tcPr>
            <w:tcW w:w="993" w:type="dxa"/>
          </w:tcPr>
          <w:p w14:paraId="46E4EECA" w14:textId="0C7C8618" w:rsidR="00CC49BD" w:rsidRPr="00D82B8B" w:rsidDel="00B24A80" w:rsidRDefault="00CC49BD" w:rsidP="00CC49BD">
            <w:pPr>
              <w:rPr>
                <w:del w:id="3655" w:author="Mutali Nepfumbada" w:date="2022-10-14T09:56:00Z"/>
                <w:lang w:val="en-US" w:eastAsia="en-US"/>
              </w:rPr>
            </w:pPr>
            <w:del w:id="3656" w:author="Mutali Nepfumbada" w:date="2022-10-14T09:56:00Z">
              <w:r w:rsidRPr="00D82B8B" w:rsidDel="00B24A80">
                <w:rPr>
                  <w:lang w:eastAsia="en-US"/>
                </w:rPr>
                <w:delText>Delta (%)</w:delText>
              </w:r>
              <w:bookmarkStart w:id="3657" w:name="_Toc116636941"/>
              <w:bookmarkStart w:id="3658" w:name="_Toc117850272"/>
              <w:bookmarkStart w:id="3659" w:name="_Toc118269197"/>
              <w:bookmarkEnd w:id="3657"/>
              <w:bookmarkEnd w:id="3658"/>
              <w:bookmarkEnd w:id="3659"/>
            </w:del>
          </w:p>
        </w:tc>
        <w:tc>
          <w:tcPr>
            <w:tcW w:w="1134" w:type="dxa"/>
            <w:shd w:val="clear" w:color="auto" w:fill="7F7F7F" w:themeFill="text1" w:themeFillTint="80"/>
            <w:noWrap/>
            <w:vAlign w:val="center"/>
          </w:tcPr>
          <w:p w14:paraId="57A9A6AE" w14:textId="0FDEBA27" w:rsidR="00CC49BD" w:rsidRPr="00D82B8B" w:rsidDel="00B24A80" w:rsidRDefault="00CC49BD" w:rsidP="00CC49BD">
            <w:pPr>
              <w:rPr>
                <w:del w:id="3660" w:author="Mutali Nepfumbada" w:date="2022-10-14T09:56:00Z"/>
                <w:lang w:val="en-US" w:eastAsia="en-US"/>
              </w:rPr>
            </w:pPr>
            <w:del w:id="3661" w:author="Mutali Nepfumbada" w:date="2022-10-14T09:56:00Z">
              <w:r w:rsidRPr="00D82B8B" w:rsidDel="00B24A80">
                <w:rPr>
                  <w:b/>
                  <w:lang w:eastAsia="en-US"/>
                </w:rPr>
                <w:delText>TBC</w:delText>
              </w:r>
              <w:bookmarkStart w:id="3662" w:name="_Toc116636942"/>
              <w:bookmarkStart w:id="3663" w:name="_Toc117850273"/>
              <w:bookmarkStart w:id="3664" w:name="_Toc118269198"/>
              <w:bookmarkEnd w:id="3662"/>
              <w:bookmarkEnd w:id="3663"/>
              <w:bookmarkEnd w:id="3664"/>
            </w:del>
          </w:p>
        </w:tc>
        <w:tc>
          <w:tcPr>
            <w:tcW w:w="992" w:type="dxa"/>
            <w:shd w:val="clear" w:color="auto" w:fill="7F7F7F" w:themeFill="text1" w:themeFillTint="80"/>
            <w:noWrap/>
            <w:vAlign w:val="center"/>
          </w:tcPr>
          <w:p w14:paraId="226C3F40" w14:textId="5DC44875" w:rsidR="00CC49BD" w:rsidRPr="00D82B8B" w:rsidDel="00B24A80" w:rsidRDefault="00CC49BD" w:rsidP="00CC49BD">
            <w:pPr>
              <w:rPr>
                <w:del w:id="3665" w:author="Mutali Nepfumbada" w:date="2022-10-14T09:56:00Z"/>
                <w:lang w:val="en-US" w:eastAsia="en-US"/>
              </w:rPr>
            </w:pPr>
            <w:del w:id="3666" w:author="Mutali Nepfumbada" w:date="2022-10-14T09:56:00Z">
              <w:r w:rsidRPr="00D82B8B" w:rsidDel="00B24A80">
                <w:rPr>
                  <w:b/>
                  <w:lang w:eastAsia="en-US"/>
                </w:rPr>
                <w:delText>TBC</w:delText>
              </w:r>
              <w:bookmarkStart w:id="3667" w:name="_Toc116636943"/>
              <w:bookmarkStart w:id="3668" w:name="_Toc117850274"/>
              <w:bookmarkStart w:id="3669" w:name="_Toc118269199"/>
              <w:bookmarkEnd w:id="3667"/>
              <w:bookmarkEnd w:id="3668"/>
              <w:bookmarkEnd w:id="3669"/>
            </w:del>
          </w:p>
        </w:tc>
        <w:tc>
          <w:tcPr>
            <w:tcW w:w="1666" w:type="dxa"/>
            <w:shd w:val="clear" w:color="auto" w:fill="7F7F7F" w:themeFill="text1" w:themeFillTint="80"/>
            <w:noWrap/>
            <w:vAlign w:val="center"/>
          </w:tcPr>
          <w:p w14:paraId="2DC32C27" w14:textId="37532AE2" w:rsidR="00CC49BD" w:rsidRPr="00D82B8B" w:rsidDel="00B24A80" w:rsidRDefault="00CC49BD" w:rsidP="00CC49BD">
            <w:pPr>
              <w:rPr>
                <w:del w:id="3670" w:author="Mutali Nepfumbada" w:date="2022-10-14T09:56:00Z"/>
                <w:lang w:eastAsia="en-US"/>
              </w:rPr>
            </w:pPr>
            <w:del w:id="3671" w:author="Mutali Nepfumbada" w:date="2022-10-14T09:56:00Z">
              <w:r w:rsidRPr="00D82B8B" w:rsidDel="00B24A80">
                <w:rPr>
                  <w:b/>
                  <w:lang w:eastAsia="en-US"/>
                </w:rPr>
                <w:delText>TBC</w:delText>
              </w:r>
              <w:bookmarkStart w:id="3672" w:name="_Toc116636944"/>
              <w:bookmarkStart w:id="3673" w:name="_Toc117850275"/>
              <w:bookmarkStart w:id="3674" w:name="_Toc118269200"/>
              <w:bookmarkEnd w:id="3672"/>
              <w:bookmarkEnd w:id="3673"/>
              <w:bookmarkEnd w:id="3674"/>
            </w:del>
          </w:p>
        </w:tc>
        <w:tc>
          <w:tcPr>
            <w:tcW w:w="1216" w:type="dxa"/>
            <w:shd w:val="clear" w:color="auto" w:fill="7F7F7F" w:themeFill="text1" w:themeFillTint="80"/>
            <w:noWrap/>
            <w:vAlign w:val="center"/>
          </w:tcPr>
          <w:p w14:paraId="3381ACF6" w14:textId="16A723F8" w:rsidR="00CC49BD" w:rsidRPr="00D82B8B" w:rsidDel="00B24A80" w:rsidRDefault="00CC49BD" w:rsidP="00CC49BD">
            <w:pPr>
              <w:rPr>
                <w:del w:id="3675" w:author="Mutali Nepfumbada" w:date="2022-10-14T09:56:00Z"/>
                <w:lang w:val="en-US" w:eastAsia="en-US"/>
              </w:rPr>
            </w:pPr>
            <w:del w:id="3676" w:author="Mutali Nepfumbada" w:date="2022-10-14T09:56:00Z">
              <w:r w:rsidRPr="00D82B8B" w:rsidDel="00B24A80">
                <w:rPr>
                  <w:b/>
                  <w:lang w:eastAsia="en-US"/>
                </w:rPr>
                <w:delText>TBC</w:delText>
              </w:r>
              <w:bookmarkStart w:id="3677" w:name="_Toc116636945"/>
              <w:bookmarkStart w:id="3678" w:name="_Toc117850276"/>
              <w:bookmarkStart w:id="3679" w:name="_Toc118269201"/>
              <w:bookmarkEnd w:id="3677"/>
              <w:bookmarkEnd w:id="3678"/>
              <w:bookmarkEnd w:id="3679"/>
            </w:del>
          </w:p>
        </w:tc>
        <w:tc>
          <w:tcPr>
            <w:tcW w:w="1004" w:type="dxa"/>
            <w:shd w:val="clear" w:color="auto" w:fill="7F7F7F" w:themeFill="text1" w:themeFillTint="80"/>
            <w:noWrap/>
            <w:vAlign w:val="center"/>
          </w:tcPr>
          <w:p w14:paraId="10D51636" w14:textId="2CD205B7" w:rsidR="00CC49BD" w:rsidRPr="00D82B8B" w:rsidDel="00B24A80" w:rsidRDefault="00CC49BD" w:rsidP="00CC49BD">
            <w:pPr>
              <w:rPr>
                <w:del w:id="3680" w:author="Mutali Nepfumbada" w:date="2022-10-14T09:56:00Z"/>
                <w:lang w:val="en-US" w:eastAsia="en-US"/>
              </w:rPr>
            </w:pPr>
            <w:del w:id="3681" w:author="Mutali Nepfumbada" w:date="2022-10-14T09:56:00Z">
              <w:r w:rsidRPr="00D82B8B" w:rsidDel="00B24A80">
                <w:rPr>
                  <w:b/>
                  <w:lang w:eastAsia="en-US"/>
                </w:rPr>
                <w:delText>TBC</w:delText>
              </w:r>
              <w:bookmarkStart w:id="3682" w:name="_Toc116636946"/>
              <w:bookmarkStart w:id="3683" w:name="_Toc117850277"/>
              <w:bookmarkStart w:id="3684" w:name="_Toc118269202"/>
              <w:bookmarkEnd w:id="3682"/>
              <w:bookmarkEnd w:id="3683"/>
              <w:bookmarkEnd w:id="3684"/>
            </w:del>
          </w:p>
        </w:tc>
        <w:tc>
          <w:tcPr>
            <w:tcW w:w="1405" w:type="dxa"/>
            <w:shd w:val="clear" w:color="auto" w:fill="7F7F7F" w:themeFill="text1" w:themeFillTint="80"/>
            <w:noWrap/>
            <w:vAlign w:val="center"/>
          </w:tcPr>
          <w:p w14:paraId="59C1DBF9" w14:textId="698ADAEE" w:rsidR="00CC49BD" w:rsidRPr="00D82B8B" w:rsidDel="00B24A80" w:rsidRDefault="00CC49BD" w:rsidP="00CC49BD">
            <w:pPr>
              <w:rPr>
                <w:del w:id="3685" w:author="Mutali Nepfumbada" w:date="2022-10-14T09:56:00Z"/>
                <w:lang w:val="en-US" w:eastAsia="en-US"/>
              </w:rPr>
            </w:pPr>
            <w:del w:id="3686" w:author="Mutali Nepfumbada" w:date="2022-10-14T09:56:00Z">
              <w:r w:rsidRPr="00D82B8B" w:rsidDel="00B24A80">
                <w:rPr>
                  <w:b/>
                  <w:lang w:eastAsia="en-US"/>
                </w:rPr>
                <w:delText>TBC</w:delText>
              </w:r>
              <w:bookmarkStart w:id="3687" w:name="_Toc116636947"/>
              <w:bookmarkStart w:id="3688" w:name="_Toc117850278"/>
              <w:bookmarkStart w:id="3689" w:name="_Toc118269203"/>
              <w:bookmarkEnd w:id="3687"/>
              <w:bookmarkEnd w:id="3688"/>
              <w:bookmarkEnd w:id="3689"/>
            </w:del>
          </w:p>
        </w:tc>
        <w:bookmarkStart w:id="3690" w:name="_Toc116636948"/>
        <w:bookmarkStart w:id="3691" w:name="_Toc117850279"/>
        <w:bookmarkStart w:id="3692" w:name="_Toc118269204"/>
        <w:bookmarkEnd w:id="3690"/>
        <w:bookmarkEnd w:id="3691"/>
        <w:bookmarkEnd w:id="3692"/>
      </w:tr>
      <w:tr w:rsidR="00CC49BD" w:rsidRPr="00D82B8B" w:rsidDel="00B24A80" w14:paraId="09F0984F" w14:textId="238F64ED" w:rsidTr="00AA0360">
        <w:trPr>
          <w:trHeight w:val="236"/>
          <w:del w:id="3693" w:author="Mutali Nepfumbada" w:date="2022-10-14T09:56:00Z"/>
          <w:trPrChange w:id="3694" w:author="Adam Terry" w:date="2022-10-07T17:53:00Z">
            <w:trPr>
              <w:trHeight w:val="236"/>
            </w:trPr>
          </w:trPrChange>
        </w:trPr>
        <w:tc>
          <w:tcPr>
            <w:tcW w:w="1129" w:type="dxa"/>
            <w:vMerge w:val="restart"/>
            <w:noWrap/>
            <w:hideMark/>
            <w:tcPrChange w:id="3695" w:author="Adam Terry" w:date="2022-10-07T17:53:00Z">
              <w:tcPr>
                <w:tcW w:w="1089" w:type="dxa"/>
                <w:vMerge w:val="restart"/>
                <w:noWrap/>
                <w:hideMark/>
              </w:tcPr>
            </w:tcPrChange>
          </w:tcPr>
          <w:p w14:paraId="6EAA652A" w14:textId="76AE1895" w:rsidR="00CC49BD" w:rsidRPr="00D82B8B" w:rsidDel="00B24A80" w:rsidRDefault="00CC49BD" w:rsidP="00CC49BD">
            <w:pPr>
              <w:rPr>
                <w:del w:id="3696" w:author="Mutali Nepfumbada" w:date="2022-10-14T09:56:00Z"/>
                <w:lang w:eastAsia="en-US"/>
              </w:rPr>
            </w:pPr>
            <w:del w:id="3697" w:author="Mutali Nepfumbada" w:date="2022-10-14T09:56:00Z">
              <w:r w:rsidRPr="00D82B8B" w:rsidDel="00B24A80">
                <w:rPr>
                  <w:lang w:val="en-US" w:eastAsia="en-US"/>
                </w:rPr>
                <w:delText>Hermanus</w:delText>
              </w:r>
              <w:bookmarkStart w:id="3698" w:name="_Toc116636949"/>
              <w:bookmarkStart w:id="3699" w:name="_Toc117850280"/>
              <w:bookmarkStart w:id="3700" w:name="_Toc118269205"/>
              <w:bookmarkEnd w:id="3698"/>
              <w:bookmarkEnd w:id="3699"/>
              <w:bookmarkEnd w:id="3700"/>
            </w:del>
          </w:p>
        </w:tc>
        <w:tc>
          <w:tcPr>
            <w:tcW w:w="993" w:type="dxa"/>
            <w:tcPrChange w:id="3701" w:author="Adam Terry" w:date="2022-10-07T17:53:00Z">
              <w:tcPr>
                <w:tcW w:w="1458" w:type="dxa"/>
                <w:gridSpan w:val="3"/>
              </w:tcPr>
            </w:tcPrChange>
          </w:tcPr>
          <w:p w14:paraId="19F7DC3E" w14:textId="546843B2" w:rsidR="00CC49BD" w:rsidRPr="00D82B8B" w:rsidDel="00B24A80" w:rsidRDefault="00CC49BD" w:rsidP="00CC49BD">
            <w:pPr>
              <w:rPr>
                <w:del w:id="3702" w:author="Mutali Nepfumbada" w:date="2022-10-14T09:56:00Z"/>
                <w:lang w:val="en-US" w:eastAsia="en-US"/>
              </w:rPr>
            </w:pPr>
            <w:del w:id="3703" w:author="Mutali Nepfumbada" w:date="2022-10-14T09:56:00Z">
              <w:r w:rsidRPr="00D82B8B" w:rsidDel="00B24A80">
                <w:rPr>
                  <w:lang w:val="en-US" w:eastAsia="en-US"/>
                </w:rPr>
                <w:delText>Forecast</w:delText>
              </w:r>
              <w:bookmarkStart w:id="3704" w:name="_Toc116636950"/>
              <w:bookmarkStart w:id="3705" w:name="_Toc117850281"/>
              <w:bookmarkStart w:id="3706" w:name="_Toc118269206"/>
              <w:bookmarkEnd w:id="3704"/>
              <w:bookmarkEnd w:id="3705"/>
              <w:bookmarkEnd w:id="3706"/>
            </w:del>
          </w:p>
        </w:tc>
        <w:tc>
          <w:tcPr>
            <w:tcW w:w="1134" w:type="dxa"/>
            <w:noWrap/>
            <w:hideMark/>
            <w:tcPrChange w:id="3707" w:author="Adam Terry" w:date="2022-10-07T17:53:00Z">
              <w:tcPr>
                <w:tcW w:w="1064" w:type="dxa"/>
                <w:gridSpan w:val="2"/>
                <w:noWrap/>
                <w:hideMark/>
              </w:tcPr>
            </w:tcPrChange>
          </w:tcPr>
          <w:p w14:paraId="54C90439" w14:textId="5571A5BD" w:rsidR="00CC49BD" w:rsidRPr="00D82B8B" w:rsidDel="00B24A80" w:rsidRDefault="00CC49BD" w:rsidP="00CC49BD">
            <w:pPr>
              <w:rPr>
                <w:del w:id="3708" w:author="Mutali Nepfumbada" w:date="2022-10-14T09:56:00Z"/>
                <w:lang w:eastAsia="en-US"/>
              </w:rPr>
            </w:pPr>
            <w:del w:id="3709"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339.29</w:delText>
              </w:r>
              <w:bookmarkStart w:id="3710" w:name="_Toc116636951"/>
              <w:bookmarkStart w:id="3711" w:name="_Toc117850282"/>
              <w:bookmarkStart w:id="3712" w:name="_Toc118269207"/>
              <w:bookmarkEnd w:id="3710"/>
              <w:bookmarkEnd w:id="3711"/>
              <w:bookmarkEnd w:id="3712"/>
            </w:del>
          </w:p>
        </w:tc>
        <w:tc>
          <w:tcPr>
            <w:tcW w:w="992" w:type="dxa"/>
            <w:noWrap/>
            <w:hideMark/>
            <w:tcPrChange w:id="3713" w:author="Adam Terry" w:date="2022-10-07T17:53:00Z">
              <w:tcPr>
                <w:tcW w:w="1134" w:type="dxa"/>
                <w:gridSpan w:val="2"/>
                <w:noWrap/>
                <w:hideMark/>
              </w:tcPr>
            </w:tcPrChange>
          </w:tcPr>
          <w:p w14:paraId="3EB3E668" w14:textId="4F892760" w:rsidR="00CC49BD" w:rsidRPr="00D82B8B" w:rsidDel="00B24A80" w:rsidRDefault="00CC49BD" w:rsidP="00CC49BD">
            <w:pPr>
              <w:rPr>
                <w:del w:id="3714" w:author="Mutali Nepfumbada" w:date="2022-10-14T09:56:00Z"/>
                <w:lang w:eastAsia="en-US"/>
              </w:rPr>
            </w:pPr>
            <w:del w:id="3715"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716" w:name="_Toc116636952"/>
              <w:bookmarkStart w:id="3717" w:name="_Toc117850283"/>
              <w:bookmarkStart w:id="3718" w:name="_Toc118269208"/>
              <w:bookmarkEnd w:id="3716"/>
              <w:bookmarkEnd w:id="3717"/>
              <w:bookmarkEnd w:id="3718"/>
            </w:del>
          </w:p>
        </w:tc>
        <w:tc>
          <w:tcPr>
            <w:tcW w:w="1666" w:type="dxa"/>
            <w:noWrap/>
            <w:hideMark/>
            <w:tcPrChange w:id="3719" w:author="Adam Terry" w:date="2022-10-07T17:53:00Z">
              <w:tcPr>
                <w:tcW w:w="1815" w:type="dxa"/>
                <w:gridSpan w:val="2"/>
                <w:noWrap/>
                <w:hideMark/>
              </w:tcPr>
            </w:tcPrChange>
          </w:tcPr>
          <w:p w14:paraId="169B0C9C" w14:textId="379310E7" w:rsidR="00CC49BD" w:rsidRPr="00D82B8B" w:rsidDel="00B24A80" w:rsidRDefault="00CC49BD" w:rsidP="00CC49BD">
            <w:pPr>
              <w:rPr>
                <w:del w:id="3720" w:author="Mutali Nepfumbada" w:date="2022-10-14T09:56:00Z"/>
                <w:lang w:eastAsia="en-US"/>
              </w:rPr>
            </w:pPr>
            <w:del w:id="3721" w:author="Mutali Nepfumbada" w:date="2022-10-14T09:56:00Z">
              <w:r w:rsidRPr="00D82B8B" w:rsidDel="00B24A80">
                <w:rPr>
                  <w:lang w:eastAsia="en-US"/>
                </w:rPr>
                <w:delText>R16</w:delText>
              </w:r>
              <w:r w:rsidR="00F13F5C" w:rsidRPr="00D82B8B" w:rsidDel="00B24A80">
                <w:rPr>
                  <w:lang w:eastAsia="en-US"/>
                </w:rPr>
                <w:delText>,</w:delText>
              </w:r>
              <w:r w:rsidRPr="00D82B8B" w:rsidDel="00B24A80">
                <w:rPr>
                  <w:lang w:eastAsia="en-US"/>
                </w:rPr>
                <w:delText>686.72</w:delText>
              </w:r>
              <w:bookmarkStart w:id="3722" w:name="_Toc116636953"/>
              <w:bookmarkStart w:id="3723" w:name="_Toc117850284"/>
              <w:bookmarkStart w:id="3724" w:name="_Toc118269209"/>
              <w:bookmarkEnd w:id="3722"/>
              <w:bookmarkEnd w:id="3723"/>
              <w:bookmarkEnd w:id="3724"/>
            </w:del>
          </w:p>
        </w:tc>
        <w:tc>
          <w:tcPr>
            <w:tcW w:w="1216" w:type="dxa"/>
            <w:noWrap/>
            <w:hideMark/>
            <w:tcPrChange w:id="3725" w:author="Adam Terry" w:date="2022-10-07T17:53:00Z">
              <w:tcPr>
                <w:tcW w:w="1374" w:type="dxa"/>
                <w:gridSpan w:val="2"/>
                <w:noWrap/>
                <w:hideMark/>
              </w:tcPr>
            </w:tcPrChange>
          </w:tcPr>
          <w:p w14:paraId="553F7491" w14:textId="73442CBA" w:rsidR="00CC49BD" w:rsidRPr="00D82B8B" w:rsidDel="00B24A80" w:rsidRDefault="00CC49BD" w:rsidP="00CC49BD">
            <w:pPr>
              <w:rPr>
                <w:del w:id="3726" w:author="Mutali Nepfumbada" w:date="2022-10-14T09:56:00Z"/>
                <w:lang w:eastAsia="en-US"/>
              </w:rPr>
            </w:pPr>
            <w:del w:id="3727"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728" w:name="_Toc116636954"/>
              <w:bookmarkStart w:id="3729" w:name="_Toc117850285"/>
              <w:bookmarkStart w:id="3730" w:name="_Toc118269210"/>
              <w:bookmarkEnd w:id="3728"/>
              <w:bookmarkEnd w:id="3729"/>
              <w:bookmarkEnd w:id="3730"/>
            </w:del>
          </w:p>
        </w:tc>
        <w:tc>
          <w:tcPr>
            <w:tcW w:w="1004" w:type="dxa"/>
            <w:noWrap/>
            <w:tcPrChange w:id="3731" w:author="Adam Terry" w:date="2022-10-07T17:53:00Z">
              <w:tcPr>
                <w:tcW w:w="1150" w:type="dxa"/>
                <w:gridSpan w:val="2"/>
                <w:noWrap/>
              </w:tcPr>
            </w:tcPrChange>
          </w:tcPr>
          <w:p w14:paraId="7E67CBD8" w14:textId="1974D9FA" w:rsidR="00CC49BD" w:rsidRPr="00D82B8B" w:rsidDel="00B24A80" w:rsidRDefault="00CC49BD" w:rsidP="00CC49BD">
            <w:pPr>
              <w:rPr>
                <w:del w:id="3732" w:author="Mutali Nepfumbada" w:date="2022-10-14T09:56:00Z"/>
                <w:lang w:eastAsia="en-US"/>
              </w:rPr>
            </w:pPr>
            <w:bookmarkStart w:id="3733" w:name="_Toc116636955"/>
            <w:bookmarkStart w:id="3734" w:name="_Toc117850286"/>
            <w:bookmarkStart w:id="3735" w:name="_Toc118269211"/>
            <w:bookmarkEnd w:id="3733"/>
            <w:bookmarkEnd w:id="3734"/>
            <w:bookmarkEnd w:id="3735"/>
          </w:p>
        </w:tc>
        <w:tc>
          <w:tcPr>
            <w:tcW w:w="1405" w:type="dxa"/>
            <w:noWrap/>
            <w:hideMark/>
            <w:tcPrChange w:id="3736" w:author="Adam Terry" w:date="2022-10-07T17:53:00Z">
              <w:tcPr>
                <w:tcW w:w="1654" w:type="dxa"/>
                <w:gridSpan w:val="2"/>
                <w:noWrap/>
                <w:hideMark/>
              </w:tcPr>
            </w:tcPrChange>
          </w:tcPr>
          <w:p w14:paraId="6F041042" w14:textId="3D2084B2" w:rsidR="00CC49BD" w:rsidRPr="00D82B8B" w:rsidDel="00B24A80" w:rsidRDefault="00CC49BD" w:rsidP="00CC49BD">
            <w:pPr>
              <w:rPr>
                <w:del w:id="3737" w:author="Mutali Nepfumbada" w:date="2022-10-14T09:56:00Z"/>
                <w:lang w:eastAsia="en-US"/>
              </w:rPr>
            </w:pPr>
            <w:del w:id="3738" w:author="Mutali Nepfumbada" w:date="2022-10-14T09:56:00Z">
              <w:r w:rsidRPr="00D82B8B" w:rsidDel="00B24A80">
                <w:rPr>
                  <w:lang w:val="en-US" w:eastAsia="en-US"/>
                </w:rPr>
                <w:delText>R43</w:delText>
              </w:r>
              <w:r w:rsidR="00F13F5C" w:rsidRPr="00D82B8B" w:rsidDel="00B24A80">
                <w:rPr>
                  <w:lang w:val="en-US" w:eastAsia="en-US"/>
                </w:rPr>
                <w:delText>,</w:delText>
              </w:r>
              <w:r w:rsidRPr="00D82B8B" w:rsidDel="00B24A80">
                <w:rPr>
                  <w:lang w:val="en-US" w:eastAsia="en-US"/>
                </w:rPr>
                <w:delText>699.90</w:delText>
              </w:r>
              <w:bookmarkStart w:id="3739" w:name="_Toc116636956"/>
              <w:bookmarkStart w:id="3740" w:name="_Toc117850287"/>
              <w:bookmarkStart w:id="3741" w:name="_Toc118269212"/>
              <w:bookmarkEnd w:id="3739"/>
              <w:bookmarkEnd w:id="3740"/>
              <w:bookmarkEnd w:id="3741"/>
            </w:del>
          </w:p>
        </w:tc>
        <w:bookmarkStart w:id="3742" w:name="_Toc116636957"/>
        <w:bookmarkStart w:id="3743" w:name="_Toc117850288"/>
        <w:bookmarkStart w:id="3744" w:name="_Toc118269213"/>
        <w:bookmarkEnd w:id="3742"/>
        <w:bookmarkEnd w:id="3743"/>
        <w:bookmarkEnd w:id="3744"/>
      </w:tr>
      <w:tr w:rsidR="00313E6E" w:rsidRPr="00D82B8B" w:rsidDel="00B24A80" w14:paraId="4DA3274C" w14:textId="3B168F56" w:rsidTr="00AA0360">
        <w:trPr>
          <w:trHeight w:val="236"/>
          <w:del w:id="3745" w:author="Mutali Nepfumbada" w:date="2022-10-14T09:56:00Z"/>
        </w:trPr>
        <w:tc>
          <w:tcPr>
            <w:tcW w:w="1129" w:type="dxa"/>
            <w:vMerge/>
            <w:noWrap/>
          </w:tcPr>
          <w:p w14:paraId="6E0FCA90" w14:textId="4F1F9DC8" w:rsidR="00CC49BD" w:rsidRPr="00D82B8B" w:rsidDel="00B24A80" w:rsidRDefault="00CC49BD" w:rsidP="00CC49BD">
            <w:pPr>
              <w:rPr>
                <w:del w:id="3746" w:author="Mutali Nepfumbada" w:date="2022-10-14T09:56:00Z"/>
                <w:lang w:val="en-US" w:eastAsia="en-US"/>
              </w:rPr>
            </w:pPr>
          </w:p>
        </w:tc>
        <w:tc>
          <w:tcPr>
            <w:tcW w:w="993" w:type="dxa"/>
          </w:tcPr>
          <w:p w14:paraId="6EDAFB88" w14:textId="6E282DB8" w:rsidR="00CC49BD" w:rsidRPr="00D82B8B" w:rsidDel="00B24A80" w:rsidRDefault="00CC49BD" w:rsidP="00CC49BD">
            <w:pPr>
              <w:rPr>
                <w:del w:id="3747" w:author="Mutali Nepfumbada" w:date="2022-10-14T09:56:00Z"/>
                <w:lang w:val="en-US" w:eastAsia="en-US"/>
              </w:rPr>
            </w:pPr>
            <w:del w:id="3748" w:author="Mutali Nepfumbada" w:date="2022-10-14T09:56:00Z">
              <w:r w:rsidRPr="00D82B8B" w:rsidDel="00B24A80">
                <w:rPr>
                  <w:lang w:val="en-US" w:eastAsia="en-US"/>
                </w:rPr>
                <w:delText>Actual</w:delText>
              </w:r>
              <w:bookmarkStart w:id="3749" w:name="_Toc116636958"/>
              <w:bookmarkStart w:id="3750" w:name="_Toc117850289"/>
              <w:bookmarkStart w:id="3751" w:name="_Toc118269214"/>
              <w:bookmarkEnd w:id="3749"/>
              <w:bookmarkEnd w:id="3750"/>
              <w:bookmarkEnd w:id="3751"/>
            </w:del>
          </w:p>
        </w:tc>
        <w:tc>
          <w:tcPr>
            <w:tcW w:w="1134" w:type="dxa"/>
            <w:shd w:val="clear" w:color="auto" w:fill="7F7F7F" w:themeFill="text1" w:themeFillTint="80"/>
            <w:noWrap/>
          </w:tcPr>
          <w:p w14:paraId="61F08F1C" w14:textId="38C9D574" w:rsidR="00CC49BD" w:rsidRPr="00D82B8B" w:rsidDel="00B24A80" w:rsidRDefault="00CC49BD" w:rsidP="00CC49BD">
            <w:pPr>
              <w:rPr>
                <w:del w:id="3752" w:author="Mutali Nepfumbada" w:date="2022-10-14T09:56:00Z"/>
                <w:b/>
                <w:bCs/>
                <w:lang w:val="en-US" w:eastAsia="en-US"/>
              </w:rPr>
            </w:pPr>
            <w:del w:id="3753" w:author="Mutali Nepfumbada" w:date="2022-10-14T09:56:00Z">
              <w:r w:rsidRPr="00D82B8B" w:rsidDel="00B24A80">
                <w:rPr>
                  <w:b/>
                  <w:bCs/>
                  <w:lang w:eastAsia="en-US"/>
                </w:rPr>
                <w:delText>TBC</w:delText>
              </w:r>
              <w:bookmarkStart w:id="3754" w:name="_Toc116636959"/>
              <w:bookmarkStart w:id="3755" w:name="_Toc117850290"/>
              <w:bookmarkStart w:id="3756" w:name="_Toc118269215"/>
              <w:bookmarkEnd w:id="3754"/>
              <w:bookmarkEnd w:id="3755"/>
              <w:bookmarkEnd w:id="3756"/>
            </w:del>
          </w:p>
        </w:tc>
        <w:tc>
          <w:tcPr>
            <w:tcW w:w="992" w:type="dxa"/>
            <w:shd w:val="clear" w:color="auto" w:fill="7F7F7F" w:themeFill="text1" w:themeFillTint="80"/>
            <w:noWrap/>
          </w:tcPr>
          <w:p w14:paraId="64AF0501" w14:textId="71A6E906" w:rsidR="00CC49BD" w:rsidRPr="00D82B8B" w:rsidDel="00B24A80" w:rsidRDefault="00CC49BD" w:rsidP="00CC49BD">
            <w:pPr>
              <w:rPr>
                <w:del w:id="3757" w:author="Mutali Nepfumbada" w:date="2022-10-14T09:56:00Z"/>
                <w:b/>
                <w:bCs/>
                <w:lang w:val="en-US" w:eastAsia="en-US"/>
              </w:rPr>
            </w:pPr>
            <w:del w:id="3758" w:author="Mutali Nepfumbada" w:date="2022-10-14T09:56:00Z">
              <w:r w:rsidRPr="00D82B8B" w:rsidDel="00B24A80">
                <w:rPr>
                  <w:b/>
                  <w:bCs/>
                  <w:lang w:eastAsia="en-US"/>
                </w:rPr>
                <w:delText>TBC</w:delText>
              </w:r>
              <w:bookmarkStart w:id="3759" w:name="_Toc116636960"/>
              <w:bookmarkStart w:id="3760" w:name="_Toc117850291"/>
              <w:bookmarkStart w:id="3761" w:name="_Toc118269216"/>
              <w:bookmarkEnd w:id="3759"/>
              <w:bookmarkEnd w:id="3760"/>
              <w:bookmarkEnd w:id="3761"/>
            </w:del>
          </w:p>
        </w:tc>
        <w:tc>
          <w:tcPr>
            <w:tcW w:w="1666" w:type="dxa"/>
            <w:shd w:val="clear" w:color="auto" w:fill="7F7F7F" w:themeFill="text1" w:themeFillTint="80"/>
            <w:noWrap/>
          </w:tcPr>
          <w:p w14:paraId="295FDD6B" w14:textId="488F8C1D" w:rsidR="00CC49BD" w:rsidRPr="00D82B8B" w:rsidDel="00B24A80" w:rsidRDefault="00CC49BD" w:rsidP="00CC49BD">
            <w:pPr>
              <w:rPr>
                <w:del w:id="3762" w:author="Mutali Nepfumbada" w:date="2022-10-14T09:56:00Z"/>
                <w:b/>
                <w:bCs/>
                <w:lang w:eastAsia="en-US"/>
              </w:rPr>
            </w:pPr>
            <w:del w:id="3763" w:author="Mutali Nepfumbada" w:date="2022-10-14T09:56:00Z">
              <w:r w:rsidRPr="00D82B8B" w:rsidDel="00B24A80">
                <w:rPr>
                  <w:b/>
                  <w:bCs/>
                  <w:lang w:eastAsia="en-US"/>
                </w:rPr>
                <w:delText>TBC</w:delText>
              </w:r>
              <w:bookmarkStart w:id="3764" w:name="_Toc116636961"/>
              <w:bookmarkStart w:id="3765" w:name="_Toc117850292"/>
              <w:bookmarkStart w:id="3766" w:name="_Toc118269217"/>
              <w:bookmarkEnd w:id="3764"/>
              <w:bookmarkEnd w:id="3765"/>
              <w:bookmarkEnd w:id="3766"/>
            </w:del>
          </w:p>
        </w:tc>
        <w:tc>
          <w:tcPr>
            <w:tcW w:w="1216" w:type="dxa"/>
            <w:shd w:val="clear" w:color="auto" w:fill="7F7F7F" w:themeFill="text1" w:themeFillTint="80"/>
            <w:noWrap/>
          </w:tcPr>
          <w:p w14:paraId="5DBE147B" w14:textId="672A4FC6" w:rsidR="00CC49BD" w:rsidRPr="00D82B8B" w:rsidDel="00B24A80" w:rsidRDefault="00CC49BD" w:rsidP="00CC49BD">
            <w:pPr>
              <w:rPr>
                <w:del w:id="3767" w:author="Mutali Nepfumbada" w:date="2022-10-14T09:56:00Z"/>
                <w:b/>
                <w:bCs/>
                <w:lang w:val="en-US" w:eastAsia="en-US"/>
              </w:rPr>
            </w:pPr>
            <w:del w:id="3768" w:author="Mutali Nepfumbada" w:date="2022-10-14T09:56:00Z">
              <w:r w:rsidRPr="00D82B8B" w:rsidDel="00B24A80">
                <w:rPr>
                  <w:b/>
                  <w:bCs/>
                  <w:lang w:eastAsia="en-US"/>
                </w:rPr>
                <w:delText>TBC</w:delText>
              </w:r>
              <w:bookmarkStart w:id="3769" w:name="_Toc116636962"/>
              <w:bookmarkStart w:id="3770" w:name="_Toc117850293"/>
              <w:bookmarkStart w:id="3771" w:name="_Toc118269218"/>
              <w:bookmarkEnd w:id="3769"/>
              <w:bookmarkEnd w:id="3770"/>
              <w:bookmarkEnd w:id="3771"/>
            </w:del>
          </w:p>
        </w:tc>
        <w:tc>
          <w:tcPr>
            <w:tcW w:w="1004" w:type="dxa"/>
            <w:shd w:val="clear" w:color="auto" w:fill="7F7F7F" w:themeFill="text1" w:themeFillTint="80"/>
            <w:noWrap/>
          </w:tcPr>
          <w:p w14:paraId="60249EE1" w14:textId="7B385D72" w:rsidR="00CC49BD" w:rsidRPr="00D82B8B" w:rsidDel="00B24A80" w:rsidRDefault="00CC49BD" w:rsidP="00CC49BD">
            <w:pPr>
              <w:rPr>
                <w:del w:id="3772" w:author="Mutali Nepfumbada" w:date="2022-10-14T09:56:00Z"/>
                <w:b/>
                <w:bCs/>
                <w:lang w:val="en-US" w:eastAsia="en-US"/>
              </w:rPr>
            </w:pPr>
            <w:del w:id="3773" w:author="Mutali Nepfumbada" w:date="2022-10-14T09:56:00Z">
              <w:r w:rsidRPr="00D82B8B" w:rsidDel="00B24A80">
                <w:rPr>
                  <w:b/>
                  <w:bCs/>
                  <w:lang w:eastAsia="en-US"/>
                </w:rPr>
                <w:delText>TBC</w:delText>
              </w:r>
              <w:bookmarkStart w:id="3774" w:name="_Toc116636963"/>
              <w:bookmarkStart w:id="3775" w:name="_Toc117850294"/>
              <w:bookmarkStart w:id="3776" w:name="_Toc118269219"/>
              <w:bookmarkEnd w:id="3774"/>
              <w:bookmarkEnd w:id="3775"/>
              <w:bookmarkEnd w:id="3776"/>
            </w:del>
          </w:p>
        </w:tc>
        <w:tc>
          <w:tcPr>
            <w:tcW w:w="1405" w:type="dxa"/>
            <w:shd w:val="clear" w:color="auto" w:fill="7F7F7F" w:themeFill="text1" w:themeFillTint="80"/>
            <w:noWrap/>
          </w:tcPr>
          <w:p w14:paraId="77F002AA" w14:textId="28FADDAA" w:rsidR="00CC49BD" w:rsidRPr="00D82B8B" w:rsidDel="00B24A80" w:rsidRDefault="00CC49BD" w:rsidP="00CC49BD">
            <w:pPr>
              <w:rPr>
                <w:del w:id="3777" w:author="Mutali Nepfumbada" w:date="2022-10-14T09:56:00Z"/>
                <w:b/>
                <w:bCs/>
                <w:lang w:val="en-US" w:eastAsia="en-US"/>
              </w:rPr>
            </w:pPr>
            <w:del w:id="3778" w:author="Mutali Nepfumbada" w:date="2022-10-14T09:56:00Z">
              <w:r w:rsidRPr="00D82B8B" w:rsidDel="00B24A80">
                <w:rPr>
                  <w:b/>
                  <w:bCs/>
                  <w:lang w:eastAsia="en-US"/>
                </w:rPr>
                <w:delText>TBC</w:delText>
              </w:r>
              <w:bookmarkStart w:id="3779" w:name="_Toc116636964"/>
              <w:bookmarkStart w:id="3780" w:name="_Toc117850295"/>
              <w:bookmarkStart w:id="3781" w:name="_Toc118269220"/>
              <w:bookmarkEnd w:id="3779"/>
              <w:bookmarkEnd w:id="3780"/>
              <w:bookmarkEnd w:id="3781"/>
            </w:del>
          </w:p>
        </w:tc>
        <w:bookmarkStart w:id="3782" w:name="_Toc116636965"/>
        <w:bookmarkStart w:id="3783" w:name="_Toc117850296"/>
        <w:bookmarkStart w:id="3784" w:name="_Toc118269221"/>
        <w:bookmarkEnd w:id="3782"/>
        <w:bookmarkEnd w:id="3783"/>
        <w:bookmarkEnd w:id="3784"/>
      </w:tr>
      <w:tr w:rsidR="00313E6E" w:rsidRPr="00D82B8B" w:rsidDel="00B24A80" w14:paraId="7C5A930A" w14:textId="5FE7FF81" w:rsidTr="00AA0360">
        <w:trPr>
          <w:trHeight w:val="236"/>
          <w:del w:id="3785" w:author="Mutali Nepfumbada" w:date="2022-10-14T09:56:00Z"/>
        </w:trPr>
        <w:tc>
          <w:tcPr>
            <w:tcW w:w="1129" w:type="dxa"/>
            <w:vMerge/>
            <w:noWrap/>
          </w:tcPr>
          <w:p w14:paraId="07276C0C" w14:textId="6B85A224" w:rsidR="00CC49BD" w:rsidRPr="00D82B8B" w:rsidDel="00B24A80" w:rsidRDefault="00CC49BD" w:rsidP="00CC49BD">
            <w:pPr>
              <w:rPr>
                <w:del w:id="3786" w:author="Mutali Nepfumbada" w:date="2022-10-14T09:56:00Z"/>
                <w:lang w:val="en-US" w:eastAsia="en-US"/>
              </w:rPr>
            </w:pPr>
          </w:p>
        </w:tc>
        <w:tc>
          <w:tcPr>
            <w:tcW w:w="993" w:type="dxa"/>
          </w:tcPr>
          <w:p w14:paraId="0E68CF3F" w14:textId="1936CE4D" w:rsidR="00CC49BD" w:rsidRPr="00D82B8B" w:rsidDel="00B24A80" w:rsidRDefault="00B906E1" w:rsidP="00CC49BD">
            <w:pPr>
              <w:rPr>
                <w:del w:id="3787" w:author="Mutali Nepfumbada" w:date="2022-10-14T09:56:00Z"/>
                <w:lang w:val="en-US" w:eastAsia="en-US"/>
              </w:rPr>
            </w:pPr>
            <w:del w:id="3788" w:author="Mutali Nepfumbada" w:date="2022-10-14T09:56:00Z">
              <w:r w:rsidRPr="00D82B8B" w:rsidDel="00B24A80">
                <w:rPr>
                  <w:lang w:eastAsia="en-US"/>
                </w:rPr>
                <w:delText>`</w:delText>
              </w:r>
              <w:r w:rsidR="00CC49BD" w:rsidRPr="00D82B8B" w:rsidDel="00B24A80">
                <w:rPr>
                  <w:lang w:eastAsia="en-US"/>
                </w:rPr>
                <w:delText>Delta (%)</w:delText>
              </w:r>
              <w:bookmarkStart w:id="3789" w:name="_Toc116636966"/>
              <w:bookmarkStart w:id="3790" w:name="_Toc117850297"/>
              <w:bookmarkStart w:id="3791" w:name="_Toc118269222"/>
              <w:bookmarkEnd w:id="3789"/>
              <w:bookmarkEnd w:id="3790"/>
              <w:bookmarkEnd w:id="3791"/>
            </w:del>
          </w:p>
        </w:tc>
        <w:tc>
          <w:tcPr>
            <w:tcW w:w="1134" w:type="dxa"/>
            <w:shd w:val="clear" w:color="auto" w:fill="7F7F7F" w:themeFill="text1" w:themeFillTint="80"/>
            <w:noWrap/>
          </w:tcPr>
          <w:p w14:paraId="65E350EB" w14:textId="00220400" w:rsidR="00CC49BD" w:rsidRPr="00D82B8B" w:rsidDel="00B24A80" w:rsidRDefault="00CC49BD" w:rsidP="00CC49BD">
            <w:pPr>
              <w:rPr>
                <w:del w:id="3792" w:author="Mutali Nepfumbada" w:date="2022-10-14T09:56:00Z"/>
                <w:b/>
                <w:bCs/>
                <w:lang w:val="en-US" w:eastAsia="en-US"/>
              </w:rPr>
            </w:pPr>
            <w:del w:id="3793" w:author="Mutali Nepfumbada" w:date="2022-10-14T09:56:00Z">
              <w:r w:rsidRPr="00D82B8B" w:rsidDel="00B24A80">
                <w:rPr>
                  <w:b/>
                  <w:bCs/>
                  <w:lang w:eastAsia="en-US"/>
                </w:rPr>
                <w:delText>TBC</w:delText>
              </w:r>
              <w:bookmarkStart w:id="3794" w:name="_Toc116636967"/>
              <w:bookmarkStart w:id="3795" w:name="_Toc117850298"/>
              <w:bookmarkStart w:id="3796" w:name="_Toc118269223"/>
              <w:bookmarkEnd w:id="3794"/>
              <w:bookmarkEnd w:id="3795"/>
              <w:bookmarkEnd w:id="3796"/>
            </w:del>
          </w:p>
        </w:tc>
        <w:tc>
          <w:tcPr>
            <w:tcW w:w="992" w:type="dxa"/>
            <w:shd w:val="clear" w:color="auto" w:fill="7F7F7F" w:themeFill="text1" w:themeFillTint="80"/>
            <w:noWrap/>
          </w:tcPr>
          <w:p w14:paraId="5CA42794" w14:textId="059B1DA0" w:rsidR="00CC49BD" w:rsidRPr="00D82B8B" w:rsidDel="00B24A80" w:rsidRDefault="00CC49BD" w:rsidP="00CC49BD">
            <w:pPr>
              <w:rPr>
                <w:del w:id="3797" w:author="Mutali Nepfumbada" w:date="2022-10-14T09:56:00Z"/>
                <w:b/>
                <w:bCs/>
                <w:lang w:val="en-US" w:eastAsia="en-US"/>
              </w:rPr>
            </w:pPr>
            <w:del w:id="3798" w:author="Mutali Nepfumbada" w:date="2022-10-14T09:56:00Z">
              <w:r w:rsidRPr="00D82B8B" w:rsidDel="00B24A80">
                <w:rPr>
                  <w:b/>
                  <w:bCs/>
                  <w:lang w:eastAsia="en-US"/>
                </w:rPr>
                <w:delText>TBC</w:delText>
              </w:r>
              <w:bookmarkStart w:id="3799" w:name="_Toc116636968"/>
              <w:bookmarkStart w:id="3800" w:name="_Toc117850299"/>
              <w:bookmarkStart w:id="3801" w:name="_Toc118269224"/>
              <w:bookmarkEnd w:id="3799"/>
              <w:bookmarkEnd w:id="3800"/>
              <w:bookmarkEnd w:id="3801"/>
            </w:del>
          </w:p>
        </w:tc>
        <w:tc>
          <w:tcPr>
            <w:tcW w:w="1666" w:type="dxa"/>
            <w:shd w:val="clear" w:color="auto" w:fill="7F7F7F" w:themeFill="text1" w:themeFillTint="80"/>
            <w:noWrap/>
          </w:tcPr>
          <w:p w14:paraId="208F3B4C" w14:textId="78B913B5" w:rsidR="00CC49BD" w:rsidRPr="00D82B8B" w:rsidDel="00B24A80" w:rsidRDefault="00CC49BD" w:rsidP="00CC49BD">
            <w:pPr>
              <w:rPr>
                <w:del w:id="3802" w:author="Mutali Nepfumbada" w:date="2022-10-14T09:56:00Z"/>
                <w:b/>
                <w:bCs/>
                <w:lang w:eastAsia="en-US"/>
              </w:rPr>
            </w:pPr>
            <w:del w:id="3803" w:author="Mutali Nepfumbada" w:date="2022-10-14T09:56:00Z">
              <w:r w:rsidRPr="00D82B8B" w:rsidDel="00B24A80">
                <w:rPr>
                  <w:b/>
                  <w:bCs/>
                  <w:lang w:eastAsia="en-US"/>
                </w:rPr>
                <w:delText>TBC</w:delText>
              </w:r>
              <w:bookmarkStart w:id="3804" w:name="_Toc116636969"/>
              <w:bookmarkStart w:id="3805" w:name="_Toc117850300"/>
              <w:bookmarkStart w:id="3806" w:name="_Toc118269225"/>
              <w:bookmarkEnd w:id="3804"/>
              <w:bookmarkEnd w:id="3805"/>
              <w:bookmarkEnd w:id="3806"/>
            </w:del>
          </w:p>
        </w:tc>
        <w:tc>
          <w:tcPr>
            <w:tcW w:w="1216" w:type="dxa"/>
            <w:shd w:val="clear" w:color="auto" w:fill="7F7F7F" w:themeFill="text1" w:themeFillTint="80"/>
            <w:noWrap/>
          </w:tcPr>
          <w:p w14:paraId="31E2A6FB" w14:textId="056B258D" w:rsidR="00CC49BD" w:rsidRPr="00D82B8B" w:rsidDel="00B24A80" w:rsidRDefault="00CC49BD" w:rsidP="00CC49BD">
            <w:pPr>
              <w:rPr>
                <w:del w:id="3807" w:author="Mutali Nepfumbada" w:date="2022-10-14T09:56:00Z"/>
                <w:b/>
                <w:bCs/>
                <w:lang w:val="en-US" w:eastAsia="en-US"/>
              </w:rPr>
            </w:pPr>
            <w:del w:id="3808" w:author="Mutali Nepfumbada" w:date="2022-10-14T09:56:00Z">
              <w:r w:rsidRPr="00D82B8B" w:rsidDel="00B24A80">
                <w:rPr>
                  <w:b/>
                  <w:bCs/>
                  <w:lang w:eastAsia="en-US"/>
                </w:rPr>
                <w:delText>TBC</w:delText>
              </w:r>
              <w:bookmarkStart w:id="3809" w:name="_Toc116636970"/>
              <w:bookmarkStart w:id="3810" w:name="_Toc117850301"/>
              <w:bookmarkStart w:id="3811" w:name="_Toc118269226"/>
              <w:bookmarkEnd w:id="3809"/>
              <w:bookmarkEnd w:id="3810"/>
              <w:bookmarkEnd w:id="3811"/>
            </w:del>
          </w:p>
        </w:tc>
        <w:tc>
          <w:tcPr>
            <w:tcW w:w="1004" w:type="dxa"/>
            <w:shd w:val="clear" w:color="auto" w:fill="7F7F7F" w:themeFill="text1" w:themeFillTint="80"/>
            <w:noWrap/>
          </w:tcPr>
          <w:p w14:paraId="5F2CB2E3" w14:textId="74549EEF" w:rsidR="00CC49BD" w:rsidRPr="00D82B8B" w:rsidDel="00B24A80" w:rsidRDefault="00CC49BD" w:rsidP="00CC49BD">
            <w:pPr>
              <w:rPr>
                <w:del w:id="3812" w:author="Mutali Nepfumbada" w:date="2022-10-14T09:56:00Z"/>
                <w:b/>
                <w:bCs/>
                <w:lang w:val="en-US" w:eastAsia="en-US"/>
              </w:rPr>
            </w:pPr>
            <w:del w:id="3813" w:author="Mutali Nepfumbada" w:date="2022-10-14T09:56:00Z">
              <w:r w:rsidRPr="00D82B8B" w:rsidDel="00B24A80">
                <w:rPr>
                  <w:b/>
                  <w:bCs/>
                  <w:lang w:eastAsia="en-US"/>
                </w:rPr>
                <w:delText>TBC</w:delText>
              </w:r>
              <w:bookmarkStart w:id="3814" w:name="_Toc116636971"/>
              <w:bookmarkStart w:id="3815" w:name="_Toc117850302"/>
              <w:bookmarkStart w:id="3816" w:name="_Toc118269227"/>
              <w:bookmarkEnd w:id="3814"/>
              <w:bookmarkEnd w:id="3815"/>
              <w:bookmarkEnd w:id="3816"/>
            </w:del>
          </w:p>
        </w:tc>
        <w:tc>
          <w:tcPr>
            <w:tcW w:w="1405" w:type="dxa"/>
            <w:shd w:val="clear" w:color="auto" w:fill="7F7F7F" w:themeFill="text1" w:themeFillTint="80"/>
            <w:noWrap/>
          </w:tcPr>
          <w:p w14:paraId="50D7A826" w14:textId="6C645399" w:rsidR="00CC49BD" w:rsidRPr="00D82B8B" w:rsidDel="00B24A80" w:rsidRDefault="00CC49BD" w:rsidP="00CC49BD">
            <w:pPr>
              <w:rPr>
                <w:del w:id="3817" w:author="Mutali Nepfumbada" w:date="2022-10-14T09:56:00Z"/>
                <w:b/>
                <w:bCs/>
                <w:lang w:val="en-US" w:eastAsia="en-US"/>
              </w:rPr>
            </w:pPr>
            <w:del w:id="3818" w:author="Mutali Nepfumbada" w:date="2022-10-14T09:56:00Z">
              <w:r w:rsidRPr="00D82B8B" w:rsidDel="00B24A80">
                <w:rPr>
                  <w:b/>
                  <w:bCs/>
                  <w:lang w:eastAsia="en-US"/>
                </w:rPr>
                <w:delText>TBC</w:delText>
              </w:r>
              <w:bookmarkStart w:id="3819" w:name="_Toc116636972"/>
              <w:bookmarkStart w:id="3820" w:name="_Toc117850303"/>
              <w:bookmarkStart w:id="3821" w:name="_Toc118269228"/>
              <w:bookmarkEnd w:id="3819"/>
              <w:bookmarkEnd w:id="3820"/>
              <w:bookmarkEnd w:id="3821"/>
            </w:del>
          </w:p>
        </w:tc>
        <w:bookmarkStart w:id="3822" w:name="_Toc116636973"/>
        <w:bookmarkStart w:id="3823" w:name="_Toc117850304"/>
        <w:bookmarkStart w:id="3824" w:name="_Toc118269229"/>
        <w:bookmarkEnd w:id="3822"/>
        <w:bookmarkEnd w:id="3823"/>
        <w:bookmarkEnd w:id="3824"/>
      </w:tr>
      <w:tr w:rsidR="00CC49BD" w:rsidRPr="00D82B8B" w:rsidDel="00B24A80" w14:paraId="761A5A5B" w14:textId="0CDCDF4B" w:rsidTr="00AA0360">
        <w:trPr>
          <w:trHeight w:val="236"/>
          <w:del w:id="3825" w:author="Mutali Nepfumbada" w:date="2022-10-14T09:56:00Z"/>
          <w:trPrChange w:id="3826" w:author="Adam Terry" w:date="2022-10-07T17:53:00Z">
            <w:trPr>
              <w:trHeight w:val="236"/>
            </w:trPr>
          </w:trPrChange>
        </w:trPr>
        <w:tc>
          <w:tcPr>
            <w:tcW w:w="1129" w:type="dxa"/>
            <w:noWrap/>
            <w:hideMark/>
            <w:tcPrChange w:id="3827" w:author="Adam Terry" w:date="2022-10-07T17:53:00Z">
              <w:tcPr>
                <w:tcW w:w="1089" w:type="dxa"/>
                <w:noWrap/>
                <w:hideMark/>
              </w:tcPr>
            </w:tcPrChange>
          </w:tcPr>
          <w:p w14:paraId="39C7F3A6" w14:textId="1341AA9E" w:rsidR="00CC49BD" w:rsidRPr="00D82B8B" w:rsidDel="00B24A80" w:rsidRDefault="00CC49BD" w:rsidP="00CC49BD">
            <w:pPr>
              <w:rPr>
                <w:del w:id="3828" w:author="Mutali Nepfumbada" w:date="2022-10-14T09:56:00Z"/>
                <w:b/>
                <w:bCs/>
                <w:lang w:eastAsia="en-US"/>
              </w:rPr>
            </w:pPr>
            <w:del w:id="3829" w:author="Mutali Nepfumbada" w:date="2022-10-14T09:56:00Z">
              <w:r w:rsidRPr="00D82B8B" w:rsidDel="00B24A80">
                <w:rPr>
                  <w:b/>
                  <w:bCs/>
                  <w:lang w:val="en-US" w:eastAsia="en-US"/>
                </w:rPr>
                <w:delText>Totals</w:delText>
              </w:r>
              <w:bookmarkStart w:id="3830" w:name="_Toc116636974"/>
              <w:bookmarkStart w:id="3831" w:name="_Toc117850305"/>
              <w:bookmarkStart w:id="3832" w:name="_Toc118269230"/>
              <w:bookmarkEnd w:id="3830"/>
              <w:bookmarkEnd w:id="3831"/>
              <w:bookmarkEnd w:id="3832"/>
            </w:del>
          </w:p>
        </w:tc>
        <w:tc>
          <w:tcPr>
            <w:tcW w:w="993" w:type="dxa"/>
            <w:tcPrChange w:id="3833" w:author="Adam Terry" w:date="2022-10-07T17:53:00Z">
              <w:tcPr>
                <w:tcW w:w="1458" w:type="dxa"/>
                <w:gridSpan w:val="3"/>
              </w:tcPr>
            </w:tcPrChange>
          </w:tcPr>
          <w:p w14:paraId="46DAFB73" w14:textId="593B1BD4" w:rsidR="00CC49BD" w:rsidRPr="00D82B8B" w:rsidDel="00B24A80" w:rsidRDefault="00CC49BD" w:rsidP="00CC49BD">
            <w:pPr>
              <w:rPr>
                <w:del w:id="3834" w:author="Mutali Nepfumbada" w:date="2022-10-14T09:56:00Z"/>
                <w:b/>
                <w:bCs/>
                <w:lang w:val="en-US" w:eastAsia="en-US"/>
              </w:rPr>
            </w:pPr>
            <w:bookmarkStart w:id="3835" w:name="_Toc116636975"/>
            <w:bookmarkStart w:id="3836" w:name="_Toc117850306"/>
            <w:bookmarkStart w:id="3837" w:name="_Toc118269231"/>
            <w:bookmarkEnd w:id="3835"/>
            <w:bookmarkEnd w:id="3836"/>
            <w:bookmarkEnd w:id="3837"/>
          </w:p>
        </w:tc>
        <w:tc>
          <w:tcPr>
            <w:tcW w:w="1134" w:type="dxa"/>
            <w:shd w:val="clear" w:color="auto" w:fill="7F7F7F" w:themeFill="text1" w:themeFillTint="80"/>
            <w:noWrap/>
            <w:tcPrChange w:id="3838" w:author="Adam Terry" w:date="2022-10-07T17:53:00Z">
              <w:tcPr>
                <w:tcW w:w="1064" w:type="dxa"/>
                <w:gridSpan w:val="2"/>
                <w:shd w:val="clear" w:color="auto" w:fill="7F7F7F" w:themeFill="text1" w:themeFillTint="80"/>
                <w:noWrap/>
              </w:tcPr>
            </w:tcPrChange>
          </w:tcPr>
          <w:p w14:paraId="59ED43F1" w14:textId="75476D06" w:rsidR="00CC49BD" w:rsidRPr="00D82B8B" w:rsidDel="00B24A80" w:rsidRDefault="00CC49BD" w:rsidP="00CC49BD">
            <w:pPr>
              <w:rPr>
                <w:del w:id="3839" w:author="Mutali Nepfumbada" w:date="2022-10-14T09:56:00Z"/>
                <w:b/>
                <w:bCs/>
                <w:lang w:eastAsia="en-US"/>
              </w:rPr>
            </w:pPr>
            <w:del w:id="3840" w:author="Mutali Nepfumbada" w:date="2022-10-14T09:56:00Z">
              <w:r w:rsidRPr="00D82B8B" w:rsidDel="00B24A80">
                <w:rPr>
                  <w:b/>
                  <w:bCs/>
                  <w:lang w:eastAsia="en-US"/>
                </w:rPr>
                <w:delText>TBC</w:delText>
              </w:r>
              <w:bookmarkStart w:id="3841" w:name="_Toc116636976"/>
              <w:bookmarkStart w:id="3842" w:name="_Toc117850307"/>
              <w:bookmarkStart w:id="3843" w:name="_Toc118269232"/>
              <w:bookmarkEnd w:id="3841"/>
              <w:bookmarkEnd w:id="3842"/>
              <w:bookmarkEnd w:id="3843"/>
            </w:del>
          </w:p>
        </w:tc>
        <w:tc>
          <w:tcPr>
            <w:tcW w:w="992" w:type="dxa"/>
            <w:shd w:val="clear" w:color="auto" w:fill="7F7F7F" w:themeFill="text1" w:themeFillTint="80"/>
            <w:noWrap/>
            <w:tcPrChange w:id="3844" w:author="Adam Terry" w:date="2022-10-07T17:53:00Z">
              <w:tcPr>
                <w:tcW w:w="1134" w:type="dxa"/>
                <w:gridSpan w:val="2"/>
                <w:shd w:val="clear" w:color="auto" w:fill="7F7F7F" w:themeFill="text1" w:themeFillTint="80"/>
                <w:noWrap/>
              </w:tcPr>
            </w:tcPrChange>
          </w:tcPr>
          <w:p w14:paraId="7E54543B" w14:textId="2194D30A" w:rsidR="00CC49BD" w:rsidRPr="00D82B8B" w:rsidDel="00B24A80" w:rsidRDefault="00CC49BD" w:rsidP="00CC49BD">
            <w:pPr>
              <w:rPr>
                <w:del w:id="3845" w:author="Mutali Nepfumbada" w:date="2022-10-14T09:56:00Z"/>
                <w:b/>
                <w:bCs/>
                <w:lang w:eastAsia="en-US"/>
              </w:rPr>
            </w:pPr>
            <w:del w:id="3846" w:author="Mutali Nepfumbada" w:date="2022-10-14T09:56:00Z">
              <w:r w:rsidRPr="00D82B8B" w:rsidDel="00B24A80">
                <w:rPr>
                  <w:b/>
                  <w:bCs/>
                  <w:lang w:eastAsia="en-US"/>
                </w:rPr>
                <w:delText>TBC</w:delText>
              </w:r>
              <w:bookmarkStart w:id="3847" w:name="_Toc116636977"/>
              <w:bookmarkStart w:id="3848" w:name="_Toc117850308"/>
              <w:bookmarkStart w:id="3849" w:name="_Toc118269233"/>
              <w:bookmarkEnd w:id="3847"/>
              <w:bookmarkEnd w:id="3848"/>
              <w:bookmarkEnd w:id="3849"/>
            </w:del>
          </w:p>
        </w:tc>
        <w:tc>
          <w:tcPr>
            <w:tcW w:w="1666" w:type="dxa"/>
            <w:shd w:val="clear" w:color="auto" w:fill="7F7F7F" w:themeFill="text1" w:themeFillTint="80"/>
            <w:noWrap/>
            <w:tcPrChange w:id="3850" w:author="Adam Terry" w:date="2022-10-07T17:53:00Z">
              <w:tcPr>
                <w:tcW w:w="1815" w:type="dxa"/>
                <w:gridSpan w:val="2"/>
                <w:shd w:val="clear" w:color="auto" w:fill="7F7F7F" w:themeFill="text1" w:themeFillTint="80"/>
                <w:noWrap/>
              </w:tcPr>
            </w:tcPrChange>
          </w:tcPr>
          <w:p w14:paraId="043059EB" w14:textId="383DB562" w:rsidR="00CC49BD" w:rsidRPr="00D82B8B" w:rsidDel="00B24A80" w:rsidRDefault="00CC49BD" w:rsidP="00CC49BD">
            <w:pPr>
              <w:rPr>
                <w:del w:id="3851" w:author="Mutali Nepfumbada" w:date="2022-10-14T09:56:00Z"/>
                <w:b/>
                <w:bCs/>
                <w:lang w:eastAsia="en-US"/>
              </w:rPr>
            </w:pPr>
            <w:del w:id="3852" w:author="Mutali Nepfumbada" w:date="2022-10-14T09:56:00Z">
              <w:r w:rsidRPr="00D82B8B" w:rsidDel="00B24A80">
                <w:rPr>
                  <w:b/>
                  <w:bCs/>
                  <w:lang w:eastAsia="en-US"/>
                </w:rPr>
                <w:delText>TBC</w:delText>
              </w:r>
              <w:bookmarkStart w:id="3853" w:name="_Toc116636978"/>
              <w:bookmarkStart w:id="3854" w:name="_Toc117850309"/>
              <w:bookmarkStart w:id="3855" w:name="_Toc118269234"/>
              <w:bookmarkEnd w:id="3853"/>
              <w:bookmarkEnd w:id="3854"/>
              <w:bookmarkEnd w:id="3855"/>
            </w:del>
          </w:p>
        </w:tc>
        <w:tc>
          <w:tcPr>
            <w:tcW w:w="1216" w:type="dxa"/>
            <w:shd w:val="clear" w:color="auto" w:fill="7F7F7F" w:themeFill="text1" w:themeFillTint="80"/>
            <w:noWrap/>
            <w:tcPrChange w:id="3856" w:author="Adam Terry" w:date="2022-10-07T17:53:00Z">
              <w:tcPr>
                <w:tcW w:w="1374" w:type="dxa"/>
                <w:gridSpan w:val="2"/>
                <w:shd w:val="clear" w:color="auto" w:fill="7F7F7F" w:themeFill="text1" w:themeFillTint="80"/>
                <w:noWrap/>
              </w:tcPr>
            </w:tcPrChange>
          </w:tcPr>
          <w:p w14:paraId="4DF630DC" w14:textId="4CAE010A" w:rsidR="00CC49BD" w:rsidRPr="00D82B8B" w:rsidDel="00B24A80" w:rsidRDefault="00CC49BD" w:rsidP="00CC49BD">
            <w:pPr>
              <w:rPr>
                <w:del w:id="3857" w:author="Mutali Nepfumbada" w:date="2022-10-14T09:56:00Z"/>
                <w:b/>
                <w:bCs/>
                <w:lang w:eastAsia="en-US"/>
              </w:rPr>
            </w:pPr>
            <w:del w:id="3858" w:author="Mutali Nepfumbada" w:date="2022-10-14T09:56:00Z">
              <w:r w:rsidRPr="00D82B8B" w:rsidDel="00B24A80">
                <w:rPr>
                  <w:b/>
                  <w:bCs/>
                  <w:lang w:eastAsia="en-US"/>
                </w:rPr>
                <w:delText>TBC</w:delText>
              </w:r>
              <w:bookmarkStart w:id="3859" w:name="_Toc116636979"/>
              <w:bookmarkStart w:id="3860" w:name="_Toc117850310"/>
              <w:bookmarkStart w:id="3861" w:name="_Toc118269235"/>
              <w:bookmarkEnd w:id="3859"/>
              <w:bookmarkEnd w:id="3860"/>
              <w:bookmarkEnd w:id="3861"/>
            </w:del>
          </w:p>
        </w:tc>
        <w:tc>
          <w:tcPr>
            <w:tcW w:w="1004" w:type="dxa"/>
            <w:shd w:val="clear" w:color="auto" w:fill="7F7F7F" w:themeFill="text1" w:themeFillTint="80"/>
            <w:noWrap/>
            <w:tcPrChange w:id="3862" w:author="Adam Terry" w:date="2022-10-07T17:53:00Z">
              <w:tcPr>
                <w:tcW w:w="1150" w:type="dxa"/>
                <w:gridSpan w:val="2"/>
                <w:shd w:val="clear" w:color="auto" w:fill="7F7F7F" w:themeFill="text1" w:themeFillTint="80"/>
                <w:noWrap/>
              </w:tcPr>
            </w:tcPrChange>
          </w:tcPr>
          <w:p w14:paraId="78BD535E" w14:textId="7E4E0A71" w:rsidR="00CC49BD" w:rsidRPr="00D82B8B" w:rsidDel="00B24A80" w:rsidRDefault="00CC49BD" w:rsidP="00CC49BD">
            <w:pPr>
              <w:rPr>
                <w:del w:id="3863" w:author="Mutali Nepfumbada" w:date="2022-10-14T09:56:00Z"/>
                <w:b/>
                <w:bCs/>
                <w:lang w:eastAsia="en-US"/>
              </w:rPr>
            </w:pPr>
            <w:del w:id="3864" w:author="Mutali Nepfumbada" w:date="2022-10-14T09:56:00Z">
              <w:r w:rsidRPr="00D82B8B" w:rsidDel="00B24A80">
                <w:rPr>
                  <w:b/>
                  <w:bCs/>
                  <w:lang w:eastAsia="en-US"/>
                </w:rPr>
                <w:delText>TBC</w:delText>
              </w:r>
              <w:bookmarkStart w:id="3865" w:name="_Toc116636980"/>
              <w:bookmarkStart w:id="3866" w:name="_Toc117850311"/>
              <w:bookmarkStart w:id="3867" w:name="_Toc118269236"/>
              <w:bookmarkEnd w:id="3865"/>
              <w:bookmarkEnd w:id="3866"/>
              <w:bookmarkEnd w:id="3867"/>
            </w:del>
          </w:p>
        </w:tc>
        <w:tc>
          <w:tcPr>
            <w:tcW w:w="1405" w:type="dxa"/>
            <w:shd w:val="clear" w:color="auto" w:fill="7F7F7F" w:themeFill="text1" w:themeFillTint="80"/>
            <w:noWrap/>
            <w:tcPrChange w:id="3868" w:author="Adam Terry" w:date="2022-10-07T17:53:00Z">
              <w:tcPr>
                <w:tcW w:w="1654" w:type="dxa"/>
                <w:gridSpan w:val="2"/>
                <w:shd w:val="clear" w:color="auto" w:fill="7F7F7F" w:themeFill="text1" w:themeFillTint="80"/>
                <w:noWrap/>
              </w:tcPr>
            </w:tcPrChange>
          </w:tcPr>
          <w:p w14:paraId="12342920" w14:textId="21DF4167" w:rsidR="00CC49BD" w:rsidRPr="00D82B8B" w:rsidDel="00B24A80" w:rsidRDefault="00CC49BD" w:rsidP="00CC49BD">
            <w:pPr>
              <w:rPr>
                <w:del w:id="3869" w:author="Mutali Nepfumbada" w:date="2022-10-14T09:56:00Z"/>
                <w:b/>
                <w:bCs/>
                <w:lang w:eastAsia="en-US"/>
              </w:rPr>
            </w:pPr>
            <w:del w:id="3870" w:author="Mutali Nepfumbada" w:date="2022-10-14T09:56:00Z">
              <w:r w:rsidRPr="00D82B8B" w:rsidDel="00B24A80">
                <w:rPr>
                  <w:b/>
                  <w:bCs/>
                  <w:lang w:eastAsia="en-US"/>
                </w:rPr>
                <w:delText>TBC</w:delText>
              </w:r>
              <w:bookmarkStart w:id="3871" w:name="_Toc116636981"/>
              <w:bookmarkStart w:id="3872" w:name="_Toc117850312"/>
              <w:bookmarkStart w:id="3873" w:name="_Toc118269237"/>
              <w:bookmarkEnd w:id="3871"/>
              <w:bookmarkEnd w:id="3872"/>
              <w:bookmarkEnd w:id="3873"/>
            </w:del>
          </w:p>
        </w:tc>
        <w:bookmarkStart w:id="3874" w:name="_Toc116636982"/>
        <w:bookmarkStart w:id="3875" w:name="_Toc117850313"/>
        <w:bookmarkStart w:id="3876" w:name="_Toc118269238"/>
        <w:bookmarkEnd w:id="3874"/>
        <w:bookmarkEnd w:id="3875"/>
        <w:bookmarkEnd w:id="3876"/>
      </w:tr>
    </w:tbl>
    <w:p w14:paraId="6C095BED" w14:textId="79C61EF0" w:rsidR="00CC49BD" w:rsidRPr="00D82B8B" w:rsidDel="00B24A80" w:rsidRDefault="00CC49BD" w:rsidP="004C4A19">
      <w:pPr>
        <w:pStyle w:val="Caption"/>
        <w:rPr>
          <w:del w:id="3877" w:author="Mutali Nepfumbada" w:date="2022-10-14T09:56:00Z"/>
          <w:lang w:eastAsia="en-US"/>
        </w:rPr>
      </w:pPr>
      <w:del w:id="3878" w:author="Mutali Nepfumbada" w:date="2022-10-14T09:56:00Z">
        <w:r w:rsidRPr="00D82B8B" w:rsidDel="00B24A80">
          <w:rPr>
            <w:lang w:eastAsia="en-US"/>
          </w:rPr>
          <w:delText xml:space="preserve">Table </w:delText>
        </w:r>
        <w:r w:rsidRPr="00D82B8B" w:rsidDel="00B24A80">
          <w:rPr>
            <w:iCs w:val="0"/>
            <w:lang w:eastAsia="en-US"/>
          </w:rPr>
          <w:fldChar w:fldCharType="begin"/>
        </w:r>
        <w:r w:rsidRPr="00D82B8B" w:rsidDel="00B24A80">
          <w:rPr>
            <w:lang w:eastAsia="en-US"/>
          </w:rPr>
          <w:delInstrText xml:space="preserve"> STYLEREF 1 \s </w:delInstrText>
        </w:r>
        <w:r w:rsidRPr="00D82B8B" w:rsidDel="00B24A80">
          <w:rPr>
            <w:iCs w:val="0"/>
            <w:lang w:eastAsia="en-US"/>
          </w:rPr>
          <w:fldChar w:fldCharType="separate"/>
        </w:r>
        <w:r w:rsidR="00E109C1" w:rsidRPr="00D82B8B" w:rsidDel="00B24A80">
          <w:rPr>
            <w:noProof/>
            <w:lang w:eastAsia="en-US"/>
          </w:rPr>
          <w:delText>4</w:delText>
        </w:r>
        <w:r w:rsidRPr="00D82B8B" w:rsidDel="00B24A80">
          <w:rPr>
            <w:iCs w:val="0"/>
            <w:lang w:eastAsia="en-US"/>
          </w:rPr>
          <w:fldChar w:fldCharType="end"/>
        </w:r>
        <w:r w:rsidRPr="00D82B8B" w:rsidDel="00B24A80">
          <w:rPr>
            <w:lang w:eastAsia="en-US"/>
          </w:rPr>
          <w:noBreakHyphen/>
        </w:r>
        <w:r w:rsidRPr="00D82B8B" w:rsidDel="00B24A80">
          <w:rPr>
            <w:iCs w:val="0"/>
            <w:lang w:eastAsia="en-US"/>
          </w:rPr>
          <w:fldChar w:fldCharType="begin"/>
        </w:r>
        <w:r w:rsidRPr="00D82B8B" w:rsidDel="00B24A80">
          <w:rPr>
            <w:lang w:eastAsia="en-US"/>
          </w:rPr>
          <w:delInstrText xml:space="preserve"> SEQ Table \* ARABIC \s 1 </w:delInstrText>
        </w:r>
        <w:r w:rsidRPr="00D82B8B" w:rsidDel="00B24A80">
          <w:rPr>
            <w:iCs w:val="0"/>
            <w:lang w:eastAsia="en-US"/>
          </w:rPr>
          <w:fldChar w:fldCharType="separate"/>
        </w:r>
        <w:r w:rsidR="00E109C1" w:rsidRPr="00D82B8B" w:rsidDel="00B24A80">
          <w:rPr>
            <w:noProof/>
            <w:lang w:eastAsia="en-US"/>
          </w:rPr>
          <w:delText>1</w:delText>
        </w:r>
        <w:r w:rsidRPr="00D82B8B" w:rsidDel="00B24A80">
          <w:rPr>
            <w:iCs w:val="0"/>
            <w:lang w:eastAsia="en-US"/>
          </w:rPr>
          <w:fldChar w:fldCharType="end"/>
        </w:r>
        <w:r w:rsidRPr="00D82B8B" w:rsidDel="00B24A80">
          <w:rPr>
            <w:lang w:eastAsia="en-US"/>
          </w:rPr>
          <w:delText>: Operating Budget</w:delText>
        </w:r>
        <w:bookmarkStart w:id="3879" w:name="_Toc116636983"/>
        <w:bookmarkStart w:id="3880" w:name="_Toc117850314"/>
        <w:bookmarkStart w:id="3881" w:name="_Toc118269239"/>
        <w:bookmarkEnd w:id="3879"/>
        <w:bookmarkEnd w:id="3880"/>
        <w:bookmarkEnd w:id="3881"/>
      </w:del>
    </w:p>
    <w:p w14:paraId="40053128" w14:textId="471D4246" w:rsidR="00553F51" w:rsidRPr="00D82B8B" w:rsidRDefault="00553F51" w:rsidP="00553F51">
      <w:pPr>
        <w:pStyle w:val="Heading2"/>
        <w:rPr>
          <w:lang w:eastAsia="en-US"/>
        </w:rPr>
      </w:pPr>
      <w:bookmarkStart w:id="3882" w:name="_Toc118269240"/>
      <w:r w:rsidRPr="00D82B8B">
        <w:rPr>
          <w:lang w:eastAsia="en-US"/>
        </w:rPr>
        <w:t>PPA Rate</w:t>
      </w:r>
      <w:r w:rsidR="003F09F3" w:rsidRPr="00D82B8B">
        <w:rPr>
          <w:lang w:eastAsia="en-US"/>
        </w:rPr>
        <w:t>s</w:t>
      </w:r>
      <w:bookmarkEnd w:id="3882"/>
      <w:r w:rsidRPr="00D82B8B">
        <w:rPr>
          <w:lang w:eastAsia="en-US"/>
        </w:rPr>
        <w:t xml:space="preserve"> </w:t>
      </w:r>
    </w:p>
    <w:p w14:paraId="5E8B0433" w14:textId="77777777" w:rsidR="009E1CF4" w:rsidRPr="00D82B8B" w:rsidRDefault="009E1CF4" w:rsidP="009E1CF4">
      <w:pPr>
        <w:rPr>
          <w:lang w:eastAsia="en-US"/>
        </w:rPr>
      </w:pPr>
    </w:p>
    <w:p w14:paraId="794329AF" w14:textId="6FFFA7E5" w:rsidR="00553F51" w:rsidRPr="00D82B8B" w:rsidRDefault="00EB1517" w:rsidP="00553F51">
      <w:pPr>
        <w:rPr>
          <w:lang w:eastAsia="en-US"/>
        </w:rPr>
      </w:pPr>
      <w:r w:rsidRPr="00D82B8B">
        <w:rPr>
          <w:lang w:eastAsia="en-US"/>
        </w:rPr>
        <w:t>Revenues are based on actual production and the rate agreed upon between each Mediclinic site and Moshesh under the Power Purchase Agreement</w:t>
      </w:r>
      <w:ins w:id="3883" w:author="Chanda Nxumalo" w:date="2022-10-18T12:30:00Z">
        <w:r w:rsidR="009D1327">
          <w:rPr>
            <w:lang w:eastAsia="en-US"/>
          </w:rPr>
          <w:t>s</w:t>
        </w:r>
      </w:ins>
      <w:r w:rsidRPr="00D82B8B">
        <w:rPr>
          <w:lang w:eastAsia="en-US"/>
        </w:rPr>
        <w:t xml:space="preserve"> (PPA) as described in Table 3-1 below</w:t>
      </w:r>
    </w:p>
    <w:p w14:paraId="0B81AB4C" w14:textId="77777777" w:rsidR="009E1CF4" w:rsidRPr="00D82B8B" w:rsidRDefault="009E1CF4" w:rsidP="00553F51">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Change w:id="3884">
          <w:tblGrid>
            <w:gridCol w:w="1929"/>
            <w:gridCol w:w="2444"/>
            <w:gridCol w:w="3844"/>
          </w:tblGrid>
        </w:tblGridChange>
      </w:tblGrid>
      <w:tr w:rsidR="00553F51" w:rsidRPr="00D82B8B" w14:paraId="5A4B4F71" w14:textId="77777777">
        <w:trPr>
          <w:trHeight w:val="248"/>
          <w:jc w:val="center"/>
        </w:trPr>
        <w:tc>
          <w:tcPr>
            <w:tcW w:w="1174" w:type="pct"/>
            <w:shd w:val="clear" w:color="auto" w:fill="5F0500"/>
            <w:noWrap/>
            <w:hideMark/>
          </w:tcPr>
          <w:p w14:paraId="20A31E1B" w14:textId="527138D2" w:rsidR="00553F51" w:rsidRPr="00D82B8B" w:rsidRDefault="00553F51">
            <w:pPr>
              <w:jc w:val="center"/>
              <w:rPr>
                <w:rFonts w:cs="Calibri"/>
                <w:b/>
                <w:bCs/>
                <w:color w:val="FFFFFF"/>
                <w:lang w:val="en-ZA" w:eastAsia="en-ZA"/>
              </w:rPr>
              <w:pPrChange w:id="3885" w:author="Adam Terry" w:date="2022-11-02T16:40:00Z">
                <w:pPr/>
              </w:pPrChange>
            </w:pPr>
            <w:r w:rsidRPr="00D82B8B">
              <w:rPr>
                <w:rFonts w:cs="Calibri"/>
                <w:b/>
                <w:bCs/>
                <w:color w:val="FFFFFF"/>
                <w:lang w:val="en-ZA" w:eastAsia="en-ZA"/>
              </w:rPr>
              <w:t>Plant</w:t>
            </w:r>
          </w:p>
        </w:tc>
        <w:tc>
          <w:tcPr>
            <w:tcW w:w="1487" w:type="pct"/>
            <w:shd w:val="clear" w:color="auto" w:fill="5F0500"/>
            <w:noWrap/>
            <w:hideMark/>
          </w:tcPr>
          <w:p w14:paraId="2CC6AB48" w14:textId="5C9DB8BD" w:rsidR="00553F51" w:rsidRPr="00D82B8B" w:rsidRDefault="00553F51">
            <w:pPr>
              <w:jc w:val="center"/>
              <w:rPr>
                <w:rFonts w:cs="Calibri"/>
                <w:b/>
                <w:bCs/>
                <w:color w:val="FFFFFF"/>
                <w:lang w:val="en-ZA" w:eastAsia="en-ZA"/>
              </w:rPr>
            </w:pPr>
            <w:r w:rsidRPr="00D82B8B">
              <w:rPr>
                <w:rFonts w:cs="Calibri"/>
                <w:b/>
                <w:bCs/>
                <w:color w:val="FFFFFF"/>
                <w:lang w:val="en-ZA" w:eastAsia="en-ZA"/>
              </w:rPr>
              <w:t>PPA Rate (ZAR/kWh)</w:t>
            </w:r>
          </w:p>
        </w:tc>
        <w:tc>
          <w:tcPr>
            <w:tcW w:w="2339" w:type="pct"/>
            <w:shd w:val="clear" w:color="auto" w:fill="5F0500"/>
          </w:tcPr>
          <w:p w14:paraId="5CA5A8D8" w14:textId="77777777" w:rsidR="00553F51" w:rsidRPr="00D82B8B" w:rsidRDefault="00553F51">
            <w:pPr>
              <w:tabs>
                <w:tab w:val="left" w:pos="452"/>
              </w:tabs>
              <w:jc w:val="center"/>
              <w:rPr>
                <w:rFonts w:cs="Calibri"/>
                <w:b/>
                <w:bCs/>
                <w:color w:val="FFFFFF"/>
                <w:lang w:val="en-ZA" w:eastAsia="en-ZA"/>
              </w:rPr>
            </w:pPr>
            <w:r w:rsidRPr="00D82B8B">
              <w:rPr>
                <w:rFonts w:cs="Calibri"/>
                <w:b/>
                <w:bCs/>
                <w:color w:val="FFFFFF"/>
                <w:lang w:val="en-ZA" w:eastAsia="en-ZA"/>
              </w:rPr>
              <w:t>Applicable Year</w:t>
            </w:r>
          </w:p>
        </w:tc>
      </w:tr>
      <w:tr w:rsidR="00553F51" w:rsidRPr="00D82B8B" w14:paraId="72ED88BA" w14:textId="77777777" w:rsidTr="0043753A">
        <w:tblPrEx>
          <w:tblW w:w="4307" w:type="pct"/>
          <w:jc w:val="center"/>
          <w:tblPrExChange w:id="3886" w:author="Adam Terry" w:date="2022-11-02T16:40:00Z">
            <w:tblPrEx>
              <w:tblW w:w="4307" w:type="pct"/>
              <w:jc w:val="center"/>
            </w:tblPrEx>
          </w:tblPrExChange>
        </w:tblPrEx>
        <w:trPr>
          <w:trHeight w:val="292"/>
          <w:jc w:val="center"/>
          <w:trPrChange w:id="3887" w:author="Adam Terry" w:date="2022-11-02T16:40:00Z">
            <w:trPr>
              <w:trHeight w:val="292"/>
              <w:jc w:val="center"/>
            </w:trPr>
          </w:trPrChange>
        </w:trPr>
        <w:tc>
          <w:tcPr>
            <w:tcW w:w="1174" w:type="pct"/>
            <w:noWrap/>
            <w:vAlign w:val="center"/>
            <w:hideMark/>
            <w:tcPrChange w:id="3888" w:author="Adam Terry" w:date="2022-11-02T16:40:00Z">
              <w:tcPr>
                <w:tcW w:w="1174" w:type="pct"/>
                <w:noWrap/>
                <w:hideMark/>
              </w:tcPr>
            </w:tcPrChange>
          </w:tcPr>
          <w:p w14:paraId="16338E40" w14:textId="77777777" w:rsidR="00553F51" w:rsidRPr="00D82B8B" w:rsidRDefault="00553F51">
            <w:pPr>
              <w:jc w:val="center"/>
              <w:rPr>
                <w:rFonts w:cs="Calibri"/>
                <w:color w:val="000000"/>
                <w:lang w:val="en-ZA" w:eastAsia="en-ZA"/>
              </w:rPr>
              <w:pPrChange w:id="3889" w:author="Adam Terry" w:date="2022-11-02T16:40:00Z">
                <w:pPr/>
              </w:pPrChange>
            </w:pPr>
            <w:r w:rsidRPr="00D82B8B">
              <w:rPr>
                <w:rFonts w:cs="Calibri"/>
                <w:color w:val="000000"/>
                <w:lang w:val="en-ZA" w:eastAsia="en-ZA"/>
              </w:rPr>
              <w:t>Durbanville</w:t>
            </w:r>
          </w:p>
        </w:tc>
        <w:tc>
          <w:tcPr>
            <w:tcW w:w="1487" w:type="pct"/>
            <w:noWrap/>
            <w:vAlign w:val="center"/>
            <w:tcPrChange w:id="3890" w:author="Adam Terry" w:date="2022-11-02T16:40:00Z">
              <w:tcPr>
                <w:tcW w:w="1487" w:type="pct"/>
                <w:noWrap/>
              </w:tcPr>
            </w:tcPrChange>
          </w:tcPr>
          <w:p w14:paraId="52E4EBD0" w14:textId="77777777" w:rsidR="00553F51" w:rsidRPr="00D82B8B" w:rsidRDefault="00553F51">
            <w:pPr>
              <w:jc w:val="center"/>
              <w:rPr>
                <w:rFonts w:cs="Calibri"/>
                <w:color w:val="000000"/>
                <w:lang w:val="en-ZA" w:eastAsia="en-ZA"/>
              </w:rPr>
            </w:pPr>
            <w:r w:rsidRPr="00D82B8B">
              <w:rPr>
                <w:rFonts w:cs="Calibri"/>
                <w:color w:val="000000"/>
                <w:lang w:val="en-ZA" w:eastAsia="en-ZA"/>
              </w:rPr>
              <w:t>0.6066</w:t>
            </w:r>
          </w:p>
        </w:tc>
        <w:tc>
          <w:tcPr>
            <w:tcW w:w="2339" w:type="pct"/>
            <w:vAlign w:val="center"/>
            <w:tcPrChange w:id="3891" w:author="Adam Terry" w:date="2022-11-02T16:40:00Z">
              <w:tcPr>
                <w:tcW w:w="2339" w:type="pct"/>
              </w:tcPr>
            </w:tcPrChange>
          </w:tcPr>
          <w:p w14:paraId="33377E1A" w14:textId="29C50C71" w:rsidR="00553F51" w:rsidRPr="00D82B8B" w:rsidRDefault="00553F51">
            <w:pPr>
              <w:jc w:val="center"/>
              <w:rPr>
                <w:rFonts w:cs="Calibri"/>
                <w:color w:val="000000"/>
                <w:lang w:val="en-ZA" w:eastAsia="en-ZA"/>
              </w:rPr>
            </w:pPr>
            <w:r w:rsidRPr="00D82B8B">
              <w:rPr>
                <w:rFonts w:cs="Calibri"/>
                <w:color w:val="000000"/>
                <w:lang w:val="en-ZA" w:eastAsia="en-ZA"/>
              </w:rPr>
              <w:t>11 November 2021 - 10 November 2022</w:t>
            </w:r>
          </w:p>
        </w:tc>
      </w:tr>
      <w:tr w:rsidR="00553F51" w:rsidRPr="00D82B8B" w14:paraId="5B653145" w14:textId="77777777" w:rsidTr="0043753A">
        <w:tblPrEx>
          <w:tblW w:w="4307" w:type="pct"/>
          <w:jc w:val="center"/>
          <w:tblPrExChange w:id="3892" w:author="Adam Terry" w:date="2022-11-02T16:40:00Z">
            <w:tblPrEx>
              <w:tblW w:w="4307" w:type="pct"/>
              <w:jc w:val="center"/>
            </w:tblPrEx>
          </w:tblPrExChange>
        </w:tblPrEx>
        <w:trPr>
          <w:trHeight w:val="248"/>
          <w:jc w:val="center"/>
          <w:trPrChange w:id="3893" w:author="Adam Terry" w:date="2022-11-02T16:40:00Z">
            <w:trPr>
              <w:trHeight w:val="248"/>
              <w:jc w:val="center"/>
            </w:trPr>
          </w:trPrChange>
        </w:trPr>
        <w:tc>
          <w:tcPr>
            <w:tcW w:w="1174" w:type="pct"/>
            <w:noWrap/>
            <w:vAlign w:val="center"/>
            <w:hideMark/>
            <w:tcPrChange w:id="3894" w:author="Adam Terry" w:date="2022-11-02T16:40:00Z">
              <w:tcPr>
                <w:tcW w:w="1174" w:type="pct"/>
                <w:noWrap/>
                <w:hideMark/>
              </w:tcPr>
            </w:tcPrChange>
          </w:tcPr>
          <w:p w14:paraId="1DA34D3F" w14:textId="77777777" w:rsidR="00553F51" w:rsidRPr="00D82B8B" w:rsidRDefault="00553F51">
            <w:pPr>
              <w:jc w:val="center"/>
              <w:rPr>
                <w:rFonts w:cs="Calibri"/>
                <w:color w:val="000000"/>
                <w:lang w:val="en-ZA" w:eastAsia="en-ZA"/>
              </w:rPr>
              <w:pPrChange w:id="3895" w:author="Adam Terry" w:date="2022-11-02T16:40:00Z">
                <w:pPr/>
              </w:pPrChange>
            </w:pPr>
            <w:r w:rsidRPr="00D82B8B">
              <w:rPr>
                <w:rFonts w:cs="Calibri"/>
                <w:color w:val="000000"/>
                <w:lang w:val="en-ZA" w:eastAsia="en-ZA"/>
              </w:rPr>
              <w:t>Vergelegen</w:t>
            </w:r>
          </w:p>
        </w:tc>
        <w:tc>
          <w:tcPr>
            <w:tcW w:w="1487" w:type="pct"/>
            <w:noWrap/>
            <w:vAlign w:val="center"/>
            <w:tcPrChange w:id="3896" w:author="Adam Terry" w:date="2022-11-02T16:40:00Z">
              <w:tcPr>
                <w:tcW w:w="1487" w:type="pct"/>
                <w:noWrap/>
              </w:tcPr>
            </w:tcPrChange>
          </w:tcPr>
          <w:p w14:paraId="1CD71F2A" w14:textId="77777777" w:rsidR="00553F51" w:rsidRPr="00D82B8B" w:rsidRDefault="00553F51">
            <w:pPr>
              <w:jc w:val="center"/>
              <w:rPr>
                <w:rFonts w:cs="Calibri"/>
                <w:color w:val="000000"/>
                <w:lang w:val="en-ZA" w:eastAsia="en-ZA"/>
              </w:rPr>
            </w:pPr>
            <w:r w:rsidRPr="00D82B8B">
              <w:rPr>
                <w:rFonts w:cs="Calibri"/>
                <w:color w:val="000000"/>
                <w:lang w:val="en-ZA" w:eastAsia="en-ZA"/>
              </w:rPr>
              <w:t>0.6148</w:t>
            </w:r>
          </w:p>
        </w:tc>
        <w:tc>
          <w:tcPr>
            <w:tcW w:w="2339" w:type="pct"/>
            <w:vAlign w:val="center"/>
            <w:tcPrChange w:id="3897" w:author="Adam Terry" w:date="2022-11-02T16:40:00Z">
              <w:tcPr>
                <w:tcW w:w="2339" w:type="pct"/>
              </w:tcPr>
            </w:tcPrChange>
          </w:tcPr>
          <w:p w14:paraId="03D3475B" w14:textId="077B2678" w:rsidR="00553F51" w:rsidRPr="00D82B8B" w:rsidRDefault="00553F51">
            <w:pPr>
              <w:jc w:val="center"/>
              <w:rPr>
                <w:rFonts w:cs="Calibri"/>
                <w:color w:val="000000"/>
                <w:lang w:val="en-ZA" w:eastAsia="en-ZA"/>
              </w:rPr>
            </w:pPr>
            <w:r w:rsidRPr="00D82B8B">
              <w:rPr>
                <w:rFonts w:cs="Calibri"/>
                <w:color w:val="000000"/>
                <w:lang w:val="en-ZA" w:eastAsia="en-ZA"/>
              </w:rPr>
              <w:t>28 October 2021 - 27 October 2022</w:t>
            </w:r>
          </w:p>
        </w:tc>
      </w:tr>
      <w:tr w:rsidR="00553F51" w:rsidRPr="00D82B8B" w14:paraId="2BF37A09" w14:textId="77777777" w:rsidTr="0043753A">
        <w:tblPrEx>
          <w:tblW w:w="4307" w:type="pct"/>
          <w:jc w:val="center"/>
          <w:tblPrExChange w:id="3898" w:author="Adam Terry" w:date="2022-11-02T16:40:00Z">
            <w:tblPrEx>
              <w:tblW w:w="4307" w:type="pct"/>
              <w:jc w:val="center"/>
            </w:tblPrEx>
          </w:tblPrExChange>
        </w:tblPrEx>
        <w:trPr>
          <w:trHeight w:val="248"/>
          <w:jc w:val="center"/>
          <w:trPrChange w:id="3899" w:author="Adam Terry" w:date="2022-11-02T16:40:00Z">
            <w:trPr>
              <w:trHeight w:val="248"/>
              <w:jc w:val="center"/>
            </w:trPr>
          </w:trPrChange>
        </w:trPr>
        <w:tc>
          <w:tcPr>
            <w:tcW w:w="1174" w:type="pct"/>
            <w:noWrap/>
            <w:vAlign w:val="center"/>
            <w:hideMark/>
            <w:tcPrChange w:id="3900" w:author="Adam Terry" w:date="2022-11-02T16:40:00Z">
              <w:tcPr>
                <w:tcW w:w="1174" w:type="pct"/>
                <w:noWrap/>
                <w:hideMark/>
              </w:tcPr>
            </w:tcPrChange>
          </w:tcPr>
          <w:p w14:paraId="541FFB48" w14:textId="77777777" w:rsidR="00553F51" w:rsidRPr="00D82B8B" w:rsidRDefault="00553F51">
            <w:pPr>
              <w:jc w:val="center"/>
              <w:rPr>
                <w:rFonts w:cs="Calibri"/>
                <w:color w:val="000000"/>
                <w:lang w:val="en-ZA" w:eastAsia="en-ZA"/>
              </w:rPr>
              <w:pPrChange w:id="3901" w:author="Adam Terry" w:date="2022-11-02T16:40:00Z">
                <w:pPr/>
              </w:pPrChange>
            </w:pPr>
            <w:r w:rsidRPr="00D82B8B">
              <w:rPr>
                <w:rFonts w:cs="Calibri"/>
                <w:color w:val="000000"/>
                <w:lang w:val="en-ZA" w:eastAsia="en-ZA"/>
              </w:rPr>
              <w:t>Highveld</w:t>
            </w:r>
          </w:p>
        </w:tc>
        <w:tc>
          <w:tcPr>
            <w:tcW w:w="1487" w:type="pct"/>
            <w:noWrap/>
            <w:vAlign w:val="center"/>
            <w:tcPrChange w:id="3902" w:author="Adam Terry" w:date="2022-11-02T16:40:00Z">
              <w:tcPr>
                <w:tcW w:w="1487" w:type="pct"/>
                <w:noWrap/>
              </w:tcPr>
            </w:tcPrChange>
          </w:tcPr>
          <w:p w14:paraId="69F7E37A" w14:textId="77777777" w:rsidR="00553F51" w:rsidRPr="00D82B8B" w:rsidRDefault="00553F51">
            <w:pPr>
              <w:jc w:val="center"/>
              <w:rPr>
                <w:rFonts w:cs="Calibri"/>
                <w:color w:val="000000"/>
                <w:lang w:val="en-ZA" w:eastAsia="en-ZA"/>
              </w:rPr>
            </w:pPr>
            <w:r w:rsidRPr="00D82B8B">
              <w:rPr>
                <w:rFonts w:cs="Calibri"/>
                <w:color w:val="000000"/>
                <w:lang w:val="en-ZA" w:eastAsia="en-ZA"/>
              </w:rPr>
              <w:t>0.6589</w:t>
            </w:r>
          </w:p>
        </w:tc>
        <w:tc>
          <w:tcPr>
            <w:tcW w:w="2339" w:type="pct"/>
            <w:vAlign w:val="center"/>
            <w:tcPrChange w:id="3903" w:author="Adam Terry" w:date="2022-11-02T16:40:00Z">
              <w:tcPr>
                <w:tcW w:w="2339" w:type="pct"/>
              </w:tcPr>
            </w:tcPrChange>
          </w:tcPr>
          <w:p w14:paraId="65DEB5DB" w14:textId="1A7F6DC9" w:rsidR="00553F51" w:rsidRPr="00D82B8B" w:rsidRDefault="00553F51">
            <w:pPr>
              <w:jc w:val="center"/>
              <w:rPr>
                <w:rFonts w:cs="Calibri"/>
                <w:color w:val="000000"/>
                <w:lang w:val="en-ZA" w:eastAsia="en-ZA"/>
              </w:rPr>
            </w:pPr>
            <w:r w:rsidRPr="00D82B8B">
              <w:rPr>
                <w:rFonts w:cs="Calibri"/>
                <w:color w:val="000000"/>
                <w:lang w:val="en-ZA" w:eastAsia="en-ZA"/>
              </w:rPr>
              <w:t>30 March 2022 -29 March 2023</w:t>
            </w:r>
          </w:p>
        </w:tc>
      </w:tr>
      <w:tr w:rsidR="00553F51" w:rsidRPr="00D82B8B" w14:paraId="78C5F520" w14:textId="77777777" w:rsidTr="0043753A">
        <w:tblPrEx>
          <w:tblW w:w="4307" w:type="pct"/>
          <w:jc w:val="center"/>
          <w:tblPrExChange w:id="3904" w:author="Adam Terry" w:date="2022-11-02T16:40:00Z">
            <w:tblPrEx>
              <w:tblW w:w="4307" w:type="pct"/>
              <w:jc w:val="center"/>
            </w:tblPrEx>
          </w:tblPrExChange>
        </w:tblPrEx>
        <w:trPr>
          <w:trHeight w:val="248"/>
          <w:jc w:val="center"/>
          <w:trPrChange w:id="3905" w:author="Adam Terry" w:date="2022-11-02T16:40:00Z">
            <w:trPr>
              <w:trHeight w:val="248"/>
              <w:jc w:val="center"/>
            </w:trPr>
          </w:trPrChange>
        </w:trPr>
        <w:tc>
          <w:tcPr>
            <w:tcW w:w="1174" w:type="pct"/>
            <w:noWrap/>
            <w:vAlign w:val="center"/>
            <w:hideMark/>
            <w:tcPrChange w:id="3906" w:author="Adam Terry" w:date="2022-11-02T16:40:00Z">
              <w:tcPr>
                <w:tcW w:w="1174" w:type="pct"/>
                <w:noWrap/>
                <w:hideMark/>
              </w:tcPr>
            </w:tcPrChange>
          </w:tcPr>
          <w:p w14:paraId="369D7F31" w14:textId="77777777" w:rsidR="00553F51" w:rsidRPr="00D82B8B" w:rsidRDefault="00553F51">
            <w:pPr>
              <w:jc w:val="center"/>
              <w:rPr>
                <w:rFonts w:cs="Calibri"/>
                <w:color w:val="000000"/>
                <w:lang w:val="en-ZA" w:eastAsia="en-ZA"/>
              </w:rPr>
              <w:pPrChange w:id="3907" w:author="Adam Terry" w:date="2022-11-02T16:40:00Z">
                <w:pPr/>
              </w:pPrChange>
            </w:pPr>
            <w:r w:rsidRPr="00D82B8B">
              <w:rPr>
                <w:rFonts w:cs="Calibri"/>
                <w:color w:val="000000"/>
                <w:lang w:val="en-ZA" w:eastAsia="en-ZA"/>
              </w:rPr>
              <w:t>Midstream</w:t>
            </w:r>
          </w:p>
        </w:tc>
        <w:tc>
          <w:tcPr>
            <w:tcW w:w="1487" w:type="pct"/>
            <w:noWrap/>
            <w:vAlign w:val="center"/>
            <w:tcPrChange w:id="3908" w:author="Adam Terry" w:date="2022-11-02T16:40:00Z">
              <w:tcPr>
                <w:tcW w:w="1487" w:type="pct"/>
                <w:noWrap/>
              </w:tcPr>
            </w:tcPrChange>
          </w:tcPr>
          <w:p w14:paraId="53253F0F" w14:textId="77777777" w:rsidR="00553F51" w:rsidRPr="00D82B8B" w:rsidRDefault="00553F51">
            <w:pPr>
              <w:jc w:val="center"/>
              <w:rPr>
                <w:rFonts w:cs="Calibri"/>
                <w:color w:val="000000"/>
                <w:lang w:val="en-ZA" w:eastAsia="en-ZA"/>
              </w:rPr>
            </w:pPr>
            <w:r w:rsidRPr="00D82B8B">
              <w:rPr>
                <w:rFonts w:cs="Calibri"/>
                <w:color w:val="000000"/>
                <w:lang w:val="en-ZA" w:eastAsia="en-ZA"/>
              </w:rPr>
              <w:t>0.6741</w:t>
            </w:r>
          </w:p>
        </w:tc>
        <w:tc>
          <w:tcPr>
            <w:tcW w:w="2339" w:type="pct"/>
            <w:vAlign w:val="center"/>
            <w:tcPrChange w:id="3909" w:author="Adam Terry" w:date="2022-11-02T16:40:00Z">
              <w:tcPr>
                <w:tcW w:w="2339" w:type="pct"/>
              </w:tcPr>
            </w:tcPrChange>
          </w:tcPr>
          <w:p w14:paraId="56F10E7F" w14:textId="25A38798" w:rsidR="00553F51" w:rsidRPr="00D82B8B" w:rsidRDefault="00553F51">
            <w:pPr>
              <w:jc w:val="center"/>
              <w:rPr>
                <w:rFonts w:cs="Calibri"/>
                <w:color w:val="000000"/>
                <w:lang w:val="en-ZA" w:eastAsia="en-ZA"/>
              </w:rPr>
            </w:pPr>
            <w:r w:rsidRPr="00D82B8B">
              <w:rPr>
                <w:rFonts w:cs="Calibri"/>
                <w:color w:val="000000"/>
                <w:lang w:val="en-ZA" w:eastAsia="en-ZA"/>
              </w:rPr>
              <w:t>27 October 2021 - 26 October 2022</w:t>
            </w:r>
          </w:p>
        </w:tc>
      </w:tr>
      <w:tr w:rsidR="00553F51" w:rsidRPr="00D82B8B" w14:paraId="51195FC7" w14:textId="77777777" w:rsidTr="0043753A">
        <w:tblPrEx>
          <w:tblW w:w="4307" w:type="pct"/>
          <w:jc w:val="center"/>
          <w:tblPrExChange w:id="3910" w:author="Adam Terry" w:date="2022-11-02T16:40:00Z">
            <w:tblPrEx>
              <w:tblW w:w="4307" w:type="pct"/>
              <w:jc w:val="center"/>
            </w:tblPrEx>
          </w:tblPrExChange>
        </w:tblPrEx>
        <w:trPr>
          <w:trHeight w:val="292"/>
          <w:jc w:val="center"/>
          <w:trPrChange w:id="3911" w:author="Adam Terry" w:date="2022-11-02T16:40:00Z">
            <w:trPr>
              <w:trHeight w:val="292"/>
              <w:jc w:val="center"/>
            </w:trPr>
          </w:trPrChange>
        </w:trPr>
        <w:tc>
          <w:tcPr>
            <w:tcW w:w="1174" w:type="pct"/>
            <w:noWrap/>
            <w:vAlign w:val="center"/>
            <w:hideMark/>
            <w:tcPrChange w:id="3912" w:author="Adam Terry" w:date="2022-11-02T16:40:00Z">
              <w:tcPr>
                <w:tcW w:w="1174" w:type="pct"/>
                <w:noWrap/>
                <w:hideMark/>
              </w:tcPr>
            </w:tcPrChange>
          </w:tcPr>
          <w:p w14:paraId="5D59C868" w14:textId="77777777" w:rsidR="00553F51" w:rsidRPr="00D82B8B" w:rsidRDefault="00553F51">
            <w:pPr>
              <w:jc w:val="center"/>
              <w:rPr>
                <w:rFonts w:cs="Calibri"/>
                <w:color w:val="000000"/>
                <w:lang w:val="en-ZA" w:eastAsia="en-ZA"/>
              </w:rPr>
              <w:pPrChange w:id="3913" w:author="Adam Terry" w:date="2022-11-02T16:40:00Z">
                <w:pPr/>
              </w:pPrChange>
            </w:pPr>
            <w:r w:rsidRPr="00D82B8B">
              <w:rPr>
                <w:rFonts w:cs="Calibri"/>
                <w:color w:val="000000"/>
                <w:lang w:val="en-ZA" w:eastAsia="en-ZA"/>
              </w:rPr>
              <w:t>Hermanus</w:t>
            </w:r>
          </w:p>
        </w:tc>
        <w:tc>
          <w:tcPr>
            <w:tcW w:w="1487" w:type="pct"/>
            <w:noWrap/>
            <w:vAlign w:val="center"/>
            <w:tcPrChange w:id="3914" w:author="Adam Terry" w:date="2022-11-02T16:40:00Z">
              <w:tcPr>
                <w:tcW w:w="1487" w:type="pct"/>
                <w:noWrap/>
              </w:tcPr>
            </w:tcPrChange>
          </w:tcPr>
          <w:p w14:paraId="586A1A51" w14:textId="77777777" w:rsidR="00553F51" w:rsidRPr="00D82B8B" w:rsidRDefault="00553F51">
            <w:pPr>
              <w:jc w:val="center"/>
              <w:rPr>
                <w:rFonts w:cs="Calibri"/>
                <w:color w:val="000000"/>
                <w:lang w:val="en-ZA" w:eastAsia="en-ZA"/>
              </w:rPr>
            </w:pPr>
            <w:r w:rsidRPr="00D82B8B">
              <w:rPr>
                <w:rFonts w:cs="Calibri"/>
                <w:color w:val="000000"/>
                <w:lang w:val="en-ZA" w:eastAsia="en-ZA"/>
              </w:rPr>
              <w:t>0.7944</w:t>
            </w:r>
          </w:p>
        </w:tc>
        <w:tc>
          <w:tcPr>
            <w:tcW w:w="2339" w:type="pct"/>
            <w:vAlign w:val="center"/>
            <w:tcPrChange w:id="3915" w:author="Adam Terry" w:date="2022-11-02T16:40:00Z">
              <w:tcPr>
                <w:tcW w:w="2339" w:type="pct"/>
              </w:tcPr>
            </w:tcPrChange>
          </w:tcPr>
          <w:p w14:paraId="79807BC6" w14:textId="0D95A851" w:rsidR="00553F51" w:rsidRPr="00D82B8B" w:rsidRDefault="00553F51">
            <w:pPr>
              <w:jc w:val="center"/>
              <w:rPr>
                <w:rFonts w:cs="Calibri"/>
                <w:color w:val="000000"/>
                <w:lang w:val="en-ZA" w:eastAsia="en-ZA"/>
              </w:rPr>
            </w:pPr>
            <w:r w:rsidRPr="00D82B8B">
              <w:rPr>
                <w:rFonts w:cs="Calibri"/>
                <w:color w:val="000000"/>
                <w:lang w:val="en-ZA" w:eastAsia="en-ZA"/>
              </w:rPr>
              <w:t>10 March 2022 - 9 March 2023</w:t>
            </w:r>
          </w:p>
        </w:tc>
      </w:tr>
    </w:tbl>
    <w:p w14:paraId="557C3114" w14:textId="31F64F9F" w:rsidR="00B65126" w:rsidRPr="00D82B8B" w:rsidRDefault="00B65126" w:rsidP="00B65126">
      <w:pPr>
        <w:pStyle w:val="Caption"/>
      </w:pPr>
      <w:bookmarkStart w:id="3916" w:name="_Toc120510246"/>
      <w:r w:rsidRPr="00D82B8B">
        <w:t xml:space="preserve">Table </w:t>
      </w:r>
      <w:r w:rsidR="00000000">
        <w:fldChar w:fldCharType="begin"/>
      </w:r>
      <w:r w:rsidR="00000000">
        <w:instrText xml:space="preserve"> STYLEREF 1 \s </w:instrText>
      </w:r>
      <w:r w:rsidR="00000000">
        <w:fldChar w:fldCharType="separate"/>
      </w:r>
      <w:r w:rsidR="00A934D1">
        <w:rPr>
          <w:noProof/>
        </w:rPr>
        <w:t>4</w:t>
      </w:r>
      <w:r w:rsidR="00000000">
        <w:rPr>
          <w:noProof/>
        </w:rPr>
        <w:fldChar w:fldCharType="end"/>
      </w:r>
      <w:r w:rsidR="00B61424"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r w:rsidR="009259F6" w:rsidRPr="00D82B8B">
        <w:rPr>
          <w:noProof/>
        </w:rPr>
        <w:t>:</w:t>
      </w:r>
      <w:r w:rsidRPr="00D82B8B">
        <w:t xml:space="preserve"> PPA Rates</w:t>
      </w:r>
      <w:bookmarkEnd w:id="3916"/>
    </w:p>
    <w:p w14:paraId="74CC5765" w14:textId="77777777" w:rsidR="00CA02DF" w:rsidRPr="00D82B8B" w:rsidRDefault="00416505" w:rsidP="00553F51">
      <w:pPr>
        <w:rPr>
          <w:ins w:id="3917" w:author="Adam Terry" w:date="2022-10-07T17:54:00Z"/>
          <w:lang w:eastAsia="en-US"/>
        </w:rPr>
      </w:pPr>
      <w:ins w:id="3918" w:author="Adam Terry" w:date="2022-10-07T17:53:00Z">
        <w:r w:rsidRPr="00D82B8B">
          <w:rPr>
            <w:lang w:eastAsia="en-US"/>
          </w:rPr>
          <w:t>The Moshesh/</w:t>
        </w:r>
      </w:ins>
      <w:r w:rsidR="004A3F31" w:rsidRPr="00D82B8B">
        <w:rPr>
          <w:lang w:eastAsia="en-US"/>
        </w:rPr>
        <w:t xml:space="preserve">Mediclinic PPA </w:t>
      </w:r>
      <w:commentRangeStart w:id="3919"/>
      <w:r w:rsidR="00553F51" w:rsidRPr="00D82B8B">
        <w:rPr>
          <w:lang w:eastAsia="en-US"/>
        </w:rPr>
        <w:t>rate</w:t>
      </w:r>
      <w:r w:rsidR="004A3F31" w:rsidRPr="00D82B8B">
        <w:rPr>
          <w:lang w:eastAsia="en-US"/>
        </w:rPr>
        <w:t>s</w:t>
      </w:r>
      <w:r w:rsidR="00553F51" w:rsidRPr="00D82B8B">
        <w:rPr>
          <w:lang w:eastAsia="en-US"/>
        </w:rPr>
        <w:t xml:space="preserve"> increase</w:t>
      </w:r>
      <w:del w:id="3920" w:author="Adam Terry" w:date="2022-10-07T17:53:00Z">
        <w:r w:rsidR="00553F51" w:rsidRPr="00D82B8B" w:rsidDel="00416505">
          <w:rPr>
            <w:lang w:eastAsia="en-US"/>
          </w:rPr>
          <w:delText>s</w:delText>
        </w:r>
      </w:del>
      <w:r w:rsidR="00553F51" w:rsidRPr="00D82B8B">
        <w:rPr>
          <w:lang w:eastAsia="en-US"/>
        </w:rPr>
        <w:t xml:space="preserve"> by 6% every 12 months from COD.</w:t>
      </w:r>
      <w:commentRangeEnd w:id="3919"/>
      <w:r w:rsidR="00553F51" w:rsidRPr="00D82B8B">
        <w:rPr>
          <w:rStyle w:val="CommentReference"/>
          <w:rPrChange w:id="3921" w:author="Mutali Nepfumbada" w:date="2022-10-14T09:34:00Z">
            <w:rPr>
              <w:rStyle w:val="CommentReference"/>
              <w:rFonts w:ascii="Verdana" w:hAnsi="Verdana"/>
            </w:rPr>
          </w:rPrChange>
        </w:rPr>
        <w:commentReference w:id="3919"/>
      </w:r>
      <w:r w:rsidR="00553F51" w:rsidRPr="00D82B8B">
        <w:rPr>
          <w:lang w:eastAsia="en-US"/>
        </w:rPr>
        <w:t xml:space="preserve"> </w:t>
      </w:r>
    </w:p>
    <w:p w14:paraId="413C4C5F" w14:textId="77777777" w:rsidR="00CA02DF" w:rsidRPr="00D82B8B" w:rsidRDefault="00CA02DF" w:rsidP="00553F51">
      <w:pPr>
        <w:rPr>
          <w:ins w:id="3922" w:author="Adam Terry" w:date="2022-10-07T17:54:00Z"/>
          <w:lang w:eastAsia="en-US"/>
        </w:rPr>
      </w:pPr>
    </w:p>
    <w:p w14:paraId="2AA669BA" w14:textId="308017F7" w:rsidR="00553F51" w:rsidRPr="00D82B8B" w:rsidRDefault="00553F51" w:rsidP="00553F51">
      <w:pPr>
        <w:rPr>
          <w:lang w:eastAsia="en-US"/>
        </w:rPr>
      </w:pPr>
      <w:del w:id="3923" w:author="Adam Terry" w:date="2022-10-07T17:54:00Z">
        <w:r w:rsidRPr="00D82B8B" w:rsidDel="00CA02DF">
          <w:rPr>
            <w:lang w:eastAsia="en-US"/>
          </w:rPr>
          <w:delText xml:space="preserve">Projected </w:delText>
        </w:r>
      </w:del>
      <w:ins w:id="3924" w:author="Adam Terry" w:date="2022-10-07T17:54:00Z">
        <w:r w:rsidR="00CA02DF" w:rsidRPr="00D82B8B">
          <w:rPr>
            <w:lang w:eastAsia="en-US"/>
          </w:rPr>
          <w:t xml:space="preserve">Forecast </w:t>
        </w:r>
      </w:ins>
      <w:r w:rsidRPr="00D82B8B">
        <w:rPr>
          <w:lang w:eastAsia="en-US"/>
        </w:rPr>
        <w:t xml:space="preserve">revenues are based on the P50 Helioscope simulation performed during the pre-construction </w:t>
      </w:r>
      <w:r w:rsidR="00C40B3C" w:rsidRPr="00D82B8B">
        <w:rPr>
          <w:lang w:eastAsia="en-US"/>
        </w:rPr>
        <w:t>phase and</w:t>
      </w:r>
      <w:r w:rsidRPr="00D82B8B">
        <w:rPr>
          <w:lang w:eastAsia="en-US"/>
        </w:rPr>
        <w:t xml:space="preserve"> have not been adjusted to reflect </w:t>
      </w:r>
      <w:del w:id="3925" w:author="Chanda Nxumalo" w:date="2022-10-18T12:31:00Z">
        <w:r w:rsidRPr="00D82B8B">
          <w:rPr>
            <w:lang w:eastAsia="en-US"/>
          </w:rPr>
          <w:delText>received</w:delText>
        </w:r>
        <w:commentRangeStart w:id="3926"/>
        <w:r w:rsidRPr="00D82B8B">
          <w:rPr>
            <w:lang w:eastAsia="en-US"/>
          </w:rPr>
          <w:delText xml:space="preserve"> </w:delText>
        </w:r>
      </w:del>
      <w:ins w:id="3927" w:author="Chanda Nxumalo" w:date="2022-10-18T12:31:00Z">
        <w:r w:rsidR="009D1327">
          <w:rPr>
            <w:lang w:eastAsia="en-US"/>
          </w:rPr>
          <w:t>actual</w:t>
        </w:r>
        <w:r w:rsidR="009D1327" w:rsidRPr="00D82B8B">
          <w:rPr>
            <w:lang w:eastAsia="en-US"/>
          </w:rPr>
          <w:t xml:space="preserve"> </w:t>
        </w:r>
      </w:ins>
      <w:r w:rsidRPr="00D82B8B">
        <w:rPr>
          <w:lang w:eastAsia="en-US"/>
        </w:rPr>
        <w:t>irradiation</w:t>
      </w:r>
      <w:commentRangeEnd w:id="3926"/>
      <w:r w:rsidRPr="00D82B8B">
        <w:rPr>
          <w:rStyle w:val="CommentReference"/>
          <w:rPrChange w:id="3928" w:author="Mutali Nepfumbada" w:date="2022-10-14T09:34:00Z">
            <w:rPr>
              <w:rStyle w:val="CommentReference"/>
              <w:rFonts w:ascii="Verdana" w:hAnsi="Verdana"/>
            </w:rPr>
          </w:rPrChange>
        </w:rPr>
        <w:commentReference w:id="3926"/>
      </w:r>
      <w:r w:rsidRPr="00D82B8B">
        <w:rPr>
          <w:lang w:eastAsia="en-US"/>
        </w:rPr>
        <w:t xml:space="preserve"> or the installed capacity.</w:t>
      </w:r>
    </w:p>
    <w:p w14:paraId="4D32DC89" w14:textId="77777777" w:rsidR="00553F51" w:rsidRPr="00D82B8B" w:rsidRDefault="00553F51" w:rsidP="00553F51">
      <w:pPr>
        <w:rPr>
          <w:lang w:eastAsia="en-US"/>
        </w:rPr>
      </w:pPr>
    </w:p>
    <w:p w14:paraId="3343570D" w14:textId="4C9E4A36" w:rsidR="00553F51" w:rsidRPr="00D82B8B" w:rsidRDefault="00553F51" w:rsidP="00553F51">
      <w:pPr>
        <w:rPr>
          <w:del w:id="3929" w:author="Chanda Nxumalo" w:date="2022-10-18T12:31:00Z"/>
          <w:lang w:eastAsia="en-US"/>
        </w:rPr>
      </w:pPr>
      <w:r w:rsidRPr="00D82B8B">
        <w:rPr>
          <w:lang w:eastAsia="en-US"/>
        </w:rPr>
        <w:t xml:space="preserve">Actual revenue is based upon production as recorded by the SCADA and the PPA </w:t>
      </w:r>
      <w:r w:rsidR="00BE2037" w:rsidRPr="00D82B8B">
        <w:rPr>
          <w:lang w:eastAsia="en-US"/>
        </w:rPr>
        <w:t>rates</w:t>
      </w:r>
      <w:del w:id="3930" w:author="Adam Terry" w:date="2022-10-07T17:54:00Z">
        <w:r w:rsidR="00BE2037" w:rsidRPr="00D82B8B" w:rsidDel="00CA02DF">
          <w:rPr>
            <w:lang w:eastAsia="en-US"/>
          </w:rPr>
          <w:delText>.</w:delText>
        </w:r>
        <w:r w:rsidR="00BE2037" w:rsidRPr="00D82B8B" w:rsidDel="00C67C46">
          <w:rPr>
            <w:lang w:eastAsia="en-US"/>
          </w:rPr>
          <w:delText>, as</w:delText>
        </w:r>
        <w:r w:rsidRPr="00D82B8B" w:rsidDel="00C67C46">
          <w:rPr>
            <w:lang w:eastAsia="en-US"/>
          </w:rPr>
          <w:delText xml:space="preserve"> shown above</w:delText>
        </w:r>
      </w:del>
      <w:r w:rsidRPr="00D82B8B">
        <w:rPr>
          <w:lang w:eastAsia="en-US"/>
        </w:rPr>
        <w:t>.</w:t>
      </w:r>
    </w:p>
    <w:p w14:paraId="4C9FAD93" w14:textId="77777777" w:rsidR="00EA1C63" w:rsidRPr="00D82B8B" w:rsidRDefault="00EA1C63" w:rsidP="00553F51">
      <w:pPr>
        <w:rPr>
          <w:ins w:id="3931" w:author="Chanda Nxumalo" w:date="2022-10-18T12:32:00Z"/>
          <w:lang w:eastAsia="en-US"/>
        </w:rPr>
      </w:pPr>
    </w:p>
    <w:p w14:paraId="3FBEE8CD" w14:textId="6E630894" w:rsidR="00B65126" w:rsidRDefault="00B65126" w:rsidP="00587F36">
      <w:pPr>
        <w:rPr>
          <w:ins w:id="3932" w:author="Mutali Nepfumbada" w:date="2022-10-27T15:59:00Z"/>
          <w:lang w:eastAsia="en-US"/>
        </w:rPr>
      </w:pPr>
    </w:p>
    <w:p w14:paraId="684D1345" w14:textId="35AF3D95" w:rsidR="00500908" w:rsidRDefault="00500908" w:rsidP="00587F36">
      <w:pPr>
        <w:rPr>
          <w:ins w:id="3933" w:author="Mutali Nepfumbada" w:date="2022-10-27T15:59:00Z"/>
          <w:lang w:eastAsia="en-US"/>
        </w:rPr>
      </w:pPr>
    </w:p>
    <w:p w14:paraId="1EDA5360" w14:textId="51B8CAF5" w:rsidR="00500908" w:rsidRDefault="00500908" w:rsidP="00587F36">
      <w:pPr>
        <w:rPr>
          <w:ins w:id="3934" w:author="Mutali Nepfumbada" w:date="2022-10-27T15:59:00Z"/>
          <w:lang w:eastAsia="en-US"/>
        </w:rPr>
      </w:pPr>
    </w:p>
    <w:p w14:paraId="394EFD55" w14:textId="77777777" w:rsidR="00500908" w:rsidRPr="00D82B8B" w:rsidRDefault="00500908" w:rsidP="00587F36">
      <w:pPr>
        <w:rPr>
          <w:lang w:eastAsia="en-US"/>
        </w:rPr>
      </w:pPr>
    </w:p>
    <w:p w14:paraId="4A426BC5" w14:textId="4627DBAC" w:rsidR="00C949E2" w:rsidRPr="00D82B8B" w:rsidRDefault="00A66AE4" w:rsidP="000D174D">
      <w:pPr>
        <w:pStyle w:val="Heading2"/>
      </w:pPr>
      <w:bookmarkStart w:id="3935" w:name="_Toc118269241"/>
      <w:r w:rsidRPr="00D82B8B">
        <w:lastRenderedPageBreak/>
        <w:t>Revenue</w:t>
      </w:r>
      <w:ins w:id="3936" w:author="Mutali Nepfumbada" w:date="2022-11-28T06:41:00Z">
        <w:r w:rsidR="000D174D">
          <w:t xml:space="preserve"> Year </w:t>
        </w:r>
      </w:ins>
      <w:del w:id="3937" w:author="Mutali Nepfumbada" w:date="2022-11-28T06:42:00Z">
        <w:r w:rsidR="000D332B" w:rsidRPr="00D82B8B" w:rsidDel="000D174D">
          <w:delText xml:space="preserve"> </w:delText>
        </w:r>
      </w:del>
      <w:r w:rsidR="000D332B" w:rsidRPr="00D82B8B">
        <w:t xml:space="preserve">to </w:t>
      </w:r>
      <w:r w:rsidR="00553F51" w:rsidRPr="00D82B8B">
        <w:t>D</w:t>
      </w:r>
      <w:r w:rsidR="000D332B" w:rsidRPr="00D82B8B">
        <w:t>ate</w:t>
      </w:r>
      <w:bookmarkEnd w:id="3935"/>
    </w:p>
    <w:p w14:paraId="0E85DE0D" w14:textId="77777777" w:rsidR="008E1332" w:rsidRPr="00D82B8B" w:rsidRDefault="008E1332" w:rsidP="008E1332"/>
    <w:p w14:paraId="712D5089" w14:textId="39AB3C2D" w:rsidR="00C949E2" w:rsidRPr="00D82B8B" w:rsidRDefault="00C949E2" w:rsidP="00C949E2">
      <w:pPr>
        <w:rPr>
          <w:lang w:eastAsia="en-US"/>
        </w:rPr>
      </w:pPr>
      <w:r w:rsidRPr="00D82B8B">
        <w:rPr>
          <w:lang w:eastAsia="en-US"/>
        </w:rPr>
        <w:t>The following graph shows the revenue against the budgeted revenue</w:t>
      </w:r>
      <w:ins w:id="3938" w:author="Mutali Nepfumbada" w:date="2022-11-28T06:41:00Z">
        <w:r w:rsidR="000D174D">
          <w:rPr>
            <w:lang w:eastAsia="en-US"/>
          </w:rPr>
          <w:t>.</w:t>
        </w:r>
      </w:ins>
      <w:del w:id="3939" w:author="Mutali Nepfumbada" w:date="2022-11-28T06:41:00Z">
        <w:r w:rsidR="00B65126" w:rsidRPr="00D82B8B" w:rsidDel="000D174D">
          <w:rPr>
            <w:lang w:eastAsia="en-US"/>
          </w:rPr>
          <w:delText xml:space="preserve"> since COD</w:delText>
        </w:r>
        <w:r w:rsidRPr="00D82B8B" w:rsidDel="000D174D">
          <w:rPr>
            <w:lang w:eastAsia="en-US"/>
          </w:rPr>
          <w:delText xml:space="preserve">. </w:delText>
        </w:r>
      </w:del>
    </w:p>
    <w:p w14:paraId="4978C669" w14:textId="77777777" w:rsidR="00700056" w:rsidRPr="00700056" w:rsidRDefault="00700056" w:rsidP="00700056">
      <w:pPr>
        <w:jc w:val="center"/>
        <w:rPr>
          <w:ins w:id="3940" w:author="Mutali Nepfumbada" w:date="2022-11-27T22:11:00Z"/>
          <w:lang w:eastAsia="en-US"/>
        </w:rPr>
      </w:pPr>
    </w:p>
    <w:p w14:paraId="39607A78" w14:textId="77777777" w:rsidR="00700056" w:rsidRPr="00700056" w:rsidRDefault="00700056" w:rsidP="00700056">
      <w:pPr>
        <w:jc w:val="center"/>
        <w:rPr>
          <w:ins w:id="3941" w:author="Mutali Nepfumbada" w:date="2022-11-27T22:11:00Z"/>
          <w:lang w:eastAsia="en-US"/>
        </w:rPr>
      </w:pPr>
      <w:ins w:id="3942" w:author="Mutali Nepfumbada" w:date="2022-11-27T22:11:00Z">
        <w:r w:rsidRPr="00700056">
          <w:rPr>
            <w:lang w:eastAsia="en-US"/>
          </w:rPr>
          <w:t>{{Revenue}}</w:t>
        </w:r>
      </w:ins>
    </w:p>
    <w:p w14:paraId="45471CA5" w14:textId="77777777" w:rsidR="00700056" w:rsidRPr="00700056" w:rsidRDefault="00700056" w:rsidP="00700056">
      <w:pPr>
        <w:jc w:val="center"/>
        <w:rPr>
          <w:ins w:id="3943" w:author="Mutali Nepfumbada" w:date="2022-11-27T22:11:00Z"/>
          <w:lang w:eastAsia="en-US"/>
        </w:rPr>
      </w:pPr>
      <w:commentRangeStart w:id="3944"/>
      <w:commentRangeEnd w:id="3944"/>
      <w:ins w:id="3945" w:author="Mutali Nepfumbada" w:date="2022-11-27T22:11:00Z">
        <w:r w:rsidRPr="00700056">
          <w:rPr>
            <w:rFonts w:ascii="Verdana" w:hAnsi="Verdana"/>
            <w:sz w:val="16"/>
            <w:szCs w:val="16"/>
          </w:rPr>
          <w:commentReference w:id="3944"/>
        </w:r>
      </w:ins>
    </w:p>
    <w:p w14:paraId="5422B19E" w14:textId="77777777" w:rsidR="00700056" w:rsidRPr="00700056" w:rsidRDefault="00700056" w:rsidP="00700056">
      <w:pPr>
        <w:spacing w:after="200"/>
        <w:jc w:val="center"/>
        <w:rPr>
          <w:ins w:id="3946" w:author="Mutali Nepfumbada" w:date="2022-11-27T22:11:00Z"/>
          <w:i/>
          <w:iCs/>
          <w:color w:val="5F0505"/>
          <w:sz w:val="18"/>
          <w:szCs w:val="18"/>
        </w:rPr>
      </w:pPr>
      <w:bookmarkStart w:id="3947" w:name="_Toc115101862"/>
      <w:ins w:id="3948" w:author="Mutali Nepfumbada" w:date="2022-11-27T22:1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color w:val="5F0505"/>
            <w:sz w:val="18"/>
            <w:szCs w:val="18"/>
          </w:rPr>
          <w:fldChar w:fldCharType="end"/>
        </w:r>
        <w:r w:rsidRPr="00700056">
          <w:rPr>
            <w:i/>
            <w:iCs/>
            <w:color w:val="5F0505"/>
            <w:sz w:val="18"/>
            <w:szCs w:val="18"/>
          </w:rPr>
          <w:t>: Revenue to Date</w:t>
        </w:r>
        <w:bookmarkEnd w:id="3947"/>
      </w:ins>
    </w:p>
    <w:p w14:paraId="5204E5C5" w14:textId="77777777" w:rsidR="00700056" w:rsidRPr="00700056" w:rsidRDefault="00700056" w:rsidP="00700056">
      <w:pPr>
        <w:jc w:val="left"/>
        <w:rPr>
          <w:ins w:id="3949" w:author="Mutali Nepfumbada" w:date="2022-11-27T22:11:00Z"/>
        </w:rPr>
      </w:pPr>
    </w:p>
    <w:tbl>
      <w:tblPr>
        <w:tblStyle w:val="TableGridLight"/>
        <w:tblW w:w="5000" w:type="pct"/>
        <w:jc w:val="center"/>
        <w:tblLook w:val="04A0" w:firstRow="1" w:lastRow="0" w:firstColumn="1" w:lastColumn="0" w:noHBand="0" w:noVBand="1"/>
      </w:tblPr>
      <w:tblGrid>
        <w:gridCol w:w="4080"/>
        <w:gridCol w:w="2017"/>
        <w:gridCol w:w="2017"/>
        <w:gridCol w:w="1425"/>
      </w:tblGrid>
      <w:tr w:rsidR="00700056" w:rsidRPr="00700056" w14:paraId="23300430" w14:textId="77777777" w:rsidTr="002A53ED">
        <w:trPr>
          <w:trHeight w:val="249"/>
          <w:jc w:val="center"/>
          <w:ins w:id="3950" w:author="Mutali Nepfumbada" w:date="2022-11-27T22:11:00Z"/>
        </w:trPr>
        <w:tc>
          <w:tcPr>
            <w:tcW w:w="5000" w:type="pct"/>
            <w:gridSpan w:val="4"/>
            <w:shd w:val="clear" w:color="auto" w:fill="5F0500"/>
            <w:noWrap/>
          </w:tcPr>
          <w:p w14:paraId="20EF9B92" w14:textId="77777777" w:rsidR="00700056" w:rsidRPr="00700056" w:rsidRDefault="00700056" w:rsidP="00700056">
            <w:pPr>
              <w:jc w:val="center"/>
              <w:rPr>
                <w:ins w:id="3951" w:author="Mutali Nepfumbada" w:date="2022-11-27T22:11:00Z"/>
                <w:rFonts w:cs="Calibri"/>
                <w:b/>
                <w:bCs/>
                <w:color w:val="FFFFFF"/>
                <w:lang w:val="en-ZA" w:eastAsia="en-ZA"/>
              </w:rPr>
            </w:pPr>
            <w:bookmarkStart w:id="3952" w:name="_Toc115101833"/>
            <w:ins w:id="3953" w:author="Mutali Nepfumbada" w:date="2022-11-27T22:11:00Z">
              <w:r w:rsidRPr="00700056">
                <w:rPr>
                  <w:rFonts w:cs="Calibri"/>
                  <w:b/>
                  <w:bCs/>
                  <w:color w:val="FFFFFF"/>
                  <w:lang w:val="en-ZA" w:eastAsia="en-ZA"/>
                </w:rPr>
                <w:t>Revenue (ZAR)</w:t>
              </w:r>
            </w:ins>
          </w:p>
        </w:tc>
      </w:tr>
      <w:tr w:rsidR="00700056" w:rsidRPr="00700056" w14:paraId="11A8796B" w14:textId="77777777" w:rsidTr="002A53ED">
        <w:trPr>
          <w:trHeight w:val="249"/>
          <w:jc w:val="center"/>
          <w:ins w:id="3954" w:author="Mutali Nepfumbada" w:date="2022-11-27T22:11:00Z"/>
        </w:trPr>
        <w:tc>
          <w:tcPr>
            <w:tcW w:w="2139" w:type="pct"/>
            <w:shd w:val="clear" w:color="auto" w:fill="5F0500"/>
            <w:noWrap/>
            <w:hideMark/>
          </w:tcPr>
          <w:p w14:paraId="041D583E" w14:textId="77777777" w:rsidR="00700056" w:rsidRPr="00700056" w:rsidRDefault="00700056" w:rsidP="00700056">
            <w:pPr>
              <w:jc w:val="left"/>
              <w:rPr>
                <w:ins w:id="3955" w:author="Mutali Nepfumbada" w:date="2022-11-27T22:11:00Z"/>
                <w:rFonts w:cs="Calibri"/>
                <w:b/>
                <w:bCs/>
                <w:color w:val="FFFFFF"/>
                <w:lang w:val="en-ZA" w:eastAsia="en-ZA"/>
              </w:rPr>
            </w:pPr>
            <w:ins w:id="3956" w:author="Mutali Nepfumbada" w:date="2022-11-27T22:11:00Z">
              <w:r w:rsidRPr="00700056">
                <w:rPr>
                  <w:rFonts w:cs="Calibri"/>
                  <w:b/>
                  <w:bCs/>
                  <w:color w:val="FFFFFF"/>
                  <w:lang w:val="en-ZA" w:eastAsia="en-ZA"/>
                </w:rPr>
                <w:t>Plants</w:t>
              </w:r>
            </w:ins>
          </w:p>
        </w:tc>
        <w:tc>
          <w:tcPr>
            <w:tcW w:w="1057" w:type="pct"/>
            <w:shd w:val="clear" w:color="auto" w:fill="5F0500"/>
            <w:noWrap/>
            <w:hideMark/>
          </w:tcPr>
          <w:p w14:paraId="74CEFBD7" w14:textId="77777777" w:rsidR="00700056" w:rsidRPr="00700056" w:rsidRDefault="00700056" w:rsidP="00700056">
            <w:pPr>
              <w:jc w:val="center"/>
              <w:rPr>
                <w:ins w:id="3957" w:author="Mutali Nepfumbada" w:date="2022-11-27T22:11:00Z"/>
                <w:rFonts w:cs="Calibri"/>
                <w:b/>
                <w:bCs/>
                <w:color w:val="FFFFFF"/>
                <w:lang w:val="en-ZA" w:eastAsia="en-ZA"/>
              </w:rPr>
            </w:pPr>
            <w:ins w:id="3958" w:author="Mutali Nepfumbada" w:date="2022-11-27T22:11:00Z">
              <w:r w:rsidRPr="00700056">
                <w:rPr>
                  <w:rFonts w:cs="Calibri"/>
                  <w:b/>
                  <w:bCs/>
                  <w:color w:val="FFFFFF"/>
                  <w:lang w:val="en-ZA" w:eastAsia="en-ZA"/>
                </w:rPr>
                <w:t>Actual</w:t>
              </w:r>
            </w:ins>
          </w:p>
        </w:tc>
        <w:tc>
          <w:tcPr>
            <w:tcW w:w="1057" w:type="pct"/>
            <w:shd w:val="clear" w:color="auto" w:fill="5F0500"/>
            <w:noWrap/>
            <w:hideMark/>
          </w:tcPr>
          <w:p w14:paraId="43A06596" w14:textId="77777777" w:rsidR="00700056" w:rsidRPr="00700056" w:rsidRDefault="00700056" w:rsidP="00700056">
            <w:pPr>
              <w:jc w:val="center"/>
              <w:rPr>
                <w:ins w:id="3959" w:author="Mutali Nepfumbada" w:date="2022-11-27T22:11:00Z"/>
                <w:rFonts w:cs="Calibri"/>
                <w:b/>
                <w:bCs/>
                <w:color w:val="FFFFFF"/>
                <w:lang w:val="en-ZA" w:eastAsia="en-ZA"/>
              </w:rPr>
            </w:pPr>
            <w:ins w:id="3960" w:author="Mutali Nepfumbada" w:date="2022-11-27T22:11:00Z">
              <w:r w:rsidRPr="00700056">
                <w:rPr>
                  <w:rFonts w:cs="Calibri"/>
                  <w:b/>
                  <w:bCs/>
                  <w:color w:val="FFFFFF"/>
                  <w:lang w:val="en-ZA" w:eastAsia="en-ZA"/>
                </w:rPr>
                <w:t>Forecast</w:t>
              </w:r>
            </w:ins>
          </w:p>
        </w:tc>
        <w:tc>
          <w:tcPr>
            <w:tcW w:w="747" w:type="pct"/>
            <w:shd w:val="clear" w:color="auto" w:fill="5F0500"/>
            <w:noWrap/>
            <w:hideMark/>
          </w:tcPr>
          <w:p w14:paraId="7B65F658" w14:textId="77777777" w:rsidR="00700056" w:rsidRPr="00700056" w:rsidRDefault="00700056" w:rsidP="00700056">
            <w:pPr>
              <w:jc w:val="center"/>
              <w:rPr>
                <w:ins w:id="3961" w:author="Mutali Nepfumbada" w:date="2022-11-27T22:11:00Z"/>
                <w:rFonts w:cs="Calibri"/>
                <w:b/>
                <w:bCs/>
                <w:color w:val="FFFFFF"/>
                <w:lang w:val="en-ZA" w:eastAsia="en-ZA"/>
              </w:rPr>
            </w:pPr>
            <w:ins w:id="3962" w:author="Mutali Nepfumbada" w:date="2022-11-27T22:11:00Z">
              <w:r w:rsidRPr="00700056">
                <w:rPr>
                  <w:b/>
                  <w:bCs/>
                </w:rPr>
                <w:t>Delta</w:t>
              </w:r>
              <w:r w:rsidRPr="00700056">
                <w:rPr>
                  <w:rFonts w:cs="Calibri"/>
                  <w:b/>
                  <w:bCs/>
                  <w:color w:val="FFFFFF"/>
                  <w:lang w:val="en-ZA" w:eastAsia="en-ZA"/>
                </w:rPr>
                <w:t xml:space="preserve"> (%)</w:t>
              </w:r>
            </w:ins>
          </w:p>
        </w:tc>
      </w:tr>
      <w:tr w:rsidR="00700056" w:rsidRPr="00700056" w14:paraId="03532D66" w14:textId="77777777" w:rsidTr="002A53ED">
        <w:trPr>
          <w:trHeight w:val="293"/>
          <w:jc w:val="center"/>
          <w:ins w:id="3963" w:author="Mutali Nepfumbada" w:date="2022-11-27T22:11:00Z"/>
        </w:trPr>
        <w:tc>
          <w:tcPr>
            <w:tcW w:w="2139" w:type="pct"/>
            <w:noWrap/>
            <w:hideMark/>
          </w:tcPr>
          <w:p w14:paraId="0746C3A2" w14:textId="77777777" w:rsidR="00700056" w:rsidRPr="00700056" w:rsidRDefault="00700056" w:rsidP="00700056">
            <w:pPr>
              <w:jc w:val="left"/>
              <w:rPr>
                <w:ins w:id="3964" w:author="Mutali Nepfumbada" w:date="2022-11-27T22:11:00Z"/>
                <w:rFonts w:cs="Calibri"/>
                <w:color w:val="000000"/>
                <w:lang w:val="en-ZA" w:eastAsia="en-ZA"/>
              </w:rPr>
            </w:pPr>
            <w:ins w:id="3965" w:author="Mutali Nepfumbada" w:date="2022-11-27T22:11:00Z">
              <w:r w:rsidRPr="00700056">
                <w:rPr>
                  <w:rFonts w:cs="Calibri"/>
                  <w:color w:val="000000"/>
                  <w:lang w:val="en-ZA" w:eastAsia="en-ZA"/>
                </w:rPr>
                <w:t>Durbanville</w:t>
              </w:r>
            </w:ins>
          </w:p>
        </w:tc>
        <w:tc>
          <w:tcPr>
            <w:tcW w:w="1057" w:type="pct"/>
            <w:noWrap/>
            <w:hideMark/>
          </w:tcPr>
          <w:p w14:paraId="40CBD573" w14:textId="77777777" w:rsidR="00700056" w:rsidRPr="00700056" w:rsidRDefault="00700056" w:rsidP="00700056">
            <w:pPr>
              <w:jc w:val="center"/>
              <w:rPr>
                <w:ins w:id="3966" w:author="Mutali Nepfumbada" w:date="2022-11-27T22:11:00Z"/>
                <w:rFonts w:cs="Calibri"/>
                <w:color w:val="000000"/>
                <w:lang w:val="en-ZA" w:eastAsia="en-ZA"/>
              </w:rPr>
            </w:pPr>
            <w:ins w:id="3967" w:author="Mutali Nepfumbada" w:date="2022-11-27T22:11:00Z">
              <w:r w:rsidRPr="00700056">
                <w:rPr>
                  <w:rFonts w:cs="Calibri"/>
                  <w:color w:val="000000"/>
                  <w:lang w:val="en-ZA" w:eastAsia="en-ZA"/>
                </w:rPr>
                <w:t>{{DURZARTOT}}</w:t>
              </w:r>
            </w:ins>
          </w:p>
        </w:tc>
        <w:tc>
          <w:tcPr>
            <w:tcW w:w="1057" w:type="pct"/>
            <w:noWrap/>
          </w:tcPr>
          <w:p w14:paraId="66C86E13" w14:textId="77777777" w:rsidR="00700056" w:rsidRPr="00700056" w:rsidRDefault="00700056" w:rsidP="00700056">
            <w:pPr>
              <w:jc w:val="center"/>
              <w:rPr>
                <w:ins w:id="3968" w:author="Mutali Nepfumbada" w:date="2022-11-27T22:11:00Z"/>
                <w:rFonts w:cs="Calibri"/>
                <w:color w:val="000000"/>
                <w:lang w:val="en-ZA" w:eastAsia="en-ZA"/>
              </w:rPr>
            </w:pPr>
            <w:ins w:id="3969" w:author="Mutali Nepfumbada" w:date="2022-11-27T22:11:00Z">
              <w:r w:rsidRPr="00700056">
                <w:t>{{DURZARFOR}}</w:t>
              </w:r>
            </w:ins>
          </w:p>
        </w:tc>
        <w:tc>
          <w:tcPr>
            <w:tcW w:w="747" w:type="pct"/>
            <w:noWrap/>
          </w:tcPr>
          <w:p w14:paraId="3233ABD1" w14:textId="77777777" w:rsidR="00700056" w:rsidRPr="00700056" w:rsidRDefault="00700056" w:rsidP="00700056">
            <w:pPr>
              <w:jc w:val="center"/>
              <w:rPr>
                <w:ins w:id="3970" w:author="Mutali Nepfumbada" w:date="2022-11-27T22:11:00Z"/>
                <w:rFonts w:cs="Calibri"/>
                <w:color w:val="FF0000"/>
                <w:lang w:val="en-ZA" w:eastAsia="en-ZA"/>
              </w:rPr>
            </w:pPr>
            <w:ins w:id="3971" w:author="Mutali Nepfumbada" w:date="2022-11-27T22:11:00Z">
              <w:r w:rsidRPr="00700056">
                <w:rPr>
                  <w:rFonts w:cs="Calibri"/>
                  <w:color w:val="FF0000"/>
                  <w:lang w:val="en-ZA" w:eastAsia="en-ZA"/>
                </w:rPr>
                <w:t>{{DURZARV}}</w:t>
              </w:r>
            </w:ins>
          </w:p>
        </w:tc>
      </w:tr>
      <w:tr w:rsidR="00700056" w:rsidRPr="00700056" w14:paraId="1372A592" w14:textId="77777777" w:rsidTr="002A53ED">
        <w:trPr>
          <w:trHeight w:val="249"/>
          <w:jc w:val="center"/>
          <w:ins w:id="3972" w:author="Mutali Nepfumbada" w:date="2022-11-27T22:11:00Z"/>
        </w:trPr>
        <w:tc>
          <w:tcPr>
            <w:tcW w:w="2139" w:type="pct"/>
            <w:noWrap/>
            <w:hideMark/>
          </w:tcPr>
          <w:p w14:paraId="29014593" w14:textId="77777777" w:rsidR="00700056" w:rsidRPr="00700056" w:rsidRDefault="00700056" w:rsidP="00700056">
            <w:pPr>
              <w:jc w:val="left"/>
              <w:rPr>
                <w:ins w:id="3973" w:author="Mutali Nepfumbada" w:date="2022-11-27T22:11:00Z"/>
                <w:rFonts w:cs="Calibri"/>
                <w:color w:val="000000"/>
                <w:lang w:val="en-ZA" w:eastAsia="en-ZA"/>
              </w:rPr>
            </w:pPr>
            <w:ins w:id="3974" w:author="Mutali Nepfumbada" w:date="2022-11-27T22:11:00Z">
              <w:r w:rsidRPr="00700056">
                <w:rPr>
                  <w:rFonts w:cs="Calibri"/>
                  <w:color w:val="000000"/>
                  <w:lang w:val="en-ZA" w:eastAsia="en-ZA"/>
                </w:rPr>
                <w:t>Vergelegen</w:t>
              </w:r>
            </w:ins>
          </w:p>
        </w:tc>
        <w:tc>
          <w:tcPr>
            <w:tcW w:w="1057" w:type="pct"/>
            <w:noWrap/>
            <w:hideMark/>
          </w:tcPr>
          <w:p w14:paraId="30D6CFA1" w14:textId="77777777" w:rsidR="00700056" w:rsidRPr="00700056" w:rsidRDefault="00700056" w:rsidP="00700056">
            <w:pPr>
              <w:jc w:val="center"/>
              <w:rPr>
                <w:ins w:id="3975" w:author="Mutali Nepfumbada" w:date="2022-11-27T22:11:00Z"/>
                <w:rFonts w:cs="Calibri"/>
                <w:color w:val="000000"/>
                <w:lang w:val="en-ZA" w:eastAsia="en-ZA"/>
              </w:rPr>
            </w:pPr>
            <w:ins w:id="3976" w:author="Mutali Nepfumbada" w:date="2022-11-27T22:11:00Z">
              <w:r w:rsidRPr="00700056">
                <w:t>{{VERZARTOT}}</w:t>
              </w:r>
            </w:ins>
          </w:p>
        </w:tc>
        <w:tc>
          <w:tcPr>
            <w:tcW w:w="1057" w:type="pct"/>
            <w:noWrap/>
          </w:tcPr>
          <w:p w14:paraId="3BE818F3" w14:textId="77777777" w:rsidR="00700056" w:rsidRPr="00700056" w:rsidRDefault="00700056" w:rsidP="00700056">
            <w:pPr>
              <w:jc w:val="center"/>
              <w:rPr>
                <w:ins w:id="3977" w:author="Mutali Nepfumbada" w:date="2022-11-27T22:11:00Z"/>
                <w:rFonts w:cs="Calibri"/>
                <w:color w:val="000000"/>
                <w:lang w:val="en-ZA" w:eastAsia="en-ZA"/>
              </w:rPr>
            </w:pPr>
            <w:ins w:id="3978" w:author="Mutali Nepfumbada" w:date="2022-11-27T22:11:00Z">
              <w:r w:rsidRPr="00700056">
                <w:t>{{VERZARFOR}}</w:t>
              </w:r>
            </w:ins>
          </w:p>
        </w:tc>
        <w:tc>
          <w:tcPr>
            <w:tcW w:w="747" w:type="pct"/>
            <w:noWrap/>
          </w:tcPr>
          <w:p w14:paraId="5211E45D" w14:textId="77777777" w:rsidR="00700056" w:rsidRPr="00700056" w:rsidRDefault="00700056" w:rsidP="00700056">
            <w:pPr>
              <w:jc w:val="center"/>
              <w:rPr>
                <w:ins w:id="3979" w:author="Mutali Nepfumbada" w:date="2022-11-27T22:11:00Z"/>
                <w:rFonts w:cs="Calibri"/>
                <w:color w:val="FF0000"/>
                <w:lang w:val="en-ZA" w:eastAsia="en-ZA"/>
              </w:rPr>
            </w:pPr>
            <w:ins w:id="3980" w:author="Mutali Nepfumbada" w:date="2022-11-27T22:11:00Z">
              <w:r w:rsidRPr="00700056">
                <w:rPr>
                  <w:rFonts w:cs="Calibri"/>
                  <w:color w:val="FF0000"/>
                  <w:lang w:val="en-ZA" w:eastAsia="en-ZA"/>
                </w:rPr>
                <w:t>{{VERZARV}}</w:t>
              </w:r>
            </w:ins>
          </w:p>
        </w:tc>
      </w:tr>
      <w:tr w:rsidR="00700056" w:rsidRPr="00700056" w14:paraId="47511636" w14:textId="77777777" w:rsidTr="002A53ED">
        <w:trPr>
          <w:trHeight w:val="249"/>
          <w:jc w:val="center"/>
          <w:ins w:id="3981" w:author="Mutali Nepfumbada" w:date="2022-11-27T22:11:00Z"/>
        </w:trPr>
        <w:tc>
          <w:tcPr>
            <w:tcW w:w="2139" w:type="pct"/>
            <w:noWrap/>
            <w:hideMark/>
          </w:tcPr>
          <w:p w14:paraId="30468717" w14:textId="77777777" w:rsidR="00700056" w:rsidRPr="00700056" w:rsidRDefault="00700056" w:rsidP="00700056">
            <w:pPr>
              <w:jc w:val="left"/>
              <w:rPr>
                <w:ins w:id="3982" w:author="Mutali Nepfumbada" w:date="2022-11-27T22:11:00Z"/>
                <w:rFonts w:cs="Calibri"/>
                <w:color w:val="000000"/>
                <w:lang w:val="en-ZA" w:eastAsia="en-ZA"/>
              </w:rPr>
            </w:pPr>
            <w:ins w:id="3983" w:author="Mutali Nepfumbada" w:date="2022-11-27T22:11:00Z">
              <w:r w:rsidRPr="00700056">
                <w:rPr>
                  <w:rFonts w:cs="Calibri"/>
                  <w:color w:val="000000"/>
                  <w:lang w:val="en-ZA" w:eastAsia="en-ZA"/>
                </w:rPr>
                <w:t>Highveld</w:t>
              </w:r>
            </w:ins>
          </w:p>
        </w:tc>
        <w:tc>
          <w:tcPr>
            <w:tcW w:w="1057" w:type="pct"/>
            <w:noWrap/>
            <w:hideMark/>
          </w:tcPr>
          <w:p w14:paraId="1CB947E9" w14:textId="77777777" w:rsidR="00700056" w:rsidRPr="00700056" w:rsidRDefault="00700056" w:rsidP="00700056">
            <w:pPr>
              <w:jc w:val="center"/>
              <w:rPr>
                <w:ins w:id="3984" w:author="Mutali Nepfumbada" w:date="2022-11-27T22:11:00Z"/>
                <w:rFonts w:cs="Calibri"/>
                <w:color w:val="000000"/>
                <w:lang w:val="en-ZA" w:eastAsia="en-ZA"/>
              </w:rPr>
            </w:pPr>
            <w:ins w:id="3985" w:author="Mutali Nepfumbada" w:date="2022-11-27T22:11:00Z">
              <w:r w:rsidRPr="00700056">
                <w:rPr>
                  <w:rFonts w:cs="Calibri"/>
                  <w:color w:val="000000"/>
                  <w:lang w:val="en-ZA" w:eastAsia="en-ZA"/>
                </w:rPr>
                <w:t>{{HIGZARTOT}}</w:t>
              </w:r>
            </w:ins>
          </w:p>
        </w:tc>
        <w:tc>
          <w:tcPr>
            <w:tcW w:w="1057" w:type="pct"/>
            <w:noWrap/>
          </w:tcPr>
          <w:p w14:paraId="0B088539" w14:textId="77777777" w:rsidR="00700056" w:rsidRPr="00700056" w:rsidRDefault="00700056" w:rsidP="00700056">
            <w:pPr>
              <w:jc w:val="center"/>
              <w:rPr>
                <w:ins w:id="3986" w:author="Mutali Nepfumbada" w:date="2022-11-27T22:11:00Z"/>
                <w:rFonts w:cs="Calibri"/>
                <w:color w:val="000000"/>
                <w:lang w:val="en-ZA" w:eastAsia="en-ZA"/>
              </w:rPr>
            </w:pPr>
            <w:ins w:id="3987" w:author="Mutali Nepfumbada" w:date="2022-11-27T22:11:00Z">
              <w:r w:rsidRPr="00700056">
                <w:t>{{HIGZARFOR}}</w:t>
              </w:r>
            </w:ins>
          </w:p>
        </w:tc>
        <w:tc>
          <w:tcPr>
            <w:tcW w:w="747" w:type="pct"/>
            <w:noWrap/>
          </w:tcPr>
          <w:p w14:paraId="60EB8B6F" w14:textId="77777777" w:rsidR="00700056" w:rsidRPr="00700056" w:rsidRDefault="00700056" w:rsidP="00700056">
            <w:pPr>
              <w:jc w:val="center"/>
              <w:rPr>
                <w:ins w:id="3988" w:author="Mutali Nepfumbada" w:date="2022-11-27T22:11:00Z"/>
                <w:rFonts w:cs="Calibri"/>
                <w:color w:val="FF0000"/>
                <w:lang w:val="en-ZA" w:eastAsia="en-ZA"/>
              </w:rPr>
            </w:pPr>
            <w:ins w:id="3989" w:author="Mutali Nepfumbada" w:date="2022-11-27T22:11:00Z">
              <w:r w:rsidRPr="00700056">
                <w:rPr>
                  <w:rFonts w:cs="Calibri"/>
                  <w:color w:val="FF0000"/>
                  <w:lang w:val="en-ZA" w:eastAsia="en-ZA"/>
                </w:rPr>
                <w:t>{{HIGZARV}}</w:t>
              </w:r>
            </w:ins>
          </w:p>
        </w:tc>
      </w:tr>
      <w:tr w:rsidR="00700056" w:rsidRPr="00700056" w14:paraId="5487AC1D" w14:textId="77777777" w:rsidTr="002A53ED">
        <w:trPr>
          <w:trHeight w:val="249"/>
          <w:jc w:val="center"/>
          <w:ins w:id="3990" w:author="Mutali Nepfumbada" w:date="2022-11-27T22:11:00Z"/>
        </w:trPr>
        <w:tc>
          <w:tcPr>
            <w:tcW w:w="2139" w:type="pct"/>
            <w:noWrap/>
            <w:hideMark/>
          </w:tcPr>
          <w:p w14:paraId="0CCDFD3F" w14:textId="77777777" w:rsidR="00700056" w:rsidRPr="00700056" w:rsidRDefault="00700056" w:rsidP="00700056">
            <w:pPr>
              <w:jc w:val="left"/>
              <w:rPr>
                <w:ins w:id="3991" w:author="Mutali Nepfumbada" w:date="2022-11-27T22:11:00Z"/>
                <w:rFonts w:cs="Calibri"/>
                <w:color w:val="000000"/>
                <w:lang w:val="en-ZA" w:eastAsia="en-ZA"/>
              </w:rPr>
            </w:pPr>
            <w:ins w:id="3992" w:author="Mutali Nepfumbada" w:date="2022-11-27T22:11:00Z">
              <w:r w:rsidRPr="00700056">
                <w:rPr>
                  <w:rFonts w:cs="Calibri"/>
                  <w:color w:val="000000"/>
                  <w:lang w:val="en-ZA" w:eastAsia="en-ZA"/>
                </w:rPr>
                <w:t>Midstream</w:t>
              </w:r>
            </w:ins>
          </w:p>
        </w:tc>
        <w:tc>
          <w:tcPr>
            <w:tcW w:w="1057" w:type="pct"/>
            <w:noWrap/>
            <w:hideMark/>
          </w:tcPr>
          <w:p w14:paraId="55791561" w14:textId="77777777" w:rsidR="00700056" w:rsidRPr="00700056" w:rsidRDefault="00700056" w:rsidP="00700056">
            <w:pPr>
              <w:jc w:val="center"/>
              <w:rPr>
                <w:ins w:id="3993" w:author="Mutali Nepfumbada" w:date="2022-11-27T22:11:00Z"/>
                <w:rFonts w:cs="Calibri"/>
                <w:color w:val="000000"/>
                <w:lang w:val="en-ZA" w:eastAsia="en-ZA"/>
              </w:rPr>
            </w:pPr>
            <w:ins w:id="3994" w:author="Mutali Nepfumbada" w:date="2022-11-27T22:11:00Z">
              <w:r w:rsidRPr="00700056">
                <w:t>{{MIDZARTOT}}</w:t>
              </w:r>
            </w:ins>
          </w:p>
        </w:tc>
        <w:tc>
          <w:tcPr>
            <w:tcW w:w="1057" w:type="pct"/>
            <w:noWrap/>
          </w:tcPr>
          <w:p w14:paraId="21360C9F" w14:textId="77777777" w:rsidR="00700056" w:rsidRPr="00700056" w:rsidRDefault="00700056" w:rsidP="00700056">
            <w:pPr>
              <w:jc w:val="center"/>
              <w:rPr>
                <w:ins w:id="3995" w:author="Mutali Nepfumbada" w:date="2022-11-27T22:11:00Z"/>
                <w:rFonts w:cs="Calibri"/>
                <w:color w:val="000000"/>
                <w:lang w:val="en-ZA" w:eastAsia="en-ZA"/>
              </w:rPr>
            </w:pPr>
            <w:ins w:id="3996" w:author="Mutali Nepfumbada" w:date="2022-11-27T22:11:00Z">
              <w:r w:rsidRPr="00700056">
                <w:rPr>
                  <w:rFonts w:cs="Calibri"/>
                  <w:color w:val="000000"/>
                  <w:lang w:val="en-ZA" w:eastAsia="en-ZA"/>
                </w:rPr>
                <w:t>{{MIDZARFOR}}</w:t>
              </w:r>
            </w:ins>
          </w:p>
        </w:tc>
        <w:tc>
          <w:tcPr>
            <w:tcW w:w="747" w:type="pct"/>
            <w:noWrap/>
          </w:tcPr>
          <w:p w14:paraId="318EF632" w14:textId="77777777" w:rsidR="00700056" w:rsidRPr="00700056" w:rsidRDefault="00700056" w:rsidP="00700056">
            <w:pPr>
              <w:jc w:val="center"/>
              <w:rPr>
                <w:ins w:id="3997" w:author="Mutali Nepfumbada" w:date="2022-11-27T22:11:00Z"/>
                <w:rFonts w:cs="Calibri"/>
                <w:color w:val="FF0000"/>
                <w:lang w:val="en-ZA" w:eastAsia="en-ZA"/>
              </w:rPr>
            </w:pPr>
            <w:ins w:id="3998" w:author="Mutali Nepfumbada" w:date="2022-11-27T22:11:00Z">
              <w:r w:rsidRPr="00700056">
                <w:rPr>
                  <w:rFonts w:cs="Calibri"/>
                  <w:color w:val="FF0000"/>
                  <w:lang w:val="en-ZA" w:eastAsia="en-ZA"/>
                </w:rPr>
                <w:t>{{MIDZARV}}</w:t>
              </w:r>
            </w:ins>
          </w:p>
        </w:tc>
      </w:tr>
      <w:tr w:rsidR="00700056" w:rsidRPr="00700056" w14:paraId="57E21A2B" w14:textId="77777777" w:rsidTr="002A53ED">
        <w:trPr>
          <w:trHeight w:val="293"/>
          <w:jc w:val="center"/>
          <w:ins w:id="3999" w:author="Mutali Nepfumbada" w:date="2022-11-27T22:11:00Z"/>
        </w:trPr>
        <w:tc>
          <w:tcPr>
            <w:tcW w:w="2139" w:type="pct"/>
            <w:noWrap/>
            <w:hideMark/>
          </w:tcPr>
          <w:p w14:paraId="73E2A71A" w14:textId="77777777" w:rsidR="00700056" w:rsidRPr="00700056" w:rsidRDefault="00700056" w:rsidP="00700056">
            <w:pPr>
              <w:jc w:val="left"/>
              <w:rPr>
                <w:ins w:id="4000" w:author="Mutali Nepfumbada" w:date="2022-11-27T22:11:00Z"/>
                <w:rFonts w:cs="Calibri"/>
                <w:color w:val="000000"/>
                <w:lang w:val="en-ZA" w:eastAsia="en-ZA"/>
              </w:rPr>
            </w:pPr>
            <w:ins w:id="4001" w:author="Mutali Nepfumbada" w:date="2022-11-27T22:11:00Z">
              <w:r w:rsidRPr="00700056">
                <w:rPr>
                  <w:rFonts w:cs="Calibri"/>
                  <w:color w:val="000000"/>
                  <w:lang w:val="en-ZA" w:eastAsia="en-ZA"/>
                </w:rPr>
                <w:t>Hermanus</w:t>
              </w:r>
            </w:ins>
          </w:p>
        </w:tc>
        <w:tc>
          <w:tcPr>
            <w:tcW w:w="1057" w:type="pct"/>
            <w:noWrap/>
            <w:hideMark/>
          </w:tcPr>
          <w:p w14:paraId="59319717" w14:textId="77777777" w:rsidR="00700056" w:rsidRPr="00700056" w:rsidRDefault="00700056" w:rsidP="00700056">
            <w:pPr>
              <w:jc w:val="center"/>
              <w:rPr>
                <w:ins w:id="4002" w:author="Mutali Nepfumbada" w:date="2022-11-27T22:11:00Z"/>
                <w:rFonts w:cs="Calibri"/>
                <w:color w:val="000000"/>
                <w:lang w:val="en-ZA" w:eastAsia="en-ZA"/>
              </w:rPr>
            </w:pPr>
            <w:ins w:id="4003" w:author="Mutali Nepfumbada" w:date="2022-11-27T22:11:00Z">
              <w:r w:rsidRPr="00700056">
                <w:rPr>
                  <w:rFonts w:cs="Calibri"/>
                  <w:color w:val="000000"/>
                  <w:lang w:val="en-ZA" w:eastAsia="en-ZA"/>
                </w:rPr>
                <w:t>{{HERZARTOT}}</w:t>
              </w:r>
            </w:ins>
          </w:p>
        </w:tc>
        <w:tc>
          <w:tcPr>
            <w:tcW w:w="1057" w:type="pct"/>
            <w:noWrap/>
          </w:tcPr>
          <w:p w14:paraId="5E7E36EE" w14:textId="77777777" w:rsidR="00700056" w:rsidRPr="00700056" w:rsidRDefault="00700056" w:rsidP="00700056">
            <w:pPr>
              <w:jc w:val="center"/>
              <w:rPr>
                <w:ins w:id="4004" w:author="Mutali Nepfumbada" w:date="2022-11-27T22:11:00Z"/>
                <w:rFonts w:cs="Calibri"/>
                <w:color w:val="000000"/>
                <w:lang w:val="en-ZA" w:eastAsia="en-ZA"/>
              </w:rPr>
            </w:pPr>
            <w:ins w:id="4005" w:author="Mutali Nepfumbada" w:date="2022-11-27T22:11:00Z">
              <w:r w:rsidRPr="00700056">
                <w:rPr>
                  <w:rFonts w:cs="Calibri"/>
                  <w:color w:val="000000"/>
                  <w:lang w:val="en-ZA" w:eastAsia="en-ZA"/>
                </w:rPr>
                <w:t>{{HERZARFOR}}</w:t>
              </w:r>
            </w:ins>
          </w:p>
        </w:tc>
        <w:tc>
          <w:tcPr>
            <w:tcW w:w="747" w:type="pct"/>
            <w:noWrap/>
          </w:tcPr>
          <w:p w14:paraId="2B0E1FAE" w14:textId="77777777" w:rsidR="00700056" w:rsidRPr="00700056" w:rsidRDefault="00700056" w:rsidP="00700056">
            <w:pPr>
              <w:jc w:val="center"/>
              <w:rPr>
                <w:ins w:id="4006" w:author="Mutali Nepfumbada" w:date="2022-11-27T22:11:00Z"/>
                <w:rFonts w:cs="Calibri"/>
                <w:color w:val="FF0000"/>
                <w:lang w:val="en-ZA" w:eastAsia="en-ZA"/>
              </w:rPr>
            </w:pPr>
            <w:ins w:id="4007" w:author="Mutali Nepfumbada" w:date="2022-11-27T22:11:00Z">
              <w:r w:rsidRPr="00700056">
                <w:rPr>
                  <w:rFonts w:cs="Calibri"/>
                  <w:color w:val="FF0000"/>
                  <w:lang w:val="en-ZA" w:eastAsia="en-ZA"/>
                </w:rPr>
                <w:t>{{HERZARV}}</w:t>
              </w:r>
            </w:ins>
          </w:p>
        </w:tc>
      </w:tr>
    </w:tbl>
    <w:p w14:paraId="1812DA29" w14:textId="77777777" w:rsidR="00700056" w:rsidRPr="00700056" w:rsidRDefault="00700056" w:rsidP="00700056">
      <w:pPr>
        <w:spacing w:after="200"/>
        <w:jc w:val="center"/>
        <w:rPr>
          <w:ins w:id="4008" w:author="Mutali Nepfumbada" w:date="2022-11-27T22:11:00Z"/>
          <w:i/>
          <w:iCs/>
          <w:color w:val="5F0505"/>
          <w:sz w:val="18"/>
          <w:szCs w:val="18"/>
        </w:rPr>
      </w:pPr>
      <w:bookmarkStart w:id="4009" w:name="_Toc120510247"/>
      <w:ins w:id="4010" w:author="Mutali Nepfumbada" w:date="2022-11-27T22:1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Project Revenue Overview</w:t>
        </w:r>
        <w:bookmarkEnd w:id="3952"/>
        <w:bookmarkEnd w:id="4009"/>
      </w:ins>
    </w:p>
    <w:p w14:paraId="72778E27" w14:textId="77777777" w:rsidR="00C949E2" w:rsidRPr="00D82B8B" w:rsidRDefault="00C949E2" w:rsidP="00C949E2">
      <w:pPr>
        <w:rPr>
          <w:lang w:eastAsia="en-US"/>
        </w:rPr>
      </w:pPr>
    </w:p>
    <w:p w14:paraId="6761284F" w14:textId="25A52D72" w:rsidR="00AF2820" w:rsidRPr="00D82B8B" w:rsidRDefault="00B44295" w:rsidP="00AF2820">
      <w:pPr>
        <w:jc w:val="center"/>
        <w:rPr>
          <w:lang w:eastAsia="en-US"/>
        </w:rPr>
      </w:pPr>
      <w:commentRangeStart w:id="4011"/>
      <w:commentRangeEnd w:id="4011"/>
      <w:r w:rsidRPr="00D82B8B">
        <w:rPr>
          <w:rStyle w:val="CommentReference"/>
          <w:rPrChange w:id="4012" w:author="Mutali Nepfumbada" w:date="2022-10-14T09:34:00Z">
            <w:rPr>
              <w:rStyle w:val="CommentReference"/>
              <w:rFonts w:ascii="Verdana" w:hAnsi="Verdana"/>
            </w:rPr>
          </w:rPrChange>
        </w:rPr>
        <w:commentReference w:id="4011"/>
      </w:r>
      <w:del w:id="4013" w:author="Mutali Nepfumbada" w:date="2022-11-27T22:10:00Z">
        <w:r w:rsidR="004C58C7" w:rsidRPr="00D82B8B" w:rsidDel="00700056">
          <w:rPr>
            <w:noProof/>
          </w:rPr>
          <w:drawing>
            <wp:inline distT="0" distB="0" distL="0" distR="0" wp14:anchorId="4802A77D" wp14:editId="4CCD38BE">
              <wp:extent cx="5760000" cy="3147512"/>
              <wp:effectExtent l="0" t="0" r="0" b="0"/>
              <wp:docPr id="100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6"/>
                      <a:stretch>
                        <a:fillRect/>
                      </a:stretch>
                    </pic:blipFill>
                    <pic:spPr>
                      <a:xfrm>
                        <a:off x="0" y="0"/>
                        <a:ext cx="5760000" cy="3147512"/>
                      </a:xfrm>
                      <a:prstGeom prst="rect">
                        <a:avLst/>
                      </a:prstGeom>
                    </pic:spPr>
                  </pic:pic>
                </a:graphicData>
              </a:graphic>
            </wp:inline>
          </w:drawing>
        </w:r>
      </w:del>
    </w:p>
    <w:p w14:paraId="6F956E11" w14:textId="56E3DA3F" w:rsidR="00587F36" w:rsidRPr="00D82B8B" w:rsidDel="00700056" w:rsidRDefault="000D332B" w:rsidP="00700056">
      <w:pPr>
        <w:jc w:val="center"/>
        <w:rPr>
          <w:del w:id="4014" w:author="Mutali Nepfumbada" w:date="2022-11-27T22:10:00Z"/>
          <w:lang w:eastAsia="en-US"/>
        </w:rPr>
        <w:pPrChange w:id="4015" w:author="Mutali Nepfumbada" w:date="2022-11-27T22:10:00Z">
          <w:pPr>
            <w:jc w:val="center"/>
          </w:pPr>
        </w:pPrChange>
      </w:pPr>
      <w:commentRangeStart w:id="4016"/>
      <w:commentRangeEnd w:id="4016"/>
      <w:r w:rsidRPr="00D82B8B">
        <w:rPr>
          <w:rStyle w:val="CommentReference"/>
          <w:rPrChange w:id="4017" w:author="Mutali Nepfumbada" w:date="2022-10-14T09:34:00Z">
            <w:rPr>
              <w:rStyle w:val="CommentReference"/>
              <w:rFonts w:ascii="Verdana" w:hAnsi="Verdana"/>
            </w:rPr>
          </w:rPrChange>
        </w:rPr>
        <w:commentReference w:id="4016"/>
      </w:r>
    </w:p>
    <w:p w14:paraId="52AC84C6" w14:textId="01A18E14" w:rsidR="001E36DF" w:rsidRPr="00D82B8B" w:rsidDel="00700056" w:rsidRDefault="00C949E2" w:rsidP="00700056">
      <w:pPr>
        <w:jc w:val="center"/>
        <w:rPr>
          <w:del w:id="4018" w:author="Mutali Nepfumbada" w:date="2022-11-27T22:10:00Z"/>
        </w:rPr>
        <w:pPrChange w:id="4019" w:author="Mutali Nepfumbada" w:date="2022-11-27T22:10:00Z">
          <w:pPr>
            <w:pStyle w:val="Caption"/>
          </w:pPr>
        </w:pPrChange>
      </w:pPr>
      <w:bookmarkStart w:id="4020" w:name="_Toc114662465"/>
      <w:bookmarkStart w:id="4021" w:name="_Toc118269005"/>
      <w:del w:id="4022" w:author="Mutali Nepfumbada" w:date="2022-11-27T22:10: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4</w:delText>
        </w:r>
        <w:r w:rsidR="00000000" w:rsidDel="00700056">
          <w:rPr>
            <w:noProof/>
          </w:rPr>
          <w:fldChar w:fldCharType="end"/>
        </w:r>
        <w:r w:rsidR="00E64544"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r w:rsidRPr="00D82B8B" w:rsidDel="00700056">
          <w:delText>: Revenue to Date</w:delText>
        </w:r>
      </w:del>
      <w:bookmarkEnd w:id="4020"/>
      <w:ins w:id="4023" w:author="Chanda Nxumalo" w:date="2022-10-18T12:33:00Z">
        <w:del w:id="4024" w:author="Mutali Nepfumbada" w:date="2022-11-27T22:10:00Z">
          <w:r w:rsidR="00DB28C9" w:rsidDel="00700056">
            <w:delText xml:space="preserve"> vs Forecast</w:delText>
          </w:r>
        </w:del>
      </w:ins>
      <w:bookmarkEnd w:id="4021"/>
    </w:p>
    <w:p w14:paraId="144C0E86" w14:textId="2DD43782" w:rsidR="006E7869" w:rsidRPr="00D82B8B" w:rsidDel="00700056" w:rsidRDefault="006E7869" w:rsidP="00700056">
      <w:pPr>
        <w:jc w:val="center"/>
        <w:rPr>
          <w:del w:id="4025" w:author="Mutali Nepfumbada" w:date="2022-11-27T22:10:00Z"/>
        </w:rPr>
        <w:pPrChange w:id="4026" w:author="Mutali Nepfumbada" w:date="2022-11-27T22:10:00Z">
          <w:pPr/>
        </w:pPrChange>
      </w:pPr>
    </w:p>
    <w:tbl>
      <w:tblPr>
        <w:tblStyle w:val="TableGridLight"/>
        <w:tblW w:w="4259" w:type="pct"/>
        <w:jc w:val="center"/>
        <w:tblLook w:val="04A0" w:firstRow="1" w:lastRow="0" w:firstColumn="1" w:lastColumn="0" w:noHBand="0" w:noVBand="1"/>
        <w:tblPrChange w:id="4027" w:author="Chanda Nxumalo" w:date="2022-10-18T12:52:00Z">
          <w:tblPr>
            <w:tblStyle w:val="TableGridLight"/>
            <w:tblW w:w="5000" w:type="pct"/>
            <w:jc w:val="center"/>
            <w:tblLook w:val="04A0" w:firstRow="1" w:lastRow="0" w:firstColumn="1" w:lastColumn="0" w:noHBand="0" w:noVBand="1"/>
          </w:tblPr>
        </w:tblPrChange>
      </w:tblPr>
      <w:tblGrid>
        <w:gridCol w:w="2666"/>
        <w:gridCol w:w="2017"/>
        <w:gridCol w:w="2017"/>
        <w:gridCol w:w="1425"/>
        <w:tblGridChange w:id="4028">
          <w:tblGrid>
            <w:gridCol w:w="4080"/>
            <w:gridCol w:w="2017"/>
            <w:gridCol w:w="2017"/>
            <w:gridCol w:w="1425"/>
          </w:tblGrid>
        </w:tblGridChange>
      </w:tblGrid>
      <w:tr w:rsidR="00764B12" w:rsidRPr="00D82B8B" w:rsidDel="00700056" w14:paraId="56B558E5" w14:textId="7BEA44DC" w:rsidTr="00DB28C9">
        <w:trPr>
          <w:trHeight w:val="249"/>
          <w:jc w:val="center"/>
          <w:del w:id="4029" w:author="Mutali Nepfumbada" w:date="2022-11-27T22:10:00Z"/>
          <w:trPrChange w:id="4030" w:author="Chanda Nxumalo" w:date="2022-10-18T12:52:00Z">
            <w:trPr>
              <w:trHeight w:val="249"/>
              <w:jc w:val="center"/>
            </w:trPr>
          </w:trPrChange>
        </w:trPr>
        <w:tc>
          <w:tcPr>
            <w:tcW w:w="5000" w:type="pct"/>
            <w:gridSpan w:val="4"/>
            <w:shd w:val="clear" w:color="auto" w:fill="5F0500"/>
            <w:noWrap/>
            <w:tcPrChange w:id="4031" w:author="Chanda Nxumalo" w:date="2022-10-18T12:52:00Z">
              <w:tcPr>
                <w:tcW w:w="5000" w:type="pct"/>
                <w:gridSpan w:val="4"/>
                <w:shd w:val="clear" w:color="auto" w:fill="5F0500"/>
                <w:noWrap/>
              </w:tcPr>
            </w:tcPrChange>
          </w:tcPr>
          <w:p w14:paraId="73106310" w14:textId="73B4D8B3" w:rsidR="00764B12" w:rsidRPr="00D82B8B" w:rsidDel="00700056" w:rsidRDefault="00764B12" w:rsidP="00700056">
            <w:pPr>
              <w:jc w:val="center"/>
              <w:rPr>
                <w:del w:id="4032" w:author="Mutali Nepfumbada" w:date="2022-11-27T22:10:00Z"/>
                <w:rFonts w:cs="Calibri"/>
                <w:b/>
                <w:bCs/>
                <w:color w:val="FFFFFF"/>
                <w:lang w:val="en-ZA" w:eastAsia="en-ZA"/>
              </w:rPr>
              <w:pPrChange w:id="4033" w:author="Mutali Nepfumbada" w:date="2022-11-27T22:10:00Z">
                <w:pPr>
                  <w:jc w:val="center"/>
                </w:pPr>
              </w:pPrChange>
            </w:pPr>
            <w:bookmarkStart w:id="4034" w:name="_Toc114662523"/>
            <w:bookmarkStart w:id="4035" w:name="_Hlk114940559"/>
            <w:del w:id="4036" w:author="Mutali Nepfumbada" w:date="2022-11-27T22:10:00Z">
              <w:r w:rsidRPr="00D82B8B" w:rsidDel="00700056">
                <w:rPr>
                  <w:rFonts w:cs="Calibri"/>
                  <w:b/>
                  <w:bCs/>
                  <w:color w:val="FFFFFF"/>
                  <w:lang w:val="en-ZA" w:eastAsia="en-ZA"/>
                </w:rPr>
                <w:delText>Revenue (ZAR)</w:delText>
              </w:r>
            </w:del>
          </w:p>
        </w:tc>
      </w:tr>
      <w:tr w:rsidR="00764B12" w:rsidRPr="00D82B8B" w:rsidDel="00700056" w14:paraId="0251A1DC" w14:textId="25C1EC0C" w:rsidTr="00DB28C9">
        <w:trPr>
          <w:trHeight w:val="249"/>
          <w:jc w:val="center"/>
          <w:del w:id="4037" w:author="Mutali Nepfumbada" w:date="2022-11-27T22:10:00Z"/>
          <w:trPrChange w:id="4038" w:author="Chanda Nxumalo" w:date="2022-10-18T12:52:00Z">
            <w:trPr>
              <w:trHeight w:val="249"/>
              <w:jc w:val="center"/>
            </w:trPr>
          </w:trPrChange>
        </w:trPr>
        <w:tc>
          <w:tcPr>
            <w:tcW w:w="1641" w:type="pct"/>
            <w:shd w:val="clear" w:color="auto" w:fill="5F0500"/>
            <w:noWrap/>
            <w:hideMark/>
            <w:tcPrChange w:id="4039" w:author="Chanda Nxumalo" w:date="2022-10-18T12:52:00Z">
              <w:tcPr>
                <w:tcW w:w="2139" w:type="pct"/>
                <w:shd w:val="clear" w:color="auto" w:fill="5F0500"/>
                <w:noWrap/>
                <w:hideMark/>
              </w:tcPr>
            </w:tcPrChange>
          </w:tcPr>
          <w:p w14:paraId="06201B3E" w14:textId="44FDC44F" w:rsidR="00764B12" w:rsidRPr="00D82B8B" w:rsidDel="00700056" w:rsidRDefault="00764B12" w:rsidP="00700056">
            <w:pPr>
              <w:jc w:val="center"/>
              <w:rPr>
                <w:del w:id="4040" w:author="Mutali Nepfumbada" w:date="2022-11-27T22:10:00Z"/>
                <w:rFonts w:cs="Calibri"/>
                <w:b/>
                <w:bCs/>
                <w:color w:val="FFFFFF"/>
                <w:lang w:val="en-ZA" w:eastAsia="en-ZA"/>
              </w:rPr>
              <w:pPrChange w:id="4041" w:author="Mutali Nepfumbada" w:date="2022-11-27T22:10:00Z">
                <w:pPr/>
              </w:pPrChange>
            </w:pPr>
            <w:del w:id="4042" w:author="Mutali Nepfumbada" w:date="2022-11-27T22:10:00Z">
              <w:r w:rsidRPr="00D82B8B" w:rsidDel="00700056">
                <w:rPr>
                  <w:rFonts w:cs="Calibri"/>
                  <w:b/>
                  <w:bCs/>
                  <w:color w:val="FFFFFF"/>
                  <w:lang w:val="en-ZA" w:eastAsia="en-ZA"/>
                </w:rPr>
                <w:delText>Plants</w:delText>
              </w:r>
            </w:del>
          </w:p>
        </w:tc>
        <w:tc>
          <w:tcPr>
            <w:tcW w:w="1241" w:type="pct"/>
            <w:shd w:val="clear" w:color="auto" w:fill="5F0500"/>
            <w:noWrap/>
            <w:hideMark/>
            <w:tcPrChange w:id="4043" w:author="Chanda Nxumalo" w:date="2022-10-18T12:52:00Z">
              <w:tcPr>
                <w:tcW w:w="1057" w:type="pct"/>
                <w:shd w:val="clear" w:color="auto" w:fill="5F0500"/>
                <w:noWrap/>
                <w:hideMark/>
              </w:tcPr>
            </w:tcPrChange>
          </w:tcPr>
          <w:p w14:paraId="18C1C908" w14:textId="5D37FECC" w:rsidR="00764B12" w:rsidRPr="00D82B8B" w:rsidDel="00700056" w:rsidRDefault="00764B12" w:rsidP="00700056">
            <w:pPr>
              <w:jc w:val="center"/>
              <w:rPr>
                <w:del w:id="4044" w:author="Mutali Nepfumbada" w:date="2022-11-27T22:10:00Z"/>
                <w:rFonts w:cs="Calibri"/>
                <w:b/>
                <w:bCs/>
                <w:color w:val="FFFFFF"/>
                <w:lang w:val="en-ZA" w:eastAsia="en-ZA"/>
              </w:rPr>
              <w:pPrChange w:id="4045" w:author="Mutali Nepfumbada" w:date="2022-11-27T22:10:00Z">
                <w:pPr>
                  <w:jc w:val="center"/>
                </w:pPr>
              </w:pPrChange>
            </w:pPr>
            <w:del w:id="4046" w:author="Mutali Nepfumbada" w:date="2022-11-27T22:10:00Z">
              <w:r w:rsidRPr="00D82B8B" w:rsidDel="00700056">
                <w:rPr>
                  <w:rFonts w:cs="Calibri"/>
                  <w:b/>
                  <w:bCs/>
                  <w:color w:val="FFFFFF"/>
                  <w:lang w:val="en-ZA" w:eastAsia="en-ZA"/>
                </w:rPr>
                <w:delText>Actual</w:delText>
              </w:r>
            </w:del>
          </w:p>
        </w:tc>
        <w:tc>
          <w:tcPr>
            <w:tcW w:w="1241" w:type="pct"/>
            <w:shd w:val="clear" w:color="auto" w:fill="5F0500"/>
            <w:noWrap/>
            <w:hideMark/>
            <w:tcPrChange w:id="4047" w:author="Chanda Nxumalo" w:date="2022-10-18T12:52:00Z">
              <w:tcPr>
                <w:tcW w:w="1057" w:type="pct"/>
                <w:shd w:val="clear" w:color="auto" w:fill="5F0500"/>
                <w:noWrap/>
                <w:hideMark/>
              </w:tcPr>
            </w:tcPrChange>
          </w:tcPr>
          <w:p w14:paraId="5D49F186" w14:textId="7604E10F" w:rsidR="00764B12" w:rsidRPr="00D82B8B" w:rsidDel="00700056" w:rsidRDefault="00764B12" w:rsidP="00700056">
            <w:pPr>
              <w:jc w:val="center"/>
              <w:rPr>
                <w:del w:id="4048" w:author="Mutali Nepfumbada" w:date="2022-11-27T22:10:00Z"/>
                <w:rFonts w:cs="Calibri"/>
                <w:b/>
                <w:bCs/>
                <w:color w:val="FFFFFF"/>
                <w:lang w:val="en-ZA" w:eastAsia="en-ZA"/>
              </w:rPr>
              <w:pPrChange w:id="4049" w:author="Mutali Nepfumbada" w:date="2022-11-27T22:10:00Z">
                <w:pPr>
                  <w:jc w:val="center"/>
                </w:pPr>
              </w:pPrChange>
            </w:pPr>
            <w:del w:id="4050" w:author="Mutali Nepfumbada" w:date="2022-11-27T22:10:00Z">
              <w:r w:rsidRPr="00D82B8B" w:rsidDel="00700056">
                <w:rPr>
                  <w:rFonts w:cs="Calibri"/>
                  <w:b/>
                  <w:bCs/>
                  <w:color w:val="FFFFFF"/>
                  <w:lang w:val="en-ZA" w:eastAsia="en-ZA"/>
                </w:rPr>
                <w:delText>Forecast</w:delText>
              </w:r>
            </w:del>
          </w:p>
        </w:tc>
        <w:tc>
          <w:tcPr>
            <w:tcW w:w="877" w:type="pct"/>
            <w:shd w:val="clear" w:color="auto" w:fill="5F0500"/>
            <w:noWrap/>
            <w:hideMark/>
            <w:tcPrChange w:id="4051" w:author="Chanda Nxumalo" w:date="2022-10-18T12:52:00Z">
              <w:tcPr>
                <w:tcW w:w="747" w:type="pct"/>
                <w:shd w:val="clear" w:color="auto" w:fill="5F0500"/>
                <w:noWrap/>
                <w:hideMark/>
              </w:tcPr>
            </w:tcPrChange>
          </w:tcPr>
          <w:p w14:paraId="78C395AA" w14:textId="2ACD6C56" w:rsidR="00764B12" w:rsidRPr="00D82B8B" w:rsidDel="00700056" w:rsidRDefault="00764B12" w:rsidP="00700056">
            <w:pPr>
              <w:jc w:val="center"/>
              <w:rPr>
                <w:del w:id="4052" w:author="Mutali Nepfumbada" w:date="2022-11-27T22:10:00Z"/>
                <w:rFonts w:cs="Calibri"/>
                <w:b/>
                <w:bCs/>
                <w:color w:val="FFFFFF"/>
                <w:lang w:val="en-ZA" w:eastAsia="en-ZA"/>
              </w:rPr>
              <w:pPrChange w:id="4053" w:author="Mutali Nepfumbada" w:date="2022-11-27T22:10:00Z">
                <w:pPr>
                  <w:jc w:val="center"/>
                </w:pPr>
              </w:pPrChange>
            </w:pPr>
            <w:del w:id="4054" w:author="Mutali Nepfumbada" w:date="2022-11-27T22:10:00Z">
              <w:r w:rsidRPr="00D82B8B" w:rsidDel="00700056">
                <w:rPr>
                  <w:b/>
                  <w:bCs/>
                </w:rPr>
                <w:delText>Delta</w:delText>
              </w:r>
              <w:r w:rsidRPr="00D82B8B" w:rsidDel="00700056">
                <w:rPr>
                  <w:rFonts w:cs="Calibri"/>
                  <w:b/>
                  <w:bCs/>
                  <w:color w:val="FFFFFF"/>
                  <w:lang w:val="en-ZA" w:eastAsia="en-ZA"/>
                </w:rPr>
                <w:delText xml:space="preserve"> (%)</w:delText>
              </w:r>
            </w:del>
          </w:p>
        </w:tc>
      </w:tr>
      <w:tr w:rsidR="00764B12" w:rsidRPr="00D82B8B" w:rsidDel="00700056" w14:paraId="03BAF1F2" w14:textId="5DF9CEAD" w:rsidTr="00DB28C9">
        <w:trPr>
          <w:trHeight w:val="293"/>
          <w:jc w:val="center"/>
          <w:del w:id="4055" w:author="Mutali Nepfumbada" w:date="2022-11-27T22:10:00Z"/>
          <w:trPrChange w:id="4056" w:author="Chanda Nxumalo" w:date="2022-10-18T12:52:00Z">
            <w:trPr>
              <w:trHeight w:val="293"/>
              <w:jc w:val="center"/>
            </w:trPr>
          </w:trPrChange>
        </w:trPr>
        <w:tc>
          <w:tcPr>
            <w:tcW w:w="1641" w:type="pct"/>
            <w:noWrap/>
            <w:hideMark/>
            <w:tcPrChange w:id="4057" w:author="Chanda Nxumalo" w:date="2022-10-18T12:52:00Z">
              <w:tcPr>
                <w:tcW w:w="2139" w:type="pct"/>
                <w:noWrap/>
                <w:hideMark/>
              </w:tcPr>
            </w:tcPrChange>
          </w:tcPr>
          <w:p w14:paraId="10BB1538" w14:textId="7BD4A662" w:rsidR="00764B12" w:rsidRPr="00D82B8B" w:rsidDel="00700056" w:rsidRDefault="00764B12" w:rsidP="00700056">
            <w:pPr>
              <w:jc w:val="center"/>
              <w:rPr>
                <w:del w:id="4058" w:author="Mutali Nepfumbada" w:date="2022-11-27T22:10:00Z"/>
                <w:rFonts w:cs="Calibri"/>
                <w:color w:val="000000"/>
                <w:lang w:val="en-ZA" w:eastAsia="en-ZA"/>
              </w:rPr>
              <w:pPrChange w:id="4059" w:author="Mutali Nepfumbada" w:date="2022-11-27T22:10:00Z">
                <w:pPr/>
              </w:pPrChange>
            </w:pPr>
            <w:del w:id="4060" w:author="Mutali Nepfumbada" w:date="2022-11-27T22:10:00Z">
              <w:r w:rsidRPr="00D82B8B" w:rsidDel="00700056">
                <w:rPr>
                  <w:rFonts w:cs="Calibri"/>
                  <w:color w:val="000000"/>
                  <w:lang w:val="en-ZA" w:eastAsia="en-ZA"/>
                </w:rPr>
                <w:delText>Durbanville</w:delText>
              </w:r>
            </w:del>
          </w:p>
        </w:tc>
        <w:tc>
          <w:tcPr>
            <w:tcW w:w="1241" w:type="pct"/>
            <w:noWrap/>
            <w:hideMark/>
            <w:tcPrChange w:id="4061" w:author="Chanda Nxumalo" w:date="2022-10-18T12:52:00Z">
              <w:tcPr>
                <w:tcW w:w="1057" w:type="pct"/>
                <w:noWrap/>
                <w:hideMark/>
              </w:tcPr>
            </w:tcPrChange>
          </w:tcPr>
          <w:p w14:paraId="7429C3D5" w14:textId="4E80A434" w:rsidR="00764B12" w:rsidRPr="00D82B8B" w:rsidDel="00700056" w:rsidRDefault="00764B12" w:rsidP="00700056">
            <w:pPr>
              <w:jc w:val="center"/>
              <w:rPr>
                <w:del w:id="4062" w:author="Mutali Nepfumbada" w:date="2022-11-27T22:10:00Z"/>
                <w:rFonts w:cs="Calibri"/>
                <w:color w:val="000000"/>
                <w:lang w:val="en-ZA" w:eastAsia="en-ZA"/>
              </w:rPr>
              <w:pPrChange w:id="4063" w:author="Mutali Nepfumbada" w:date="2022-11-27T22:10:00Z">
                <w:pPr>
                  <w:jc w:val="center"/>
                </w:pPr>
              </w:pPrChange>
            </w:pPr>
            <w:del w:id="4064" w:author="Mutali Nepfumbada" w:date="2022-11-27T22:10:00Z">
              <w:r w:rsidRPr="00D82B8B" w:rsidDel="00700056">
                <w:rPr>
                  <w:rFonts w:cs="Calibri"/>
                  <w:color w:val="000000"/>
                  <w:lang w:val="en-ZA" w:eastAsia="en-ZA"/>
                </w:rPr>
                <w:delText>506</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062</w:delText>
              </w:r>
            </w:del>
          </w:p>
        </w:tc>
        <w:tc>
          <w:tcPr>
            <w:tcW w:w="1241" w:type="pct"/>
            <w:noWrap/>
            <w:tcPrChange w:id="4065" w:author="Chanda Nxumalo" w:date="2022-10-18T12:52:00Z">
              <w:tcPr>
                <w:tcW w:w="1057" w:type="pct"/>
                <w:noWrap/>
              </w:tcPr>
            </w:tcPrChange>
          </w:tcPr>
          <w:p w14:paraId="014AC5F5" w14:textId="315C64D7" w:rsidR="00764B12" w:rsidRPr="00D82B8B" w:rsidDel="00700056" w:rsidRDefault="00764B12" w:rsidP="00700056">
            <w:pPr>
              <w:jc w:val="center"/>
              <w:rPr>
                <w:del w:id="4066" w:author="Mutali Nepfumbada" w:date="2022-11-27T22:10:00Z"/>
                <w:rFonts w:cs="Calibri"/>
                <w:color w:val="000000"/>
                <w:lang w:val="en-ZA" w:eastAsia="en-ZA"/>
              </w:rPr>
              <w:pPrChange w:id="4067" w:author="Mutali Nepfumbada" w:date="2022-11-27T22:10:00Z">
                <w:pPr>
                  <w:jc w:val="center"/>
                </w:pPr>
              </w:pPrChange>
            </w:pPr>
            <w:del w:id="4068" w:author="Mutali Nepfumbada" w:date="2022-11-27T22:10:00Z">
              <w:r w:rsidRPr="00D82B8B" w:rsidDel="00700056">
                <w:delText>642</w:delText>
              </w:r>
              <w:r w:rsidR="002F6382" w:rsidRPr="00D82B8B" w:rsidDel="00700056">
                <w:delText>,</w:delText>
              </w:r>
              <w:r w:rsidRPr="00D82B8B" w:rsidDel="00700056">
                <w:delText>983</w:delText>
              </w:r>
            </w:del>
          </w:p>
        </w:tc>
        <w:tc>
          <w:tcPr>
            <w:tcW w:w="877" w:type="pct"/>
            <w:noWrap/>
            <w:tcPrChange w:id="4069" w:author="Chanda Nxumalo" w:date="2022-10-18T12:52:00Z">
              <w:tcPr>
                <w:tcW w:w="747" w:type="pct"/>
                <w:noWrap/>
              </w:tcPr>
            </w:tcPrChange>
          </w:tcPr>
          <w:p w14:paraId="2C98F9FC" w14:textId="3E94652A" w:rsidR="00764B12" w:rsidRPr="00D82B8B" w:rsidDel="00700056" w:rsidRDefault="00764B12" w:rsidP="00700056">
            <w:pPr>
              <w:jc w:val="center"/>
              <w:rPr>
                <w:del w:id="4070" w:author="Mutali Nepfumbada" w:date="2022-11-27T22:10:00Z"/>
                <w:rFonts w:cs="Calibri"/>
                <w:color w:val="FF0000"/>
                <w:lang w:val="en-ZA" w:eastAsia="en-ZA"/>
              </w:rPr>
              <w:pPrChange w:id="4071" w:author="Mutali Nepfumbada" w:date="2022-11-27T22:10:00Z">
                <w:pPr>
                  <w:jc w:val="center"/>
                </w:pPr>
              </w:pPrChange>
            </w:pPr>
            <w:del w:id="4072" w:author="Mutali Nepfumbada" w:date="2022-11-27T22:10:00Z">
              <w:r w:rsidRPr="00D82B8B" w:rsidDel="00700056">
                <w:rPr>
                  <w:rFonts w:cs="Calibri"/>
                  <w:color w:val="FF0000"/>
                  <w:lang w:val="en-ZA" w:eastAsia="en-ZA"/>
                </w:rPr>
                <w:delText>-21.29</w:delText>
              </w:r>
            </w:del>
          </w:p>
        </w:tc>
      </w:tr>
      <w:tr w:rsidR="00764B12" w:rsidRPr="00D82B8B" w:rsidDel="00700056" w14:paraId="22AD725E" w14:textId="5A423B3C" w:rsidTr="00DB28C9">
        <w:trPr>
          <w:trHeight w:val="249"/>
          <w:jc w:val="center"/>
          <w:del w:id="4073" w:author="Mutali Nepfumbada" w:date="2022-11-27T22:10:00Z"/>
          <w:trPrChange w:id="4074" w:author="Chanda Nxumalo" w:date="2022-10-18T12:52:00Z">
            <w:trPr>
              <w:trHeight w:val="249"/>
              <w:jc w:val="center"/>
            </w:trPr>
          </w:trPrChange>
        </w:trPr>
        <w:tc>
          <w:tcPr>
            <w:tcW w:w="1641" w:type="pct"/>
            <w:noWrap/>
            <w:hideMark/>
            <w:tcPrChange w:id="4075" w:author="Chanda Nxumalo" w:date="2022-10-18T12:52:00Z">
              <w:tcPr>
                <w:tcW w:w="2139" w:type="pct"/>
                <w:noWrap/>
                <w:hideMark/>
              </w:tcPr>
            </w:tcPrChange>
          </w:tcPr>
          <w:p w14:paraId="35E09523" w14:textId="267A2854" w:rsidR="00764B12" w:rsidRPr="00D82B8B" w:rsidDel="00700056" w:rsidRDefault="00764B12" w:rsidP="00700056">
            <w:pPr>
              <w:jc w:val="center"/>
              <w:rPr>
                <w:del w:id="4076" w:author="Mutali Nepfumbada" w:date="2022-11-27T22:10:00Z"/>
                <w:rFonts w:cs="Calibri"/>
                <w:color w:val="000000"/>
                <w:lang w:val="en-ZA" w:eastAsia="en-ZA"/>
              </w:rPr>
              <w:pPrChange w:id="4077" w:author="Mutali Nepfumbada" w:date="2022-11-27T22:10:00Z">
                <w:pPr/>
              </w:pPrChange>
            </w:pPr>
            <w:del w:id="4078" w:author="Mutali Nepfumbada" w:date="2022-11-27T22:10:00Z">
              <w:r w:rsidRPr="00D82B8B" w:rsidDel="00700056">
                <w:rPr>
                  <w:rFonts w:cs="Calibri"/>
                  <w:color w:val="000000"/>
                  <w:lang w:val="en-ZA" w:eastAsia="en-ZA"/>
                </w:rPr>
                <w:delText>Vergelegen</w:delText>
              </w:r>
            </w:del>
          </w:p>
        </w:tc>
        <w:tc>
          <w:tcPr>
            <w:tcW w:w="1241" w:type="pct"/>
            <w:noWrap/>
            <w:hideMark/>
            <w:tcPrChange w:id="4079" w:author="Chanda Nxumalo" w:date="2022-10-18T12:52:00Z">
              <w:tcPr>
                <w:tcW w:w="1057" w:type="pct"/>
                <w:noWrap/>
                <w:hideMark/>
              </w:tcPr>
            </w:tcPrChange>
          </w:tcPr>
          <w:p w14:paraId="03C6351A" w14:textId="6523F178" w:rsidR="00764B12" w:rsidRPr="00D82B8B" w:rsidDel="00700056" w:rsidRDefault="00764B12" w:rsidP="00700056">
            <w:pPr>
              <w:jc w:val="center"/>
              <w:rPr>
                <w:del w:id="4080" w:author="Mutali Nepfumbada" w:date="2022-11-27T22:10:00Z"/>
                <w:rFonts w:cs="Calibri"/>
                <w:color w:val="000000"/>
                <w:lang w:val="en-ZA" w:eastAsia="en-ZA"/>
              </w:rPr>
              <w:pPrChange w:id="4081" w:author="Mutali Nepfumbada" w:date="2022-11-27T22:10:00Z">
                <w:pPr>
                  <w:jc w:val="center"/>
                </w:pPr>
              </w:pPrChange>
            </w:pPr>
            <w:del w:id="4082" w:author="Mutali Nepfumbada" w:date="2022-11-27T22:10:00Z">
              <w:r w:rsidRPr="00D82B8B" w:rsidDel="00700056">
                <w:delText>594</w:delText>
              </w:r>
              <w:r w:rsidR="002F6382" w:rsidRPr="00D82B8B" w:rsidDel="00700056">
                <w:delText>,</w:delText>
              </w:r>
              <w:r w:rsidRPr="00D82B8B" w:rsidDel="00700056">
                <w:delText>582</w:delText>
              </w:r>
            </w:del>
          </w:p>
        </w:tc>
        <w:tc>
          <w:tcPr>
            <w:tcW w:w="1241" w:type="pct"/>
            <w:noWrap/>
            <w:tcPrChange w:id="4083" w:author="Chanda Nxumalo" w:date="2022-10-18T12:52:00Z">
              <w:tcPr>
                <w:tcW w:w="1057" w:type="pct"/>
                <w:noWrap/>
              </w:tcPr>
            </w:tcPrChange>
          </w:tcPr>
          <w:p w14:paraId="65EFC5EA" w14:textId="69F341D9" w:rsidR="00764B12" w:rsidRPr="00D82B8B" w:rsidDel="00700056" w:rsidRDefault="00764B12" w:rsidP="00700056">
            <w:pPr>
              <w:jc w:val="center"/>
              <w:rPr>
                <w:del w:id="4084" w:author="Mutali Nepfumbada" w:date="2022-11-27T22:10:00Z"/>
                <w:rFonts w:cs="Calibri"/>
                <w:color w:val="000000"/>
                <w:lang w:val="en-ZA" w:eastAsia="en-ZA"/>
              </w:rPr>
              <w:pPrChange w:id="4085" w:author="Mutali Nepfumbada" w:date="2022-11-27T22:10:00Z">
                <w:pPr>
                  <w:jc w:val="center"/>
                </w:pPr>
              </w:pPrChange>
            </w:pPr>
            <w:del w:id="4086" w:author="Mutali Nepfumbada" w:date="2022-11-27T22:10:00Z">
              <w:r w:rsidRPr="00D82B8B" w:rsidDel="00700056">
                <w:delText>627</w:delText>
              </w:r>
              <w:r w:rsidR="002F6382" w:rsidRPr="00D82B8B" w:rsidDel="00700056">
                <w:delText>,</w:delText>
              </w:r>
              <w:r w:rsidRPr="00D82B8B" w:rsidDel="00700056">
                <w:delText>296</w:delText>
              </w:r>
            </w:del>
          </w:p>
        </w:tc>
        <w:tc>
          <w:tcPr>
            <w:tcW w:w="877" w:type="pct"/>
            <w:noWrap/>
            <w:tcPrChange w:id="4087" w:author="Chanda Nxumalo" w:date="2022-10-18T12:52:00Z">
              <w:tcPr>
                <w:tcW w:w="747" w:type="pct"/>
                <w:noWrap/>
              </w:tcPr>
            </w:tcPrChange>
          </w:tcPr>
          <w:p w14:paraId="3A8886F0" w14:textId="021427A9" w:rsidR="00764B12" w:rsidRPr="00D82B8B" w:rsidDel="00700056" w:rsidRDefault="00764B12" w:rsidP="00700056">
            <w:pPr>
              <w:jc w:val="center"/>
              <w:rPr>
                <w:del w:id="4088" w:author="Mutali Nepfumbada" w:date="2022-11-27T22:10:00Z"/>
                <w:rFonts w:cs="Calibri"/>
                <w:color w:val="FF0000"/>
                <w:lang w:val="en-ZA" w:eastAsia="en-ZA"/>
              </w:rPr>
              <w:pPrChange w:id="4089" w:author="Mutali Nepfumbada" w:date="2022-11-27T22:10:00Z">
                <w:pPr>
                  <w:jc w:val="center"/>
                </w:pPr>
              </w:pPrChange>
            </w:pPr>
            <w:del w:id="4090" w:author="Mutali Nepfumbada" w:date="2022-11-27T22:10:00Z">
              <w:r w:rsidRPr="00D82B8B" w:rsidDel="00700056">
                <w:rPr>
                  <w:rFonts w:cs="Calibri"/>
                  <w:color w:val="FF0000"/>
                  <w:lang w:val="en-ZA" w:eastAsia="en-ZA"/>
                </w:rPr>
                <w:delText>-5.22</w:delText>
              </w:r>
            </w:del>
          </w:p>
        </w:tc>
      </w:tr>
      <w:tr w:rsidR="00764B12" w:rsidRPr="00D82B8B" w:rsidDel="00700056" w14:paraId="3383874C" w14:textId="28595164" w:rsidTr="00DB28C9">
        <w:trPr>
          <w:trHeight w:val="249"/>
          <w:jc w:val="center"/>
          <w:del w:id="4091" w:author="Mutali Nepfumbada" w:date="2022-11-27T22:10:00Z"/>
          <w:trPrChange w:id="4092" w:author="Chanda Nxumalo" w:date="2022-10-18T12:52:00Z">
            <w:trPr>
              <w:trHeight w:val="249"/>
              <w:jc w:val="center"/>
            </w:trPr>
          </w:trPrChange>
        </w:trPr>
        <w:tc>
          <w:tcPr>
            <w:tcW w:w="1641" w:type="pct"/>
            <w:noWrap/>
            <w:hideMark/>
            <w:tcPrChange w:id="4093" w:author="Chanda Nxumalo" w:date="2022-10-18T12:52:00Z">
              <w:tcPr>
                <w:tcW w:w="2139" w:type="pct"/>
                <w:noWrap/>
                <w:hideMark/>
              </w:tcPr>
            </w:tcPrChange>
          </w:tcPr>
          <w:p w14:paraId="73093711" w14:textId="7B62234C" w:rsidR="00764B12" w:rsidRPr="00D82B8B" w:rsidDel="00700056" w:rsidRDefault="00764B12" w:rsidP="00700056">
            <w:pPr>
              <w:jc w:val="center"/>
              <w:rPr>
                <w:del w:id="4094" w:author="Mutali Nepfumbada" w:date="2022-11-27T22:10:00Z"/>
                <w:rFonts w:cs="Calibri"/>
                <w:color w:val="000000"/>
                <w:lang w:val="en-ZA" w:eastAsia="en-ZA"/>
              </w:rPr>
              <w:pPrChange w:id="4095" w:author="Mutali Nepfumbada" w:date="2022-11-27T22:10:00Z">
                <w:pPr/>
              </w:pPrChange>
            </w:pPr>
            <w:del w:id="4096" w:author="Mutali Nepfumbada" w:date="2022-11-27T22:10:00Z">
              <w:r w:rsidRPr="00D82B8B" w:rsidDel="00700056">
                <w:rPr>
                  <w:rFonts w:cs="Calibri"/>
                  <w:color w:val="000000"/>
                  <w:lang w:val="en-ZA" w:eastAsia="en-ZA"/>
                </w:rPr>
                <w:delText>Highveld</w:delText>
              </w:r>
            </w:del>
          </w:p>
        </w:tc>
        <w:tc>
          <w:tcPr>
            <w:tcW w:w="1241" w:type="pct"/>
            <w:noWrap/>
            <w:hideMark/>
            <w:tcPrChange w:id="4097" w:author="Chanda Nxumalo" w:date="2022-10-18T12:52:00Z">
              <w:tcPr>
                <w:tcW w:w="1057" w:type="pct"/>
                <w:noWrap/>
                <w:hideMark/>
              </w:tcPr>
            </w:tcPrChange>
          </w:tcPr>
          <w:p w14:paraId="43928CD9" w14:textId="6DB1107B" w:rsidR="00764B12" w:rsidRPr="00D82B8B" w:rsidDel="00700056" w:rsidRDefault="00764B12" w:rsidP="00700056">
            <w:pPr>
              <w:jc w:val="center"/>
              <w:rPr>
                <w:del w:id="4098" w:author="Mutali Nepfumbada" w:date="2022-11-27T22:10:00Z"/>
                <w:rFonts w:cs="Calibri"/>
                <w:color w:val="000000"/>
                <w:lang w:val="en-ZA" w:eastAsia="en-ZA"/>
              </w:rPr>
              <w:pPrChange w:id="4099" w:author="Mutali Nepfumbada" w:date="2022-11-27T22:10:00Z">
                <w:pPr>
                  <w:jc w:val="center"/>
                </w:pPr>
              </w:pPrChange>
            </w:pPr>
            <w:del w:id="4100" w:author="Mutali Nepfumbada" w:date="2022-11-27T22:10:00Z">
              <w:r w:rsidRPr="00D82B8B" w:rsidDel="00700056">
                <w:rPr>
                  <w:rFonts w:cs="Calibri"/>
                  <w:color w:val="000000"/>
                  <w:lang w:val="en-ZA" w:eastAsia="en-ZA"/>
                </w:rPr>
                <w:delText>90</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797</w:delText>
              </w:r>
            </w:del>
          </w:p>
        </w:tc>
        <w:tc>
          <w:tcPr>
            <w:tcW w:w="1241" w:type="pct"/>
            <w:noWrap/>
            <w:tcPrChange w:id="4101" w:author="Chanda Nxumalo" w:date="2022-10-18T12:52:00Z">
              <w:tcPr>
                <w:tcW w:w="1057" w:type="pct"/>
                <w:noWrap/>
              </w:tcPr>
            </w:tcPrChange>
          </w:tcPr>
          <w:p w14:paraId="68323C78" w14:textId="35917BB7" w:rsidR="00764B12" w:rsidRPr="00D82B8B" w:rsidDel="00700056" w:rsidRDefault="00764B12" w:rsidP="00700056">
            <w:pPr>
              <w:jc w:val="center"/>
              <w:rPr>
                <w:del w:id="4102" w:author="Mutali Nepfumbada" w:date="2022-11-27T22:10:00Z"/>
                <w:rFonts w:cs="Calibri"/>
                <w:color w:val="000000"/>
                <w:lang w:val="en-ZA" w:eastAsia="en-ZA"/>
              </w:rPr>
              <w:pPrChange w:id="4103" w:author="Mutali Nepfumbada" w:date="2022-11-27T22:10:00Z">
                <w:pPr>
                  <w:jc w:val="center"/>
                </w:pPr>
              </w:pPrChange>
            </w:pPr>
            <w:del w:id="4104" w:author="Mutali Nepfumbada" w:date="2022-11-27T22:10:00Z">
              <w:r w:rsidRPr="00D82B8B" w:rsidDel="00700056">
                <w:delText>123</w:delText>
              </w:r>
              <w:r w:rsidR="002F6382" w:rsidRPr="00D82B8B" w:rsidDel="00700056">
                <w:delText>,</w:delText>
              </w:r>
              <w:r w:rsidRPr="00D82B8B" w:rsidDel="00700056">
                <w:delText>041</w:delText>
              </w:r>
            </w:del>
          </w:p>
        </w:tc>
        <w:tc>
          <w:tcPr>
            <w:tcW w:w="877" w:type="pct"/>
            <w:noWrap/>
            <w:tcPrChange w:id="4105" w:author="Chanda Nxumalo" w:date="2022-10-18T12:52:00Z">
              <w:tcPr>
                <w:tcW w:w="747" w:type="pct"/>
                <w:noWrap/>
              </w:tcPr>
            </w:tcPrChange>
          </w:tcPr>
          <w:p w14:paraId="6A46A70D" w14:textId="2D301318" w:rsidR="00764B12" w:rsidRPr="00D82B8B" w:rsidDel="00700056" w:rsidRDefault="00764B12" w:rsidP="00700056">
            <w:pPr>
              <w:jc w:val="center"/>
              <w:rPr>
                <w:del w:id="4106" w:author="Mutali Nepfumbada" w:date="2022-11-27T22:10:00Z"/>
                <w:rFonts w:cs="Calibri"/>
                <w:color w:val="FF0000"/>
                <w:lang w:val="en-ZA" w:eastAsia="en-ZA"/>
              </w:rPr>
              <w:pPrChange w:id="4107" w:author="Mutali Nepfumbada" w:date="2022-11-27T22:10:00Z">
                <w:pPr>
                  <w:jc w:val="center"/>
                </w:pPr>
              </w:pPrChange>
            </w:pPr>
            <w:del w:id="4108" w:author="Mutali Nepfumbada" w:date="2022-11-27T22:10:00Z">
              <w:r w:rsidRPr="00D82B8B" w:rsidDel="00700056">
                <w:rPr>
                  <w:rFonts w:cs="Calibri"/>
                  <w:color w:val="FF0000"/>
                  <w:lang w:val="en-ZA" w:eastAsia="en-ZA"/>
                </w:rPr>
                <w:delText>-26.21</w:delText>
              </w:r>
            </w:del>
          </w:p>
        </w:tc>
      </w:tr>
      <w:tr w:rsidR="00764B12" w:rsidRPr="00D82B8B" w:rsidDel="00700056" w14:paraId="51A247AB" w14:textId="10994A27" w:rsidTr="00DB28C9">
        <w:trPr>
          <w:trHeight w:val="249"/>
          <w:jc w:val="center"/>
          <w:del w:id="4109" w:author="Mutali Nepfumbada" w:date="2022-11-27T22:10:00Z"/>
          <w:trPrChange w:id="4110" w:author="Chanda Nxumalo" w:date="2022-10-18T12:52:00Z">
            <w:trPr>
              <w:trHeight w:val="249"/>
              <w:jc w:val="center"/>
            </w:trPr>
          </w:trPrChange>
        </w:trPr>
        <w:tc>
          <w:tcPr>
            <w:tcW w:w="1641" w:type="pct"/>
            <w:noWrap/>
            <w:hideMark/>
            <w:tcPrChange w:id="4111" w:author="Chanda Nxumalo" w:date="2022-10-18T12:52:00Z">
              <w:tcPr>
                <w:tcW w:w="2139" w:type="pct"/>
                <w:noWrap/>
                <w:hideMark/>
              </w:tcPr>
            </w:tcPrChange>
          </w:tcPr>
          <w:p w14:paraId="57EA45D3" w14:textId="23D05B12" w:rsidR="00764B12" w:rsidRPr="00D82B8B" w:rsidDel="00700056" w:rsidRDefault="00764B12" w:rsidP="00700056">
            <w:pPr>
              <w:jc w:val="center"/>
              <w:rPr>
                <w:del w:id="4112" w:author="Mutali Nepfumbada" w:date="2022-11-27T22:10:00Z"/>
                <w:rFonts w:cs="Calibri"/>
                <w:color w:val="000000"/>
                <w:lang w:val="en-ZA" w:eastAsia="en-ZA"/>
              </w:rPr>
              <w:pPrChange w:id="4113" w:author="Mutali Nepfumbada" w:date="2022-11-27T22:10:00Z">
                <w:pPr/>
              </w:pPrChange>
            </w:pPr>
            <w:del w:id="4114" w:author="Mutali Nepfumbada" w:date="2022-11-27T22:10:00Z">
              <w:r w:rsidRPr="00D82B8B" w:rsidDel="00700056">
                <w:rPr>
                  <w:rFonts w:cs="Calibri"/>
                  <w:color w:val="000000"/>
                  <w:lang w:val="en-ZA" w:eastAsia="en-ZA"/>
                </w:rPr>
                <w:delText>Midstream</w:delText>
              </w:r>
            </w:del>
          </w:p>
        </w:tc>
        <w:tc>
          <w:tcPr>
            <w:tcW w:w="1241" w:type="pct"/>
            <w:noWrap/>
            <w:hideMark/>
            <w:tcPrChange w:id="4115" w:author="Chanda Nxumalo" w:date="2022-10-18T12:52:00Z">
              <w:tcPr>
                <w:tcW w:w="1057" w:type="pct"/>
                <w:noWrap/>
                <w:hideMark/>
              </w:tcPr>
            </w:tcPrChange>
          </w:tcPr>
          <w:p w14:paraId="518599FA" w14:textId="48C62660" w:rsidR="00764B12" w:rsidRPr="00D82B8B" w:rsidDel="00700056" w:rsidRDefault="00764B12" w:rsidP="00700056">
            <w:pPr>
              <w:jc w:val="center"/>
              <w:rPr>
                <w:del w:id="4116" w:author="Mutali Nepfumbada" w:date="2022-11-27T22:10:00Z"/>
                <w:rFonts w:cs="Calibri"/>
                <w:color w:val="000000"/>
                <w:lang w:val="en-ZA" w:eastAsia="en-ZA"/>
              </w:rPr>
              <w:pPrChange w:id="4117" w:author="Mutali Nepfumbada" w:date="2022-11-27T22:10:00Z">
                <w:pPr>
                  <w:jc w:val="center"/>
                </w:pPr>
              </w:pPrChange>
            </w:pPr>
            <w:del w:id="4118" w:author="Mutali Nepfumbada" w:date="2022-11-27T22:10:00Z">
              <w:r w:rsidRPr="00D82B8B" w:rsidDel="00700056">
                <w:delText>222</w:delText>
              </w:r>
              <w:r w:rsidR="002F6382" w:rsidRPr="00D82B8B" w:rsidDel="00700056">
                <w:delText>,</w:delText>
              </w:r>
              <w:r w:rsidRPr="00D82B8B" w:rsidDel="00700056">
                <w:delText>184</w:delText>
              </w:r>
            </w:del>
          </w:p>
        </w:tc>
        <w:tc>
          <w:tcPr>
            <w:tcW w:w="1241" w:type="pct"/>
            <w:noWrap/>
            <w:tcPrChange w:id="4119" w:author="Chanda Nxumalo" w:date="2022-10-18T12:52:00Z">
              <w:tcPr>
                <w:tcW w:w="1057" w:type="pct"/>
                <w:noWrap/>
              </w:tcPr>
            </w:tcPrChange>
          </w:tcPr>
          <w:p w14:paraId="0D70DBFF" w14:textId="6E5C9D8F" w:rsidR="00764B12" w:rsidRPr="00D82B8B" w:rsidDel="00700056" w:rsidRDefault="00764B12" w:rsidP="00700056">
            <w:pPr>
              <w:jc w:val="center"/>
              <w:rPr>
                <w:del w:id="4120" w:author="Mutali Nepfumbada" w:date="2022-11-27T22:10:00Z"/>
                <w:rFonts w:cs="Calibri"/>
                <w:color w:val="000000"/>
                <w:lang w:val="en-ZA" w:eastAsia="en-ZA"/>
              </w:rPr>
              <w:pPrChange w:id="4121" w:author="Mutali Nepfumbada" w:date="2022-11-27T22:10:00Z">
                <w:pPr>
                  <w:jc w:val="center"/>
                </w:pPr>
              </w:pPrChange>
            </w:pPr>
            <w:del w:id="4122" w:author="Mutali Nepfumbada" w:date="2022-11-27T22:10:00Z">
              <w:r w:rsidRPr="00D82B8B" w:rsidDel="00700056">
                <w:rPr>
                  <w:rFonts w:cs="Calibri"/>
                  <w:color w:val="000000"/>
                  <w:lang w:val="en-ZA" w:eastAsia="en-ZA"/>
                </w:rPr>
                <w:delText>241</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974</w:delText>
              </w:r>
            </w:del>
          </w:p>
        </w:tc>
        <w:tc>
          <w:tcPr>
            <w:tcW w:w="877" w:type="pct"/>
            <w:noWrap/>
            <w:tcPrChange w:id="4123" w:author="Chanda Nxumalo" w:date="2022-10-18T12:52:00Z">
              <w:tcPr>
                <w:tcW w:w="747" w:type="pct"/>
                <w:noWrap/>
              </w:tcPr>
            </w:tcPrChange>
          </w:tcPr>
          <w:p w14:paraId="3DB486C0" w14:textId="39FF4225" w:rsidR="00764B12" w:rsidRPr="00D82B8B" w:rsidDel="00700056" w:rsidRDefault="00764B12" w:rsidP="00700056">
            <w:pPr>
              <w:jc w:val="center"/>
              <w:rPr>
                <w:del w:id="4124" w:author="Mutali Nepfumbada" w:date="2022-11-27T22:10:00Z"/>
                <w:rFonts w:cs="Calibri"/>
                <w:color w:val="FF0000"/>
                <w:lang w:val="en-ZA" w:eastAsia="en-ZA"/>
              </w:rPr>
              <w:pPrChange w:id="4125" w:author="Mutali Nepfumbada" w:date="2022-11-27T22:10:00Z">
                <w:pPr>
                  <w:jc w:val="center"/>
                </w:pPr>
              </w:pPrChange>
            </w:pPr>
            <w:del w:id="4126" w:author="Mutali Nepfumbada" w:date="2022-11-27T22:10:00Z">
              <w:r w:rsidRPr="00D82B8B" w:rsidDel="00700056">
                <w:rPr>
                  <w:rFonts w:cs="Calibri"/>
                  <w:color w:val="FF0000"/>
                  <w:lang w:val="en-ZA" w:eastAsia="en-ZA"/>
                </w:rPr>
                <w:delText>-8.18</w:delText>
              </w:r>
            </w:del>
          </w:p>
        </w:tc>
      </w:tr>
      <w:tr w:rsidR="00764B12" w:rsidRPr="00D82B8B" w:rsidDel="00700056" w14:paraId="5DAC0830" w14:textId="6590088C" w:rsidTr="00DB28C9">
        <w:trPr>
          <w:trHeight w:val="293"/>
          <w:jc w:val="center"/>
          <w:del w:id="4127" w:author="Mutali Nepfumbada" w:date="2022-11-27T22:10:00Z"/>
          <w:trPrChange w:id="4128" w:author="Chanda Nxumalo" w:date="2022-10-18T12:52:00Z">
            <w:trPr>
              <w:trHeight w:val="293"/>
              <w:jc w:val="center"/>
            </w:trPr>
          </w:trPrChange>
        </w:trPr>
        <w:tc>
          <w:tcPr>
            <w:tcW w:w="1641" w:type="pct"/>
            <w:noWrap/>
            <w:hideMark/>
            <w:tcPrChange w:id="4129" w:author="Chanda Nxumalo" w:date="2022-10-18T12:52:00Z">
              <w:tcPr>
                <w:tcW w:w="2139" w:type="pct"/>
                <w:noWrap/>
                <w:hideMark/>
              </w:tcPr>
            </w:tcPrChange>
          </w:tcPr>
          <w:p w14:paraId="59A455BE" w14:textId="1EBFDF3E" w:rsidR="00764B12" w:rsidRPr="00D82B8B" w:rsidDel="00700056" w:rsidRDefault="00764B12" w:rsidP="00700056">
            <w:pPr>
              <w:jc w:val="center"/>
              <w:rPr>
                <w:del w:id="4130" w:author="Mutali Nepfumbada" w:date="2022-11-27T22:10:00Z"/>
                <w:rFonts w:cs="Calibri"/>
                <w:color w:val="000000"/>
                <w:lang w:val="en-ZA" w:eastAsia="en-ZA"/>
              </w:rPr>
              <w:pPrChange w:id="4131" w:author="Mutali Nepfumbada" w:date="2022-11-27T22:10:00Z">
                <w:pPr/>
              </w:pPrChange>
            </w:pPr>
            <w:del w:id="4132" w:author="Mutali Nepfumbada" w:date="2022-11-27T22:10:00Z">
              <w:r w:rsidRPr="00D82B8B" w:rsidDel="00700056">
                <w:rPr>
                  <w:rFonts w:cs="Calibri"/>
                  <w:color w:val="000000"/>
                  <w:lang w:val="en-ZA" w:eastAsia="en-ZA"/>
                </w:rPr>
                <w:delText>Hermanus</w:delText>
              </w:r>
            </w:del>
          </w:p>
        </w:tc>
        <w:tc>
          <w:tcPr>
            <w:tcW w:w="1241" w:type="pct"/>
            <w:noWrap/>
            <w:hideMark/>
            <w:tcPrChange w:id="4133" w:author="Chanda Nxumalo" w:date="2022-10-18T12:52:00Z">
              <w:tcPr>
                <w:tcW w:w="1057" w:type="pct"/>
                <w:noWrap/>
                <w:hideMark/>
              </w:tcPr>
            </w:tcPrChange>
          </w:tcPr>
          <w:p w14:paraId="107A4613" w14:textId="33C42AB9" w:rsidR="00764B12" w:rsidRPr="00D82B8B" w:rsidDel="00700056" w:rsidRDefault="00764B12" w:rsidP="00700056">
            <w:pPr>
              <w:jc w:val="center"/>
              <w:rPr>
                <w:del w:id="4134" w:author="Mutali Nepfumbada" w:date="2022-11-27T22:10:00Z"/>
                <w:rFonts w:cs="Calibri"/>
                <w:color w:val="000000"/>
                <w:lang w:val="en-ZA" w:eastAsia="en-ZA"/>
              </w:rPr>
              <w:pPrChange w:id="4135" w:author="Mutali Nepfumbada" w:date="2022-11-27T22:10:00Z">
                <w:pPr>
                  <w:jc w:val="center"/>
                </w:pPr>
              </w:pPrChange>
            </w:pPr>
            <w:del w:id="4136" w:author="Mutali Nepfumbada" w:date="2022-11-27T22:10:00Z">
              <w:r w:rsidRPr="00D82B8B" w:rsidDel="00700056">
                <w:rPr>
                  <w:rFonts w:cs="Calibri"/>
                  <w:color w:val="000000"/>
                  <w:lang w:val="en-ZA" w:eastAsia="en-ZA"/>
                </w:rPr>
                <w:delText>102</w:delText>
              </w:r>
              <w:r w:rsidR="00E33AD2" w:rsidRPr="00D82B8B" w:rsidDel="00700056">
                <w:rPr>
                  <w:rFonts w:cs="Calibri"/>
                  <w:color w:val="000000"/>
                  <w:lang w:val="en-ZA" w:eastAsia="en-ZA"/>
                </w:rPr>
                <w:delText>,</w:delText>
              </w:r>
              <w:r w:rsidRPr="00D82B8B" w:rsidDel="00700056">
                <w:rPr>
                  <w:rFonts w:cs="Calibri"/>
                  <w:color w:val="000000"/>
                  <w:lang w:val="en-ZA" w:eastAsia="en-ZA"/>
                </w:rPr>
                <w:delText>448</w:delText>
              </w:r>
            </w:del>
          </w:p>
        </w:tc>
        <w:tc>
          <w:tcPr>
            <w:tcW w:w="1241" w:type="pct"/>
            <w:noWrap/>
            <w:tcPrChange w:id="4137" w:author="Chanda Nxumalo" w:date="2022-10-18T12:52:00Z">
              <w:tcPr>
                <w:tcW w:w="1057" w:type="pct"/>
                <w:noWrap/>
              </w:tcPr>
            </w:tcPrChange>
          </w:tcPr>
          <w:p w14:paraId="3DDEF788" w14:textId="1D2CABA3" w:rsidR="00764B12" w:rsidRPr="00D82B8B" w:rsidDel="00700056" w:rsidRDefault="00764B12" w:rsidP="00700056">
            <w:pPr>
              <w:jc w:val="center"/>
              <w:rPr>
                <w:del w:id="4138" w:author="Mutali Nepfumbada" w:date="2022-11-27T22:10:00Z"/>
                <w:rFonts w:cs="Calibri"/>
                <w:color w:val="000000"/>
                <w:lang w:val="en-ZA" w:eastAsia="en-ZA"/>
              </w:rPr>
              <w:pPrChange w:id="4139" w:author="Mutali Nepfumbada" w:date="2022-11-27T22:10:00Z">
                <w:pPr>
                  <w:jc w:val="center"/>
                </w:pPr>
              </w:pPrChange>
            </w:pPr>
            <w:del w:id="4140" w:author="Mutali Nepfumbada" w:date="2022-11-27T22:10:00Z">
              <w:r w:rsidRPr="00D82B8B" w:rsidDel="00700056">
                <w:rPr>
                  <w:rFonts w:cs="Calibri"/>
                  <w:color w:val="000000"/>
                  <w:lang w:val="en-ZA" w:eastAsia="en-ZA"/>
                </w:rPr>
                <w:delText>109</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552</w:delText>
              </w:r>
            </w:del>
          </w:p>
        </w:tc>
        <w:tc>
          <w:tcPr>
            <w:tcW w:w="877" w:type="pct"/>
            <w:noWrap/>
            <w:tcPrChange w:id="4141" w:author="Chanda Nxumalo" w:date="2022-10-18T12:52:00Z">
              <w:tcPr>
                <w:tcW w:w="747" w:type="pct"/>
                <w:noWrap/>
              </w:tcPr>
            </w:tcPrChange>
          </w:tcPr>
          <w:p w14:paraId="2DCAF1D3" w14:textId="762787C2" w:rsidR="00764B12" w:rsidRPr="00D82B8B" w:rsidDel="00700056" w:rsidRDefault="00764B12" w:rsidP="00700056">
            <w:pPr>
              <w:jc w:val="center"/>
              <w:rPr>
                <w:del w:id="4142" w:author="Mutali Nepfumbada" w:date="2022-11-27T22:10:00Z"/>
                <w:rFonts w:cs="Calibri"/>
                <w:color w:val="FF0000"/>
                <w:lang w:val="en-ZA" w:eastAsia="en-ZA"/>
              </w:rPr>
              <w:pPrChange w:id="4143" w:author="Mutali Nepfumbada" w:date="2022-11-27T22:10:00Z">
                <w:pPr>
                  <w:jc w:val="center"/>
                </w:pPr>
              </w:pPrChange>
            </w:pPr>
            <w:del w:id="4144" w:author="Mutali Nepfumbada" w:date="2022-11-27T22:10:00Z">
              <w:r w:rsidRPr="00D82B8B" w:rsidDel="00700056">
                <w:rPr>
                  <w:rFonts w:cs="Calibri"/>
                  <w:color w:val="FF0000"/>
                  <w:lang w:val="en-ZA" w:eastAsia="en-ZA"/>
                </w:rPr>
                <w:delText>-6.48</w:delText>
              </w:r>
            </w:del>
          </w:p>
        </w:tc>
      </w:tr>
    </w:tbl>
    <w:p w14:paraId="1AF93A86" w14:textId="6A4B7BA3" w:rsidR="000262BA" w:rsidRPr="00D82B8B" w:rsidRDefault="00C949E2" w:rsidP="00700056">
      <w:pPr>
        <w:jc w:val="center"/>
        <w:pPrChange w:id="4145" w:author="Mutali Nepfumbada" w:date="2022-11-27T22:10:00Z">
          <w:pPr>
            <w:pStyle w:val="Caption"/>
          </w:pPr>
        </w:pPrChange>
      </w:pPr>
      <w:del w:id="4146" w:author="Mutali Nepfumbada" w:date="2022-11-27T22:10: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4</w:delText>
        </w:r>
        <w:r w:rsidR="00000000" w:rsidDel="00700056">
          <w:rPr>
            <w:noProof/>
          </w:rPr>
          <w:fldChar w:fldCharType="end"/>
        </w:r>
        <w:r w:rsidR="00B61424"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 Project Revenue Overview</w:delText>
        </w:r>
      </w:del>
      <w:bookmarkEnd w:id="4034"/>
    </w:p>
    <w:p w14:paraId="43A7255E" w14:textId="6C7C5DDB" w:rsidR="00955ED9" w:rsidRPr="00D82B8B" w:rsidRDefault="0058546E" w:rsidP="0058546E">
      <w:r w:rsidRPr="00D82B8B">
        <w:t xml:space="preserve">We note that </w:t>
      </w:r>
      <w:r w:rsidR="00713EEC" w:rsidRPr="00D82B8B">
        <w:t>all</w:t>
      </w:r>
      <w:r w:rsidRPr="00D82B8B">
        <w:t xml:space="preserve"> the plants have been performing below the forecasted revenue</w:t>
      </w:r>
      <w:r w:rsidR="00DC5E06" w:rsidRPr="00D82B8B">
        <w:t xml:space="preserve">, </w:t>
      </w:r>
      <w:r w:rsidR="00955ED9" w:rsidRPr="00D82B8B">
        <w:t>with Durba</w:t>
      </w:r>
      <w:r w:rsidR="00FE452B" w:rsidRPr="00D82B8B">
        <w:t>n</w:t>
      </w:r>
      <w:r w:rsidR="00955ED9" w:rsidRPr="00D82B8B">
        <w:t>ville and Highveld showing the most significant deviation from forecast.</w:t>
      </w:r>
    </w:p>
    <w:p w14:paraId="386ABB34" w14:textId="77777777" w:rsidR="00955ED9" w:rsidRPr="00D82B8B" w:rsidRDefault="00955ED9" w:rsidP="0058546E"/>
    <w:p w14:paraId="7F9850C3" w14:textId="25CE2195" w:rsidR="00956CA6" w:rsidRDefault="00027E48" w:rsidP="00027E48">
      <w:pPr>
        <w:rPr>
          <w:ins w:id="4147" w:author="Mutali Nepfumbada" w:date="2022-10-21T10:50:00Z"/>
        </w:rPr>
      </w:pPr>
      <w:r w:rsidRPr="00D82B8B">
        <w:t xml:space="preserve">In the following sections, we analyse the </w:t>
      </w:r>
      <w:del w:id="4148" w:author="Chanda Nxumalo" w:date="2022-10-18T12:34:00Z">
        <w:r w:rsidRPr="00D82B8B">
          <w:delText xml:space="preserve">below-average </w:delText>
        </w:r>
      </w:del>
      <w:r w:rsidRPr="00D82B8B">
        <w:t xml:space="preserve">performance </w:t>
      </w:r>
      <w:del w:id="4149" w:author="Chanda Nxumalo" w:date="2022-10-18T12:34:00Z">
        <w:r w:rsidRPr="00D82B8B">
          <w:delText>in order from worst to best project</w:delText>
        </w:r>
        <w:r w:rsidR="00CA2F25" w:rsidRPr="00D82B8B">
          <w:delText>.</w:delText>
        </w:r>
      </w:del>
      <w:ins w:id="4150" w:author="Chanda Nxumalo" w:date="2022-10-18T12:34:00Z">
        <w:r w:rsidR="00DB28C9">
          <w:t>on a per Project basis.</w:t>
        </w:r>
      </w:ins>
    </w:p>
    <w:p w14:paraId="6FEB0E7E" w14:textId="77777777" w:rsidR="00956CA6" w:rsidRDefault="00956CA6">
      <w:pPr>
        <w:jc w:val="left"/>
        <w:rPr>
          <w:ins w:id="4151" w:author="Mutali Nepfumbada" w:date="2022-10-21T10:50:00Z"/>
        </w:rPr>
      </w:pPr>
      <w:ins w:id="4152" w:author="Mutali Nepfumbada" w:date="2022-10-21T10:50:00Z">
        <w:r>
          <w:br w:type="page"/>
        </w:r>
      </w:ins>
    </w:p>
    <w:p w14:paraId="55EABC51" w14:textId="6F06C595" w:rsidR="00E2010E" w:rsidRPr="00A934D1" w:rsidRDefault="00956CA6">
      <w:pPr>
        <w:pStyle w:val="Heading1"/>
        <w:pPrChange w:id="4153" w:author="Mutali Nepfumbada" w:date="2022-11-02T08:07:00Z">
          <w:pPr>
            <w:pStyle w:val="Heading1"/>
            <w:numPr>
              <w:numId w:val="0"/>
            </w:numPr>
            <w:tabs>
              <w:tab w:val="clear" w:pos="432"/>
            </w:tabs>
            <w:ind w:left="0" w:firstLine="0"/>
          </w:pPr>
        </w:pPrChange>
      </w:pPr>
      <w:bookmarkStart w:id="4154" w:name="_Toc118269242"/>
      <w:ins w:id="4155" w:author="Mutali Nepfumbada" w:date="2022-10-21T10:50:00Z">
        <w:r w:rsidRPr="00A934D1">
          <w:lastRenderedPageBreak/>
          <w:t>Technical Portfolio</w:t>
        </w:r>
      </w:ins>
      <w:ins w:id="4156" w:author="Mutali Nepfumbada" w:date="2022-10-21T10:51:00Z">
        <w:r w:rsidRPr="00A934D1">
          <w:t xml:space="preserve"> Overview</w:t>
        </w:r>
      </w:ins>
      <w:bookmarkEnd w:id="4154"/>
    </w:p>
    <w:p w14:paraId="4F0C0BB7" w14:textId="77777777" w:rsidR="007F7B47" w:rsidRPr="007F7B47" w:rsidDel="00956CA6" w:rsidRDefault="007F7B47" w:rsidP="007F7B47">
      <w:pPr>
        <w:rPr>
          <w:del w:id="4157" w:author="Mutali Nepfumbada" w:date="2022-10-21T10:50:00Z"/>
        </w:rPr>
      </w:pPr>
    </w:p>
    <w:p w14:paraId="3A66F2AC" w14:textId="3E1BD589" w:rsidR="00956CA6" w:rsidRDefault="00956CA6">
      <w:pPr>
        <w:pStyle w:val="Heading1"/>
        <w:numPr>
          <w:ilvl w:val="0"/>
          <w:numId w:val="0"/>
        </w:numPr>
        <w:rPr>
          <w:ins w:id="4158" w:author="Mutali Nepfumbada" w:date="2022-10-21T10:50:00Z"/>
          <w:lang w:eastAsia="en-US"/>
        </w:rPr>
        <w:pPrChange w:id="4159" w:author="Mutali Nepfumbada" w:date="2022-10-21T10:51:00Z">
          <w:pPr/>
        </w:pPrChange>
      </w:pPr>
    </w:p>
    <w:p w14:paraId="3170B738" w14:textId="0E4E43FC" w:rsidR="00A9191B" w:rsidRDefault="00A9191B" w:rsidP="00A9191B">
      <w:r>
        <w:t xml:space="preserve">We have investigated the performance of the Highveld, Durbanville, Midstream, Hermanus and Vergelegen Mediclinic solar PV sites. We evaluated performance by comparing irradiance, availability, performance ratio, and production against forecasts. </w:t>
      </w:r>
      <w:r w:rsidR="008C6C4D">
        <w:t xml:space="preserve">All </w:t>
      </w:r>
      <w:del w:id="4160" w:author="Adam Terry" w:date="2022-11-02T13:42:00Z">
        <w:r w:rsidR="008C6C4D">
          <w:delText xml:space="preserve">of the </w:delText>
        </w:r>
      </w:del>
      <w:r w:rsidR="008C6C4D">
        <w:t>site</w:t>
      </w:r>
      <w:ins w:id="4161" w:author="Justin Wimbush" w:date="2022-11-01T16:22:00Z">
        <w:r w:rsidR="00DF1668">
          <w:t>s</w:t>
        </w:r>
      </w:ins>
      <w:r w:rsidR="008C6C4D">
        <w:t xml:space="preserve"> have underperformed </w:t>
      </w:r>
      <w:del w:id="4162" w:author="Justin Wimbush" w:date="2022-11-01T16:22:00Z">
        <w:r w:rsidR="008C6C4D">
          <w:delText xml:space="preserve"> </w:delText>
        </w:r>
      </w:del>
      <w:r w:rsidR="008C6C4D">
        <w:t>against the forecast</w:t>
      </w:r>
      <w:r w:rsidR="00196720">
        <w:t xml:space="preserve">. The </w:t>
      </w:r>
      <w:ins w:id="4163" w:author="Adam Terry" w:date="2022-11-02T13:42:00Z">
        <w:r w:rsidR="00731312">
          <w:t>O</w:t>
        </w:r>
      </w:ins>
      <w:del w:id="4164" w:author="Adam Terry" w:date="2022-11-02T13:42:00Z">
        <w:r w:rsidR="00196720">
          <w:delText>o</w:delText>
        </w:r>
      </w:del>
      <w:r w:rsidR="00196720">
        <w:t>perator has stated that the underperformance of each site was</w:t>
      </w:r>
      <w:r w:rsidR="000F5B18">
        <w:t xml:space="preserve"> </w:t>
      </w:r>
      <w:del w:id="4165" w:author="Adam Terry" w:date="2022-11-02T13:42:00Z">
        <w:r w:rsidR="000F5B18">
          <w:delText xml:space="preserve">due </w:delText>
        </w:r>
      </w:del>
      <w:ins w:id="4166" w:author="Adam Terry" w:date="2022-11-02T13:42:00Z">
        <w:r w:rsidR="00943125">
          <w:t>dominated by</w:t>
        </w:r>
      </w:ins>
      <w:del w:id="4167" w:author="Adam Terry" w:date="2022-11-02T13:42:00Z">
        <w:r w:rsidR="000F5B18">
          <w:delText>to</w:delText>
        </w:r>
      </w:del>
      <w:r w:rsidR="000F5B18">
        <w:t xml:space="preserve"> frequent loadshedding which ha</w:t>
      </w:r>
      <w:ins w:id="4168" w:author="Adam Terry" w:date="2022-11-02T13:42:00Z">
        <w:r w:rsidR="00943125">
          <w:t>s</w:t>
        </w:r>
      </w:ins>
      <w:del w:id="4169" w:author="Adam Terry" w:date="2022-11-02T13:43:00Z">
        <w:r w:rsidR="000F5B18" w:rsidDel="004727B4">
          <w:delText>ve</w:delText>
        </w:r>
      </w:del>
      <w:r w:rsidR="000F5B18">
        <w:t xml:space="preserve"> resulted in curtailment of the sites. </w:t>
      </w:r>
      <w:r w:rsidR="003413C4">
        <w:t>Th</w:t>
      </w:r>
      <w:ins w:id="4170" w:author="Adam Terry" w:date="2022-11-02T13:43:00Z">
        <w:r w:rsidR="004E07E8">
          <w:t>is</w:t>
        </w:r>
      </w:ins>
      <w:del w:id="4171" w:author="Adam Terry" w:date="2022-11-02T13:43:00Z">
        <w:r w:rsidR="003413C4" w:rsidDel="004E07E8">
          <w:delText>e</w:delText>
        </w:r>
      </w:del>
      <w:r w:rsidR="003413C4">
        <w:t xml:space="preserve"> curtailment </w:t>
      </w:r>
      <w:del w:id="4172" w:author="Adam Terry" w:date="2022-11-02T13:43:00Z">
        <w:r w:rsidR="003413C4">
          <w:delText>of the site</w:delText>
        </w:r>
        <w:r w:rsidR="008F3558">
          <w:delText>s</w:delText>
        </w:r>
        <w:r w:rsidR="003413C4">
          <w:delText xml:space="preserve"> is due to the</w:delText>
        </w:r>
      </w:del>
      <w:ins w:id="4173" w:author="Adam Terry" w:date="2022-11-02T13:43:00Z">
        <w:r w:rsidR="004E07E8">
          <w:t>occurs as the</w:t>
        </w:r>
      </w:ins>
      <w:r w:rsidR="003413C4">
        <w:t xml:space="preserve"> </w:t>
      </w:r>
      <w:r w:rsidR="007B3DEE">
        <w:t xml:space="preserve">installed grid tied inverters </w:t>
      </w:r>
      <w:del w:id="4174" w:author="Adam Terry" w:date="2022-11-02T13:43:00Z">
        <w:r w:rsidR="007B3DEE">
          <w:delText xml:space="preserve">with </w:delText>
        </w:r>
      </w:del>
      <w:ins w:id="4175" w:author="Adam Terry" w:date="2022-11-02T13:43:00Z">
        <w:r w:rsidR="004E07E8">
          <w:t>have a</w:t>
        </w:r>
      </w:ins>
      <w:del w:id="4176" w:author="Adam Terry" w:date="2022-11-02T13:43:00Z">
        <w:r w:rsidR="008F3558" w:rsidDel="004E07E8">
          <w:delText>A</w:delText>
        </w:r>
      </w:del>
      <w:r w:rsidR="008F3558">
        <w:t xml:space="preserve">nti </w:t>
      </w:r>
      <w:ins w:id="4177" w:author="Mutali Nepfumbada" w:date="2022-10-27T06:24:00Z">
        <w:r w:rsidR="008F3558" w:rsidRPr="00D82B8B">
          <w:t>-</w:t>
        </w:r>
      </w:ins>
      <w:ins w:id="4178" w:author="Adam Terry" w:date="2022-11-02T13:43:00Z">
        <w:r w:rsidR="004E07E8">
          <w:t>i</w:t>
        </w:r>
      </w:ins>
      <w:ins w:id="4179" w:author="Mutali Nepfumbada" w:date="2022-10-27T06:24:00Z">
        <w:del w:id="4180" w:author="Adam Terry" w:date="2022-11-02T13:43:00Z">
          <w:r w:rsidR="008F3558" w:rsidRPr="00D82B8B" w:rsidDel="004E07E8">
            <w:delText>I</w:delText>
          </w:r>
        </w:del>
        <w:r w:rsidR="008F3558" w:rsidRPr="00D82B8B">
          <w:t xml:space="preserve">slanding </w:t>
        </w:r>
      </w:ins>
      <w:ins w:id="4181" w:author="Adam Terry" w:date="2022-11-02T13:43:00Z">
        <w:r w:rsidR="004E07E8">
          <w:t>p</w:t>
        </w:r>
      </w:ins>
      <w:ins w:id="4182" w:author="Mutali Nepfumbada" w:date="2022-10-27T06:24:00Z">
        <w:del w:id="4183" w:author="Adam Terry" w:date="2022-11-02T13:43:00Z">
          <w:r w:rsidR="008F3558" w:rsidRPr="00D82B8B">
            <w:delText>P</w:delText>
          </w:r>
        </w:del>
        <w:r w:rsidR="008F3558" w:rsidRPr="00D82B8B">
          <w:t>rotection</w:t>
        </w:r>
      </w:ins>
      <w:r w:rsidR="008F3558">
        <w:t>.</w:t>
      </w:r>
    </w:p>
    <w:p w14:paraId="4C31B25D" w14:textId="77777777" w:rsidR="00A9191B" w:rsidRDefault="00A9191B" w:rsidP="00A9191B"/>
    <w:p w14:paraId="1EC7FBF5" w14:textId="682EEB33" w:rsidR="005C0D8A" w:rsidRDefault="008F3558" w:rsidP="00115877">
      <w:r>
        <w:t>Anti</w:t>
      </w:r>
      <w:del w:id="4184" w:author="Justin Wimbush" w:date="2022-11-01T16:23:00Z">
        <w:r>
          <w:delText xml:space="preserve"> </w:delText>
        </w:r>
      </w:del>
      <w:ins w:id="4185" w:author="Mutali Nepfumbada" w:date="2022-10-27T06:24:00Z">
        <w:r w:rsidR="00115877" w:rsidRPr="00D82B8B">
          <w:t>-</w:t>
        </w:r>
      </w:ins>
      <w:ins w:id="4186" w:author="Adam Terry" w:date="2022-11-02T13:43:00Z">
        <w:r w:rsidR="004E07E8">
          <w:t>i</w:t>
        </w:r>
      </w:ins>
      <w:ins w:id="4187" w:author="Mutali Nepfumbada" w:date="2022-10-27T06:24:00Z">
        <w:del w:id="4188" w:author="Adam Terry" w:date="2022-11-02T13:43:00Z">
          <w:r w:rsidR="00115877" w:rsidRPr="00D82B8B" w:rsidDel="004E07E8">
            <w:delText>I</w:delText>
          </w:r>
        </w:del>
        <w:r w:rsidR="00115877" w:rsidRPr="00D82B8B">
          <w:t xml:space="preserve">slanding </w:t>
        </w:r>
      </w:ins>
      <w:ins w:id="4189" w:author="Adam Terry" w:date="2022-11-02T13:43:00Z">
        <w:r w:rsidR="004E07E8">
          <w:t>p</w:t>
        </w:r>
      </w:ins>
      <w:ins w:id="4190" w:author="Mutali Nepfumbada" w:date="2022-10-27T06:24:00Z">
        <w:del w:id="4191" w:author="Adam Terry" w:date="2022-11-02T13:43:00Z">
          <w:r w:rsidR="00115877" w:rsidRPr="00D82B8B">
            <w:delText>P</w:delText>
          </w:r>
        </w:del>
        <w:r w:rsidR="00115877" w:rsidRPr="00D82B8B">
          <w:t xml:space="preserve">rotection </w:t>
        </w:r>
        <w:r w:rsidR="00115877" w:rsidRPr="00D82B8B">
          <w:rPr>
            <w:color w:val="333333"/>
            <w:shd w:val="clear" w:color="auto" w:fill="FFFFFF"/>
          </w:rPr>
          <w:t xml:space="preserve">is a </w:t>
        </w:r>
        <w:del w:id="4192" w:author="Justin Wimbush" w:date="2022-11-01T16:31:00Z">
          <w:r w:rsidR="00115877" w:rsidRPr="00D82B8B">
            <w:rPr>
              <w:color w:val="333333"/>
              <w:shd w:val="clear" w:color="auto" w:fill="FFFFFF"/>
            </w:rPr>
            <w:delText>commonly required</w:delText>
          </w:r>
        </w:del>
      </w:ins>
      <w:ins w:id="4193" w:author="Justin Wimbush" w:date="2022-11-01T16:31:00Z">
        <w:r w:rsidR="007D449E">
          <w:rPr>
            <w:color w:val="333333"/>
            <w:shd w:val="clear" w:color="auto" w:fill="FFFFFF"/>
          </w:rPr>
          <w:t>necessary</w:t>
        </w:r>
      </w:ins>
      <w:ins w:id="4194" w:author="Mutali Nepfumbada" w:date="2022-10-27T06:24:00Z">
        <w:r w:rsidR="00115877" w:rsidRPr="00D82B8B">
          <w:rPr>
            <w:color w:val="333333"/>
            <w:shd w:val="clear" w:color="auto" w:fill="FFFFFF"/>
          </w:rPr>
          <w:t xml:space="preserve"> safety feature which disables PV inverters when the grid enters an islanded condition</w:t>
        </w:r>
        <w:r w:rsidR="00115877" w:rsidRPr="00D82B8B">
          <w:t xml:space="preserve">. This means that the inverter won’t operate during a grid outage event such as Eskom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t>
        </w:r>
      </w:ins>
    </w:p>
    <w:p w14:paraId="6B351AE6" w14:textId="77777777" w:rsidR="005C0D8A" w:rsidRDefault="005C0D8A" w:rsidP="00115877"/>
    <w:p w14:paraId="7D4FD8A9" w14:textId="382D524D" w:rsidR="00115877" w:rsidRDefault="00115877" w:rsidP="00115877">
      <w:pPr>
        <w:rPr>
          <w:ins w:id="4195" w:author="Mutali Nepfumbada" w:date="2022-10-27T06:24:00Z"/>
        </w:rPr>
      </w:pPr>
      <w:ins w:id="4196" w:author="Mutali Nepfumbada" w:date="2022-10-27T06:24:00Z">
        <w:r w:rsidRPr="00D82B8B">
          <w:t xml:space="preserve">An alternative to this system is to </w:t>
        </w:r>
      </w:ins>
      <w:ins w:id="4197" w:author="Justin Wimbush" w:date="2022-11-01T16:32:00Z">
        <w:r w:rsidR="008C6155">
          <w:t xml:space="preserve">enable the PV systems </w:t>
        </w:r>
        <w:r w:rsidR="005E3F78">
          <w:t>to operate in</w:t>
        </w:r>
      </w:ins>
      <w:ins w:id="4198" w:author="Mutali Nepfumbada" w:date="2022-10-27T06:24:00Z">
        <w:del w:id="4199" w:author="Justin Wimbush" w:date="2022-11-01T16:32:00Z">
          <w:r w:rsidRPr="00D82B8B" w:rsidDel="005E3F78">
            <w:delText xml:space="preserve">have </w:delText>
          </w:r>
        </w:del>
      </w:ins>
      <w:ins w:id="4200" w:author="Justin Wimbush" w:date="2022-11-01T16:32:00Z">
        <w:r w:rsidRPr="00D82B8B">
          <w:t xml:space="preserve"> </w:t>
        </w:r>
      </w:ins>
      <w:ins w:id="4201" w:author="Mutali Nepfumbada" w:date="2022-10-27T06:24:00Z">
        <w:r w:rsidRPr="00D82B8B">
          <w:t xml:space="preserve">an island system </w:t>
        </w:r>
      </w:ins>
      <w:ins w:id="4202" w:author="Justin Wimbush" w:date="2022-11-01T16:32:00Z">
        <w:r w:rsidR="005E3F78">
          <w:t xml:space="preserve">and so continue to </w:t>
        </w:r>
      </w:ins>
      <w:ins w:id="4203" w:author="Mutali Nepfumbada" w:date="2022-10-27T06:24:00Z">
        <w:r w:rsidRPr="00D82B8B">
          <w:t>supply the buildings that the PV system is connected to</w:t>
        </w:r>
      </w:ins>
      <w:ins w:id="4204" w:author="Justin Wimbush" w:date="2022-11-01T16:32:00Z">
        <w:r w:rsidR="005E3F78">
          <w:t xml:space="preserve"> during time</w:t>
        </w:r>
      </w:ins>
      <w:ins w:id="4205" w:author="Justin Wimbush" w:date="2022-11-01T16:33:00Z">
        <w:r w:rsidR="005E3F78">
          <w:t xml:space="preserve"> of loadshedding</w:t>
        </w:r>
      </w:ins>
      <w:ins w:id="4206" w:author="Mutali Nepfumbada" w:date="2022-10-27T06:24:00Z">
        <w:r w:rsidRPr="00D82B8B">
          <w:t xml:space="preserve">. </w:t>
        </w:r>
        <w:commentRangeStart w:id="4207"/>
        <w:r w:rsidRPr="00D82B8B">
          <w:t>Under this situation, the PV system would still generate power for direct use in the building, with no export to the external power grid.</w:t>
        </w:r>
        <w:commentRangeEnd w:id="4207"/>
        <w:r>
          <w:rPr>
            <w:rStyle w:val="CommentReference"/>
            <w:rFonts w:ascii="Verdana" w:hAnsi="Verdana"/>
          </w:rPr>
          <w:commentReference w:id="4207"/>
        </w:r>
      </w:ins>
      <w:ins w:id="4208" w:author="Mutali Nepfumbada" w:date="2022-10-28T06:45:00Z">
        <w:r w:rsidR="007E6C70">
          <w:t xml:space="preserve"> We note that that the system </w:t>
        </w:r>
      </w:ins>
      <w:ins w:id="4209" w:author="Mutali Nepfumbada" w:date="2022-10-28T06:47:00Z">
        <w:r w:rsidR="006D3DD3">
          <w:t>c</w:t>
        </w:r>
      </w:ins>
      <w:ins w:id="4210" w:author="Mutali Nepfumbada" w:date="2022-10-28T06:46:00Z">
        <w:r w:rsidR="00F863D0">
          <w:t xml:space="preserve">an only supply part of the load </w:t>
        </w:r>
        <w:r w:rsidR="006D3DD3">
          <w:t xml:space="preserve">and it </w:t>
        </w:r>
      </w:ins>
      <w:ins w:id="4211" w:author="Mutali Nepfumbada" w:date="2022-10-28T06:48:00Z">
        <w:r w:rsidR="000176AB">
          <w:t>must</w:t>
        </w:r>
      </w:ins>
      <w:ins w:id="4212" w:author="Mutali Nepfumbada" w:date="2022-10-28T06:46:00Z">
        <w:r w:rsidR="006D3DD3">
          <w:t xml:space="preserve"> be </w:t>
        </w:r>
      </w:ins>
      <w:ins w:id="4213" w:author="Mutali Nepfumbada" w:date="2022-10-28T06:47:00Z">
        <w:r w:rsidR="000176AB">
          <w:t>integrated with a generator, or battery s</w:t>
        </w:r>
      </w:ins>
      <w:ins w:id="4214" w:author="Mutali Nepfumbada" w:date="2022-10-28T06:48:00Z">
        <w:r w:rsidR="000176AB">
          <w:t>ystem to allow the invertor to function.</w:t>
        </w:r>
      </w:ins>
    </w:p>
    <w:p w14:paraId="7B37B57D" w14:textId="77777777" w:rsidR="00115877" w:rsidRPr="00903BEE" w:rsidRDefault="00115877" w:rsidP="00115877">
      <w:pPr>
        <w:rPr>
          <w:ins w:id="4215" w:author="Mutali Nepfumbada" w:date="2022-10-27T06:24:00Z"/>
        </w:rPr>
      </w:pPr>
    </w:p>
    <w:p w14:paraId="52B02EAD" w14:textId="49F2661C" w:rsidR="001748E8" w:rsidDel="00E87C17" w:rsidRDefault="001748E8" w:rsidP="001748E8">
      <w:pPr>
        <w:rPr>
          <w:del w:id="4216" w:author="Mutali Nepfumbada" w:date="2022-10-14T09:26:00Z"/>
        </w:rPr>
      </w:pPr>
      <w:ins w:id="4217" w:author="Mutali Nepfumbada" w:date="2022-10-08T15:44:00Z">
        <w:r w:rsidRPr="0078269D">
          <w:rPr>
            <w:lang w:eastAsia="en-US"/>
          </w:rPr>
          <w:t xml:space="preserve">The </w:t>
        </w:r>
        <w:del w:id="4218" w:author="Mutali Nepfumbada" w:date="2022-10-14T06:32:00Z">
          <w:r w:rsidRPr="0078269D" w:rsidDel="0056434F">
            <w:rPr>
              <w:lang w:eastAsia="en-US"/>
            </w:rPr>
            <w:delText>Operator</w:delText>
          </w:r>
        </w:del>
      </w:ins>
      <w:ins w:id="4219" w:author="Mutali Nepfumbada" w:date="2022-10-14T06:32:00Z">
        <w:r w:rsidRPr="0078269D">
          <w:rPr>
            <w:lang w:eastAsia="en-US"/>
          </w:rPr>
          <w:t>Operator</w:t>
        </w:r>
      </w:ins>
      <w:ins w:id="4220" w:author="Mutali Nepfumbada" w:date="2022-10-08T15:44:00Z">
        <w:r w:rsidRPr="0078269D">
          <w:rPr>
            <w:lang w:eastAsia="en-US"/>
          </w:rPr>
          <w:t xml:space="preserve"> has suggested installing a genset integrator</w:t>
        </w:r>
      </w:ins>
      <w:r w:rsidR="00BF3E05">
        <w:rPr>
          <w:lang w:eastAsia="en-US"/>
        </w:rPr>
        <w:t xml:space="preserve"> system</w:t>
      </w:r>
      <w:ins w:id="4221" w:author="Mutali Nepfumbada" w:date="2022-10-08T15:44:00Z">
        <w:r w:rsidRPr="0078269D">
          <w:rPr>
            <w:lang w:eastAsia="en-US"/>
          </w:rPr>
          <w:t xml:space="preserve">, </w:t>
        </w:r>
        <w:del w:id="4222" w:author="Justin Wimbush" w:date="2022-11-01T16:34:00Z">
          <w:r w:rsidRPr="0078269D">
            <w:rPr>
              <w:lang w:eastAsia="en-US"/>
            </w:rPr>
            <w:delText>this</w:delText>
          </w:r>
        </w:del>
      </w:ins>
      <w:ins w:id="4223" w:author="Justin Wimbush" w:date="2022-11-01T16:34:00Z">
        <w:r w:rsidR="00F33994">
          <w:rPr>
            <w:lang w:eastAsia="en-US"/>
          </w:rPr>
          <w:t>which</w:t>
        </w:r>
      </w:ins>
      <w:ins w:id="4224" w:author="Mutali Nepfumbada" w:date="2022-10-08T15:44:00Z">
        <w:r w:rsidRPr="0078269D">
          <w:rPr>
            <w:lang w:eastAsia="en-US"/>
          </w:rPr>
          <w:t xml:space="preserve"> would connect into the existing Mediclinic backup gen</w:t>
        </w:r>
      </w:ins>
      <w:ins w:id="4225" w:author="Justin Wimbush" w:date="2022-11-01T16:34:00Z">
        <w:r w:rsidR="004B3704">
          <w:rPr>
            <w:lang w:eastAsia="en-US"/>
          </w:rPr>
          <w:t>erator sets</w:t>
        </w:r>
      </w:ins>
      <w:ins w:id="4226" w:author="Mutali Nepfumbada" w:date="2022-10-08T15:44:00Z">
        <w:del w:id="4227" w:author="Justin Wimbush" w:date="2022-11-01T16:34:00Z">
          <w:r w:rsidRPr="0078269D" w:rsidDel="004B3704">
            <w:rPr>
              <w:lang w:eastAsia="en-US"/>
            </w:rPr>
            <w:delText>set</w:delText>
          </w:r>
        </w:del>
        <w:r w:rsidRPr="0078269D">
          <w:rPr>
            <w:lang w:eastAsia="en-US"/>
          </w:rPr>
          <w:t>. Harmattan ha</w:t>
        </w:r>
      </w:ins>
      <w:ins w:id="4228" w:author="Justin Wimbush" w:date="2022-11-01T16:34:00Z">
        <w:r w:rsidR="004B3704">
          <w:rPr>
            <w:lang w:eastAsia="en-US"/>
          </w:rPr>
          <w:t>s</w:t>
        </w:r>
      </w:ins>
      <w:ins w:id="4229" w:author="Mutali Nepfumbada" w:date="2022-10-08T15:44:00Z">
        <w:del w:id="4230" w:author="Justin Wimbush" w:date="2022-11-01T16:34:00Z">
          <w:r w:rsidRPr="0078269D" w:rsidDel="004B3704">
            <w:rPr>
              <w:lang w:eastAsia="en-US"/>
            </w:rPr>
            <w:delText>ve</w:delText>
          </w:r>
        </w:del>
        <w:r w:rsidRPr="0078269D">
          <w:rPr>
            <w:lang w:eastAsia="en-US"/>
          </w:rPr>
          <w:t xml:space="preserve"> asked the </w:t>
        </w:r>
        <w:del w:id="4231" w:author="Mutali Nepfumbada" w:date="2022-10-14T06:32:00Z">
          <w:r w:rsidRPr="0078269D" w:rsidDel="0056434F">
            <w:rPr>
              <w:lang w:eastAsia="en-US"/>
            </w:rPr>
            <w:delText>Operator</w:delText>
          </w:r>
        </w:del>
      </w:ins>
      <w:ins w:id="4232" w:author="Mutali Nepfumbada" w:date="2022-10-14T06:32:00Z">
        <w:r w:rsidRPr="0078269D">
          <w:rPr>
            <w:lang w:eastAsia="en-US"/>
          </w:rPr>
          <w:t>Operator</w:t>
        </w:r>
      </w:ins>
      <w:ins w:id="4233" w:author="Mutali Nepfumbada" w:date="2022-10-08T15:44:00Z">
        <w:r w:rsidRPr="0078269D">
          <w:rPr>
            <w:lang w:eastAsia="en-US"/>
          </w:rPr>
          <w:t xml:space="preserve"> for a quote on the cost of procuring and installing a genset integrator</w:t>
        </w:r>
      </w:ins>
      <w:r w:rsidR="006E2B01">
        <w:rPr>
          <w:lang w:eastAsia="en-US"/>
        </w:rPr>
        <w:t xml:space="preserve"> and various other </w:t>
      </w:r>
      <w:r w:rsidR="00B7496C">
        <w:rPr>
          <w:lang w:eastAsia="en-US"/>
        </w:rPr>
        <w:t>options.</w:t>
      </w:r>
      <w:ins w:id="4234" w:author="Mutali Nepfumbada" w:date="2022-10-08T15:44:00Z">
        <w:r w:rsidRPr="0078269D">
          <w:rPr>
            <w:lang w:eastAsia="en-US"/>
          </w:rPr>
          <w:t xml:space="preserve"> </w:t>
        </w:r>
      </w:ins>
      <w:ins w:id="4235" w:author="Mutali Nepfumbada" w:date="2022-10-14T09:26:00Z">
        <w:r w:rsidRPr="0078269D">
          <w:t>Harmattan note that a cost benefit analysis needs to be considered for various options in the market that could be used to solve the problem before deciding whether to install the genset integrato</w:t>
        </w:r>
      </w:ins>
      <w:r w:rsidR="0070544A">
        <w:t xml:space="preserve">r </w:t>
      </w:r>
      <w:del w:id="4236" w:author="Mutali Nepfumbada" w:date="2022-10-31T07:45:00Z">
        <w:r w:rsidR="0070544A" w:rsidDel="003C5C4F">
          <w:delText>and also</w:delText>
        </w:r>
      </w:del>
      <w:ins w:id="4237" w:author="Mutali Nepfumbada" w:date="2022-10-31T07:45:00Z">
        <w:r w:rsidR="003C5C4F">
          <w:t>and</w:t>
        </w:r>
      </w:ins>
      <w:r w:rsidR="0070544A">
        <w:t xml:space="preserve"> note that Moshesh would need to communicate with Mediclinic as the genset integrator would be connected to the backup </w:t>
      </w:r>
      <w:del w:id="4238" w:author="Mutali Nepfumbada" w:date="2022-10-31T07:46:00Z">
        <w:r w:rsidR="0070544A" w:rsidDel="003C5C4F">
          <w:delText>generator.</w:delText>
        </w:r>
      </w:del>
      <w:ins w:id="4239" w:author="Mutali Nepfumbada" w:date="2022-10-31T07:46:00Z">
        <w:r w:rsidR="003C5C4F">
          <w:t>generator.</w:t>
        </w:r>
      </w:ins>
      <w:r w:rsidR="0070544A">
        <w:t xml:space="preserve"> </w:t>
      </w:r>
      <w:ins w:id="4240" w:author="Mutali Nepfumbada" w:date="2022-10-08T15:44:00Z">
        <w:del w:id="4241" w:author="Mutali Nepfumbada" w:date="2022-10-14T09:26:00Z">
          <w:r w:rsidRPr="0078269D" w:rsidDel="00E87C17">
            <w:rPr>
              <w:lang w:eastAsia="en-US"/>
            </w:rPr>
            <w:delText>We note a cost benefit study would be required before proceeding with the procurement of the genset integrator.</w:delText>
          </w:r>
        </w:del>
      </w:ins>
    </w:p>
    <w:p w14:paraId="00F6EDC2" w14:textId="77777777" w:rsidR="009361C9" w:rsidRDefault="009361C9" w:rsidP="001748E8">
      <w:pPr>
        <w:rPr>
          <w:ins w:id="4242" w:author="Adam Terry" w:date="2022-11-02T13:44:00Z"/>
        </w:rPr>
      </w:pPr>
    </w:p>
    <w:p w14:paraId="5C94EF2D" w14:textId="7FB281EC" w:rsidR="009361C9" w:rsidRDefault="009361C9" w:rsidP="001748E8">
      <w:pPr>
        <w:rPr>
          <w:ins w:id="4243" w:author="Adam Terry" w:date="2022-11-02T13:44:00Z"/>
        </w:rPr>
      </w:pPr>
    </w:p>
    <w:p w14:paraId="7594E094" w14:textId="2A538862" w:rsidR="009361C9" w:rsidRPr="0078269D" w:rsidRDefault="009361C9" w:rsidP="001748E8">
      <w:pPr>
        <w:rPr>
          <w:ins w:id="4244" w:author="Adam Terry" w:date="2022-11-02T13:44:00Z"/>
          <w:lang w:eastAsia="en-US"/>
        </w:rPr>
      </w:pPr>
      <w:ins w:id="4245" w:author="Adam Terry" w:date="2022-11-02T13:44:00Z">
        <w:r>
          <w:t xml:space="preserve">Harmattan </w:t>
        </w:r>
        <w:r w:rsidR="00E11B87">
          <w:t>highlights a note of caution here</w:t>
        </w:r>
        <w:r w:rsidR="00EE050F">
          <w:t xml:space="preserve"> – given the critical nature of Mediclinic’s operations, it is possible that anything that could be seen as interfering with their power supply during a grid outa</w:t>
        </w:r>
      </w:ins>
      <w:ins w:id="4246" w:author="Adam Terry" w:date="2022-11-02T13:45:00Z">
        <w:r w:rsidR="00EE050F">
          <w:t>ge is a risk. Careful communications will be needed with Mediclinic to allay these fears.</w:t>
        </w:r>
      </w:ins>
    </w:p>
    <w:p w14:paraId="4BFB7A37" w14:textId="77777777" w:rsidR="001748E8" w:rsidRPr="0078269D" w:rsidRDefault="001748E8" w:rsidP="001748E8">
      <w:pPr>
        <w:rPr>
          <w:ins w:id="4247" w:author="Mutali Nepfumbada" w:date="2022-10-14T09:26:00Z"/>
          <w:lang w:eastAsia="en-US"/>
        </w:rPr>
      </w:pPr>
    </w:p>
    <w:p w14:paraId="6841A1A2" w14:textId="77777777" w:rsidR="000D174D" w:rsidRPr="00D82B8B" w:rsidRDefault="000D174D" w:rsidP="000D174D">
      <w:pPr>
        <w:pStyle w:val="Heading2"/>
        <w:rPr>
          <w:ins w:id="4248" w:author="Mutali Nepfumbada" w:date="2022-11-28T06:16:00Z"/>
        </w:rPr>
      </w:pPr>
      <w:ins w:id="4249" w:author="Mutali Nepfumbada" w:date="2022-11-28T06:16:00Z">
        <w:r w:rsidRPr="00D82B8B">
          <w:t xml:space="preserve">Data Analysed </w:t>
        </w:r>
      </w:ins>
    </w:p>
    <w:p w14:paraId="38E2B991" w14:textId="77777777" w:rsidR="000D174D" w:rsidRPr="00D82B8B" w:rsidRDefault="000D174D" w:rsidP="000D174D">
      <w:pPr>
        <w:rPr>
          <w:ins w:id="4250" w:author="Mutali Nepfumbada" w:date="2022-11-28T06:16:00Z"/>
        </w:rPr>
      </w:pPr>
    </w:p>
    <w:p w14:paraId="38876943" w14:textId="77777777" w:rsidR="000D174D" w:rsidRDefault="000D174D" w:rsidP="000D174D">
      <w:pPr>
        <w:rPr>
          <w:ins w:id="4251" w:author="Mutali Nepfumbada" w:date="2022-11-28T06:20:00Z"/>
          <w:lang w:eastAsia="en-US"/>
        </w:rPr>
      </w:pPr>
      <w:ins w:id="4252" w:author="Mutali Nepfumbada" w:date="2022-11-28T06:20:00Z">
        <w:r>
          <w:rPr>
            <w:lang w:eastAsia="en-US"/>
          </w:rPr>
          <w:t xml:space="preserve">Data Analysed </w:t>
        </w:r>
      </w:ins>
    </w:p>
    <w:p w14:paraId="3DDDF194" w14:textId="77777777" w:rsidR="000D174D" w:rsidRDefault="000D174D" w:rsidP="000D174D">
      <w:pPr>
        <w:rPr>
          <w:ins w:id="4253" w:author="Mutali Nepfumbada" w:date="2022-11-28T06:20:00Z"/>
          <w:lang w:eastAsia="en-US"/>
        </w:rPr>
      </w:pPr>
    </w:p>
    <w:p w14:paraId="06898420" w14:textId="77777777" w:rsidR="000D174D" w:rsidRDefault="000D174D" w:rsidP="000D174D">
      <w:pPr>
        <w:rPr>
          <w:ins w:id="4254" w:author="Mutali Nepfumbada" w:date="2022-11-28T06:20:00Z"/>
          <w:lang w:eastAsia="en-US"/>
        </w:rPr>
      </w:pPr>
      <w:ins w:id="4255" w:author="Mutali Nepfumbada" w:date="2022-11-28T06:20:00Z">
        <w:r>
          <w:rPr>
            <w:lang w:eastAsia="en-US"/>
          </w:rPr>
          <w:t xml:space="preserve">The following sections describes the performance of the system. Harmattan compiled data from the SCADA system and reviewed the monthly operational reports from COD through to August 2022. The Operator did not submit semi-annual reports or unscheduled maintenance reports to verify any issues that may have affected system performance. Harmattan has asked the Operator to provide this information. </w:t>
        </w:r>
      </w:ins>
    </w:p>
    <w:p w14:paraId="649E6C6E" w14:textId="77777777" w:rsidR="000D174D" w:rsidRDefault="000D174D" w:rsidP="000D174D">
      <w:pPr>
        <w:rPr>
          <w:ins w:id="4256" w:author="Mutali Nepfumbada" w:date="2022-11-28T06:20:00Z"/>
          <w:lang w:eastAsia="en-US"/>
        </w:rPr>
      </w:pPr>
    </w:p>
    <w:p w14:paraId="2CB2A9A1" w14:textId="77777777" w:rsidR="000D174D" w:rsidRDefault="000D174D" w:rsidP="000D174D">
      <w:pPr>
        <w:rPr>
          <w:ins w:id="4257" w:author="Mutali Nepfumbada" w:date="2022-11-28T06:20:00Z"/>
          <w:lang w:eastAsia="en-US"/>
        </w:rPr>
      </w:pPr>
      <w:ins w:id="4258" w:author="Mutali Nepfumbada" w:date="2022-11-28T06:20:00Z">
        <w:r>
          <w:rPr>
            <w:lang w:eastAsia="en-US"/>
          </w:rPr>
          <w:t>The performance data was downloaded from the Higeco SCADA System and processed using Microsoft Excel. Harmattan has reviewed the data and where possible adjusted the production data for gaps in the data based on the following formula:</w:t>
        </w:r>
      </w:ins>
    </w:p>
    <w:p w14:paraId="5D224E04" w14:textId="77777777" w:rsidR="000D174D" w:rsidRDefault="000D174D" w:rsidP="000D174D">
      <w:pPr>
        <w:rPr>
          <w:ins w:id="4259" w:author="Mutali Nepfumbada" w:date="2022-11-28T06:20:00Z"/>
          <w:lang w:eastAsia="en-US"/>
        </w:rPr>
      </w:pPr>
    </w:p>
    <w:p w14:paraId="0817E911" w14:textId="77777777" w:rsidR="000D174D" w:rsidRDefault="000D174D" w:rsidP="000D174D">
      <w:pPr>
        <w:rPr>
          <w:ins w:id="4260" w:author="Mutali Nepfumbada" w:date="2022-11-28T06:20:00Z"/>
          <w:lang w:eastAsia="en-US"/>
        </w:rPr>
      </w:pPr>
    </w:p>
    <w:p w14:paraId="26C80825" w14:textId="0F1D7178" w:rsidR="000D174D" w:rsidRDefault="000D174D" w:rsidP="000D174D">
      <w:pPr>
        <w:rPr>
          <w:ins w:id="4261" w:author="Mutali Nepfumbada" w:date="2022-11-28T06:20:00Z"/>
          <w:lang w:eastAsia="en-US"/>
        </w:rPr>
      </w:pPr>
      <w:ins w:id="4262" w:author="Mutali Nepfumbada" w:date="2022-11-28T06:20:00Z">
        <w:r>
          <w:rPr>
            <w:lang w:eastAsia="en-US"/>
          </w:rPr>
          <w:t>Based on this data, irradiance, availability Performance Ratio and Production are analysed. The irradiation data is based on the Solcast satellite data, availability and performance Ratio are calculated from the SCADA. The production is measured using a meter installed onsite.</w:t>
        </w:r>
      </w:ins>
    </w:p>
    <w:p w14:paraId="7796D072" w14:textId="77777777" w:rsidR="000D174D" w:rsidRPr="00D82B8B" w:rsidRDefault="000D174D" w:rsidP="000D174D">
      <w:pPr>
        <w:rPr>
          <w:ins w:id="4263" w:author="Mutali Nepfumbada" w:date="2022-11-28T06:16:00Z"/>
          <w:lang w:eastAsia="en-US"/>
        </w:rPr>
      </w:pPr>
    </w:p>
    <w:p w14:paraId="7C430104" w14:textId="77777777" w:rsidR="000D174D" w:rsidRDefault="000D174D" w:rsidP="000D174D">
      <w:pPr>
        <w:rPr>
          <w:ins w:id="4264" w:author="Mutali Nepfumbada" w:date="2022-11-28T06:18:00Z"/>
        </w:rPr>
      </w:pPr>
      <w:ins w:id="4265" w:author="Mutali Nepfumbada" w:date="2022-11-28T06:18:00Z">
        <w:r>
          <w:t>1.1.</w:t>
        </w:r>
        <w:r>
          <w:tab/>
          <w:t>System Design</w:t>
        </w:r>
      </w:ins>
    </w:p>
    <w:p w14:paraId="318AFA07" w14:textId="77777777" w:rsidR="000D174D" w:rsidRDefault="000D174D" w:rsidP="000D174D">
      <w:pPr>
        <w:rPr>
          <w:ins w:id="4266" w:author="Mutali Nepfumbada" w:date="2022-11-28T06:18:00Z"/>
        </w:rPr>
      </w:pPr>
    </w:p>
    <w:p w14:paraId="583F46F3" w14:textId="3BA6B6E2" w:rsidR="00956CA6" w:rsidRPr="00D82B8B" w:rsidRDefault="000D174D" w:rsidP="000D174D">
      <w:pPr>
        <w:rPr>
          <w:ins w:id="4267" w:author="Mutali Nepfumbada" w:date="2022-10-21T10:50:00Z"/>
        </w:rPr>
      </w:pPr>
      <w:ins w:id="4268" w:author="Mutali Nepfumbada" w:date="2022-11-28T06:18:00Z">
        <w:r>
          <w:t>The plant is a 258.9kWp system with 540 Wp JA Solar PV modules connected to 100 kW and 50 kW Huawei inverters. The system operates by using PV modules to generate DC electricity. The DC electricity is then converted to AC electricity by the inverters for use in the buildings, offsetting the grid supply during the times when solar electricity is available. The inverters installed by Mediclinic are grid tied with anti-islanding protection. This arrangement prevents the export of power to the grid when the project is load shed.</w:t>
        </w:r>
      </w:ins>
    </w:p>
    <w:bookmarkEnd w:id="4035"/>
    <w:p w14:paraId="1555507C" w14:textId="20DF34C6" w:rsidR="000D174D" w:rsidRPr="000D174D" w:rsidRDefault="000D174D" w:rsidP="000D174D">
      <w:pPr>
        <w:rPr>
          <w:ins w:id="4269" w:author="Mutali Nepfumbada" w:date="2022-11-28T06:22:00Z"/>
          <w:lang w:eastAsia="en-US"/>
        </w:rPr>
      </w:pPr>
      <m:oMathPara>
        <m:oMath>
          <m:sSub>
            <m:sSubPr>
              <m:ctrlPr>
                <w:ins w:id="4270" w:author="Mutali Nepfumbada" w:date="2022-11-28T06:19:00Z">
                  <w:rPr>
                    <w:rFonts w:ascii="Cambria Math" w:hAnsi="Cambria Math"/>
                    <w:i/>
                    <w:lang w:eastAsia="en-US"/>
                  </w:rPr>
                </w:ins>
              </m:ctrlPr>
            </m:sSubPr>
            <m:e>
              <m:r>
                <w:ins w:id="4271" w:author="Mutali Nepfumbada" w:date="2022-11-28T06:19:00Z">
                  <w:rPr>
                    <w:rFonts w:ascii="Cambria Math" w:hAnsi="Cambria Math"/>
                    <w:lang w:eastAsia="en-US"/>
                  </w:rPr>
                  <m:t>Forecast</m:t>
                </w:ins>
              </m:r>
            </m:e>
            <m:sub>
              <m:r>
                <w:ins w:id="4272" w:author="Mutali Nepfumbada" w:date="2022-11-28T06:19:00Z">
                  <w:rPr>
                    <w:rFonts w:ascii="Cambria Math" w:hAnsi="Cambria Math"/>
                    <w:lang w:eastAsia="en-US"/>
                  </w:rPr>
                  <m:t>adjusted</m:t>
                </w:ins>
              </m:r>
            </m:sub>
          </m:sSub>
          <m:r>
            <w:ins w:id="4273" w:author="Mutali Nepfumbada" w:date="2022-11-28T06:19:00Z">
              <w:rPr>
                <w:rFonts w:ascii="Cambria Math" w:hAnsi="Cambria Math"/>
                <w:lang w:eastAsia="en-US"/>
              </w:rPr>
              <m:t>=</m:t>
            </w:ins>
          </m:r>
          <m:sSub>
            <m:sSubPr>
              <m:ctrlPr>
                <w:ins w:id="4274" w:author="Mutali Nepfumbada" w:date="2022-11-28T06:19:00Z">
                  <w:rPr>
                    <w:rFonts w:ascii="Cambria Math" w:hAnsi="Cambria Math"/>
                    <w:i/>
                    <w:lang w:eastAsia="en-US"/>
                  </w:rPr>
                </w:ins>
              </m:ctrlPr>
            </m:sSubPr>
            <m:e>
              <m:r>
                <w:ins w:id="4275" w:author="Mutali Nepfumbada" w:date="2022-11-28T06:19:00Z">
                  <w:rPr>
                    <w:rFonts w:ascii="Cambria Math" w:hAnsi="Cambria Math"/>
                    <w:lang w:eastAsia="en-US"/>
                  </w:rPr>
                  <m:t>Forecast</m:t>
                </w:ins>
              </m:r>
            </m:e>
            <m:sub>
              <m:r>
                <w:ins w:id="4276" w:author="Mutali Nepfumbada" w:date="2022-11-28T06:19:00Z">
                  <w:rPr>
                    <w:rFonts w:ascii="Cambria Math" w:hAnsi="Cambria Math"/>
                    <w:lang w:eastAsia="en-US"/>
                  </w:rPr>
                  <m:t>month</m:t>
                </w:ins>
              </m:r>
            </m:sub>
          </m:sSub>
          <m:r>
            <w:ins w:id="4277" w:author="Mutali Nepfumbada" w:date="2022-11-28T06:19:00Z">
              <w:rPr>
                <w:rFonts w:ascii="Cambria Math" w:hAnsi="Cambria Math"/>
                <w:lang w:eastAsia="en-US"/>
              </w:rPr>
              <m:t>-</m:t>
            </w:ins>
          </m:r>
          <m:sSub>
            <m:sSubPr>
              <m:ctrlPr>
                <w:ins w:id="4278" w:author="Mutali Nepfumbada" w:date="2022-11-28T06:19:00Z">
                  <w:rPr>
                    <w:rFonts w:ascii="Cambria Math" w:hAnsi="Cambria Math"/>
                    <w:i/>
                    <w:lang w:eastAsia="en-US"/>
                  </w:rPr>
                </w:ins>
              </m:ctrlPr>
            </m:sSubPr>
            <m:e>
              <m:r>
                <w:ins w:id="4279" w:author="Mutali Nepfumbada" w:date="2022-11-28T06:19:00Z">
                  <w:rPr>
                    <w:rFonts w:ascii="Cambria Math" w:hAnsi="Cambria Math"/>
                    <w:lang w:eastAsia="en-US"/>
                  </w:rPr>
                  <m:t>Forecast</m:t>
                </w:ins>
              </m:r>
            </m:e>
            <m:sub>
              <m:r>
                <w:ins w:id="4280" w:author="Mutali Nepfumbada" w:date="2022-11-28T06:19:00Z">
                  <w:rPr>
                    <w:rFonts w:ascii="Cambria Math" w:hAnsi="Cambria Math"/>
                    <w:lang w:eastAsia="en-US"/>
                  </w:rPr>
                  <m:t>days</m:t>
                </w:ins>
              </m:r>
            </m:sub>
          </m:sSub>
          <m:r>
            <w:ins w:id="4281" w:author="Mutali Nepfumbada" w:date="2022-11-28T06:19:00Z">
              <w:rPr>
                <w:rFonts w:ascii="Cambria Math" w:hAnsi="Cambria Math"/>
                <w:lang w:eastAsia="en-US"/>
              </w:rPr>
              <m:t xml:space="preserve">*Unavailability days </m:t>
            </w:ins>
          </m:r>
        </m:oMath>
      </m:oMathPara>
    </w:p>
    <w:p w14:paraId="2DF865B9" w14:textId="5B1F6907" w:rsidR="000D174D" w:rsidRDefault="000D174D" w:rsidP="000D174D">
      <w:pPr>
        <w:rPr>
          <w:ins w:id="4282" w:author="Mutali Nepfumbada" w:date="2022-11-28T06:22:00Z"/>
          <w:lang w:eastAsia="en-US"/>
        </w:rPr>
      </w:pPr>
    </w:p>
    <w:p w14:paraId="4A225617" w14:textId="539ACC82" w:rsidR="000D174D" w:rsidRDefault="000D174D" w:rsidP="000D174D">
      <w:pPr>
        <w:rPr>
          <w:ins w:id="4283" w:author="Mutali Nepfumbada" w:date="2022-11-28T06:25:00Z"/>
        </w:rPr>
      </w:pPr>
      <w:ins w:id="4284" w:author="Mutali Nepfumbada" w:date="2022-11-28T06:22:00Z">
        <w:r w:rsidRPr="00D82B8B">
          <w:t xml:space="preserve">The plant is a </w:t>
        </w:r>
        <w:r w:rsidRPr="00D82B8B">
          <w:rPr>
            <w:rFonts w:cs="Calibri"/>
            <w:lang w:eastAsia="en-US"/>
          </w:rPr>
          <w:t>705.7</w:t>
        </w:r>
        <w:r w:rsidRPr="00D82B8B">
          <w:t xml:space="preserve">kWp system </w:t>
        </w:r>
        <w:r>
          <w:t>consisting of</w:t>
        </w:r>
        <w:r w:rsidRPr="00D82B8B">
          <w:t xml:space="preserve"> 535Wp JA Solar PV module</w:t>
        </w:r>
        <w:r>
          <w:t>s</w:t>
        </w:r>
        <w:r w:rsidRPr="00D82B8B">
          <w:t xml:space="preserve"> connected to 13 Huawei 50 kW inverters. The system operates by using PV modules to generate DC electricity. </w:t>
        </w:r>
        <w:r>
          <w:t xml:space="preserve">The </w:t>
        </w:r>
        <w:r w:rsidRPr="00D82B8B">
          <w:t xml:space="preserve">DC </w:t>
        </w:r>
        <w:r>
          <w:t>electricity</w:t>
        </w:r>
        <w:r w:rsidRPr="00D82B8B">
          <w:t xml:space="preserve"> is then converted to AC </w:t>
        </w:r>
        <w:r>
          <w:t xml:space="preserve">electricity </w:t>
        </w:r>
        <w:r w:rsidRPr="00D82B8B">
          <w:t xml:space="preserve">by the inverters for use in the buildings. The inverters installed by </w:t>
        </w:r>
        <w:r>
          <w:t>M</w:t>
        </w:r>
        <w:r w:rsidRPr="00D82B8B">
          <w:t xml:space="preserve">ediclinic are grid tied with </w:t>
        </w:r>
        <w:r>
          <w:t>a</w:t>
        </w:r>
        <w:r w:rsidRPr="00D82B8B">
          <w:t>nti-</w:t>
        </w:r>
        <w:r>
          <w:t>i</w:t>
        </w:r>
        <w:r w:rsidRPr="00D82B8B">
          <w:t xml:space="preserve">slanding </w:t>
        </w:r>
        <w:r>
          <w:t>p</w:t>
        </w:r>
        <w:r w:rsidRPr="00D82B8B">
          <w:t>rotection</w:t>
        </w:r>
        <w:r>
          <w:t xml:space="preserve"> fitted</w:t>
        </w:r>
        <w:r w:rsidRPr="00D82B8B">
          <w:t>.</w:t>
        </w:r>
      </w:ins>
    </w:p>
    <w:p w14:paraId="0083F0AC" w14:textId="77777777" w:rsidR="000D174D" w:rsidRPr="00D82B8B" w:rsidRDefault="000D174D" w:rsidP="000D174D">
      <w:pPr>
        <w:rPr>
          <w:ins w:id="4285" w:author="Mutali Nepfumbada" w:date="2022-11-28T06:25:00Z"/>
        </w:rPr>
      </w:pPr>
      <w:ins w:id="4286" w:author="Mutali Nepfumbada" w:date="2022-11-28T06:25:00Z">
        <w:r w:rsidRPr="00D82B8B">
          <w:lastRenderedPageBreak/>
          <w:t>The plant is a 227.9kWp system with 535Wp JA Solar PV module connected to 2 Huawei 100 kW inverters. The system operates by using PV modules to generate DC electricity. DC is then converted to AC by the inverters for use in the buildings. The inverters installed by Mediclinic are grid tied with Anti-Islanding Protection.</w:t>
        </w:r>
      </w:ins>
    </w:p>
    <w:p w14:paraId="60B4B0A1" w14:textId="77777777" w:rsidR="000D174D" w:rsidRPr="00D82B8B" w:rsidRDefault="000D174D" w:rsidP="000D174D">
      <w:pPr>
        <w:rPr>
          <w:ins w:id="4287" w:author="Mutali Nepfumbada" w:date="2022-11-28T06:25:00Z"/>
        </w:rPr>
      </w:pPr>
    </w:p>
    <w:p w14:paraId="74A4848B" w14:textId="77777777" w:rsidR="000D174D" w:rsidRPr="00D82B8B" w:rsidRDefault="000D174D" w:rsidP="000D174D">
      <w:pPr>
        <w:rPr>
          <w:ins w:id="4288" w:author="Mutali Nepfumbada" w:date="2022-11-28T06:22:00Z"/>
        </w:rPr>
      </w:pPr>
    </w:p>
    <w:p w14:paraId="5F0D0E14" w14:textId="77777777" w:rsidR="000D174D" w:rsidRPr="00D82B8B" w:rsidRDefault="000D174D" w:rsidP="000D174D">
      <w:pPr>
        <w:rPr>
          <w:ins w:id="4289" w:author="Mutali Nepfumbada" w:date="2022-11-28T06:19:00Z"/>
          <w:lang w:eastAsia="en-US"/>
        </w:rPr>
      </w:pPr>
    </w:p>
    <w:p w14:paraId="04FD62A4" w14:textId="5A1327EF" w:rsidR="000D174D" w:rsidRPr="00D82B8B" w:rsidRDefault="000D174D" w:rsidP="000D174D">
      <w:pPr>
        <w:pStyle w:val="Caption"/>
        <w:keepNext/>
        <w:rPr>
          <w:ins w:id="4290" w:author="Mutali Nepfumbada" w:date="2022-11-28T06:19:00Z"/>
        </w:rPr>
      </w:pPr>
      <w:ins w:id="4291" w:author="Mutali Nepfumbada" w:date="2022-11-28T06:28:00Z">
        <w:r w:rsidRPr="000D174D">
          <w:t>The system is a 211.7kWp system with 540Wp JA Solar PV modules connected to two Huawei 100 kW inverters. The system operates by using PV modules to generate DC electricity. DC electricity is then converted to AC electricity by the inverters for use in the buildings. The inverters installed by Mediclinic are grid tied with anti-islanding protection</w:t>
        </w:r>
      </w:ins>
      <w:commentRangeStart w:id="4292"/>
      <w:ins w:id="4293" w:author="Mutali Nepfumbada" w:date="2022-11-28T06:19:00Z">
        <w:r w:rsidRPr="00D82B8B">
          <w:t xml:space="preserve">Equation </w:t>
        </w:r>
        <w:r w:rsidRPr="00D82B8B">
          <w:fldChar w:fldCharType="begin"/>
        </w:r>
        <w:r w:rsidRPr="00D82B8B">
          <w:instrText xml:space="preserve"> SEQ Equation \* ARABIC </w:instrText>
        </w:r>
        <w:r w:rsidRPr="00D82B8B">
          <w:fldChar w:fldCharType="separate"/>
        </w:r>
        <w:r>
          <w:rPr>
            <w:noProof/>
          </w:rPr>
          <w:t>2</w:t>
        </w:r>
        <w:r w:rsidRPr="00D82B8B">
          <w:rPr>
            <w:noProof/>
          </w:rPr>
          <w:fldChar w:fldCharType="end"/>
        </w:r>
        <w:r w:rsidRPr="00D82B8B">
          <w:t>:</w:t>
        </w:r>
        <w:commentRangeEnd w:id="4292"/>
        <w:r w:rsidRPr="002A53ED">
          <w:rPr>
            <w:rStyle w:val="CommentReference"/>
            <w:i w:val="0"/>
            <w:iCs w:val="0"/>
            <w:color w:val="auto"/>
          </w:rPr>
          <w:commentReference w:id="4292"/>
        </w:r>
        <w:r w:rsidRPr="00D82B8B">
          <w:t>(Provided by ACES)</w:t>
        </w:r>
      </w:ins>
    </w:p>
    <w:p w14:paraId="62E9A918" w14:textId="77777777" w:rsidR="000D174D" w:rsidRPr="0078269D" w:rsidRDefault="000D174D" w:rsidP="000D174D">
      <w:pPr>
        <w:rPr>
          <w:ins w:id="4294" w:author="Mutali Nepfumbada" w:date="2022-11-28T06:29:00Z"/>
        </w:rPr>
      </w:pPr>
      <w:ins w:id="4295" w:author="Mutali Nepfumbada" w:date="2022-11-28T06:29:00Z">
        <w:r w:rsidRPr="0078269D">
          <w:t>The system is a 211.7</w:t>
        </w:r>
        <w:r>
          <w:t>k</w:t>
        </w:r>
        <w:r w:rsidRPr="0078269D">
          <w:t xml:space="preserve">Wp system with 540Wp JA Solar PV modules connected to </w:t>
        </w:r>
        <w:r>
          <w:t>two</w:t>
        </w:r>
        <w:r w:rsidRPr="0078269D">
          <w:t xml:space="preserve"> Huawei 100 kW inverters. The system operates by using PV modules to generate DC electricity. DC </w:t>
        </w:r>
        <w:r>
          <w:t>electricity</w:t>
        </w:r>
        <w:r w:rsidRPr="0078269D">
          <w:t xml:space="preserve"> is then converted to AC </w:t>
        </w:r>
        <w:r>
          <w:t xml:space="preserve">electricity </w:t>
        </w:r>
        <w:r w:rsidRPr="0078269D">
          <w:t xml:space="preserve">by the inverters for use in the buildings. The inverters installed by Mediclinic are grid tied with </w:t>
        </w:r>
        <w:r>
          <w:t>a</w:t>
        </w:r>
        <w:r w:rsidRPr="0078269D">
          <w:t>nti-</w:t>
        </w:r>
        <w:r>
          <w:t>i</w:t>
        </w:r>
        <w:r w:rsidRPr="0078269D">
          <w:t xml:space="preserve">slanding </w:t>
        </w:r>
        <w:r>
          <w:t>p</w:t>
        </w:r>
        <w:r w:rsidRPr="0078269D">
          <w:t>rotection.</w:t>
        </w:r>
      </w:ins>
    </w:p>
    <w:p w14:paraId="31F43103" w14:textId="2B21F689" w:rsidR="00015255" w:rsidRPr="00D82B8B" w:rsidRDefault="00015255">
      <w:pPr>
        <w:rPr>
          <w:lang w:eastAsia="en-US"/>
        </w:rPr>
      </w:pPr>
    </w:p>
    <w:p w14:paraId="2E8DA87F" w14:textId="77777777" w:rsidR="000D174D" w:rsidRPr="0078269D" w:rsidRDefault="000D174D" w:rsidP="000D174D">
      <w:pPr>
        <w:rPr>
          <w:ins w:id="4296" w:author="Mutali Nepfumbada" w:date="2022-11-28T06:36:00Z"/>
        </w:rPr>
      </w:pPr>
      <w:ins w:id="4297" w:author="Mutali Nepfumbada" w:date="2022-11-28T06:36:00Z">
        <w:r w:rsidRPr="0078269D">
          <w:t xml:space="preserve">The system is a 689.6kWp system with 535Wp JA Solar PV modules connected to </w:t>
        </w:r>
        <w:r>
          <w:t>six</w:t>
        </w:r>
        <w:r w:rsidRPr="0078269D">
          <w:t xml:space="preserve"> Huawei 100 kW inverters and </w:t>
        </w:r>
        <w:r>
          <w:t>one</w:t>
        </w:r>
        <w:r w:rsidRPr="0078269D">
          <w:t xml:space="preserve"> Huawei 50 kW inverter. The system works with PV modules that generate DC electricity. DC </w:t>
        </w:r>
        <w:r>
          <w:t xml:space="preserve">electricity </w:t>
        </w:r>
        <w:r w:rsidRPr="0078269D">
          <w:t xml:space="preserve">is then converted to AC </w:t>
        </w:r>
        <w:r>
          <w:t xml:space="preserve">electricity </w:t>
        </w:r>
        <w:r w:rsidRPr="0078269D">
          <w:t xml:space="preserve">so that it can be used in the buildings. Inverters are used to convert the electricity for this purpose. The inverters installed by Mediclinic are grid-connected and have </w:t>
        </w:r>
        <w:r>
          <w:t>a</w:t>
        </w:r>
        <w:r w:rsidRPr="0078269D">
          <w:t xml:space="preserve">nti-islanding </w:t>
        </w:r>
        <w:r>
          <w:t>p</w:t>
        </w:r>
        <w:r w:rsidRPr="0078269D">
          <w:t>rotection.</w:t>
        </w:r>
      </w:ins>
    </w:p>
    <w:p w14:paraId="0B85CC62" w14:textId="77777777" w:rsidR="000D174D" w:rsidRDefault="000D174D" w:rsidP="000D174D">
      <w:pPr>
        <w:rPr>
          <w:ins w:id="4298" w:author="Mutali Nepfumbada" w:date="2022-11-28T06:36:00Z"/>
        </w:rPr>
      </w:pPr>
    </w:p>
    <w:p w14:paraId="69C63EE8" w14:textId="71AEB490" w:rsidR="00DB28C9" w:rsidRPr="000D174D" w:rsidRDefault="000D174D" w:rsidP="000D174D">
      <w:pPr>
        <w:jc w:val="left"/>
        <w:rPr>
          <w:ins w:id="4299" w:author="Mutali Nepfumbada" w:date="2022-11-28T06:19:00Z"/>
          <w:rFonts w:cs="Arial"/>
          <w:color w:val="5F0505"/>
          <w:kern w:val="32"/>
          <w:sz w:val="32"/>
          <w:szCs w:val="32"/>
          <w:rPrChange w:id="4300" w:author="Mutali Nepfumbada" w:date="2022-11-28T06:40:00Z">
            <w:rPr>
              <w:ins w:id="4301" w:author="Mutali Nepfumbada" w:date="2022-11-28T06:19:00Z"/>
            </w:rPr>
          </w:rPrChange>
        </w:rPr>
        <w:pPrChange w:id="4302" w:author="Mutali Nepfumbada" w:date="2022-11-28T06:40:00Z">
          <w:pPr>
            <w:pStyle w:val="Heading1"/>
          </w:pPr>
        </w:pPrChange>
      </w:pPr>
      <w:ins w:id="4303" w:author="Mutali Nepfumbada" w:date="2022-11-28T06:19:00Z">
        <w:r>
          <w:br w:type="page"/>
        </w:r>
      </w:ins>
    </w:p>
    <w:p w14:paraId="057F619D" w14:textId="07F9E38F" w:rsidR="000D174D" w:rsidRPr="000D174D" w:rsidDel="000D174D" w:rsidRDefault="000D174D" w:rsidP="000D174D">
      <w:pPr>
        <w:rPr>
          <w:ins w:id="4304" w:author="Chanda Nxumalo" w:date="2022-10-18T12:34:00Z"/>
          <w:del w:id="4305" w:author="Mutali Nepfumbada" w:date="2022-11-28T06:40:00Z"/>
        </w:rPr>
        <w:sectPr w:rsidR="000D174D" w:rsidRPr="000D174D" w:rsidDel="000D174D" w:rsidSect="006C75D2">
          <w:pgSz w:w="11907" w:h="16840" w:code="9"/>
          <w:pgMar w:top="1985" w:right="1179" w:bottom="1134" w:left="1179" w:header="709" w:footer="425" w:gutter="0"/>
          <w:cols w:space="708"/>
          <w:docGrid w:linePitch="360"/>
        </w:sectPr>
        <w:pPrChange w:id="4306" w:author="Mutali Nepfumbada" w:date="2022-11-28T06:40:00Z">
          <w:pPr>
            <w:pStyle w:val="Heading1"/>
          </w:pPr>
        </w:pPrChange>
      </w:pPr>
    </w:p>
    <w:p w14:paraId="6646ED69" w14:textId="77437D4B" w:rsidR="002F6D8F" w:rsidRPr="00D82B8B" w:rsidRDefault="00220017" w:rsidP="00220017">
      <w:pPr>
        <w:rPr>
          <w:del w:id="4307" w:author="Chanda Nxumalo" w:date="2022-10-18T12:34:00Z"/>
          <w:lang w:eastAsia="en-US"/>
        </w:rPr>
      </w:pPr>
      <w:del w:id="4308" w:author="Chanda Nxumalo" w:date="2022-10-18T12:34:00Z">
        <w:r w:rsidRPr="00D82B8B">
          <w:delText>.</w:delText>
        </w:r>
        <w:commentRangeStart w:id="4309"/>
        <w:commentRangeEnd w:id="4309"/>
        <w:r w:rsidR="00B31A9D" w:rsidRPr="00D82B8B">
          <w:rPr>
            <w:rStyle w:val="CommentReference"/>
            <w:rPrChange w:id="4310" w:author="Mutali Nepfumbada" w:date="2022-10-14T09:34:00Z">
              <w:rPr>
                <w:rStyle w:val="CommentReference"/>
                <w:rFonts w:ascii="Verdana" w:hAnsi="Verdana"/>
              </w:rPr>
            </w:rPrChange>
          </w:rPr>
          <w:commentReference w:id="4309"/>
        </w:r>
        <w:r w:rsidR="002F6D8F" w:rsidRPr="00D82B8B">
          <w:rPr>
            <w:lang w:eastAsia="en-US"/>
          </w:rPr>
          <w:br w:type="page"/>
        </w:r>
        <w:bookmarkStart w:id="4311" w:name="_Toc117850319"/>
        <w:bookmarkStart w:id="4312" w:name="_Toc118269243"/>
        <w:bookmarkEnd w:id="4311"/>
        <w:bookmarkEnd w:id="4312"/>
      </w:del>
    </w:p>
    <w:p w14:paraId="2EDDCAAD" w14:textId="77777777" w:rsidR="00C3627C" w:rsidRPr="00D82B8B" w:rsidRDefault="00C3627C" w:rsidP="00C3627C">
      <w:pPr>
        <w:pStyle w:val="Heading1"/>
        <w:rPr>
          <w:lang w:eastAsia="en-US"/>
        </w:rPr>
      </w:pPr>
      <w:bookmarkStart w:id="4313" w:name="_Toc118269244"/>
      <w:r w:rsidRPr="00D82B8B">
        <w:rPr>
          <w:lang w:eastAsia="en-US"/>
        </w:rPr>
        <w:t>Highveld Technical Performance</w:t>
      </w:r>
      <w:bookmarkEnd w:id="4313"/>
    </w:p>
    <w:p w14:paraId="706C1468" w14:textId="77777777" w:rsidR="00914FA5" w:rsidRPr="00D82B8B" w:rsidRDefault="00914FA5" w:rsidP="00914FA5">
      <w:pPr>
        <w:rPr>
          <w:ins w:id="4314" w:author="Adam Terry" w:date="2022-10-07T18:05:00Z"/>
          <w:lang w:eastAsia="en-US"/>
        </w:rPr>
      </w:pPr>
    </w:p>
    <w:p w14:paraId="5C24D0FC" w14:textId="77777777" w:rsidR="007B626F" w:rsidRPr="00D82B8B" w:rsidRDefault="007B626F" w:rsidP="007B626F">
      <w:pPr>
        <w:rPr>
          <w:ins w:id="4315" w:author="Adam Terry" w:date="2022-10-07T18:05:00Z"/>
          <w:shd w:val="clear" w:color="auto" w:fill="FFFFFF"/>
        </w:rPr>
      </w:pPr>
      <w:ins w:id="4316" w:author="Adam Terry" w:date="2022-10-07T18:05:00Z">
        <w:r w:rsidRPr="00D82B8B">
          <w:rPr>
            <w:shd w:val="clear" w:color="auto" w:fill="FFFFFF"/>
          </w:rPr>
          <w:t xml:space="preserve">The following table gives a brief overview of the Highveld PV installation. </w:t>
        </w:r>
      </w:ins>
    </w:p>
    <w:p w14:paraId="0B724238" w14:textId="77777777" w:rsidR="007B626F" w:rsidRPr="00D82B8B" w:rsidRDefault="007B626F" w:rsidP="007B626F">
      <w:pPr>
        <w:rPr>
          <w:ins w:id="4317" w:author="Adam Terry" w:date="2022-10-07T18:05:00Z"/>
          <w:lang w:val="en-ZA" w:eastAsia="en-ZA"/>
        </w:rPr>
      </w:pPr>
    </w:p>
    <w:tbl>
      <w:tblPr>
        <w:tblStyle w:val="TableGridLight"/>
        <w:tblW w:w="3787" w:type="pct"/>
        <w:jc w:val="center"/>
        <w:tblLook w:val="04A0" w:firstRow="1" w:lastRow="0" w:firstColumn="1" w:lastColumn="0" w:noHBand="0" w:noVBand="1"/>
      </w:tblPr>
      <w:tblGrid>
        <w:gridCol w:w="3539"/>
        <w:gridCol w:w="3686"/>
        <w:tblGridChange w:id="4318">
          <w:tblGrid>
            <w:gridCol w:w="3539"/>
            <w:gridCol w:w="3686"/>
          </w:tblGrid>
        </w:tblGridChange>
      </w:tblGrid>
      <w:tr w:rsidR="007B626F" w:rsidRPr="00D82B8B" w14:paraId="2A504436" w14:textId="77777777">
        <w:trPr>
          <w:trHeight w:val="70"/>
          <w:jc w:val="center"/>
        </w:trPr>
        <w:tc>
          <w:tcPr>
            <w:tcW w:w="5000" w:type="pct"/>
            <w:gridSpan w:val="2"/>
            <w:shd w:val="clear" w:color="auto" w:fill="5F0500"/>
            <w:noWrap/>
            <w:hideMark/>
          </w:tcPr>
          <w:p w14:paraId="39631CAF" w14:textId="77777777" w:rsidR="007B626F" w:rsidRPr="00D82B8B" w:rsidRDefault="007B626F">
            <w:pPr>
              <w:jc w:val="center"/>
              <w:rPr>
                <w:b/>
                <w:bCs/>
                <w:lang w:val="en-ZA" w:eastAsia="en-ZA"/>
              </w:rPr>
            </w:pPr>
            <w:ins w:id="4319" w:author="Adam Terry" w:date="2022-10-07T18:05:00Z">
              <w:r w:rsidRPr="00D82B8B">
                <w:rPr>
                  <w:b/>
                  <w:bCs/>
                  <w:lang w:val="en-ZA" w:eastAsia="en-ZA"/>
                </w:rPr>
                <w:t>Project Overview</w:t>
              </w:r>
            </w:ins>
          </w:p>
        </w:tc>
      </w:tr>
      <w:tr w:rsidR="007B626F" w:rsidRPr="00D82B8B" w14:paraId="6ABB55A5" w14:textId="77777777" w:rsidTr="00EE050F">
        <w:tblPrEx>
          <w:tblW w:w="3787" w:type="pct"/>
          <w:jc w:val="center"/>
          <w:tblPrExChange w:id="4320" w:author="Adam Terry" w:date="2022-11-02T16:40:00Z">
            <w:tblPrEx>
              <w:tblW w:w="3787" w:type="pct"/>
              <w:jc w:val="center"/>
            </w:tblPrEx>
          </w:tblPrExChange>
        </w:tblPrEx>
        <w:trPr>
          <w:trHeight w:val="300"/>
          <w:jc w:val="center"/>
          <w:trPrChange w:id="4321" w:author="Adam Terry" w:date="2022-11-02T16:40:00Z">
            <w:trPr>
              <w:trHeight w:val="300"/>
              <w:jc w:val="center"/>
            </w:trPr>
          </w:trPrChange>
        </w:trPr>
        <w:tc>
          <w:tcPr>
            <w:tcW w:w="2449" w:type="pct"/>
            <w:noWrap/>
            <w:vAlign w:val="center"/>
            <w:hideMark/>
            <w:tcPrChange w:id="4322" w:author="Adam Terry" w:date="2022-11-02T16:40:00Z">
              <w:tcPr>
                <w:tcW w:w="2449" w:type="pct"/>
                <w:noWrap/>
                <w:hideMark/>
              </w:tcPr>
            </w:tcPrChange>
          </w:tcPr>
          <w:p w14:paraId="64558EE7" w14:textId="77777777" w:rsidR="007B626F" w:rsidRPr="00D82B8B" w:rsidRDefault="007B626F">
            <w:pPr>
              <w:jc w:val="left"/>
              <w:rPr>
                <w:rFonts w:cs="Calibri"/>
                <w:color w:val="000000"/>
                <w:lang w:val="en-ZA" w:eastAsia="en-ZA"/>
              </w:rPr>
              <w:pPrChange w:id="4323" w:author="Adam Terry" w:date="2022-11-02T16:40:00Z">
                <w:pPr/>
              </w:pPrChange>
            </w:pPr>
            <w:ins w:id="4324" w:author="Adam Terry" w:date="2022-10-07T18:05:00Z">
              <w:r w:rsidRPr="00D82B8B">
                <w:rPr>
                  <w:rFonts w:cs="Calibri"/>
                  <w:color w:val="000000"/>
                  <w:lang w:val="en-ZA" w:eastAsia="en-ZA"/>
                </w:rPr>
                <w:t>Design Capacity DC/AC (kW)</w:t>
              </w:r>
            </w:ins>
          </w:p>
        </w:tc>
        <w:tc>
          <w:tcPr>
            <w:tcW w:w="2551" w:type="pct"/>
            <w:noWrap/>
            <w:vAlign w:val="center"/>
            <w:hideMark/>
            <w:tcPrChange w:id="4325" w:author="Adam Terry" w:date="2022-11-02T16:40:00Z">
              <w:tcPr>
                <w:tcW w:w="2551" w:type="pct"/>
                <w:noWrap/>
                <w:hideMark/>
              </w:tcPr>
            </w:tcPrChange>
          </w:tcPr>
          <w:p w14:paraId="4158121A" w14:textId="77777777" w:rsidR="007B626F" w:rsidRPr="00D82B8B" w:rsidRDefault="007B626F">
            <w:pPr>
              <w:jc w:val="left"/>
              <w:rPr>
                <w:rFonts w:cs="Calibri"/>
                <w:color w:val="000000"/>
                <w:lang w:val="en-ZA" w:eastAsia="en-ZA"/>
              </w:rPr>
              <w:pPrChange w:id="4326" w:author="Adam Terry" w:date="2022-11-02T16:40:00Z">
                <w:pPr/>
              </w:pPrChange>
            </w:pPr>
            <w:ins w:id="4327" w:author="Adam Terry" w:date="2022-10-07T18:05:00Z">
              <w:r w:rsidRPr="00D82B8B">
                <w:rPr>
                  <w:rFonts w:cs="Calibri"/>
                  <w:color w:val="000000"/>
                  <w:lang w:val="en-ZA" w:eastAsia="en-ZA"/>
                </w:rPr>
                <w:t>263 / 250</w:t>
              </w:r>
              <w:r w:rsidRPr="00D82B8B">
                <w:rPr>
                  <w:rFonts w:cs="Calibri"/>
                  <w:color w:val="000000"/>
                  <w:lang w:val="en-ZA" w:eastAsia="en-ZA"/>
                </w:rPr>
                <w:tab/>
              </w:r>
            </w:ins>
          </w:p>
        </w:tc>
      </w:tr>
      <w:tr w:rsidR="007B626F" w:rsidRPr="00D82B8B" w14:paraId="3071637C" w14:textId="77777777" w:rsidTr="00EE050F">
        <w:tblPrEx>
          <w:tblW w:w="3787" w:type="pct"/>
          <w:jc w:val="center"/>
          <w:tblPrExChange w:id="4328" w:author="Adam Terry" w:date="2022-11-02T16:40:00Z">
            <w:tblPrEx>
              <w:tblW w:w="3787" w:type="pct"/>
              <w:jc w:val="center"/>
            </w:tblPrEx>
          </w:tblPrExChange>
        </w:tblPrEx>
        <w:trPr>
          <w:trHeight w:val="300"/>
          <w:jc w:val="center"/>
          <w:trPrChange w:id="4329" w:author="Adam Terry" w:date="2022-11-02T16:40:00Z">
            <w:trPr>
              <w:trHeight w:val="300"/>
              <w:jc w:val="center"/>
            </w:trPr>
          </w:trPrChange>
        </w:trPr>
        <w:tc>
          <w:tcPr>
            <w:tcW w:w="2449" w:type="pct"/>
            <w:noWrap/>
            <w:vAlign w:val="center"/>
            <w:tcPrChange w:id="4330" w:author="Adam Terry" w:date="2022-11-02T16:40:00Z">
              <w:tcPr>
                <w:tcW w:w="2449" w:type="pct"/>
                <w:noWrap/>
              </w:tcPr>
            </w:tcPrChange>
          </w:tcPr>
          <w:p w14:paraId="2FD191DB" w14:textId="77777777" w:rsidR="007B626F" w:rsidRPr="00D82B8B" w:rsidRDefault="007B626F">
            <w:pPr>
              <w:jc w:val="left"/>
              <w:rPr>
                <w:rFonts w:cs="Calibri"/>
                <w:color w:val="000000"/>
                <w:lang w:val="en-ZA" w:eastAsia="en-ZA"/>
              </w:rPr>
              <w:pPrChange w:id="4331" w:author="Adam Terry" w:date="2022-11-02T16:40:00Z">
                <w:pPr/>
              </w:pPrChange>
            </w:pPr>
            <w:ins w:id="4332" w:author="Adam Terry" w:date="2022-10-07T18:05:00Z">
              <w:r w:rsidRPr="00D82B8B">
                <w:rPr>
                  <w:rFonts w:cs="Calibri"/>
                  <w:color w:val="000000"/>
                  <w:lang w:val="en-ZA" w:eastAsia="en-ZA"/>
                </w:rPr>
                <w:t>Installed Capacity DC/AC (kW)</w:t>
              </w:r>
            </w:ins>
          </w:p>
        </w:tc>
        <w:tc>
          <w:tcPr>
            <w:tcW w:w="2551" w:type="pct"/>
            <w:noWrap/>
            <w:vAlign w:val="center"/>
            <w:tcPrChange w:id="4333" w:author="Adam Terry" w:date="2022-11-02T16:40:00Z">
              <w:tcPr>
                <w:tcW w:w="2551" w:type="pct"/>
                <w:noWrap/>
              </w:tcPr>
            </w:tcPrChange>
          </w:tcPr>
          <w:p w14:paraId="15D53C27" w14:textId="77777777" w:rsidR="007B626F" w:rsidRPr="00D82B8B" w:rsidRDefault="007B626F">
            <w:pPr>
              <w:jc w:val="left"/>
              <w:rPr>
                <w:rFonts w:cs="Calibri"/>
                <w:color w:val="000000"/>
                <w:lang w:val="en-ZA" w:eastAsia="en-ZA"/>
              </w:rPr>
              <w:pPrChange w:id="4334" w:author="Adam Terry" w:date="2022-11-02T16:40:00Z">
                <w:pPr/>
              </w:pPrChange>
            </w:pPr>
            <w:ins w:id="4335" w:author="Adam Terry" w:date="2022-10-07T18:05:00Z">
              <w:r w:rsidRPr="00D82B8B">
                <w:rPr>
                  <w:rFonts w:cs="Calibri"/>
                  <w:color w:val="000000"/>
                  <w:lang w:val="en-ZA" w:eastAsia="en-ZA"/>
                </w:rPr>
                <w:t>258.9 / 250</w:t>
              </w:r>
            </w:ins>
          </w:p>
        </w:tc>
      </w:tr>
      <w:tr w:rsidR="007B626F" w:rsidRPr="00D82B8B" w14:paraId="56F559DC" w14:textId="77777777" w:rsidTr="00EE050F">
        <w:tblPrEx>
          <w:tblW w:w="3787" w:type="pct"/>
          <w:jc w:val="center"/>
          <w:tblPrExChange w:id="4336" w:author="Adam Terry" w:date="2022-11-02T16:40:00Z">
            <w:tblPrEx>
              <w:tblW w:w="3787" w:type="pct"/>
              <w:jc w:val="center"/>
            </w:tblPrEx>
          </w:tblPrExChange>
        </w:tblPrEx>
        <w:trPr>
          <w:trHeight w:val="300"/>
          <w:jc w:val="center"/>
          <w:trPrChange w:id="4337" w:author="Adam Terry" w:date="2022-11-02T16:40:00Z">
            <w:trPr>
              <w:trHeight w:val="300"/>
              <w:jc w:val="center"/>
            </w:trPr>
          </w:trPrChange>
        </w:trPr>
        <w:tc>
          <w:tcPr>
            <w:tcW w:w="2449" w:type="pct"/>
            <w:noWrap/>
            <w:vAlign w:val="center"/>
            <w:hideMark/>
            <w:tcPrChange w:id="4338" w:author="Adam Terry" w:date="2022-11-02T16:40:00Z">
              <w:tcPr>
                <w:tcW w:w="2449" w:type="pct"/>
                <w:noWrap/>
                <w:hideMark/>
              </w:tcPr>
            </w:tcPrChange>
          </w:tcPr>
          <w:p w14:paraId="0902522F" w14:textId="77777777" w:rsidR="007B626F" w:rsidRPr="00D82B8B" w:rsidRDefault="007B626F">
            <w:pPr>
              <w:jc w:val="left"/>
              <w:rPr>
                <w:rFonts w:cs="Calibri"/>
                <w:color w:val="000000"/>
                <w:lang w:val="en-ZA" w:eastAsia="en-ZA"/>
              </w:rPr>
              <w:pPrChange w:id="4339" w:author="Adam Terry" w:date="2022-11-02T16:40:00Z">
                <w:pPr/>
              </w:pPrChange>
            </w:pPr>
            <w:ins w:id="4340" w:author="Adam Terry" w:date="2022-10-07T18:05:00Z">
              <w:r w:rsidRPr="00D82B8B">
                <w:rPr>
                  <w:rFonts w:cs="Calibri"/>
                  <w:color w:val="000000"/>
                  <w:lang w:val="en-ZA" w:eastAsia="en-ZA"/>
                </w:rPr>
                <w:t>Technology</w:t>
              </w:r>
            </w:ins>
          </w:p>
        </w:tc>
        <w:tc>
          <w:tcPr>
            <w:tcW w:w="2551" w:type="pct"/>
            <w:noWrap/>
            <w:vAlign w:val="center"/>
            <w:hideMark/>
            <w:tcPrChange w:id="4341" w:author="Adam Terry" w:date="2022-11-02T16:40:00Z">
              <w:tcPr>
                <w:tcW w:w="2551" w:type="pct"/>
                <w:noWrap/>
                <w:hideMark/>
              </w:tcPr>
            </w:tcPrChange>
          </w:tcPr>
          <w:p w14:paraId="39178926" w14:textId="74F510F7" w:rsidR="007B626F" w:rsidRPr="00D82B8B" w:rsidRDefault="007B626F">
            <w:pPr>
              <w:jc w:val="left"/>
              <w:rPr>
                <w:rFonts w:cs="Calibri"/>
                <w:color w:val="000000"/>
                <w:lang w:val="en-ZA" w:eastAsia="en-ZA"/>
              </w:rPr>
              <w:pPrChange w:id="4342" w:author="Adam Terry" w:date="2022-11-02T16:40:00Z">
                <w:pPr/>
              </w:pPrChange>
            </w:pPr>
            <w:commentRangeStart w:id="4343"/>
            <w:ins w:id="4344" w:author="Adam Terry" w:date="2022-10-07T18:05:00Z">
              <w:r w:rsidRPr="00D82B8B">
                <w:rPr>
                  <w:rFonts w:cs="Calibri"/>
                  <w:color w:val="000000"/>
                  <w:lang w:val="en-ZA" w:eastAsia="en-ZA"/>
                </w:rPr>
                <w:t>Solar</w:t>
              </w:r>
            </w:ins>
            <w:commentRangeEnd w:id="4343"/>
            <w:ins w:id="4345" w:author="Adam Terry" w:date="2022-11-02T13:46:00Z">
              <w:r w:rsidR="000356BF">
                <w:rPr>
                  <w:rStyle w:val="CommentReference"/>
                  <w:rFonts w:ascii="Verdana" w:hAnsi="Verdana"/>
                </w:rPr>
                <w:commentReference w:id="4343"/>
              </w:r>
            </w:ins>
            <w:ins w:id="4346" w:author="Adam Terry" w:date="2022-11-02T13:45:00Z">
              <w:r w:rsidR="00B74FD7">
                <w:rPr>
                  <w:rFonts w:cs="Calibri"/>
                  <w:color w:val="000000"/>
                  <w:lang w:val="en-ZA" w:eastAsia="en-ZA"/>
                </w:rPr>
                <w:t>w</w:t>
              </w:r>
            </w:ins>
          </w:p>
        </w:tc>
      </w:tr>
      <w:tr w:rsidR="007B626F" w:rsidRPr="00D82B8B" w14:paraId="79A23FC3" w14:textId="77777777" w:rsidTr="00EE050F">
        <w:tblPrEx>
          <w:tblW w:w="3787" w:type="pct"/>
          <w:jc w:val="center"/>
          <w:tblPrExChange w:id="4347" w:author="Adam Terry" w:date="2022-11-02T16:40:00Z">
            <w:tblPrEx>
              <w:tblW w:w="3787" w:type="pct"/>
              <w:jc w:val="center"/>
            </w:tblPrEx>
          </w:tblPrExChange>
        </w:tblPrEx>
        <w:trPr>
          <w:trHeight w:val="300"/>
          <w:jc w:val="center"/>
          <w:trPrChange w:id="4348" w:author="Adam Terry" w:date="2022-11-02T16:40:00Z">
            <w:trPr>
              <w:trHeight w:val="300"/>
              <w:jc w:val="center"/>
            </w:trPr>
          </w:trPrChange>
        </w:trPr>
        <w:tc>
          <w:tcPr>
            <w:tcW w:w="2449" w:type="pct"/>
            <w:noWrap/>
            <w:vAlign w:val="center"/>
            <w:hideMark/>
            <w:tcPrChange w:id="4349" w:author="Adam Terry" w:date="2022-11-02T16:40:00Z">
              <w:tcPr>
                <w:tcW w:w="2449" w:type="pct"/>
                <w:noWrap/>
                <w:hideMark/>
              </w:tcPr>
            </w:tcPrChange>
          </w:tcPr>
          <w:p w14:paraId="1D852BB5" w14:textId="77777777" w:rsidR="007B626F" w:rsidRPr="00D82B8B" w:rsidRDefault="007B626F">
            <w:pPr>
              <w:jc w:val="left"/>
              <w:rPr>
                <w:rFonts w:cs="Calibri"/>
                <w:color w:val="000000"/>
                <w:lang w:val="en-ZA" w:eastAsia="en-ZA"/>
              </w:rPr>
              <w:pPrChange w:id="4350" w:author="Adam Terry" w:date="2022-11-02T16:40:00Z">
                <w:pPr/>
              </w:pPrChange>
            </w:pPr>
            <w:ins w:id="4351" w:author="Adam Terry" w:date="2022-10-07T18:05:00Z">
              <w:r w:rsidRPr="00D82B8B">
                <w:rPr>
                  <w:rFonts w:cs="Calibri"/>
                  <w:color w:val="000000"/>
                  <w:lang w:val="en-ZA" w:eastAsia="en-ZA"/>
                </w:rPr>
                <w:t>Project Company</w:t>
              </w:r>
            </w:ins>
          </w:p>
        </w:tc>
        <w:tc>
          <w:tcPr>
            <w:tcW w:w="2551" w:type="pct"/>
            <w:noWrap/>
            <w:vAlign w:val="center"/>
            <w:hideMark/>
            <w:tcPrChange w:id="4352" w:author="Adam Terry" w:date="2022-11-02T16:40:00Z">
              <w:tcPr>
                <w:tcW w:w="2551" w:type="pct"/>
                <w:noWrap/>
                <w:hideMark/>
              </w:tcPr>
            </w:tcPrChange>
          </w:tcPr>
          <w:p w14:paraId="18EA8FFB" w14:textId="77777777" w:rsidR="007B626F" w:rsidRPr="00D82B8B" w:rsidRDefault="007B626F">
            <w:pPr>
              <w:jc w:val="left"/>
              <w:rPr>
                <w:rFonts w:cs="Calibri"/>
                <w:color w:val="000000"/>
                <w:lang w:val="en-ZA" w:eastAsia="en-ZA"/>
              </w:rPr>
              <w:pPrChange w:id="4353" w:author="Adam Terry" w:date="2022-11-02T16:40:00Z">
                <w:pPr/>
              </w:pPrChange>
            </w:pPr>
            <w:ins w:id="4354" w:author="Adam Terry" w:date="2022-10-07T18:05:00Z">
              <w:r w:rsidRPr="00D82B8B">
                <w:rPr>
                  <w:rFonts w:cs="Calibri"/>
                  <w:color w:val="000000"/>
                  <w:lang w:val="en-ZA" w:eastAsia="en-ZA"/>
                </w:rPr>
                <w:t>Moshesh Solar PV 1 (Pty) Ltd</w:t>
              </w:r>
            </w:ins>
          </w:p>
        </w:tc>
      </w:tr>
      <w:tr w:rsidR="007B626F" w:rsidRPr="00D82B8B" w14:paraId="00050B1A" w14:textId="77777777" w:rsidTr="00EE050F">
        <w:tblPrEx>
          <w:tblW w:w="3787" w:type="pct"/>
          <w:jc w:val="center"/>
          <w:tblPrExChange w:id="4355" w:author="Adam Terry" w:date="2022-11-02T16:40:00Z">
            <w:tblPrEx>
              <w:tblW w:w="3787" w:type="pct"/>
              <w:jc w:val="center"/>
            </w:tblPrEx>
          </w:tblPrExChange>
        </w:tblPrEx>
        <w:trPr>
          <w:trHeight w:val="300"/>
          <w:jc w:val="center"/>
          <w:trPrChange w:id="4356" w:author="Adam Terry" w:date="2022-11-02T16:40:00Z">
            <w:trPr>
              <w:trHeight w:val="300"/>
              <w:jc w:val="center"/>
            </w:trPr>
          </w:trPrChange>
        </w:trPr>
        <w:tc>
          <w:tcPr>
            <w:tcW w:w="2449" w:type="pct"/>
            <w:noWrap/>
            <w:vAlign w:val="center"/>
            <w:hideMark/>
            <w:tcPrChange w:id="4357" w:author="Adam Terry" w:date="2022-11-02T16:40:00Z">
              <w:tcPr>
                <w:tcW w:w="2449" w:type="pct"/>
                <w:noWrap/>
                <w:hideMark/>
              </w:tcPr>
            </w:tcPrChange>
          </w:tcPr>
          <w:p w14:paraId="607502CA" w14:textId="77777777" w:rsidR="007B626F" w:rsidRPr="00D82B8B" w:rsidRDefault="007B626F">
            <w:pPr>
              <w:jc w:val="left"/>
              <w:rPr>
                <w:rFonts w:cs="Calibri"/>
                <w:color w:val="000000"/>
                <w:lang w:val="en-ZA" w:eastAsia="en-ZA"/>
              </w:rPr>
              <w:pPrChange w:id="4358" w:author="Adam Terry" w:date="2022-11-02T16:40:00Z">
                <w:pPr/>
              </w:pPrChange>
            </w:pPr>
            <w:ins w:id="4359" w:author="Adam Terry" w:date="2022-10-07T18:05:00Z">
              <w:r w:rsidRPr="00D82B8B">
                <w:rPr>
                  <w:rFonts w:cs="Calibri"/>
                  <w:color w:val="000000"/>
                  <w:lang w:val="en-ZA" w:eastAsia="en-ZA"/>
                </w:rPr>
                <w:t>Address</w:t>
              </w:r>
            </w:ins>
          </w:p>
        </w:tc>
        <w:tc>
          <w:tcPr>
            <w:tcW w:w="2551" w:type="pct"/>
            <w:noWrap/>
            <w:vAlign w:val="center"/>
            <w:hideMark/>
            <w:tcPrChange w:id="4360" w:author="Adam Terry" w:date="2022-11-02T16:40:00Z">
              <w:tcPr>
                <w:tcW w:w="2551" w:type="pct"/>
                <w:noWrap/>
                <w:hideMark/>
              </w:tcPr>
            </w:tcPrChange>
          </w:tcPr>
          <w:p w14:paraId="03F8EF68" w14:textId="77777777" w:rsidR="007B626F" w:rsidRPr="00D82B8B" w:rsidRDefault="007B626F">
            <w:pPr>
              <w:jc w:val="left"/>
              <w:rPr>
                <w:rFonts w:cs="Calibri"/>
                <w:color w:val="000000"/>
                <w:lang w:val="en-ZA" w:eastAsia="en-ZA"/>
              </w:rPr>
              <w:pPrChange w:id="4361" w:author="Adam Terry" w:date="2022-11-02T16:40:00Z">
                <w:pPr/>
              </w:pPrChange>
            </w:pPr>
            <w:ins w:id="4362" w:author="Adam Terry" w:date="2022-10-07T18:05:00Z">
              <w:r w:rsidRPr="00D82B8B">
                <w:rPr>
                  <w:rFonts w:cs="Calibri"/>
                  <w:color w:val="000000"/>
                  <w:lang w:val="en-ZA" w:eastAsia="en-ZA"/>
                </w:rPr>
                <w:t>46 Barney Molokwane, Trichardt South Africa</w:t>
              </w:r>
            </w:ins>
          </w:p>
        </w:tc>
      </w:tr>
      <w:tr w:rsidR="007B626F" w:rsidRPr="00D82B8B" w14:paraId="437CA851" w14:textId="77777777" w:rsidTr="00EE050F">
        <w:tblPrEx>
          <w:tblW w:w="3787" w:type="pct"/>
          <w:jc w:val="center"/>
          <w:tblPrExChange w:id="4363" w:author="Adam Terry" w:date="2022-11-02T16:40:00Z">
            <w:tblPrEx>
              <w:tblW w:w="3787" w:type="pct"/>
              <w:jc w:val="center"/>
            </w:tblPrEx>
          </w:tblPrExChange>
        </w:tblPrEx>
        <w:trPr>
          <w:trHeight w:val="300"/>
          <w:jc w:val="center"/>
          <w:trPrChange w:id="4364" w:author="Adam Terry" w:date="2022-11-02T16:40:00Z">
            <w:trPr>
              <w:trHeight w:val="300"/>
              <w:jc w:val="center"/>
            </w:trPr>
          </w:trPrChange>
        </w:trPr>
        <w:tc>
          <w:tcPr>
            <w:tcW w:w="2449" w:type="pct"/>
            <w:noWrap/>
            <w:vAlign w:val="center"/>
            <w:tcPrChange w:id="4365" w:author="Adam Terry" w:date="2022-11-02T16:40:00Z">
              <w:tcPr>
                <w:tcW w:w="2449" w:type="pct"/>
                <w:noWrap/>
                <w:vAlign w:val="center"/>
              </w:tcPr>
            </w:tcPrChange>
          </w:tcPr>
          <w:p w14:paraId="5C879F43" w14:textId="77777777" w:rsidR="007B626F" w:rsidRPr="00D82B8B" w:rsidRDefault="007B626F">
            <w:pPr>
              <w:jc w:val="left"/>
              <w:rPr>
                <w:rFonts w:cs="Calibri"/>
                <w:color w:val="000000"/>
                <w:lang w:val="en-ZA" w:eastAsia="en-ZA"/>
              </w:rPr>
              <w:pPrChange w:id="4366" w:author="Adam Terry" w:date="2022-11-02T16:40:00Z">
                <w:pPr/>
              </w:pPrChange>
            </w:pPr>
            <w:ins w:id="4367" w:author="Adam Terry" w:date="2022-10-07T18:05:00Z">
              <w:r w:rsidRPr="00D82B8B">
                <w:rPr>
                  <w:rFonts w:cs="Calibri"/>
                  <w:color w:val="000000"/>
                  <w:lang w:val="en-ZA" w:eastAsia="en-ZA"/>
                </w:rPr>
                <w:t>Commercial Operation Date</w:t>
              </w:r>
            </w:ins>
          </w:p>
        </w:tc>
        <w:tc>
          <w:tcPr>
            <w:tcW w:w="2551" w:type="pct"/>
            <w:noWrap/>
            <w:vAlign w:val="center"/>
            <w:tcPrChange w:id="4368" w:author="Adam Terry" w:date="2022-11-02T16:40:00Z">
              <w:tcPr>
                <w:tcW w:w="2551" w:type="pct"/>
                <w:noWrap/>
              </w:tcPr>
            </w:tcPrChange>
          </w:tcPr>
          <w:p w14:paraId="59F5BDBC" w14:textId="77777777" w:rsidR="007B626F" w:rsidRPr="00D82B8B" w:rsidRDefault="007B626F">
            <w:pPr>
              <w:jc w:val="left"/>
              <w:rPr>
                <w:rFonts w:cs="Calibri"/>
                <w:color w:val="000000"/>
                <w:lang w:val="en-ZA" w:eastAsia="en-ZA"/>
              </w:rPr>
              <w:pPrChange w:id="4369" w:author="Adam Terry" w:date="2022-11-02T16:40:00Z">
                <w:pPr/>
              </w:pPrChange>
            </w:pPr>
            <w:ins w:id="4370" w:author="Adam Terry" w:date="2022-10-07T18:05:00Z">
              <w:r w:rsidRPr="00D82B8B">
                <w:rPr>
                  <w:rFonts w:cs="Calibri"/>
                  <w:color w:val="000000"/>
                  <w:lang w:val="en-ZA" w:eastAsia="en-ZA"/>
                </w:rPr>
                <w:t>30 March 2022</w:t>
              </w:r>
            </w:ins>
          </w:p>
        </w:tc>
      </w:tr>
    </w:tbl>
    <w:p w14:paraId="20520F28" w14:textId="7BD02A85" w:rsidR="007B626F" w:rsidRPr="00D82B8B" w:rsidRDefault="007B626F" w:rsidP="007B626F">
      <w:pPr>
        <w:pStyle w:val="Caption"/>
        <w:rPr>
          <w:ins w:id="4371" w:author="Adam Terry" w:date="2022-10-07T18:05:00Z"/>
        </w:rPr>
      </w:pPr>
      <w:bookmarkStart w:id="4372" w:name="_Toc120510248"/>
      <w:ins w:id="4373" w:author="Adam Terry" w:date="2022-10-07T18:05:00Z">
        <w:r w:rsidRPr="00D82B8B">
          <w:t xml:space="preserve">Table </w:t>
        </w:r>
        <w:r w:rsidRPr="00D82B8B">
          <w:fldChar w:fldCharType="begin"/>
        </w:r>
        <w:r w:rsidRPr="00D82B8B">
          <w:rPr>
            <w:i w:val="0"/>
            <w:iCs w:val="0"/>
          </w:rPr>
          <w:instrText xml:space="preserve"> STYLEREF 1 \s </w:instrText>
        </w:r>
        <w:r w:rsidRPr="00D82B8B">
          <w:fldChar w:fldCharType="separate"/>
        </w:r>
      </w:ins>
      <w:r w:rsidR="00A934D1">
        <w:rPr>
          <w:i w:val="0"/>
          <w:iCs w:val="0"/>
          <w:noProof/>
        </w:rPr>
        <w:t>6</w:t>
      </w:r>
      <w:ins w:id="4374" w:author="Adam Terry" w:date="2022-10-07T18:05:00Z">
        <w:r w:rsidRPr="00D82B8B">
          <w:rPr>
            <w:noProof/>
          </w:rPr>
          <w:fldChar w:fldCharType="end"/>
        </w:r>
        <w:r w:rsidRPr="00D82B8B">
          <w:noBreakHyphen/>
        </w:r>
        <w:r w:rsidRPr="00D82B8B">
          <w:fldChar w:fldCharType="begin"/>
        </w:r>
        <w:r w:rsidRPr="00D82B8B">
          <w:rPr>
            <w:i w:val="0"/>
            <w:iCs w:val="0"/>
          </w:rPr>
          <w:instrText xml:space="preserve"> SEQ Table \* ARABIC \s 1 </w:instrText>
        </w:r>
        <w:r w:rsidRPr="00D82B8B">
          <w:fldChar w:fldCharType="separate"/>
        </w:r>
      </w:ins>
      <w:r w:rsidR="00A934D1">
        <w:rPr>
          <w:i w:val="0"/>
          <w:iCs w:val="0"/>
          <w:noProof/>
        </w:rPr>
        <w:t>1</w:t>
      </w:r>
      <w:ins w:id="4375" w:author="Adam Terry" w:date="2022-10-07T18:05:00Z">
        <w:r w:rsidRPr="00D82B8B">
          <w:rPr>
            <w:noProof/>
          </w:rPr>
          <w:fldChar w:fldCharType="end"/>
        </w:r>
        <w:r w:rsidRPr="00D82B8B">
          <w:t>: Highveld Project Overview</w:t>
        </w:r>
        <w:bookmarkEnd w:id="4372"/>
      </w:ins>
    </w:p>
    <w:p w14:paraId="61BA88B5" w14:textId="77777777" w:rsidR="007B626F" w:rsidRPr="00D82B8B" w:rsidRDefault="007B626F" w:rsidP="00914FA5">
      <w:pPr>
        <w:rPr>
          <w:lang w:eastAsia="en-US"/>
        </w:rPr>
      </w:pPr>
    </w:p>
    <w:p w14:paraId="74E6C180" w14:textId="0BE3582E" w:rsidR="00A05974" w:rsidRPr="00D82B8B" w:rsidDel="000D174D" w:rsidRDefault="007B626F" w:rsidP="00A05974">
      <w:pPr>
        <w:pStyle w:val="Heading2"/>
        <w:rPr>
          <w:del w:id="4376" w:author="Mutali Nepfumbada" w:date="2022-11-28T06:17:00Z"/>
        </w:rPr>
      </w:pPr>
      <w:bookmarkStart w:id="4377" w:name="_Toc118269245"/>
      <w:ins w:id="4378" w:author="Adam Terry" w:date="2022-10-07T18:05:00Z">
        <w:del w:id="4379" w:author="Mutali Nepfumbada" w:date="2022-11-28T06:17:00Z">
          <w:r w:rsidRPr="00D82B8B" w:rsidDel="000D174D">
            <w:delText xml:space="preserve">Performance </w:delText>
          </w:r>
        </w:del>
      </w:ins>
      <w:del w:id="4380" w:author="Mutali Nepfumbada" w:date="2022-11-28T06:17:00Z">
        <w:r w:rsidR="00A05974" w:rsidRPr="00D82B8B" w:rsidDel="000D174D">
          <w:delText>Summary</w:delText>
        </w:r>
        <w:bookmarkEnd w:id="4377"/>
      </w:del>
    </w:p>
    <w:p w14:paraId="539A3B84" w14:textId="2BBA931C" w:rsidR="00A05974" w:rsidRPr="00D82B8B" w:rsidDel="000D174D" w:rsidRDefault="00A05974" w:rsidP="00A05974">
      <w:pPr>
        <w:rPr>
          <w:del w:id="4381" w:author="Mutali Nepfumbada" w:date="2022-11-28T06:17:00Z"/>
        </w:rPr>
      </w:pPr>
    </w:p>
    <w:p w14:paraId="4D320A7B" w14:textId="6CC1A112" w:rsidR="00C9228E" w:rsidRPr="00D82B8B" w:rsidDel="000D174D" w:rsidRDefault="00A05974" w:rsidP="00686B3B">
      <w:pPr>
        <w:rPr>
          <w:ins w:id="4382" w:author="Adam Terry" w:date="2022-10-07T17:59:00Z"/>
          <w:del w:id="4383" w:author="Mutali Nepfumbada" w:date="2022-11-28T06:17:00Z"/>
        </w:rPr>
      </w:pPr>
      <w:del w:id="4384" w:author="Mutali Nepfumbada" w:date="2022-11-28T06:17:00Z">
        <w:r w:rsidRPr="00D82B8B" w:rsidDel="000D174D">
          <w:delText xml:space="preserve">In the performance analysis, Harmattan notes that the </w:delText>
        </w:r>
        <w:r w:rsidR="00C40B3C" w:rsidRPr="00D82B8B" w:rsidDel="000D174D">
          <w:delText>plant’s</w:delText>
        </w:r>
        <w:r w:rsidRPr="00D82B8B" w:rsidDel="000D174D">
          <w:delText xml:space="preserve"> production </w:delText>
        </w:r>
        <w:r w:rsidR="00623A25" w:rsidRPr="00D82B8B" w:rsidDel="000D174D">
          <w:delText xml:space="preserve">is </w:delText>
        </w:r>
        <w:r w:rsidR="00623A25" w:rsidRPr="00D82B8B" w:rsidDel="000D174D">
          <w:rPr>
            <w:bCs/>
            <w:lang w:val="en-US"/>
          </w:rPr>
          <w:delText>119,827</w:delText>
        </w:r>
        <w:r w:rsidRPr="00D82B8B" w:rsidDel="000D174D">
          <w:delText xml:space="preserve"> </w:delText>
        </w:r>
      </w:del>
      <w:ins w:id="4385" w:author="Adam Terry" w:date="2022-10-07T17:55:00Z">
        <w:del w:id="4386" w:author="Mutali Nepfumbada" w:date="2022-11-28T06:17:00Z">
          <w:r w:rsidR="00815C68" w:rsidRPr="00D82B8B" w:rsidDel="000D174D">
            <w:delText>k</w:delText>
          </w:r>
        </w:del>
      </w:ins>
      <w:del w:id="4387" w:author="Mutali Nepfumbada" w:date="2022-11-28T06:17:00Z">
        <w:r w:rsidR="00EB0CC9" w:rsidRPr="00D82B8B" w:rsidDel="000D174D">
          <w:delText xml:space="preserve">KWh </w:delText>
        </w:r>
        <w:r w:rsidR="00623A25" w:rsidRPr="00D82B8B" w:rsidDel="000D174D">
          <w:delText xml:space="preserve">with </w:delText>
        </w:r>
      </w:del>
      <w:ins w:id="4388" w:author="Adam Terry" w:date="2022-11-02T13:47:00Z">
        <w:del w:id="4389" w:author="Mutali Nepfumbada" w:date="2022-11-28T06:17:00Z">
          <w:r w:rsidR="00FB317B" w:rsidDel="000D174D">
            <w:delText>-</w:delText>
          </w:r>
          <w:r w:rsidR="00FB317B" w:rsidRPr="00D82B8B" w:rsidDel="000D174D">
            <w:delText xml:space="preserve"> </w:delText>
          </w:r>
        </w:del>
      </w:ins>
      <w:del w:id="4390" w:author="Mutali Nepfumbada" w:date="2022-11-28T06:17:00Z">
        <w:r w:rsidRPr="00D82B8B" w:rsidDel="000D174D">
          <w:delText>a deviation of 26.21</w:delText>
        </w:r>
        <w:r w:rsidR="00EB0CC9" w:rsidRPr="00D82B8B" w:rsidDel="000D174D">
          <w:delText xml:space="preserve"> </w:delText>
        </w:r>
        <w:r w:rsidRPr="00D82B8B" w:rsidDel="000D174D">
          <w:delText>%</w:delText>
        </w:r>
        <w:r w:rsidR="00623A25" w:rsidRPr="00D82B8B" w:rsidDel="000D174D">
          <w:delText xml:space="preserve"> </w:delText>
        </w:r>
        <w:r w:rsidR="00424151" w:rsidRPr="00D82B8B" w:rsidDel="000D174D">
          <w:delText>below</w:delText>
        </w:r>
        <w:r w:rsidRPr="00D82B8B" w:rsidDel="000D174D">
          <w:delText xml:space="preserve"> the Helioscope P50 (original forecast) and </w:delText>
        </w:r>
        <w:r w:rsidR="000A601D" w:rsidRPr="000A601D" w:rsidDel="000D174D">
          <w:delText>-21.41</w:delText>
        </w:r>
        <w:r w:rsidRPr="00D82B8B" w:rsidDel="000D174D">
          <w:delText xml:space="preserve">% </w:delText>
        </w:r>
        <w:r w:rsidR="000E09E1" w:rsidRPr="00D82B8B" w:rsidDel="000D174D">
          <w:delText>b</w:delText>
        </w:r>
        <w:commentRangeStart w:id="4391"/>
        <w:commentRangeStart w:id="4392"/>
        <w:r w:rsidR="000E09E1" w:rsidRPr="00D82B8B" w:rsidDel="000D174D">
          <w:delText>elow</w:delText>
        </w:r>
        <w:r w:rsidRPr="00D82B8B" w:rsidDel="000D174D">
          <w:delText xml:space="preserve"> the weather-adjusted forecast. </w:delText>
        </w:r>
        <w:commentRangeEnd w:id="4391"/>
        <w:r w:rsidR="001C4BC9" w:rsidRPr="00D82B8B" w:rsidDel="000D174D">
          <w:rPr>
            <w:rStyle w:val="CommentReference"/>
            <w:rPrChange w:id="4393" w:author="Mutali Nepfumbada" w:date="2022-10-14T09:34:00Z">
              <w:rPr>
                <w:rStyle w:val="CommentReference"/>
                <w:rFonts w:ascii="Verdana" w:hAnsi="Verdana"/>
              </w:rPr>
            </w:rPrChange>
          </w:rPr>
          <w:commentReference w:id="4391"/>
        </w:r>
        <w:commentRangeEnd w:id="4392"/>
        <w:r w:rsidR="005E7128" w:rsidDel="000D174D">
          <w:rPr>
            <w:rStyle w:val="CommentReference"/>
            <w:rFonts w:ascii="Verdana" w:hAnsi="Verdana"/>
          </w:rPr>
          <w:commentReference w:id="4392"/>
        </w:r>
        <w:r w:rsidRPr="00D82B8B" w:rsidDel="000D174D">
          <w:delText xml:space="preserve">Harmattan also examined the irradiance data and found that the monthly irradiance from April 2022 to July 2022 has many data gaps, </w:delText>
        </w:r>
        <w:commentRangeStart w:id="4394"/>
        <w:commentRangeStart w:id="4395"/>
        <w:r w:rsidRPr="00D82B8B" w:rsidDel="000D174D">
          <w:delText xml:space="preserve">so it cannot be used to explain the </w:delText>
        </w:r>
        <w:r w:rsidR="00C40B3C" w:rsidRPr="00D82B8B" w:rsidDel="000D174D">
          <w:delText>plant’s</w:delText>
        </w:r>
        <w:r w:rsidRPr="00D82B8B" w:rsidDel="000D174D">
          <w:delText xml:space="preserve"> underperformance</w:delText>
        </w:r>
        <w:commentRangeEnd w:id="4394"/>
        <w:r w:rsidR="004D13D8" w:rsidRPr="00D82B8B" w:rsidDel="000D174D">
          <w:rPr>
            <w:rStyle w:val="CommentReference"/>
            <w:rPrChange w:id="4396" w:author="Mutali Nepfumbada" w:date="2022-10-14T09:34:00Z">
              <w:rPr>
                <w:rStyle w:val="CommentReference"/>
                <w:rFonts w:ascii="Verdana" w:hAnsi="Verdana"/>
              </w:rPr>
            </w:rPrChange>
          </w:rPr>
          <w:commentReference w:id="4394"/>
        </w:r>
        <w:commentRangeEnd w:id="4395"/>
        <w:r w:rsidR="001E1105" w:rsidRPr="00D82B8B" w:rsidDel="000D174D">
          <w:rPr>
            <w:rStyle w:val="CommentReference"/>
            <w:rPrChange w:id="4397" w:author="Mutali Nepfumbada" w:date="2022-10-14T09:34:00Z">
              <w:rPr>
                <w:rStyle w:val="CommentReference"/>
                <w:rFonts w:ascii="Verdana" w:hAnsi="Verdana"/>
              </w:rPr>
            </w:rPrChange>
          </w:rPr>
          <w:commentReference w:id="4395"/>
        </w:r>
        <w:r w:rsidRPr="00D82B8B" w:rsidDel="000D174D">
          <w:delText>. Harmattan decided to compare</w:delText>
        </w:r>
      </w:del>
      <w:ins w:id="4398" w:author="Adam Terry" w:date="2022-10-07T17:58:00Z">
        <w:del w:id="4399" w:author="Mutali Nepfumbada" w:date="2022-11-28T06:17:00Z">
          <w:r w:rsidR="0030116C" w:rsidRPr="00D82B8B" w:rsidDel="000D174D">
            <w:delText>d</w:delText>
          </w:r>
        </w:del>
      </w:ins>
      <w:del w:id="4400" w:author="Mutali Nepfumbada" w:date="2022-11-28T06:17:00Z">
        <w:r w:rsidRPr="00D82B8B" w:rsidDel="000D174D">
          <w:delText xml:space="preserve"> the P50 forecast with the weather-adjusted forecast. We found that both the P50</w:delText>
        </w:r>
      </w:del>
      <w:ins w:id="4401" w:author="Adam Terry" w:date="2022-10-07T17:58:00Z">
        <w:del w:id="4402" w:author="Mutali Nepfumbada" w:date="2022-11-28T06:17:00Z">
          <w:r w:rsidR="00D85805" w:rsidRPr="00D82B8B" w:rsidDel="000D174D">
            <w:delText xml:space="preserve"> production</w:delText>
          </w:r>
        </w:del>
      </w:ins>
      <w:del w:id="4403" w:author="Mutali Nepfumbada" w:date="2022-11-28T06:17:00Z">
        <w:r w:rsidRPr="00D82B8B" w:rsidDel="000D174D">
          <w:delText xml:space="preserve"> forecast, and the weather-adjusted </w:delText>
        </w:r>
      </w:del>
      <w:ins w:id="4404" w:author="Adam Terry" w:date="2022-10-07T17:58:00Z">
        <w:del w:id="4405" w:author="Mutali Nepfumbada" w:date="2022-11-28T06:17:00Z">
          <w:r w:rsidR="00D85805" w:rsidRPr="00D82B8B" w:rsidDel="000D174D">
            <w:delText xml:space="preserve">production </w:delText>
          </w:r>
        </w:del>
      </w:ins>
      <w:del w:id="4406" w:author="Mutali Nepfumbada" w:date="2022-11-28T06:17:00Z">
        <w:r w:rsidRPr="00D82B8B" w:rsidDel="000D174D">
          <w:delText xml:space="preserve">forecast </w:delText>
        </w:r>
        <w:r w:rsidR="00E87F32" w:rsidRPr="00D82B8B" w:rsidDel="000D174D">
          <w:delText>had high</w:delText>
        </w:r>
        <w:r w:rsidRPr="00D82B8B" w:rsidDel="000D174D">
          <w:delText xml:space="preserve"> deviation from actual production. This means that</w:delText>
        </w:r>
        <w:r w:rsidR="009D7AD2" w:rsidDel="000D174D">
          <w:delText xml:space="preserve">This </w:delText>
        </w:r>
        <w:r w:rsidR="00182501" w:rsidDel="000D174D">
          <w:delText xml:space="preserve">indicates that </w:delText>
        </w:r>
        <w:r w:rsidR="00182501" w:rsidRPr="00D82B8B" w:rsidDel="000D174D">
          <w:delText>production</w:delText>
        </w:r>
        <w:r w:rsidRPr="00D82B8B" w:rsidDel="000D174D">
          <w:delText xml:space="preserve"> was </w:delText>
        </w:r>
        <w:r w:rsidR="00236140" w:rsidRPr="00D82B8B" w:rsidDel="000D174D">
          <w:delText>not</w:delText>
        </w:r>
        <w:r w:rsidRPr="00D82B8B" w:rsidDel="000D174D">
          <w:delText xml:space="preserve"> influenced by bad weather conditions, as the weather-adjusted forecast was </w:delText>
        </w:r>
        <w:commentRangeStart w:id="4407"/>
        <w:r w:rsidRPr="00D82B8B" w:rsidDel="000D174D">
          <w:delText>higher</w:delText>
        </w:r>
        <w:commentRangeEnd w:id="4407"/>
        <w:r w:rsidR="000401DF" w:rsidRPr="00D82B8B" w:rsidDel="000D174D">
          <w:rPr>
            <w:rPrChange w:id="4408" w:author="Mutali Nepfumbada" w:date="2022-10-14T09:34:00Z">
              <w:rPr>
                <w:rStyle w:val="CommentReference"/>
                <w:rFonts w:ascii="Verdana" w:hAnsi="Verdana"/>
              </w:rPr>
            </w:rPrChange>
          </w:rPr>
          <w:commentReference w:id="4407"/>
        </w:r>
        <w:r w:rsidRPr="00D82B8B" w:rsidDel="000D174D">
          <w:delText xml:space="preserve"> than the actual </w:delText>
        </w:r>
      </w:del>
      <w:del w:id="4409" w:author="Mutali Nepfumbada" w:date="2022-10-14T06:25:00Z">
        <w:r w:rsidRPr="00D82B8B" w:rsidDel="0003606B">
          <w:delText>productio</w:delText>
        </w:r>
      </w:del>
      <w:del w:id="4410" w:author="Mutali Nepfumbada" w:date="2022-10-12T06:08:00Z">
        <w:r w:rsidRPr="00D82B8B" w:rsidDel="00BC4551">
          <w:delText>n.</w:delText>
        </w:r>
        <w:r w:rsidRPr="00D82B8B" w:rsidDel="00C953C3">
          <w:delText xml:space="preserve"> </w:delText>
        </w:r>
      </w:del>
      <w:del w:id="4411" w:author="Mutali Nepfumbada" w:date="2022-11-28T06:17:00Z">
        <w:r w:rsidR="00182501" w:rsidDel="000D174D">
          <w:delText xml:space="preserve"> B</w:delText>
        </w:r>
        <w:r w:rsidR="00417E2E" w:rsidDel="000D174D">
          <w:delText xml:space="preserve">ut due to the high uncertainty in the </w:delText>
        </w:r>
        <w:r w:rsidR="008203AC" w:rsidDel="000D174D">
          <w:delText>irradiation</w:delText>
        </w:r>
        <w:r w:rsidR="00417E2E" w:rsidDel="000D174D">
          <w:delText xml:space="preserve"> data</w:delText>
        </w:r>
        <w:r w:rsidR="00C43561" w:rsidDel="000D174D">
          <w:delText>,</w:delText>
        </w:r>
        <w:r w:rsidR="00417E2E" w:rsidDel="000D174D">
          <w:delText xml:space="preserve"> we cannot confirm if this</w:delText>
        </w:r>
        <w:r w:rsidR="002F5713" w:rsidDel="000D174D">
          <w:delText>.</w:delText>
        </w:r>
      </w:del>
    </w:p>
    <w:p w14:paraId="3B4E8E76" w14:textId="5B4D24A7" w:rsidR="00C9228E" w:rsidRPr="00D82B8B" w:rsidDel="000D174D" w:rsidRDefault="00C9228E" w:rsidP="00A05974">
      <w:pPr>
        <w:rPr>
          <w:ins w:id="4412" w:author="Adam Terry" w:date="2022-10-07T17:59:00Z"/>
          <w:del w:id="4413" w:author="Mutali Nepfumbada" w:date="2022-11-28T06:17:00Z"/>
        </w:rPr>
      </w:pPr>
    </w:p>
    <w:p w14:paraId="57C368B0" w14:textId="0E8D2BD8" w:rsidR="00A05974" w:rsidRPr="00D82B8B" w:rsidDel="000D174D" w:rsidRDefault="00CC08C4" w:rsidP="00A05974">
      <w:pPr>
        <w:rPr>
          <w:del w:id="4414" w:author="Mutali Nepfumbada" w:date="2022-11-28T06:17:00Z"/>
        </w:rPr>
      </w:pPr>
      <w:ins w:id="4415" w:author="Adam Terry" w:date="2022-11-02T13:47:00Z">
        <w:del w:id="4416" w:author="Mutali Nepfumbada" w:date="2022-11-28T06:17:00Z">
          <w:r w:rsidRPr="00D82B8B" w:rsidDel="000D174D">
            <w:delText xml:space="preserve"> </w:delText>
          </w:r>
          <w:r w:rsidR="003B3E65" w:rsidDel="000D174D">
            <w:delText>of the Project</w:delText>
          </w:r>
        </w:del>
      </w:ins>
      <w:del w:id="4417" w:author="Mutali Nepfumbada" w:date="2022-11-28T06:17:00Z">
        <w:r w:rsidR="004F3B8B" w:rsidDel="000D174D">
          <w:delText>as explained in section</w:delText>
        </w:r>
        <w:r w:rsidR="00FB0F60" w:rsidDel="000D174D">
          <w:delText xml:space="preserve"> 5a above</w:delText>
        </w:r>
      </w:del>
      <w:ins w:id="4418" w:author="Justin Wimbush" w:date="2022-11-01T16:51:00Z">
        <w:del w:id="4419" w:author="Mutali Nepfumbada" w:date="2022-11-28T06:17:00Z">
          <w:r w:rsidR="00B51114" w:rsidDel="000D174D">
            <w:delText xml:space="preserve">in order </w:delText>
          </w:r>
        </w:del>
      </w:ins>
      <w:ins w:id="4420" w:author="Adam Terry" w:date="2022-11-02T13:47:00Z">
        <w:del w:id="4421" w:author="Mutali Nepfumbada" w:date="2022-11-28T06:17:00Z">
          <w:r w:rsidR="00437F1E" w:rsidDel="000D174D">
            <w:delText>to</w:delText>
          </w:r>
        </w:del>
      </w:ins>
      <w:ins w:id="4422" w:author="Adam Terry" w:date="2022-11-02T13:48:00Z">
        <w:del w:id="4423" w:author="Mutali Nepfumbada" w:date="2022-11-28T06:17:00Z">
          <w:r w:rsidRPr="00D82B8B" w:rsidDel="000D174D">
            <w:delText xml:space="preserve"> </w:delText>
          </w:r>
          <w:r w:rsidR="00437F1E" w:rsidDel="000D174D">
            <w:delText>and</w:delText>
          </w:r>
        </w:del>
      </w:ins>
      <w:del w:id="4424" w:author="Mutali Nepfumbada" w:date="2022-11-28T06:17:00Z">
        <w:r w:rsidR="00616253" w:rsidDel="000D174D">
          <w:delText xml:space="preserve">. We note </w:delText>
        </w:r>
        <w:r w:rsidR="002A017A" w:rsidDel="000D174D">
          <w:delText xml:space="preserve">that Moshesh </w:delText>
        </w:r>
      </w:del>
      <w:ins w:id="4425" w:author="Justin Wimbush" w:date="2022-11-01T16:53:00Z">
        <w:del w:id="4426" w:author="Mutali Nepfumbada" w:date="2022-11-28T06:17:00Z">
          <w:r w:rsidR="00380229" w:rsidDel="000D174D">
            <w:delText xml:space="preserve">would need to discuss </w:delText>
          </w:r>
          <w:r w:rsidR="00837EF3" w:rsidDel="000D174D">
            <w:delText xml:space="preserve">and agree </w:delText>
          </w:r>
          <w:r w:rsidR="00380229" w:rsidDel="000D174D">
            <w:delText xml:space="preserve">this option </w:delText>
          </w:r>
        </w:del>
      </w:ins>
      <w:del w:id="4427" w:author="Mutali Nepfumbada" w:date="2022-11-28T06:17:00Z">
        <w:r w:rsidR="002A017A" w:rsidDel="000D174D">
          <w:delText xml:space="preserve">need to communicate </w:delText>
        </w:r>
        <w:r w:rsidR="007D76AA" w:rsidDel="000D174D">
          <w:delText>this to</w:delText>
        </w:r>
      </w:del>
      <w:ins w:id="4428" w:author="Justin Wimbush" w:date="2022-11-01T16:53:00Z">
        <w:del w:id="4429" w:author="Mutali Nepfumbada" w:date="2022-11-28T06:17:00Z">
          <w:r w:rsidR="00380229" w:rsidDel="000D174D">
            <w:delText>with</w:delText>
          </w:r>
        </w:del>
      </w:ins>
      <w:del w:id="4430" w:author="Mutali Nepfumbada" w:date="2022-11-28T06:17:00Z">
        <w:r w:rsidR="007D76AA" w:rsidDel="000D174D">
          <w:delText xml:space="preserve"> </w:delText>
        </w:r>
        <w:r w:rsidR="00230BDD" w:rsidDel="000D174D">
          <w:delText>Mediclinic as there are risk involve with</w:delText>
        </w:r>
        <w:r w:rsidR="007D76AA" w:rsidDel="000D174D">
          <w:delText xml:space="preserve"> </w:delText>
        </w:r>
        <w:r w:rsidR="002A017A" w:rsidRPr="002A017A" w:rsidDel="000D174D">
          <w:delText>the gen</w:delText>
        </w:r>
        <w:r w:rsidR="00367DA9" w:rsidDel="000D174D">
          <w:delText>set integration. For example, if a generator</w:delText>
        </w:r>
        <w:r w:rsidR="002A017A" w:rsidRPr="002A017A" w:rsidDel="000D174D">
          <w:delText xml:space="preserve"> fails </w:delText>
        </w:r>
        <w:r w:rsidR="009B1DF2" w:rsidRPr="002A017A" w:rsidDel="000D174D">
          <w:delText>because of</w:delText>
        </w:r>
        <w:r w:rsidR="002A017A" w:rsidRPr="002A017A" w:rsidDel="000D174D">
          <w:delText xml:space="preserve"> the PV integration, Moshesh will be liable</w:delText>
        </w:r>
      </w:del>
      <w:ins w:id="4431" w:author="Justin Wimbush" w:date="2022-11-01T16:53:00Z">
        <w:del w:id="4432" w:author="Mutali Nepfumbada" w:date="2022-11-28T06:17:00Z">
          <w:r w:rsidR="00837EF3" w:rsidDel="000D174D">
            <w:delText xml:space="preserve">due to the </w:delText>
          </w:r>
        </w:del>
      </w:ins>
      <w:ins w:id="4433" w:author="Justin Wimbush" w:date="2022-11-01T16:54:00Z">
        <w:del w:id="4434" w:author="Mutali Nepfumbada" w:date="2022-11-28T06:17:00Z">
          <w:r w:rsidR="00837EF3" w:rsidDel="000D174D">
            <w:delText>possible liabilit</w:delText>
          </w:r>
          <w:r w:rsidR="006D19BE" w:rsidDel="000D174D">
            <w:delText xml:space="preserve">ies associated with connecting </w:delText>
          </w:r>
          <w:r w:rsidR="001C1930" w:rsidDel="000D174D">
            <w:delText>to the generators</w:delText>
          </w:r>
        </w:del>
      </w:ins>
      <w:del w:id="4435" w:author="Mutali Nepfumbada" w:date="2022-11-28T06:17:00Z">
        <w:r w:rsidR="002A017A" w:rsidRPr="002A017A" w:rsidDel="000D174D">
          <w:delText xml:space="preserve">. </w:delText>
        </w:r>
      </w:del>
    </w:p>
    <w:p w14:paraId="7E941435" w14:textId="1B5CF74C" w:rsidR="00A05974" w:rsidRPr="00D82B8B" w:rsidDel="000D174D" w:rsidRDefault="00A05974" w:rsidP="00A05974">
      <w:pPr>
        <w:rPr>
          <w:del w:id="4436" w:author="Mutali Nepfumbada" w:date="2022-11-28T06:17:00Z"/>
        </w:rPr>
      </w:pPr>
      <w:del w:id="4437" w:author="Mutali Nepfumbada" w:date="2022-11-28T06:17:00Z">
        <w:r w:rsidRPr="00D82B8B" w:rsidDel="000D174D">
          <w:delText xml:space="preserve">Harmattan notes that the </w:delText>
        </w:r>
      </w:del>
      <w:ins w:id="4438" w:author="Adam Terry" w:date="2022-10-07T18:02:00Z">
        <w:del w:id="4439" w:author="Mutali Nepfumbada" w:date="2022-11-28T06:17:00Z">
          <w:r w:rsidR="008D2658" w:rsidRPr="00D82B8B" w:rsidDel="000D174D">
            <w:delText>O</w:delText>
          </w:r>
        </w:del>
      </w:ins>
      <w:del w:id="4440" w:author="Mutali Nepfumbada" w:date="2022-11-28T06:17:00Z">
        <w:r w:rsidRPr="00D82B8B" w:rsidDel="000D174D">
          <w:delText xml:space="preserve">operator did not provide </w:delText>
        </w:r>
      </w:del>
      <w:ins w:id="4441" w:author="Adam Terry" w:date="2022-10-07T18:02:00Z">
        <w:del w:id="4442" w:author="Mutali Nepfumbada" w:date="2022-11-28T06:17:00Z">
          <w:r w:rsidR="0045591B" w:rsidRPr="00D82B8B" w:rsidDel="000D174D">
            <w:delText xml:space="preserve">a record of </w:delText>
          </w:r>
        </w:del>
      </w:ins>
      <w:del w:id="4443" w:author="Mutali Nepfumbada" w:date="2022-11-28T06:17:00Z">
        <w:r w:rsidRPr="00D82B8B" w:rsidDel="000D174D">
          <w:delText>the unscheduled maintenance events</w:delText>
        </w:r>
      </w:del>
      <w:ins w:id="4444" w:author="Adam Terry" w:date="2022-10-07T18:02:00Z">
        <w:del w:id="4445" w:author="Mutali Nepfumbada" w:date="2022-11-28T06:17:00Z">
          <w:r w:rsidR="00317E59" w:rsidRPr="00D82B8B" w:rsidDel="000D174D">
            <w:delText>. Therefore, our analysis</w:delText>
          </w:r>
        </w:del>
      </w:ins>
      <w:del w:id="4446" w:author="Mutali Nepfumbada" w:date="2022-11-28T06:17:00Z">
        <w:r w:rsidRPr="00D82B8B" w:rsidDel="000D174D">
          <w:delText xml:space="preserve"> to evaluate </w:delText>
        </w:r>
      </w:del>
      <w:ins w:id="4447" w:author="Adam Terry" w:date="2022-10-07T18:03:00Z">
        <w:del w:id="4448" w:author="Mutali Nepfumbada" w:date="2022-11-28T06:17:00Z">
          <w:r w:rsidR="008715BE" w:rsidRPr="00D82B8B" w:rsidDel="000D174D">
            <w:delText>determine if</w:delText>
          </w:r>
        </w:del>
      </w:ins>
      <w:del w:id="4449" w:author="Mutali Nepfumbada" w:date="2022-11-28T06:17:00Z">
        <w:r w:rsidRPr="00D82B8B" w:rsidDel="000D174D">
          <w:delText>whether the underperformance was also influenced by unscheduled maintenance events</w:delText>
        </w:r>
      </w:del>
      <w:ins w:id="4450" w:author="Adam Terry" w:date="2022-10-07T18:03:00Z">
        <w:del w:id="4451" w:author="Mutali Nepfumbada" w:date="2022-11-28T06:17:00Z">
          <w:r w:rsidR="002807F8" w:rsidRPr="00D82B8B" w:rsidDel="000D174D">
            <w:delText xml:space="preserve"> is incomplete</w:delText>
          </w:r>
        </w:del>
      </w:ins>
      <w:del w:id="4452" w:author="Mutali Nepfumbada" w:date="2022-11-28T06:17:00Z">
        <w:r w:rsidRPr="00D82B8B" w:rsidDel="000D174D">
          <w:delText>.</w:delText>
        </w:r>
      </w:del>
      <w:ins w:id="4453" w:author="Chanda Nxumalo" w:date="2022-10-18T12:36:00Z">
        <w:del w:id="4454" w:author="Mutali Nepfumbada" w:date="2022-11-28T06:17:00Z">
          <w:r w:rsidR="007A04E7" w:rsidDel="000D174D">
            <w:delText xml:space="preserve"> We request records of any unscheduled maintenance </w:delText>
          </w:r>
        </w:del>
      </w:ins>
      <w:ins w:id="4455" w:author="Justin Wimbush" w:date="2022-11-01T16:55:00Z">
        <w:del w:id="4456" w:author="Mutali Nepfumbada" w:date="2022-11-28T06:17:00Z">
          <w:r w:rsidR="001C1930" w:rsidDel="000D174D">
            <w:delText xml:space="preserve">undertaken </w:delText>
          </w:r>
        </w:del>
      </w:ins>
      <w:ins w:id="4457" w:author="Chanda Nxumalo" w:date="2022-10-18T12:36:00Z">
        <w:del w:id="4458" w:author="Mutali Nepfumbada" w:date="2022-11-28T06:17:00Z">
          <w:r w:rsidR="007A04E7" w:rsidDel="000D174D">
            <w:delText>to be kept going forward.</w:delText>
          </w:r>
        </w:del>
      </w:ins>
    </w:p>
    <w:p w14:paraId="11D82127" w14:textId="5887D24F" w:rsidR="00A05974" w:rsidRPr="00D82B8B" w:rsidDel="000D174D" w:rsidRDefault="00A05974" w:rsidP="00A05974">
      <w:pPr>
        <w:rPr>
          <w:del w:id="4459" w:author="Mutali Nepfumbada" w:date="2022-11-28T06:17:00Z"/>
        </w:rPr>
      </w:pPr>
      <w:commentRangeStart w:id="4460"/>
    </w:p>
    <w:p w14:paraId="2B7C9E3A" w14:textId="5F0EC002" w:rsidR="00A05974" w:rsidRPr="00D82B8B" w:rsidDel="000D174D" w:rsidRDefault="00A05974" w:rsidP="00A05974">
      <w:pPr>
        <w:rPr>
          <w:del w:id="4461" w:author="Mutali Nepfumbada" w:date="2022-11-28T06:17:00Z"/>
        </w:rPr>
      </w:pPr>
      <w:del w:id="4462" w:author="Mutali Nepfumbada" w:date="2022-11-28T06:17:00Z">
        <w:r w:rsidRPr="00D82B8B" w:rsidDel="000D174D">
          <w:delText>Harmattan recommends</w:delText>
        </w:r>
      </w:del>
      <w:ins w:id="4463" w:author="Justin Wimbush" w:date="2022-11-01T16:55:00Z">
        <w:del w:id="4464" w:author="Mutali Nepfumbada" w:date="2022-11-28T06:17:00Z">
          <w:r w:rsidR="008C75B2" w:rsidDel="000D174D">
            <w:delText>is undertaken the</w:delText>
          </w:r>
          <w:r w:rsidR="00BC6280" w:rsidRPr="00D82B8B" w:rsidDel="000D174D">
            <w:delText xml:space="preserve"> </w:delText>
          </w:r>
        </w:del>
      </w:ins>
      <w:del w:id="4465" w:author="Mutali Nepfumbada" w:date="2022-10-12T06:15:00Z">
        <w:r w:rsidRPr="00D82B8B" w:rsidDel="0042325C">
          <w:delText xml:space="preserve"> procuring a </w:delText>
        </w:r>
        <w:r w:rsidR="00C3131E" w:rsidRPr="00D82B8B" w:rsidDel="0042325C">
          <w:delText>g</w:delText>
        </w:r>
        <w:r w:rsidRPr="00D82B8B" w:rsidDel="0042325C">
          <w:delText xml:space="preserve">enset integrator to </w:delText>
        </w:r>
      </w:del>
      <w:del w:id="4466" w:author="Mutali Nepfumbada" w:date="2022-10-14T05:48:00Z">
        <w:r w:rsidRPr="00D82B8B" w:rsidDel="00413C15">
          <w:delText>mitigate the impact of load shedding</w:delText>
        </w:r>
        <w:commentRangeEnd w:id="4460"/>
        <w:r w:rsidR="007B626F" w:rsidRPr="00D82B8B" w:rsidDel="00413C15">
          <w:rPr>
            <w:rStyle w:val="CommentReference"/>
            <w:rPrChange w:id="4467" w:author="Mutali Nepfumbada" w:date="2022-10-14T09:34:00Z">
              <w:rPr>
                <w:rStyle w:val="CommentReference"/>
                <w:rFonts w:ascii="Verdana" w:hAnsi="Verdana"/>
              </w:rPr>
            </w:rPrChange>
          </w:rPr>
          <w:commentReference w:id="4460"/>
        </w:r>
        <w:r w:rsidRPr="00D82B8B" w:rsidDel="00413C15">
          <w:delText>. We</w:delText>
        </w:r>
      </w:del>
      <w:del w:id="4468" w:author="Mutali Nepfumbada" w:date="2022-11-28T06:17:00Z">
        <w:r w:rsidRPr="00D82B8B" w:rsidDel="000D174D">
          <w:delText xml:space="preserve"> have asked Aces </w:delText>
        </w:r>
      </w:del>
      <w:ins w:id="4469" w:author="Adam Terry" w:date="2022-10-07T18:03:00Z">
        <w:del w:id="4470" w:author="Mutali Nepfumbada" w:date="2022-10-14T06:33:00Z">
          <w:r w:rsidR="00F837AC" w:rsidRPr="00D82B8B" w:rsidDel="0030578B">
            <w:delText>ACES</w:delText>
          </w:r>
        </w:del>
      </w:ins>
      <w:del w:id="4471" w:author="Mutali Nepfumbada" w:date="2022-11-28T06:17:00Z">
        <w:r w:rsidRPr="00D82B8B" w:rsidDel="000D174D">
          <w:delText xml:space="preserve">(Operator/ Epc) for a quote for the integrator needed. In Addition, Harmattan recommends that the Operator provide unscheduled maintenance event data. </w:delText>
        </w:r>
      </w:del>
    </w:p>
    <w:p w14:paraId="46B59249" w14:textId="53E8FF4B" w:rsidR="006052D6" w:rsidRPr="00D82B8B" w:rsidDel="000D174D" w:rsidRDefault="006052D6" w:rsidP="006052D6">
      <w:pPr>
        <w:rPr>
          <w:del w:id="4472" w:author="Mutali Nepfumbada" w:date="2022-11-28T06:17:00Z"/>
          <w:lang w:eastAsia="en-US"/>
        </w:rPr>
      </w:pPr>
    </w:p>
    <w:p w14:paraId="142DDDD2" w14:textId="03BD6759" w:rsidR="002D47EB" w:rsidRPr="00D82B8B" w:rsidDel="000D174D" w:rsidRDefault="00044E48" w:rsidP="002D47EB">
      <w:pPr>
        <w:rPr>
          <w:del w:id="4473" w:author="Mutali Nepfumbada" w:date="2022-11-28T06:17:00Z"/>
          <w:shd w:val="clear" w:color="auto" w:fill="FFFFFF"/>
        </w:rPr>
      </w:pPr>
      <w:del w:id="4474" w:author="Mutali Nepfumbada" w:date="2022-11-28T06:17:00Z">
        <w:r w:rsidRPr="00D82B8B" w:rsidDel="000D174D">
          <w:rPr>
            <w:shd w:val="clear" w:color="auto" w:fill="FFFFFF"/>
          </w:rPr>
          <w:delText xml:space="preserve">The following table gives a brief overview of </w:delText>
        </w:r>
        <w:r w:rsidR="00C52E01" w:rsidRPr="00D82B8B" w:rsidDel="000D174D">
          <w:rPr>
            <w:shd w:val="clear" w:color="auto" w:fill="FFFFFF"/>
          </w:rPr>
          <w:delText xml:space="preserve">the Highveld PV installation. </w:delText>
        </w:r>
      </w:del>
    </w:p>
    <w:p w14:paraId="0CD527D8" w14:textId="143281D9" w:rsidR="00C52E01" w:rsidRPr="00D82B8B" w:rsidDel="000D174D" w:rsidRDefault="00C52E01" w:rsidP="002D47EB">
      <w:pPr>
        <w:rPr>
          <w:del w:id="4475" w:author="Mutali Nepfumbada" w:date="2022-11-28T06:17:00Z"/>
          <w:lang w:val="en-ZA" w:eastAsia="en-ZA"/>
        </w:rPr>
      </w:pPr>
    </w:p>
    <w:tbl>
      <w:tblPr>
        <w:tblStyle w:val="TableGridLight"/>
        <w:tblW w:w="3787" w:type="pct"/>
        <w:jc w:val="center"/>
        <w:tblLook w:val="04A0" w:firstRow="1" w:lastRow="0" w:firstColumn="1" w:lastColumn="0" w:noHBand="0" w:noVBand="1"/>
      </w:tblPr>
      <w:tblGrid>
        <w:gridCol w:w="3539"/>
        <w:gridCol w:w="3686"/>
      </w:tblGrid>
      <w:tr w:rsidR="00C3627C" w:rsidRPr="00D82B8B" w:rsidDel="005A3D5F" w14:paraId="6BF92296" w14:textId="3175F0C0" w:rsidTr="005D5866">
        <w:trPr>
          <w:trHeight w:val="70"/>
          <w:jc w:val="center"/>
          <w:del w:id="4476" w:author="Mutali Nepfumbada" w:date="2022-10-07T20:10:00Z"/>
        </w:trPr>
        <w:tc>
          <w:tcPr>
            <w:tcW w:w="5000" w:type="pct"/>
            <w:gridSpan w:val="2"/>
            <w:shd w:val="clear" w:color="auto" w:fill="5F0500"/>
            <w:noWrap/>
            <w:hideMark/>
          </w:tcPr>
          <w:p w14:paraId="4F22252E" w14:textId="4F19F26C" w:rsidR="00C3627C" w:rsidRPr="00D82B8B" w:rsidDel="005A3D5F" w:rsidRDefault="00C3627C">
            <w:pPr>
              <w:jc w:val="center"/>
              <w:rPr>
                <w:del w:id="4477" w:author="Mutali Nepfumbada" w:date="2022-10-07T20:10:00Z"/>
                <w:b/>
                <w:bCs/>
                <w:lang w:val="en-ZA" w:eastAsia="en-ZA"/>
              </w:rPr>
            </w:pPr>
            <w:del w:id="4478" w:author="Mutali Nepfumbada" w:date="2022-10-07T20:10:00Z">
              <w:r w:rsidRPr="00D82B8B" w:rsidDel="005A3D5F">
                <w:rPr>
                  <w:b/>
                  <w:bCs/>
                  <w:lang w:val="en-ZA" w:eastAsia="en-ZA"/>
                </w:rPr>
                <w:delText>Project Overview</w:delText>
              </w:r>
            </w:del>
          </w:p>
        </w:tc>
      </w:tr>
      <w:tr w:rsidR="00C3627C" w:rsidRPr="00D82B8B" w:rsidDel="005A3D5F" w14:paraId="31D8FE26" w14:textId="44CF3F70" w:rsidTr="005D5866">
        <w:trPr>
          <w:trHeight w:val="300"/>
          <w:jc w:val="center"/>
          <w:del w:id="4479" w:author="Mutali Nepfumbada" w:date="2022-10-07T20:10:00Z"/>
        </w:trPr>
        <w:tc>
          <w:tcPr>
            <w:tcW w:w="2449" w:type="pct"/>
            <w:noWrap/>
            <w:hideMark/>
          </w:tcPr>
          <w:p w14:paraId="4FB0BC44" w14:textId="4C3A0A59" w:rsidR="00C3627C" w:rsidRPr="00D82B8B" w:rsidDel="005A3D5F" w:rsidRDefault="003F2782">
            <w:pPr>
              <w:rPr>
                <w:del w:id="4480" w:author="Mutali Nepfumbada" w:date="2022-10-07T20:10:00Z"/>
                <w:rFonts w:cs="Calibri"/>
                <w:color w:val="000000"/>
                <w:lang w:val="en-ZA" w:eastAsia="en-ZA"/>
              </w:rPr>
            </w:pPr>
            <w:del w:id="4481" w:author="Mutali Nepfumbada" w:date="2022-10-07T20:10:00Z">
              <w:r w:rsidRPr="00D82B8B" w:rsidDel="005A3D5F">
                <w:rPr>
                  <w:rFonts w:cs="Calibri"/>
                  <w:color w:val="000000"/>
                  <w:lang w:val="en-ZA" w:eastAsia="en-ZA"/>
                </w:rPr>
                <w:delText xml:space="preserve">Design </w:delText>
              </w:r>
              <w:r w:rsidR="00C3627C" w:rsidRPr="00D82B8B" w:rsidDel="005A3D5F">
                <w:rPr>
                  <w:rFonts w:cs="Calibri"/>
                  <w:color w:val="000000"/>
                  <w:lang w:val="en-ZA" w:eastAsia="en-ZA"/>
                </w:rPr>
                <w:delText>Capacity DC</w:delText>
              </w:r>
              <w:r w:rsidR="004C252E" w:rsidRPr="00D82B8B" w:rsidDel="005A3D5F">
                <w:rPr>
                  <w:rFonts w:cs="Calibri"/>
                  <w:color w:val="000000"/>
                  <w:lang w:val="en-ZA" w:eastAsia="en-ZA"/>
                </w:rPr>
                <w:delText>/AC</w:delText>
              </w:r>
              <w:r w:rsidRPr="00D82B8B" w:rsidDel="005A3D5F">
                <w:rPr>
                  <w:rFonts w:cs="Calibri"/>
                  <w:color w:val="000000"/>
                  <w:lang w:val="en-ZA" w:eastAsia="en-ZA"/>
                </w:rPr>
                <w:delText xml:space="preserve"> (kW)</w:delText>
              </w:r>
            </w:del>
          </w:p>
        </w:tc>
        <w:tc>
          <w:tcPr>
            <w:tcW w:w="2551" w:type="pct"/>
            <w:noWrap/>
            <w:hideMark/>
          </w:tcPr>
          <w:p w14:paraId="4A336C92" w14:textId="007C8A38" w:rsidR="00C3627C" w:rsidRPr="00D82B8B" w:rsidDel="005A3D5F" w:rsidRDefault="006B6872">
            <w:pPr>
              <w:rPr>
                <w:del w:id="4482" w:author="Mutali Nepfumbada" w:date="2022-10-07T20:10:00Z"/>
                <w:rFonts w:cs="Calibri"/>
                <w:color w:val="000000"/>
                <w:lang w:val="en-ZA" w:eastAsia="en-ZA"/>
              </w:rPr>
            </w:pPr>
            <w:del w:id="4483" w:author="Mutali Nepfumbada" w:date="2022-10-07T20:10:00Z">
              <w:r w:rsidRPr="00D82B8B" w:rsidDel="005A3D5F">
                <w:rPr>
                  <w:rFonts w:cs="Calibri"/>
                  <w:color w:val="000000"/>
                  <w:lang w:val="en-ZA" w:eastAsia="en-ZA"/>
                </w:rPr>
                <w:delText>263 / 250</w:delText>
              </w:r>
              <w:r w:rsidRPr="00D82B8B" w:rsidDel="005A3D5F">
                <w:rPr>
                  <w:rFonts w:cs="Calibri"/>
                  <w:color w:val="000000"/>
                  <w:lang w:val="en-ZA" w:eastAsia="en-ZA"/>
                </w:rPr>
                <w:tab/>
              </w:r>
            </w:del>
          </w:p>
        </w:tc>
      </w:tr>
      <w:tr w:rsidR="003F2782" w:rsidRPr="00D82B8B" w:rsidDel="005A3D5F" w14:paraId="57D8D959" w14:textId="4AEB811B" w:rsidTr="005D5866">
        <w:trPr>
          <w:trHeight w:val="300"/>
          <w:jc w:val="center"/>
          <w:del w:id="4484" w:author="Mutali Nepfumbada" w:date="2022-10-07T20:10:00Z"/>
        </w:trPr>
        <w:tc>
          <w:tcPr>
            <w:tcW w:w="2449" w:type="pct"/>
            <w:noWrap/>
          </w:tcPr>
          <w:p w14:paraId="5D1880D6" w14:textId="2A5950CC" w:rsidR="003F2782" w:rsidRPr="00D82B8B" w:rsidDel="005A3D5F" w:rsidRDefault="00FA157A">
            <w:pPr>
              <w:rPr>
                <w:del w:id="4485" w:author="Mutali Nepfumbada" w:date="2022-10-07T20:10:00Z"/>
                <w:rFonts w:cs="Calibri"/>
                <w:color w:val="000000"/>
                <w:lang w:val="en-ZA" w:eastAsia="en-ZA"/>
              </w:rPr>
            </w:pPr>
            <w:del w:id="4486" w:author="Mutali Nepfumbada" w:date="2022-10-07T20:10:00Z">
              <w:r w:rsidRPr="00D82B8B" w:rsidDel="005A3D5F">
                <w:rPr>
                  <w:rFonts w:cs="Calibri"/>
                  <w:color w:val="000000"/>
                  <w:lang w:val="en-ZA" w:eastAsia="en-ZA"/>
                </w:rPr>
                <w:delText xml:space="preserve">Installed </w:delText>
              </w:r>
              <w:r w:rsidR="003F2782" w:rsidRPr="00D82B8B" w:rsidDel="005A3D5F">
                <w:rPr>
                  <w:rFonts w:cs="Calibri"/>
                  <w:color w:val="000000"/>
                  <w:lang w:val="en-ZA" w:eastAsia="en-ZA"/>
                </w:rPr>
                <w:delText>Capacity DC/AC (kW)</w:delText>
              </w:r>
            </w:del>
          </w:p>
        </w:tc>
        <w:tc>
          <w:tcPr>
            <w:tcW w:w="2551" w:type="pct"/>
            <w:noWrap/>
          </w:tcPr>
          <w:p w14:paraId="101384C3" w14:textId="47C77BF7" w:rsidR="003F2782" w:rsidRPr="00D82B8B" w:rsidDel="005A3D5F" w:rsidRDefault="00D00DC5">
            <w:pPr>
              <w:rPr>
                <w:del w:id="4487" w:author="Mutali Nepfumbada" w:date="2022-10-07T20:10:00Z"/>
                <w:rFonts w:cs="Calibri"/>
                <w:color w:val="000000"/>
                <w:lang w:val="en-ZA" w:eastAsia="en-ZA"/>
              </w:rPr>
            </w:pPr>
            <w:del w:id="4488" w:author="Mutali Nepfumbada" w:date="2022-10-07T20:10:00Z">
              <w:r w:rsidRPr="00D82B8B" w:rsidDel="005A3D5F">
                <w:rPr>
                  <w:rFonts w:cs="Calibri"/>
                  <w:color w:val="000000"/>
                  <w:lang w:val="en-ZA" w:eastAsia="en-ZA"/>
                </w:rPr>
                <w:delText>258.9 / 250</w:delText>
              </w:r>
            </w:del>
          </w:p>
        </w:tc>
      </w:tr>
      <w:tr w:rsidR="00C3627C" w:rsidRPr="00D82B8B" w:rsidDel="005A3D5F" w14:paraId="17A739D1" w14:textId="0CC6537D" w:rsidTr="005D5866">
        <w:trPr>
          <w:trHeight w:val="300"/>
          <w:jc w:val="center"/>
          <w:del w:id="4489" w:author="Mutali Nepfumbada" w:date="2022-10-07T20:10:00Z"/>
        </w:trPr>
        <w:tc>
          <w:tcPr>
            <w:tcW w:w="2449" w:type="pct"/>
            <w:noWrap/>
            <w:hideMark/>
          </w:tcPr>
          <w:p w14:paraId="6C9ABADD" w14:textId="62666C3C" w:rsidR="00C3627C" w:rsidRPr="00D82B8B" w:rsidDel="005A3D5F" w:rsidRDefault="00C3627C">
            <w:pPr>
              <w:rPr>
                <w:del w:id="4490" w:author="Mutali Nepfumbada" w:date="2022-10-07T20:10:00Z"/>
                <w:rFonts w:cs="Calibri"/>
                <w:color w:val="000000"/>
                <w:lang w:val="en-ZA" w:eastAsia="en-ZA"/>
              </w:rPr>
            </w:pPr>
            <w:del w:id="4491" w:author="Mutali Nepfumbada" w:date="2022-10-07T20:10:00Z">
              <w:r w:rsidRPr="00D82B8B" w:rsidDel="005A3D5F">
                <w:rPr>
                  <w:rFonts w:cs="Calibri"/>
                  <w:color w:val="000000"/>
                  <w:lang w:val="en-ZA" w:eastAsia="en-ZA"/>
                </w:rPr>
                <w:delText>Technology</w:delText>
              </w:r>
            </w:del>
          </w:p>
        </w:tc>
        <w:tc>
          <w:tcPr>
            <w:tcW w:w="2551" w:type="pct"/>
            <w:noWrap/>
            <w:hideMark/>
          </w:tcPr>
          <w:p w14:paraId="06FF9FEF" w14:textId="25501870" w:rsidR="00C3627C" w:rsidRPr="00D82B8B" w:rsidDel="005A3D5F" w:rsidRDefault="00C3627C">
            <w:pPr>
              <w:rPr>
                <w:del w:id="4492" w:author="Mutali Nepfumbada" w:date="2022-10-07T20:10:00Z"/>
                <w:rFonts w:cs="Calibri"/>
                <w:color w:val="000000"/>
                <w:lang w:val="en-ZA" w:eastAsia="en-ZA"/>
              </w:rPr>
            </w:pPr>
            <w:del w:id="4493" w:author="Mutali Nepfumbada" w:date="2022-10-07T20:10:00Z">
              <w:r w:rsidRPr="00D82B8B" w:rsidDel="005A3D5F">
                <w:rPr>
                  <w:rFonts w:cs="Calibri"/>
                  <w:color w:val="000000"/>
                  <w:lang w:val="en-ZA" w:eastAsia="en-ZA"/>
                </w:rPr>
                <w:delText>Solar</w:delText>
              </w:r>
            </w:del>
          </w:p>
        </w:tc>
      </w:tr>
      <w:tr w:rsidR="00C3627C" w:rsidRPr="00D82B8B" w:rsidDel="005A3D5F" w14:paraId="0AF4639C" w14:textId="14B41686" w:rsidTr="005D5866">
        <w:trPr>
          <w:trHeight w:val="300"/>
          <w:jc w:val="center"/>
          <w:del w:id="4494" w:author="Mutali Nepfumbada" w:date="2022-10-07T20:10:00Z"/>
        </w:trPr>
        <w:tc>
          <w:tcPr>
            <w:tcW w:w="2449" w:type="pct"/>
            <w:noWrap/>
            <w:hideMark/>
          </w:tcPr>
          <w:p w14:paraId="0561BDED" w14:textId="7E456A25" w:rsidR="00C3627C" w:rsidRPr="00D82B8B" w:rsidDel="005A3D5F" w:rsidRDefault="00C3627C">
            <w:pPr>
              <w:rPr>
                <w:del w:id="4495" w:author="Mutali Nepfumbada" w:date="2022-10-07T20:10:00Z"/>
                <w:rFonts w:cs="Calibri"/>
                <w:color w:val="000000"/>
                <w:lang w:val="en-ZA" w:eastAsia="en-ZA"/>
              </w:rPr>
            </w:pPr>
            <w:del w:id="4496" w:author="Mutali Nepfumbada" w:date="2022-10-07T20:10:00Z">
              <w:r w:rsidRPr="00D82B8B" w:rsidDel="005A3D5F">
                <w:rPr>
                  <w:rFonts w:cs="Calibri"/>
                  <w:color w:val="000000"/>
                  <w:lang w:val="en-ZA" w:eastAsia="en-ZA"/>
                </w:rPr>
                <w:delText>Project Company</w:delText>
              </w:r>
            </w:del>
          </w:p>
        </w:tc>
        <w:tc>
          <w:tcPr>
            <w:tcW w:w="2551" w:type="pct"/>
            <w:noWrap/>
            <w:hideMark/>
          </w:tcPr>
          <w:p w14:paraId="11BFED04" w14:textId="2A017361" w:rsidR="00C3627C" w:rsidRPr="00D82B8B" w:rsidDel="005A3D5F" w:rsidRDefault="00C3627C">
            <w:pPr>
              <w:rPr>
                <w:del w:id="4497" w:author="Mutali Nepfumbada" w:date="2022-10-07T20:10:00Z"/>
                <w:rFonts w:cs="Calibri"/>
                <w:color w:val="000000"/>
                <w:lang w:val="en-ZA" w:eastAsia="en-ZA"/>
              </w:rPr>
            </w:pPr>
            <w:del w:id="4498" w:author="Mutali Nepfumbada" w:date="2022-10-07T20:10:00Z">
              <w:r w:rsidRPr="00D82B8B" w:rsidDel="005A3D5F">
                <w:rPr>
                  <w:rFonts w:cs="Calibri"/>
                  <w:color w:val="000000"/>
                  <w:lang w:val="en-ZA" w:eastAsia="en-ZA"/>
                </w:rPr>
                <w:delText>Moshesh Solar PV 1 (Pty) Ltd</w:delText>
              </w:r>
            </w:del>
          </w:p>
        </w:tc>
      </w:tr>
      <w:tr w:rsidR="00C3627C" w:rsidRPr="00D82B8B" w:rsidDel="005A3D5F" w14:paraId="418172F7" w14:textId="346642D0" w:rsidTr="005D5866">
        <w:trPr>
          <w:trHeight w:val="300"/>
          <w:jc w:val="center"/>
          <w:del w:id="4499" w:author="Mutali Nepfumbada" w:date="2022-10-07T20:10:00Z"/>
        </w:trPr>
        <w:tc>
          <w:tcPr>
            <w:tcW w:w="2449" w:type="pct"/>
            <w:noWrap/>
            <w:hideMark/>
          </w:tcPr>
          <w:p w14:paraId="5C9E1124" w14:textId="757C651C" w:rsidR="00C3627C" w:rsidRPr="00D82B8B" w:rsidDel="005A3D5F" w:rsidRDefault="00C3627C">
            <w:pPr>
              <w:rPr>
                <w:del w:id="4500" w:author="Mutali Nepfumbada" w:date="2022-10-07T20:10:00Z"/>
                <w:rFonts w:cs="Calibri"/>
                <w:color w:val="000000"/>
                <w:lang w:val="en-ZA" w:eastAsia="en-ZA"/>
              </w:rPr>
            </w:pPr>
            <w:del w:id="4501" w:author="Mutali Nepfumbada" w:date="2022-10-07T20:10:00Z">
              <w:r w:rsidRPr="00D82B8B" w:rsidDel="005A3D5F">
                <w:rPr>
                  <w:rFonts w:cs="Calibri"/>
                  <w:color w:val="000000"/>
                  <w:lang w:val="en-ZA" w:eastAsia="en-ZA"/>
                </w:rPr>
                <w:delText>Address</w:delText>
              </w:r>
            </w:del>
          </w:p>
        </w:tc>
        <w:tc>
          <w:tcPr>
            <w:tcW w:w="2551" w:type="pct"/>
            <w:noWrap/>
            <w:hideMark/>
          </w:tcPr>
          <w:p w14:paraId="37047822" w14:textId="6EDD21CA" w:rsidR="00C3627C" w:rsidRPr="00D82B8B" w:rsidDel="005A3D5F" w:rsidRDefault="00C3627C">
            <w:pPr>
              <w:rPr>
                <w:del w:id="4502" w:author="Mutali Nepfumbada" w:date="2022-10-07T20:10:00Z"/>
                <w:rFonts w:cs="Calibri"/>
                <w:color w:val="000000"/>
                <w:lang w:val="en-ZA" w:eastAsia="en-ZA"/>
              </w:rPr>
            </w:pPr>
            <w:del w:id="4503" w:author="Mutali Nepfumbada" w:date="2022-10-07T20:10:00Z">
              <w:r w:rsidRPr="00D82B8B" w:rsidDel="005A3D5F">
                <w:rPr>
                  <w:rFonts w:cs="Calibri"/>
                  <w:color w:val="000000"/>
                  <w:lang w:val="en-ZA" w:eastAsia="en-ZA"/>
                </w:rPr>
                <w:delText>46 Barney Molokwane, Trichardt South Africa</w:delText>
              </w:r>
            </w:del>
          </w:p>
        </w:tc>
      </w:tr>
      <w:tr w:rsidR="00C3627C" w:rsidRPr="00D82B8B" w:rsidDel="005A3D5F" w14:paraId="05A517B4" w14:textId="59E54000" w:rsidTr="005D5866">
        <w:trPr>
          <w:trHeight w:val="300"/>
          <w:jc w:val="center"/>
          <w:del w:id="4504" w:author="Mutali Nepfumbada" w:date="2022-10-07T20:10:00Z"/>
        </w:trPr>
        <w:tc>
          <w:tcPr>
            <w:tcW w:w="2449" w:type="pct"/>
            <w:noWrap/>
            <w:vAlign w:val="center"/>
          </w:tcPr>
          <w:p w14:paraId="1E243391" w14:textId="600A900F" w:rsidR="00C3627C" w:rsidRPr="00D82B8B" w:rsidDel="005A3D5F" w:rsidRDefault="00C3627C">
            <w:pPr>
              <w:rPr>
                <w:del w:id="4505" w:author="Mutali Nepfumbada" w:date="2022-10-07T20:10:00Z"/>
                <w:rFonts w:cs="Calibri"/>
                <w:color w:val="000000"/>
                <w:lang w:val="en-ZA" w:eastAsia="en-ZA"/>
              </w:rPr>
            </w:pPr>
            <w:del w:id="4506" w:author="Mutali Nepfumbada" w:date="2022-10-07T20:10:00Z">
              <w:r w:rsidRPr="00D82B8B" w:rsidDel="005A3D5F">
                <w:rPr>
                  <w:rFonts w:cs="Calibri"/>
                  <w:color w:val="000000"/>
                  <w:lang w:val="en-ZA" w:eastAsia="en-ZA"/>
                </w:rPr>
                <w:delText>Commercial Operation Date</w:delText>
              </w:r>
            </w:del>
          </w:p>
        </w:tc>
        <w:tc>
          <w:tcPr>
            <w:tcW w:w="2551" w:type="pct"/>
            <w:noWrap/>
          </w:tcPr>
          <w:p w14:paraId="6DDB003D" w14:textId="5D3874CA" w:rsidR="00C3627C" w:rsidRPr="00D82B8B" w:rsidDel="005A3D5F" w:rsidRDefault="00C3627C">
            <w:pPr>
              <w:rPr>
                <w:del w:id="4507" w:author="Mutali Nepfumbada" w:date="2022-10-07T20:10:00Z"/>
                <w:rFonts w:cs="Calibri"/>
                <w:color w:val="000000"/>
                <w:lang w:val="en-ZA" w:eastAsia="en-ZA"/>
              </w:rPr>
            </w:pPr>
            <w:del w:id="4508" w:author="Mutali Nepfumbada" w:date="2022-10-07T20:10:00Z">
              <w:r w:rsidRPr="00D82B8B" w:rsidDel="005A3D5F">
                <w:rPr>
                  <w:rFonts w:cs="Calibri"/>
                  <w:color w:val="000000"/>
                  <w:lang w:val="en-ZA" w:eastAsia="en-ZA"/>
                </w:rPr>
                <w:delText>30 Mar</w:delText>
              </w:r>
              <w:r w:rsidR="00A55DEB" w:rsidRPr="00D82B8B" w:rsidDel="005A3D5F">
                <w:rPr>
                  <w:rFonts w:cs="Calibri"/>
                  <w:color w:val="000000"/>
                  <w:lang w:val="en-ZA" w:eastAsia="en-ZA"/>
                </w:rPr>
                <w:delText>ch</w:delText>
              </w:r>
              <w:r w:rsidRPr="00D82B8B" w:rsidDel="005A3D5F">
                <w:rPr>
                  <w:rFonts w:cs="Calibri"/>
                  <w:color w:val="000000"/>
                  <w:lang w:val="en-ZA" w:eastAsia="en-ZA"/>
                </w:rPr>
                <w:delText xml:space="preserve"> </w:delText>
              </w:r>
              <w:r w:rsidR="00CE5D65" w:rsidRPr="00D82B8B" w:rsidDel="005A3D5F">
                <w:rPr>
                  <w:rFonts w:cs="Calibri"/>
                  <w:color w:val="000000"/>
                  <w:lang w:val="en-ZA" w:eastAsia="en-ZA"/>
                </w:rPr>
                <w:delText>2022</w:delText>
              </w:r>
            </w:del>
          </w:p>
        </w:tc>
      </w:tr>
    </w:tbl>
    <w:p w14:paraId="298B0B77" w14:textId="73794050" w:rsidR="00C3627C" w:rsidRPr="00D82B8B" w:rsidDel="000D174D" w:rsidRDefault="00C3627C">
      <w:pPr>
        <w:pStyle w:val="Caption"/>
        <w:rPr>
          <w:del w:id="4509" w:author="Mutali Nepfumbada" w:date="2022-11-28T06:17:00Z"/>
        </w:rPr>
      </w:pPr>
      <w:bookmarkStart w:id="4510" w:name="_Toc114662544"/>
      <w:del w:id="4511" w:author="Mutali Nepfumbada" w:date="2022-11-28T06:17:00Z">
        <w:r w:rsidRPr="00D82B8B" w:rsidDel="000D174D">
          <w:delText xml:space="preserve">Table </w:delText>
        </w:r>
        <w:r w:rsidRPr="00D82B8B" w:rsidDel="000D174D">
          <w:rPr>
            <w:i w:val="0"/>
            <w:iCs w:val="0"/>
          </w:rPr>
          <w:fldChar w:fldCharType="begin"/>
        </w:r>
        <w:r w:rsidRPr="00D82B8B" w:rsidDel="000D174D">
          <w:rPr>
            <w:i w:val="0"/>
            <w:iCs w:val="0"/>
          </w:rPr>
          <w:delInstrText xml:space="preserve"> STYLEREF 1 \s </w:delInstrText>
        </w:r>
        <w:r w:rsidRPr="00D82B8B" w:rsidDel="000D174D">
          <w:rPr>
            <w:i w:val="0"/>
            <w:iCs w:val="0"/>
          </w:rPr>
          <w:fldChar w:fldCharType="separate"/>
        </w:r>
        <w:r w:rsidR="00B61424" w:rsidRPr="00D82B8B" w:rsidDel="000D174D">
          <w:rPr>
            <w:noProof/>
          </w:rPr>
          <w:delText>4</w:delText>
        </w:r>
        <w:r w:rsidRPr="00D82B8B" w:rsidDel="000D174D">
          <w:rPr>
            <w:i w:val="0"/>
            <w:iCs w:val="0"/>
          </w:rPr>
          <w:fldChar w:fldCharType="end"/>
        </w:r>
        <w:r w:rsidR="00B61424" w:rsidRPr="00D82B8B" w:rsidDel="000D174D">
          <w:noBreakHyphen/>
        </w:r>
        <w:r w:rsidRPr="00D82B8B" w:rsidDel="000D174D">
          <w:rPr>
            <w:i w:val="0"/>
            <w:iCs w:val="0"/>
          </w:rPr>
          <w:fldChar w:fldCharType="begin"/>
        </w:r>
        <w:r w:rsidRPr="00D82B8B" w:rsidDel="000D174D">
          <w:rPr>
            <w:i w:val="0"/>
            <w:iCs w:val="0"/>
          </w:rPr>
          <w:delInstrText xml:space="preserve"> SEQ Table \* ARABIC \s 1 </w:delInstrText>
        </w:r>
        <w:r w:rsidRPr="00D82B8B" w:rsidDel="000D174D">
          <w:rPr>
            <w:i w:val="0"/>
            <w:iCs w:val="0"/>
          </w:rPr>
          <w:fldChar w:fldCharType="separate"/>
        </w:r>
        <w:r w:rsidR="00B61424" w:rsidRPr="00D82B8B" w:rsidDel="000D174D">
          <w:rPr>
            <w:noProof/>
          </w:rPr>
          <w:delText>1</w:delText>
        </w:r>
        <w:r w:rsidRPr="00D82B8B" w:rsidDel="000D174D">
          <w:rPr>
            <w:i w:val="0"/>
            <w:iCs w:val="0"/>
          </w:rPr>
          <w:fldChar w:fldCharType="end"/>
        </w:r>
        <w:r w:rsidRPr="00D82B8B" w:rsidDel="000D174D">
          <w:delText>: Highveld Project Overview</w:delText>
        </w:r>
        <w:bookmarkEnd w:id="4510"/>
      </w:del>
    </w:p>
    <w:p w14:paraId="23E8ECBC" w14:textId="0DA540DD" w:rsidR="001315D7" w:rsidRPr="00D82B8B" w:rsidDel="000D174D" w:rsidRDefault="001315D7" w:rsidP="001315D7">
      <w:pPr>
        <w:rPr>
          <w:del w:id="4512" w:author="Mutali Nepfumbada" w:date="2022-11-28T06:17:00Z"/>
        </w:rPr>
      </w:pPr>
    </w:p>
    <w:p w14:paraId="2E07ADA8" w14:textId="55D34B8E" w:rsidR="00914FA5" w:rsidRPr="00D82B8B" w:rsidDel="000D174D" w:rsidRDefault="00914FA5" w:rsidP="00914FA5">
      <w:pPr>
        <w:pStyle w:val="Heading2"/>
        <w:rPr>
          <w:del w:id="4513" w:author="Mutali Nepfumbada" w:date="2022-11-28T06:17:00Z"/>
        </w:rPr>
      </w:pPr>
      <w:bookmarkStart w:id="4514" w:name="_Toc118269246"/>
      <w:del w:id="4515" w:author="Mutali Nepfumbada" w:date="2022-11-28T06:17:00Z">
        <w:r w:rsidRPr="00D82B8B" w:rsidDel="000D174D">
          <w:delText>System Design</w:delText>
        </w:r>
        <w:bookmarkEnd w:id="4514"/>
      </w:del>
    </w:p>
    <w:p w14:paraId="6885C6D6" w14:textId="26066A3E" w:rsidR="00914FA5" w:rsidRPr="00D82B8B" w:rsidDel="000D174D" w:rsidRDefault="00914FA5" w:rsidP="00FA3218">
      <w:pPr>
        <w:rPr>
          <w:del w:id="4516" w:author="Mutali Nepfumbada" w:date="2022-11-28T06:17:00Z"/>
        </w:rPr>
      </w:pPr>
    </w:p>
    <w:p w14:paraId="3D2AFBBB" w14:textId="715F2C21" w:rsidR="005D744C" w:rsidRPr="00D82B8B" w:rsidRDefault="002B609D" w:rsidP="00FA3218">
      <w:del w:id="4517" w:author="Mutali Nepfumbada" w:date="2022-11-28T06:17:00Z">
        <w:r w:rsidRPr="00D82B8B" w:rsidDel="000D174D">
          <w:delText>The plant is a 2</w:delText>
        </w:r>
        <w:r w:rsidR="00030C65" w:rsidRPr="00D82B8B" w:rsidDel="000D174D">
          <w:delText>58</w:delText>
        </w:r>
        <w:r w:rsidR="00A0541E" w:rsidRPr="00D82B8B" w:rsidDel="000D174D">
          <w:delText>.</w:delText>
        </w:r>
        <w:r w:rsidR="00030C65" w:rsidRPr="00D82B8B" w:rsidDel="000D174D">
          <w:delText xml:space="preserve">9 </w:delText>
        </w:r>
      </w:del>
      <w:ins w:id="4518" w:author="Adam Terry" w:date="2022-10-07T18:05:00Z">
        <w:del w:id="4519" w:author="Mutali Nepfumbada" w:date="2022-11-28T06:17:00Z">
          <w:r w:rsidR="008C2D7D" w:rsidRPr="00D82B8B" w:rsidDel="000D174D">
            <w:delText>k</w:delText>
          </w:r>
        </w:del>
      </w:ins>
      <w:del w:id="4520" w:author="Mutali Nepfumbada" w:date="2022-11-28T06:17:00Z">
        <w:r w:rsidR="00AC2A91" w:rsidRPr="00D82B8B" w:rsidDel="000D174D">
          <w:delText xml:space="preserve">KWp system </w:delText>
        </w:r>
        <w:r w:rsidR="00B40920" w:rsidRPr="00D82B8B" w:rsidDel="000D174D">
          <w:delText xml:space="preserve">with </w:delText>
        </w:r>
        <w:r w:rsidR="00663953" w:rsidRPr="00D82B8B" w:rsidDel="000D174D">
          <w:delText>540</w:delText>
        </w:r>
        <w:r w:rsidR="001C7F36" w:rsidRPr="00D82B8B" w:rsidDel="000D174D">
          <w:delText xml:space="preserve"> </w:delText>
        </w:r>
        <w:r w:rsidR="006C2049" w:rsidRPr="00D82B8B" w:rsidDel="000D174D">
          <w:delText>Wp JA</w:delText>
        </w:r>
        <w:r w:rsidR="005621C3" w:rsidRPr="00D82B8B" w:rsidDel="000D174D">
          <w:delText xml:space="preserve"> </w:delText>
        </w:r>
        <w:r w:rsidR="006C2049" w:rsidRPr="00D82B8B" w:rsidDel="000D174D">
          <w:delText xml:space="preserve">Solar </w:delText>
        </w:r>
        <w:r w:rsidR="00663953" w:rsidRPr="00D82B8B" w:rsidDel="000D174D">
          <w:delText>PV module</w:delText>
        </w:r>
      </w:del>
      <w:ins w:id="4521" w:author="Adam Terry" w:date="2022-10-07T18:06:00Z">
        <w:del w:id="4522" w:author="Mutali Nepfumbada" w:date="2022-11-28T06:17:00Z">
          <w:r w:rsidR="00285822" w:rsidRPr="00D82B8B" w:rsidDel="000D174D">
            <w:delText>s</w:delText>
          </w:r>
        </w:del>
      </w:ins>
      <w:del w:id="4523" w:author="Mutali Nepfumbada" w:date="2022-11-28T06:17:00Z">
        <w:r w:rsidR="00663953" w:rsidRPr="00D82B8B" w:rsidDel="000D174D">
          <w:delText xml:space="preserve"> </w:delText>
        </w:r>
        <w:r w:rsidR="000437AD" w:rsidRPr="00D82B8B" w:rsidDel="000D174D">
          <w:delText>connected to</w:delText>
        </w:r>
        <w:r w:rsidR="00663953" w:rsidRPr="00D82B8B" w:rsidDel="000D174D">
          <w:delText xml:space="preserve"> </w:delText>
        </w:r>
        <w:r w:rsidR="004D70B2" w:rsidRPr="00D82B8B" w:rsidDel="000D174D">
          <w:delText>100</w:delText>
        </w:r>
        <w:r w:rsidR="001C7F36" w:rsidRPr="00D82B8B" w:rsidDel="000D174D">
          <w:delText xml:space="preserve"> k</w:delText>
        </w:r>
        <w:r w:rsidR="004D70B2" w:rsidRPr="00D82B8B" w:rsidDel="000D174D">
          <w:delText>W and 50</w:delText>
        </w:r>
        <w:r w:rsidR="006C2049" w:rsidRPr="00D82B8B" w:rsidDel="000D174D">
          <w:delText xml:space="preserve"> kW</w:delText>
        </w:r>
        <w:r w:rsidR="00F9728C" w:rsidRPr="00D82B8B" w:rsidDel="000D174D">
          <w:delText xml:space="preserve"> </w:delText>
        </w:r>
        <w:r w:rsidR="004D70B2" w:rsidRPr="00D82B8B" w:rsidDel="000D174D">
          <w:delText>Huawei inverter</w:delText>
        </w:r>
      </w:del>
      <w:ins w:id="4524" w:author="Adam Terry" w:date="2022-10-07T18:06:00Z">
        <w:del w:id="4525" w:author="Mutali Nepfumbada" w:date="2022-11-28T06:17:00Z">
          <w:r w:rsidR="00285822" w:rsidRPr="00D82B8B" w:rsidDel="000D174D">
            <w:delText>s</w:delText>
          </w:r>
        </w:del>
      </w:ins>
      <w:del w:id="4526" w:author="Mutali Nepfumbada" w:date="2022-11-28T06:17:00Z">
        <w:r w:rsidR="00855090" w:rsidRPr="00D82B8B" w:rsidDel="000D174D">
          <w:delText xml:space="preserve">. </w:delText>
        </w:r>
        <w:r w:rsidR="00FA3218" w:rsidRPr="00D82B8B" w:rsidDel="000D174D">
          <w:delText>The system</w:delText>
        </w:r>
        <w:r w:rsidR="00855090" w:rsidRPr="00D82B8B" w:rsidDel="000D174D">
          <w:delText xml:space="preserve"> </w:delText>
        </w:r>
        <w:r w:rsidR="005017CF" w:rsidRPr="00D82B8B" w:rsidDel="000D174D">
          <w:delText>operates</w:delText>
        </w:r>
        <w:r w:rsidR="00855090" w:rsidRPr="00D82B8B" w:rsidDel="000D174D">
          <w:delText xml:space="preserve"> by using</w:delText>
        </w:r>
        <w:r w:rsidR="005017CF" w:rsidRPr="00D82B8B" w:rsidDel="000D174D">
          <w:delText xml:space="preserve"> PV</w:delText>
        </w:r>
        <w:r w:rsidR="00FA3218" w:rsidRPr="00D82B8B" w:rsidDel="000D174D">
          <w:delText xml:space="preserve"> modules</w:delText>
        </w:r>
        <w:r w:rsidR="00855090" w:rsidRPr="00D82B8B" w:rsidDel="000D174D">
          <w:delText xml:space="preserve"> to generate</w:delText>
        </w:r>
        <w:r w:rsidR="00FA3218" w:rsidRPr="00D82B8B" w:rsidDel="000D174D">
          <w:delText xml:space="preserve"> DC electricity</w:delText>
        </w:r>
        <w:r w:rsidR="00B73076" w:rsidRPr="00D82B8B" w:rsidDel="000D174D">
          <w:delText xml:space="preserve">. </w:delText>
        </w:r>
      </w:del>
      <w:ins w:id="4527" w:author="Justin Wimbush" w:date="2022-11-01T16:56:00Z">
        <w:del w:id="4528" w:author="Mutali Nepfumbada" w:date="2022-11-28T06:17:00Z">
          <w:r w:rsidR="00033E2E" w:rsidDel="000D174D">
            <w:delText xml:space="preserve">The </w:delText>
          </w:r>
        </w:del>
      </w:ins>
      <w:del w:id="4529" w:author="Mutali Nepfumbada" w:date="2022-11-28T06:17:00Z">
        <w:r w:rsidR="007D30F5" w:rsidRPr="00D82B8B" w:rsidDel="000D174D">
          <w:delText xml:space="preserve">DC </w:delText>
        </w:r>
      </w:del>
      <w:ins w:id="4530" w:author="Justin Wimbush" w:date="2022-11-01T16:56:00Z">
        <w:del w:id="4531" w:author="Mutali Nepfumbada" w:date="2022-11-28T06:17:00Z">
          <w:r w:rsidR="00033E2E" w:rsidDel="000D174D">
            <w:delText>electricity</w:delText>
          </w:r>
          <w:r w:rsidR="007D30F5" w:rsidRPr="00D82B8B" w:rsidDel="000D174D">
            <w:delText xml:space="preserve"> </w:delText>
          </w:r>
        </w:del>
      </w:ins>
      <w:del w:id="4532" w:author="Mutali Nepfumbada" w:date="2022-11-28T06:17:00Z">
        <w:r w:rsidR="007D30F5" w:rsidRPr="00D82B8B" w:rsidDel="000D174D">
          <w:delText xml:space="preserve">is then </w:delText>
        </w:r>
        <w:r w:rsidR="00FA3218" w:rsidRPr="00D82B8B" w:rsidDel="000D174D">
          <w:delText>converted to AC</w:delText>
        </w:r>
      </w:del>
      <w:ins w:id="4533" w:author="Adam Terry" w:date="2022-10-07T18:06:00Z">
        <w:del w:id="4534" w:author="Mutali Nepfumbada" w:date="2022-11-28T06:17:00Z">
          <w:r w:rsidR="00695C8C" w:rsidRPr="00D82B8B" w:rsidDel="000D174D">
            <w:delText xml:space="preserve"> </w:delText>
          </w:r>
        </w:del>
      </w:ins>
      <w:ins w:id="4535" w:author="Justin Wimbush" w:date="2022-11-01T16:56:00Z">
        <w:del w:id="4536" w:author="Mutali Nepfumbada" w:date="2022-11-28T06:17:00Z">
          <w:r w:rsidR="00033E2E" w:rsidDel="000D174D">
            <w:delText xml:space="preserve">electricity </w:delText>
          </w:r>
        </w:del>
      </w:ins>
      <w:ins w:id="4537" w:author="Adam Terry" w:date="2022-10-07T18:06:00Z">
        <w:del w:id="4538" w:author="Mutali Nepfumbada" w:date="2022-11-28T06:17:00Z">
          <w:r w:rsidR="00695C8C" w:rsidRPr="00D82B8B" w:rsidDel="000D174D">
            <w:delText>by the inverters for</w:delText>
          </w:r>
        </w:del>
      </w:ins>
      <w:del w:id="4539" w:author="Mutali Nepfumbada" w:date="2022-11-28T06:17:00Z">
        <w:r w:rsidR="00FA3218" w:rsidRPr="00D82B8B" w:rsidDel="000D174D">
          <w:delText xml:space="preserve"> so it can be u</w:delText>
        </w:r>
      </w:del>
      <w:ins w:id="4540" w:author="Adam Terry" w:date="2022-10-07T18:06:00Z">
        <w:del w:id="4541" w:author="Mutali Nepfumbada" w:date="2022-11-28T06:17:00Z">
          <w:r w:rsidR="00695C8C" w:rsidRPr="00D82B8B" w:rsidDel="000D174D">
            <w:delText xml:space="preserve"> u</w:delText>
          </w:r>
        </w:del>
      </w:ins>
      <w:del w:id="4542" w:author="Mutali Nepfumbada" w:date="2022-11-28T06:17:00Z">
        <w:r w:rsidR="00FA3218" w:rsidRPr="00D82B8B" w:rsidDel="000D174D">
          <w:delText xml:space="preserve">sed </w:delText>
        </w:r>
        <w:r w:rsidR="00855090" w:rsidRPr="00D82B8B" w:rsidDel="000D174D">
          <w:delText xml:space="preserve">in the </w:delText>
        </w:r>
        <w:r w:rsidR="005017CF" w:rsidRPr="00D82B8B" w:rsidDel="000D174D">
          <w:delText>buildings</w:delText>
        </w:r>
      </w:del>
      <w:ins w:id="4543" w:author="Justin Wimbush" w:date="2022-11-01T16:56:00Z">
        <w:del w:id="4544" w:author="Mutali Nepfumbada" w:date="2022-11-28T06:17:00Z">
          <w:r w:rsidR="00033E2E" w:rsidDel="000D174D">
            <w:delText>, offsetting the grid supply during the times when solar electricity is available</w:delText>
          </w:r>
        </w:del>
      </w:ins>
      <w:del w:id="4545" w:author="Mutali Nepfumbada" w:date="2022-11-28T06:17:00Z">
        <w:r w:rsidR="005017CF" w:rsidRPr="00D82B8B" w:rsidDel="000D174D">
          <w:delText>. For</w:delText>
        </w:r>
        <w:r w:rsidR="00FA3218" w:rsidRPr="00D82B8B" w:rsidDel="000D174D">
          <w:delText xml:space="preserve"> this purpose, solar inverters are used to convert the </w:delText>
        </w:r>
        <w:r w:rsidR="00855090" w:rsidRPr="00D82B8B" w:rsidDel="000D174D">
          <w:delText>electricity.</w:delText>
        </w:r>
        <w:r w:rsidR="005C4242" w:rsidRPr="00D82B8B" w:rsidDel="000D174D">
          <w:delText xml:space="preserve"> The inverters </w:delText>
        </w:r>
        <w:r w:rsidR="00855090" w:rsidRPr="00D82B8B" w:rsidDel="000D174D">
          <w:delText>install</w:delText>
        </w:r>
        <w:r w:rsidR="008840D1" w:rsidRPr="00D82B8B" w:rsidDel="000D174D">
          <w:delText>ed</w:delText>
        </w:r>
        <w:r w:rsidR="00855090" w:rsidRPr="00D82B8B" w:rsidDel="000D174D">
          <w:delText xml:space="preserve"> by Mediclinic </w:delText>
        </w:r>
        <w:r w:rsidR="005C4242" w:rsidRPr="00D82B8B" w:rsidDel="000D174D">
          <w:delText xml:space="preserve">are grid tied with </w:delText>
        </w:r>
      </w:del>
      <w:ins w:id="4546" w:author="Justin Wimbush" w:date="2022-11-01T16:57:00Z">
        <w:del w:id="4547" w:author="Mutali Nepfumbada" w:date="2022-11-28T06:17:00Z">
          <w:r w:rsidR="00A21C9F" w:rsidDel="000D174D">
            <w:delText>a</w:delText>
          </w:r>
        </w:del>
      </w:ins>
      <w:del w:id="4548" w:author="Mutali Nepfumbada" w:date="2022-11-28T06:17:00Z">
        <w:r w:rsidR="005C4242" w:rsidRPr="00D82B8B" w:rsidDel="000D174D">
          <w:delText>Anti-</w:delText>
        </w:r>
      </w:del>
      <w:ins w:id="4549" w:author="Justin Wimbush" w:date="2022-11-01T16:57:00Z">
        <w:del w:id="4550" w:author="Mutali Nepfumbada" w:date="2022-11-28T06:17:00Z">
          <w:r w:rsidR="00A21C9F" w:rsidDel="000D174D">
            <w:delText>i</w:delText>
          </w:r>
        </w:del>
      </w:ins>
      <w:del w:id="4551" w:author="Mutali Nepfumbada" w:date="2022-11-28T06:17:00Z">
        <w:r w:rsidR="005C4242" w:rsidRPr="00D82B8B" w:rsidDel="000D174D">
          <w:delText>Islanding P</w:delText>
        </w:r>
      </w:del>
      <w:ins w:id="4552" w:author="Justin Wimbush" w:date="2022-11-01T16:57:00Z">
        <w:del w:id="4553" w:author="Mutali Nepfumbada" w:date="2022-11-28T06:17:00Z">
          <w:r w:rsidR="00A21C9F" w:rsidDel="000D174D">
            <w:delText>p</w:delText>
          </w:r>
        </w:del>
      </w:ins>
      <w:del w:id="4554" w:author="Mutali Nepfumbada" w:date="2022-11-28T06:17:00Z">
        <w:r w:rsidR="005C4242" w:rsidRPr="00D82B8B" w:rsidDel="000D174D">
          <w:delText>rotection.</w:delText>
        </w:r>
      </w:del>
      <w:ins w:id="4555" w:author="Adam Terry" w:date="2022-11-02T13:48:00Z">
        <w:del w:id="4556" w:author="Mutali Nepfumbada" w:date="2022-11-28T06:17:00Z">
          <w:r w:rsidR="00D85960" w:rsidDel="000D174D">
            <w:delText xml:space="preserve"> This arrangement prevents the export of power to the grid when the </w:delText>
          </w:r>
        </w:del>
      </w:ins>
      <w:ins w:id="4557" w:author="Adam Terry" w:date="2022-11-02T13:49:00Z">
        <w:del w:id="4558" w:author="Mutali Nepfumbada" w:date="2022-11-28T06:17:00Z">
          <w:r w:rsidR="00714BA2" w:rsidDel="000D174D">
            <w:delText>project is load shed.</w:delText>
          </w:r>
        </w:del>
      </w:ins>
    </w:p>
    <w:p w14:paraId="43608BC8" w14:textId="469350FA" w:rsidR="006C6C8A" w:rsidRPr="00D82B8B" w:rsidDel="005D744C" w:rsidRDefault="006C6C8A" w:rsidP="00EF2969">
      <w:pPr>
        <w:rPr>
          <w:del w:id="4559" w:author="Mutali Nepfumbada" w:date="2022-10-27T16:25:00Z"/>
        </w:rPr>
      </w:pPr>
      <w:bookmarkStart w:id="4560" w:name="_Toc117850323"/>
      <w:bookmarkStart w:id="4561" w:name="_Toc118269247"/>
      <w:bookmarkEnd w:id="4560"/>
      <w:bookmarkEnd w:id="4561"/>
    </w:p>
    <w:p w14:paraId="7F964906" w14:textId="62F87018" w:rsidR="002368A5" w:rsidRPr="00D82B8B" w:rsidDel="005D744C" w:rsidRDefault="006C6C8A" w:rsidP="00EC1C1E">
      <w:pPr>
        <w:rPr>
          <w:del w:id="4562" w:author="Mutali Nepfumbada" w:date="2022-10-27T16:25:00Z"/>
        </w:rPr>
      </w:pPr>
      <w:del w:id="4563" w:author="Mutali Nepfumbada" w:date="2022-10-27T16:25:00Z">
        <w:r w:rsidRPr="00D82B8B" w:rsidDel="005D744C">
          <w:delText xml:space="preserve">Anti-Islanding </w:delText>
        </w:r>
      </w:del>
      <w:ins w:id="4564" w:author="Adam Terry" w:date="2022-10-07T18:08:00Z">
        <w:del w:id="4565" w:author="Mutali Nepfumbada" w:date="2022-10-27T16:25:00Z">
          <w:r w:rsidR="00BA10A9" w:rsidRPr="00D82B8B" w:rsidDel="005D744C">
            <w:delText xml:space="preserve">Protection </w:delText>
          </w:r>
        </w:del>
      </w:ins>
      <w:del w:id="4566" w:author="Mutali Nepfumbada" w:date="2022-10-27T16:25:00Z">
        <w:r w:rsidR="00984C6D" w:rsidRPr="00D82B8B" w:rsidDel="005D744C">
          <w:rPr>
            <w:color w:val="333333"/>
            <w:shd w:val="clear" w:color="auto" w:fill="FFFFFF"/>
          </w:rPr>
          <w:delText>is a commonly required safety feature which disables PV inverters when the grid enters an islanded condition</w:delText>
        </w:r>
        <w:r w:rsidR="00EF2969" w:rsidRPr="00D82B8B" w:rsidDel="005D744C">
          <w:delText xml:space="preserve">. </w:delText>
        </w:r>
        <w:r w:rsidR="00423ECC" w:rsidRPr="00D82B8B" w:rsidDel="005D744C">
          <w:delText xml:space="preserve">This means that the inverter </w:delText>
        </w:r>
        <w:r w:rsidR="0098615F" w:rsidRPr="00D82B8B" w:rsidDel="005D744C">
          <w:delText>won’t</w:delText>
        </w:r>
        <w:r w:rsidR="00F972A3" w:rsidRPr="00D82B8B" w:rsidDel="005D744C">
          <w:delText xml:space="preserve"> operate during a grid outage event such as </w:delText>
        </w:r>
        <w:r w:rsidR="008E5DBE" w:rsidRPr="00D82B8B" w:rsidDel="005D744C">
          <w:delText>Eskom</w:delText>
        </w:r>
        <w:r w:rsidR="00F972A3" w:rsidRPr="00D82B8B" w:rsidDel="005D744C">
          <w:delText xml:space="preserve"> load shedding.</w:delText>
        </w:r>
        <w:r w:rsidR="0098615F" w:rsidRPr="00D82B8B" w:rsidDel="005D744C">
          <w:delText xml:space="preserve"> </w:delText>
        </w:r>
        <w:r w:rsidR="00344321" w:rsidRPr="00D82B8B" w:rsidDel="005D744C">
          <w:delText>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delText>
        </w:r>
        <w:r w:rsidR="00EC1C1E" w:rsidRPr="00D82B8B" w:rsidDel="005D744C">
          <w:delText xml:space="preserve"> </w:delText>
        </w:r>
      </w:del>
      <w:ins w:id="4567" w:author="Adam Terry" w:date="2022-10-07T18:08:00Z">
        <w:del w:id="4568" w:author="Mutali Nepfumbada" w:date="2022-10-27T16:25:00Z">
          <w:r w:rsidR="002862E0" w:rsidRPr="00D82B8B" w:rsidDel="005D744C">
            <w:delText>An alternative to this system is to have</w:delText>
          </w:r>
        </w:del>
      </w:ins>
      <w:ins w:id="4569" w:author="Adam Terry" w:date="2022-10-07T18:09:00Z">
        <w:del w:id="4570" w:author="Mutali Nepfumbada" w:date="2022-10-27T16:25:00Z">
          <w:r w:rsidR="002862E0" w:rsidRPr="00D82B8B" w:rsidDel="005D744C">
            <w:delText xml:space="preserve"> a</w:delText>
          </w:r>
          <w:r w:rsidR="00152630" w:rsidRPr="00D82B8B" w:rsidDel="005D744C">
            <w:delText>n island system supply the buildings that the PV system is connected to.</w:delText>
          </w:r>
        </w:del>
        <w:del w:id="4571" w:author="Mutali Nepfumbada" w:date="2022-10-27T16:22:00Z">
          <w:r w:rsidR="00152630" w:rsidRPr="00D82B8B" w:rsidDel="005D744C">
            <w:delText xml:space="preserve"> </w:delText>
          </w:r>
        </w:del>
        <w:del w:id="4572" w:author="Mutali Nepfumbada" w:date="2022-10-27T06:33:00Z">
          <w:r w:rsidR="00152630" w:rsidRPr="00D82B8B" w:rsidDel="00CC08C4">
            <w:delText xml:space="preserve">Under this situation, the </w:delText>
          </w:r>
        </w:del>
      </w:ins>
      <w:ins w:id="4573" w:author="Adam Terry" w:date="2022-10-07T18:10:00Z">
        <w:del w:id="4574" w:author="Mutali Nepfumbada" w:date="2022-10-27T06:33:00Z">
          <w:r w:rsidR="00EE7DFF" w:rsidRPr="00D82B8B" w:rsidDel="00CC08C4">
            <w:delText xml:space="preserve">PV </w:delText>
          </w:r>
        </w:del>
      </w:ins>
      <w:ins w:id="4575" w:author="Adam Terry" w:date="2022-10-07T18:09:00Z">
        <w:del w:id="4576" w:author="Mutali Nepfumbada" w:date="2022-10-27T06:33:00Z">
          <w:r w:rsidR="00152630" w:rsidRPr="00D82B8B" w:rsidDel="00CC08C4">
            <w:delText>system would still generate power</w:delText>
          </w:r>
        </w:del>
      </w:ins>
      <w:ins w:id="4577" w:author="Adam Terry" w:date="2022-10-07T18:10:00Z">
        <w:del w:id="4578" w:author="Mutali Nepfumbada" w:date="2022-10-27T06:33:00Z">
          <w:r w:rsidR="00B227DC" w:rsidRPr="00D82B8B" w:rsidDel="00CC08C4">
            <w:delText xml:space="preserve"> for direct use in the building, with no export to the external power grid.</w:delText>
          </w:r>
        </w:del>
      </w:ins>
      <w:bookmarkStart w:id="4579" w:name="_Toc117850324"/>
      <w:bookmarkStart w:id="4580" w:name="_Toc118269248"/>
      <w:bookmarkEnd w:id="4579"/>
      <w:bookmarkEnd w:id="4580"/>
    </w:p>
    <w:p w14:paraId="0E9F0002" w14:textId="6FF12F5E" w:rsidR="00C81C2C" w:rsidRPr="00D82B8B" w:rsidDel="005D744C" w:rsidRDefault="00C81C2C" w:rsidP="00EC1C1E">
      <w:pPr>
        <w:rPr>
          <w:del w:id="4581" w:author="Mutali Nepfumbada" w:date="2022-10-27T16:25:00Z"/>
        </w:rPr>
      </w:pPr>
      <w:bookmarkStart w:id="4582" w:name="_Toc117850325"/>
      <w:bookmarkStart w:id="4583" w:name="_Toc118269249"/>
      <w:bookmarkEnd w:id="4582"/>
      <w:bookmarkEnd w:id="4583"/>
    </w:p>
    <w:p w14:paraId="2D3DDD2E" w14:textId="1F81CACB" w:rsidR="00C11611" w:rsidRPr="00D82B8B" w:rsidDel="000D174D" w:rsidRDefault="00652393" w:rsidP="00C81C2C">
      <w:pPr>
        <w:pStyle w:val="Heading2"/>
        <w:rPr>
          <w:del w:id="4584" w:author="Mutali Nepfumbada" w:date="2022-11-28T06:20:00Z"/>
        </w:rPr>
      </w:pPr>
      <w:bookmarkStart w:id="4585" w:name="_Toc118269250"/>
      <w:del w:id="4586" w:author="Mutali Nepfumbada" w:date="2022-11-28T06:20:00Z">
        <w:r w:rsidRPr="00D82B8B" w:rsidDel="000D174D">
          <w:rPr>
            <w:rStyle w:val="Heading2Char"/>
          </w:rPr>
          <w:delText xml:space="preserve">Data </w:delText>
        </w:r>
        <w:r w:rsidR="00C81C2C" w:rsidRPr="00D82B8B" w:rsidDel="000D174D">
          <w:rPr>
            <w:rStyle w:val="Heading2Char"/>
          </w:rPr>
          <w:delText>A</w:delText>
        </w:r>
        <w:r w:rsidRPr="00D82B8B" w:rsidDel="000D174D">
          <w:rPr>
            <w:rStyle w:val="Heading2Char"/>
          </w:rPr>
          <w:delText>nalysed</w:delText>
        </w:r>
        <w:bookmarkEnd w:id="4585"/>
        <w:r w:rsidRPr="00D82B8B" w:rsidDel="000D174D">
          <w:delText xml:space="preserve"> </w:delText>
        </w:r>
      </w:del>
    </w:p>
    <w:p w14:paraId="56439B1D" w14:textId="514DA197" w:rsidR="00C3627C" w:rsidRPr="00D82B8B" w:rsidDel="000D174D" w:rsidRDefault="00C3627C">
      <w:pPr>
        <w:rPr>
          <w:del w:id="4587" w:author="Mutali Nepfumbada" w:date="2022-11-28T06:20:00Z"/>
        </w:rPr>
      </w:pPr>
    </w:p>
    <w:p w14:paraId="71FCCF3D" w14:textId="0A07E7B4" w:rsidR="00F652BF" w:rsidRPr="00D82B8B" w:rsidDel="000D174D" w:rsidRDefault="00DF11A9" w:rsidP="00F652BF">
      <w:pPr>
        <w:rPr>
          <w:del w:id="4588" w:author="Mutali Nepfumbada" w:date="2022-11-28T06:20:00Z"/>
          <w:lang w:eastAsia="en-US"/>
        </w:rPr>
      </w:pPr>
      <w:del w:id="4589" w:author="Mutali Nepfumbada" w:date="2022-11-28T06:20:00Z">
        <w:r w:rsidRPr="00D82B8B" w:rsidDel="000D174D">
          <w:rPr>
            <w:lang w:eastAsia="en-US"/>
          </w:rPr>
          <w:delText>The following section</w:delText>
        </w:r>
        <w:r w:rsidR="00AC359D" w:rsidRPr="00D82B8B" w:rsidDel="000D174D">
          <w:rPr>
            <w:lang w:eastAsia="en-US"/>
          </w:rPr>
          <w:delText>s</w:delText>
        </w:r>
        <w:r w:rsidRPr="00D82B8B" w:rsidDel="000D174D">
          <w:rPr>
            <w:lang w:eastAsia="en-US"/>
          </w:rPr>
          <w:delText xml:space="preserve"> describes the performance of the system. We </w:delText>
        </w:r>
      </w:del>
      <w:ins w:id="4590" w:author="Adam Terry" w:date="2022-10-07T18:28:00Z">
        <w:del w:id="4591" w:author="Mutali Nepfumbada" w:date="2022-11-28T06:20:00Z">
          <w:r w:rsidR="00747DA8" w:rsidRPr="00D82B8B" w:rsidDel="000D174D">
            <w:rPr>
              <w:lang w:eastAsia="en-US"/>
            </w:rPr>
            <w:delText xml:space="preserve">Harmattan </w:delText>
          </w:r>
        </w:del>
      </w:ins>
      <w:del w:id="4592" w:author="Mutali Nepfumbada" w:date="2022-11-28T06:20:00Z">
        <w:r w:rsidRPr="00D82B8B" w:rsidDel="000D174D">
          <w:rPr>
            <w:lang w:eastAsia="en-US"/>
          </w:rPr>
          <w:delText xml:space="preserve">compiled data from the SCADA system </w:delText>
        </w:r>
        <w:r w:rsidR="0074309A" w:rsidRPr="00D82B8B" w:rsidDel="000D174D">
          <w:rPr>
            <w:lang w:eastAsia="en-US"/>
          </w:rPr>
          <w:delText>and</w:delText>
        </w:r>
        <w:r w:rsidRPr="00D82B8B" w:rsidDel="000D174D">
          <w:rPr>
            <w:lang w:eastAsia="en-US"/>
          </w:rPr>
          <w:delText xml:space="preserve"> reviewed the monthly </w:delText>
        </w:r>
        <w:r w:rsidR="008D3E5D" w:rsidRPr="00D82B8B" w:rsidDel="000D174D">
          <w:rPr>
            <w:lang w:eastAsia="en-US"/>
          </w:rPr>
          <w:delText>operational</w:delText>
        </w:r>
        <w:r w:rsidRPr="00D82B8B" w:rsidDel="000D174D">
          <w:rPr>
            <w:lang w:eastAsia="en-US"/>
          </w:rPr>
          <w:delText xml:space="preserve"> report</w:delText>
        </w:r>
      </w:del>
      <w:ins w:id="4593" w:author="Chanda Nxumalo" w:date="2022-10-18T12:38:00Z">
        <w:del w:id="4594" w:author="Mutali Nepfumbada" w:date="2022-11-28T06:20:00Z">
          <w:r w:rsidR="00FB1215" w:rsidDel="000D174D">
            <w:rPr>
              <w:lang w:eastAsia="en-US"/>
            </w:rPr>
            <w:delText>s</w:delText>
          </w:r>
        </w:del>
      </w:ins>
      <w:del w:id="4595" w:author="Mutali Nepfumbada" w:date="2022-11-28T06:20:00Z">
        <w:r w:rsidRPr="00D82B8B" w:rsidDel="000D174D">
          <w:rPr>
            <w:lang w:eastAsia="en-US"/>
          </w:rPr>
          <w:delText xml:space="preserve"> from COD through </w:delText>
        </w:r>
        <w:r w:rsidR="00051788" w:rsidRPr="00D82B8B" w:rsidDel="000D174D">
          <w:rPr>
            <w:lang w:eastAsia="en-US"/>
          </w:rPr>
          <w:delText xml:space="preserve">to </w:delText>
        </w:r>
        <w:r w:rsidRPr="00D82B8B" w:rsidDel="000D174D">
          <w:rPr>
            <w:lang w:eastAsia="en-US"/>
          </w:rPr>
          <w:delText xml:space="preserve">August 2022. The </w:delText>
        </w:r>
      </w:del>
      <w:del w:id="4596" w:author="Mutali Nepfumbada" w:date="2022-10-14T06:32:00Z">
        <w:r w:rsidR="00FA6F7E" w:rsidRPr="00D82B8B" w:rsidDel="0056434F">
          <w:rPr>
            <w:lang w:eastAsia="en-US"/>
          </w:rPr>
          <w:delText>O</w:delText>
        </w:r>
        <w:r w:rsidRPr="00D82B8B" w:rsidDel="0056434F">
          <w:rPr>
            <w:lang w:eastAsia="en-US"/>
          </w:rPr>
          <w:delText>perator</w:delText>
        </w:r>
      </w:del>
      <w:del w:id="4597" w:author="Mutali Nepfumbada" w:date="2022-11-28T06:20:00Z">
        <w:r w:rsidRPr="00D82B8B" w:rsidDel="000D174D">
          <w:rPr>
            <w:lang w:eastAsia="en-US"/>
          </w:rPr>
          <w:delText xml:space="preserve"> did not submit </w:delText>
        </w:r>
      </w:del>
      <w:ins w:id="4598" w:author="Chanda Nxumalo" w:date="2022-10-18T12:38:00Z">
        <w:del w:id="4599" w:author="Mutali Nepfumbada" w:date="2022-11-28T06:20:00Z">
          <w:r w:rsidR="00FB1215" w:rsidDel="000D174D">
            <w:rPr>
              <w:lang w:eastAsia="en-US"/>
            </w:rPr>
            <w:delText>sem</w:delText>
          </w:r>
        </w:del>
      </w:ins>
      <w:ins w:id="4600" w:author="Adam Terry" w:date="2022-10-07T18:28:00Z">
        <w:del w:id="4601" w:author="Mutali Nepfumbada" w:date="2022-11-28T06:20:00Z">
          <w:r w:rsidR="009E25DA" w:rsidRPr="00D82B8B" w:rsidDel="000D174D">
            <w:rPr>
              <w:lang w:eastAsia="en-US"/>
            </w:rPr>
            <w:delText>b</w:delText>
          </w:r>
        </w:del>
      </w:ins>
      <w:del w:id="4602" w:author="Mutali Nepfumbada" w:date="2022-11-28T06:20:00Z">
        <w:r w:rsidR="00051788" w:rsidRPr="00D82B8B" w:rsidDel="000D174D">
          <w:rPr>
            <w:lang w:eastAsia="en-US"/>
          </w:rPr>
          <w:delText>Bi</w:delText>
        </w:r>
        <w:r w:rsidRPr="00D82B8B" w:rsidDel="000D174D">
          <w:rPr>
            <w:lang w:eastAsia="en-US"/>
          </w:rPr>
          <w:delText>-annual reports</w:delText>
        </w:r>
        <w:r w:rsidR="00473ED1" w:rsidRPr="00D82B8B" w:rsidDel="000D174D">
          <w:rPr>
            <w:lang w:eastAsia="en-US"/>
          </w:rPr>
          <w:delText xml:space="preserve"> or unscheduled maintenance</w:delText>
        </w:r>
      </w:del>
      <w:ins w:id="4603" w:author="Adam Terry" w:date="2022-10-07T18:28:00Z">
        <w:del w:id="4604" w:author="Mutali Nepfumbada" w:date="2022-11-28T06:20:00Z">
          <w:r w:rsidR="00A8606C" w:rsidRPr="00D82B8B" w:rsidDel="000D174D">
            <w:rPr>
              <w:lang w:eastAsia="en-US"/>
            </w:rPr>
            <w:delText xml:space="preserve"> reports</w:delText>
          </w:r>
        </w:del>
      </w:ins>
      <w:del w:id="4605" w:author="Mutali Nepfumbada" w:date="2022-11-28T06:20:00Z">
        <w:r w:rsidR="00473ED1" w:rsidRPr="00D82B8B" w:rsidDel="000D174D">
          <w:rPr>
            <w:lang w:eastAsia="en-US"/>
          </w:rPr>
          <w:delText xml:space="preserve"> </w:delText>
        </w:r>
        <w:r w:rsidRPr="00D82B8B" w:rsidDel="000D174D">
          <w:rPr>
            <w:lang w:eastAsia="en-US"/>
          </w:rPr>
          <w:delText xml:space="preserve">to verify any issues that may have affected system performance. Harmattan has asked the </w:delText>
        </w:r>
      </w:del>
      <w:del w:id="4606" w:author="Mutali Nepfumbada" w:date="2022-10-14T06:32:00Z">
        <w:r w:rsidR="000D3646" w:rsidRPr="00D82B8B" w:rsidDel="0056434F">
          <w:rPr>
            <w:lang w:eastAsia="en-US"/>
          </w:rPr>
          <w:delText>Operator</w:delText>
        </w:r>
      </w:del>
      <w:del w:id="4607" w:author="Mutali Nepfumbada" w:date="2022-11-28T06:20:00Z">
        <w:r w:rsidR="000D3646" w:rsidRPr="00D82B8B" w:rsidDel="000D174D">
          <w:rPr>
            <w:lang w:eastAsia="en-US"/>
          </w:rPr>
          <w:delText xml:space="preserve"> </w:delText>
        </w:r>
        <w:r w:rsidRPr="00D82B8B" w:rsidDel="000D174D">
          <w:rPr>
            <w:lang w:eastAsia="en-US"/>
          </w:rPr>
          <w:delText xml:space="preserve">to provide this information. </w:delText>
        </w:r>
      </w:del>
    </w:p>
    <w:p w14:paraId="3873EA50" w14:textId="6C508AAD" w:rsidR="00F652BF" w:rsidRPr="00D82B8B" w:rsidDel="000D174D" w:rsidRDefault="00F652BF" w:rsidP="00F652BF">
      <w:pPr>
        <w:rPr>
          <w:del w:id="4608" w:author="Mutali Nepfumbada" w:date="2022-11-28T06:20:00Z"/>
          <w:lang w:eastAsia="en-US"/>
        </w:rPr>
      </w:pPr>
    </w:p>
    <w:p w14:paraId="7A0D3829" w14:textId="4AD2F293" w:rsidR="00672C3F" w:rsidRPr="00D82B8B" w:rsidDel="00CC08C4" w:rsidRDefault="00F652BF" w:rsidP="00F652BF">
      <w:pPr>
        <w:rPr>
          <w:del w:id="4609" w:author="Mutali Nepfumbada" w:date="2022-10-27T06:34:00Z"/>
          <w:lang w:eastAsia="en-US"/>
        </w:rPr>
      </w:pPr>
      <w:del w:id="4610" w:author="Mutali Nepfumbada" w:date="2022-10-27T06:34:00Z">
        <w:r w:rsidRPr="00D82B8B" w:rsidDel="00CC08C4">
          <w:rPr>
            <w:lang w:eastAsia="en-US"/>
          </w:rPr>
          <w:delText xml:space="preserve">The performance data was downloaded from the Higeco </w:delText>
        </w:r>
        <w:r w:rsidR="001F6A19" w:rsidRPr="00D82B8B" w:rsidDel="00CC08C4">
          <w:rPr>
            <w:lang w:eastAsia="en-US"/>
          </w:rPr>
          <w:delText xml:space="preserve">SCADA </w:delText>
        </w:r>
        <w:r w:rsidR="00672C3F" w:rsidRPr="00D82B8B" w:rsidDel="00CC08C4">
          <w:rPr>
            <w:lang w:eastAsia="en-US"/>
          </w:rPr>
          <w:delText>System and</w:delText>
        </w:r>
        <w:r w:rsidR="001F6A19" w:rsidRPr="00D82B8B" w:rsidDel="00CC08C4">
          <w:rPr>
            <w:lang w:eastAsia="en-US"/>
          </w:rPr>
          <w:delText xml:space="preserve"> processed using </w:delText>
        </w:r>
        <w:r w:rsidR="00672C3F" w:rsidRPr="00D82B8B" w:rsidDel="00CC08C4">
          <w:rPr>
            <w:lang w:eastAsia="en-US"/>
          </w:rPr>
          <w:delText xml:space="preserve">Microsoft </w:delText>
        </w:r>
      </w:del>
      <w:ins w:id="4611" w:author="Adam Terry" w:date="2022-10-07T18:29:00Z">
        <w:del w:id="4612" w:author="Mutali Nepfumbada" w:date="2022-10-27T06:34:00Z">
          <w:r w:rsidR="00C53F0A" w:rsidRPr="00D82B8B" w:rsidDel="00CC08C4">
            <w:rPr>
              <w:lang w:eastAsia="en-US"/>
            </w:rPr>
            <w:delText>E</w:delText>
          </w:r>
        </w:del>
      </w:ins>
      <w:del w:id="4613" w:author="Mutali Nepfumbada" w:date="2022-10-27T06:34:00Z">
        <w:r w:rsidR="00672C3F" w:rsidRPr="00D82B8B" w:rsidDel="00CC08C4">
          <w:rPr>
            <w:lang w:eastAsia="en-US"/>
          </w:rPr>
          <w:delText xml:space="preserve">excel. Harmattan has reviewed the data and </w:delText>
        </w:r>
        <w:r w:rsidR="001A258E" w:rsidRPr="00D82B8B" w:rsidDel="00CC08C4">
          <w:rPr>
            <w:lang w:eastAsia="en-US"/>
          </w:rPr>
          <w:delText xml:space="preserve">adjusted </w:delText>
        </w:r>
        <w:r w:rsidR="00672C3F" w:rsidRPr="00D82B8B" w:rsidDel="00CC08C4">
          <w:rPr>
            <w:lang w:eastAsia="en-US"/>
          </w:rPr>
          <w:delText>the</w:delText>
        </w:r>
        <w:r w:rsidR="004016FF" w:rsidRPr="00D82B8B" w:rsidDel="00CC08C4">
          <w:rPr>
            <w:lang w:eastAsia="en-US"/>
          </w:rPr>
          <w:delText xml:space="preserve"> production</w:delText>
        </w:r>
        <w:r w:rsidR="008F4016" w:rsidRPr="00D82B8B" w:rsidDel="00CC08C4">
          <w:rPr>
            <w:lang w:eastAsia="en-US"/>
          </w:rPr>
          <w:delText xml:space="preserve"> data with</w:delText>
        </w:r>
        <w:r w:rsidR="00672C3F" w:rsidRPr="00D82B8B" w:rsidDel="00CC08C4">
          <w:rPr>
            <w:lang w:eastAsia="en-US"/>
          </w:rPr>
          <w:delText xml:space="preserve"> </w:delText>
        </w:r>
      </w:del>
      <w:ins w:id="4614" w:author="Adam Terry" w:date="2022-10-07T18:29:00Z">
        <w:del w:id="4615" w:author="Mutali Nepfumbada" w:date="2022-10-27T06:34:00Z">
          <w:r w:rsidR="0003084C" w:rsidRPr="00D82B8B" w:rsidDel="00CC08C4">
            <w:rPr>
              <w:lang w:eastAsia="en-US"/>
            </w:rPr>
            <w:delText>for</w:delText>
          </w:r>
        </w:del>
      </w:ins>
      <w:del w:id="4616" w:author="Mutali Nepfumbada" w:date="2022-10-27T06:34:00Z">
        <w:r w:rsidR="00672C3F" w:rsidRPr="00D82B8B" w:rsidDel="00CC08C4">
          <w:rPr>
            <w:lang w:eastAsia="en-US"/>
          </w:rPr>
          <w:delText xml:space="preserve">incomplete </w:delText>
        </w:r>
        <w:r w:rsidR="00D70D18" w:rsidRPr="00D82B8B" w:rsidDel="00CC08C4">
          <w:rPr>
            <w:lang w:eastAsia="en-US"/>
          </w:rPr>
          <w:delText xml:space="preserve">month of operation and </w:delText>
        </w:r>
        <w:r w:rsidR="007D14A3" w:rsidRPr="00D82B8B" w:rsidDel="00CC08C4">
          <w:rPr>
            <w:lang w:eastAsia="en-US"/>
          </w:rPr>
          <w:delText xml:space="preserve">gaps in data </w:delText>
        </w:r>
        <w:r w:rsidR="00672C3F" w:rsidRPr="00D82B8B" w:rsidDel="00CC08C4">
          <w:rPr>
            <w:lang w:eastAsia="en-US"/>
          </w:rPr>
          <w:delText>based on the following formula:</w:delText>
        </w:r>
      </w:del>
    </w:p>
    <w:p w14:paraId="5630ABB2" w14:textId="19B0D44F" w:rsidR="00C325AF" w:rsidRPr="00D82B8B" w:rsidDel="00CC08C4" w:rsidRDefault="00C325AF" w:rsidP="00F652BF">
      <w:pPr>
        <w:rPr>
          <w:del w:id="4617" w:author="Mutali Nepfumbada" w:date="2022-10-27T06:34:00Z"/>
          <w:lang w:eastAsia="en-US"/>
        </w:rPr>
      </w:pPr>
    </w:p>
    <w:p w14:paraId="5AC9D9B9" w14:textId="7CD13170" w:rsidR="003C3305" w:rsidRPr="00D82B8B" w:rsidDel="000D174D" w:rsidRDefault="003C3305" w:rsidP="003C3305">
      <w:pPr>
        <w:pStyle w:val="Caption"/>
        <w:keepNext/>
        <w:jc w:val="both"/>
        <w:rPr>
          <w:del w:id="4618" w:author="Mutali Nepfumbada" w:date="2022-11-28T06:20:00Z"/>
        </w:rPr>
      </w:pPr>
      <w:del w:id="4619" w:author="Mutali Nepfumbada" w:date="2022-11-28T06:20:00Z">
        <w:r w:rsidRPr="00D82B8B" w:rsidDel="000D174D">
          <w:delText xml:space="preserve">Equation </w:delText>
        </w:r>
        <w:r w:rsidR="00342770" w:rsidRPr="00D82B8B" w:rsidDel="000D174D">
          <w:rPr>
            <w:iCs w:val="0"/>
          </w:rPr>
          <w:fldChar w:fldCharType="begin"/>
        </w:r>
        <w:r w:rsidR="00342770" w:rsidRPr="00D82B8B" w:rsidDel="000D174D">
          <w:delInstrText xml:space="preserve"> SEQ Equation \* ARABIC </w:delInstrText>
        </w:r>
        <w:r w:rsidR="00342770" w:rsidRPr="00D82B8B" w:rsidDel="000D174D">
          <w:rPr>
            <w:iCs w:val="0"/>
          </w:rPr>
          <w:fldChar w:fldCharType="separate"/>
        </w:r>
        <w:r w:rsidR="00F1095E" w:rsidRPr="00D82B8B" w:rsidDel="000D174D">
          <w:rPr>
            <w:noProof/>
          </w:rPr>
          <w:delText>2</w:delText>
        </w:r>
        <w:r w:rsidR="00342770" w:rsidRPr="00D82B8B" w:rsidDel="000D174D">
          <w:rPr>
            <w:iCs w:val="0"/>
          </w:rPr>
          <w:fldChar w:fldCharType="end"/>
        </w:r>
        <w:r w:rsidR="00F1095E" w:rsidRPr="00D82B8B" w:rsidDel="000D174D">
          <w:delText>:</w:delText>
        </w:r>
      </w:del>
    </w:p>
    <w:p w14:paraId="315D1E5D" w14:textId="4B13D1BC" w:rsidR="00F652BF" w:rsidRPr="00D82B8B" w:rsidDel="000D174D" w:rsidRDefault="00000000" w:rsidP="00F652BF">
      <w:pPr>
        <w:rPr>
          <w:del w:id="4620" w:author="Mutali Nepfumbada" w:date="2022-11-28T06:18:00Z"/>
          <w:lang w:eastAsia="en-US"/>
        </w:rPr>
      </w:pPr>
      <m:oMathPara>
        <m:oMath>
          <m:r>
            <w:del w:id="4621" w:author="Mutali Nepfumbada" w:date="2022-11-28T06:18:00Z">
              <w:rPr>
                <w:rFonts w:ascii="Cambria Math" w:hAnsi="Cambria Math"/>
                <w:lang w:eastAsia="en-US"/>
              </w:rPr>
              <m:t xml:space="preserve">=-*Unavailability days </m:t>
            </w:del>
          </m:r>
        </m:oMath>
      </m:oMathPara>
    </w:p>
    <w:p w14:paraId="62A0907D" w14:textId="6CD8F4D8" w:rsidR="000A287C" w:rsidRPr="00D82B8B" w:rsidDel="000D174D" w:rsidRDefault="000A287C" w:rsidP="00A934D1">
      <w:pPr>
        <w:pStyle w:val="Caption"/>
        <w:keepNext/>
        <w:rPr>
          <w:ins w:id="4622" w:author="Adam Terry" w:date="2022-10-07T18:10:00Z"/>
          <w:del w:id="4623" w:author="Mutali Nepfumbada" w:date="2022-11-28T06:18:00Z"/>
        </w:rPr>
      </w:pPr>
      <w:commentRangeStart w:id="4624"/>
      <w:ins w:id="4625" w:author="Adam Terry" w:date="2022-10-07T18:10:00Z">
        <w:del w:id="4626" w:author="Mutali Nepfumbada" w:date="2022-11-28T06:18:00Z">
          <w:r w:rsidRPr="00D82B8B" w:rsidDel="000D174D">
            <w:delText xml:space="preserve">Equation </w:delText>
          </w:r>
          <w:r w:rsidRPr="00D82B8B" w:rsidDel="000D174D">
            <w:fldChar w:fldCharType="begin"/>
          </w:r>
          <w:r w:rsidRPr="00D82B8B" w:rsidDel="000D174D">
            <w:delInstrText xml:space="preserve"> SEQ Equation \* ARABIC </w:delInstrText>
          </w:r>
          <w:r w:rsidRPr="00D82B8B" w:rsidDel="000D174D">
            <w:fldChar w:fldCharType="separate"/>
          </w:r>
        </w:del>
      </w:ins>
      <w:del w:id="4627" w:author="Mutali Nepfumbada" w:date="2022-11-28T06:18:00Z">
        <w:r w:rsidR="00A934D1" w:rsidDel="000D174D">
          <w:rPr>
            <w:noProof/>
          </w:rPr>
          <w:delText>2</w:delText>
        </w:r>
      </w:del>
      <w:ins w:id="4628" w:author="Adam Terry" w:date="2022-10-07T18:10:00Z">
        <w:del w:id="4629" w:author="Mutali Nepfumbada" w:date="2022-11-28T06:18:00Z">
          <w:r w:rsidRPr="00D82B8B" w:rsidDel="000D174D">
            <w:rPr>
              <w:noProof/>
            </w:rPr>
            <w:fldChar w:fldCharType="end"/>
          </w:r>
          <w:bookmarkStart w:id="4630" w:name="_Ref115795376"/>
          <w:r w:rsidRPr="00D82B8B" w:rsidDel="000D174D">
            <w:delText>:</w:delText>
          </w:r>
        </w:del>
      </w:ins>
      <w:bookmarkEnd w:id="4630"/>
      <w:commentRangeEnd w:id="4624"/>
      <w:ins w:id="4631" w:author="Adam Terry" w:date="2022-10-07T18:30:00Z">
        <w:del w:id="4632" w:author="Mutali Nepfumbada" w:date="2022-11-28T06:18:00Z">
          <w:r w:rsidR="002626B4" w:rsidRPr="00D82B8B" w:rsidDel="000D174D">
            <w:rPr>
              <w:rStyle w:val="CommentReference"/>
              <w:i w:val="0"/>
              <w:iCs w:val="0"/>
              <w:color w:val="auto"/>
              <w:rPrChange w:id="4633" w:author="Mutali Nepfumbada" w:date="2022-10-14T09:34:00Z">
                <w:rPr>
                  <w:rStyle w:val="CommentReference"/>
                  <w:rFonts w:ascii="Verdana" w:hAnsi="Verdana"/>
                  <w:i w:val="0"/>
                  <w:iCs w:val="0"/>
                  <w:color w:val="auto"/>
                </w:rPr>
              </w:rPrChange>
            </w:rPr>
            <w:commentReference w:id="4624"/>
          </w:r>
        </w:del>
      </w:ins>
    </w:p>
    <w:p w14:paraId="07C6612A" w14:textId="00627F0A" w:rsidR="00C325AF" w:rsidRPr="00D82B8B" w:rsidDel="000D174D" w:rsidRDefault="00C325AF" w:rsidP="00F652BF">
      <w:pPr>
        <w:rPr>
          <w:del w:id="4634" w:author="Mutali Nepfumbada" w:date="2022-11-28T06:20:00Z"/>
          <w:lang w:eastAsia="en-US"/>
        </w:rPr>
      </w:pPr>
    </w:p>
    <w:p w14:paraId="5385C856" w14:textId="1F2E7DBE" w:rsidR="00C3627C" w:rsidRPr="00D82B8B" w:rsidDel="000D174D" w:rsidRDefault="00EA00B1" w:rsidP="00F652BF">
      <w:pPr>
        <w:rPr>
          <w:del w:id="4635" w:author="Mutali Nepfumbada" w:date="2022-11-28T06:20:00Z"/>
          <w:lang w:eastAsia="en-US"/>
        </w:rPr>
      </w:pPr>
      <w:del w:id="4636" w:author="Mutali Nepfumbada" w:date="2022-11-28T06:20:00Z">
        <w:r w:rsidRPr="00D82B8B" w:rsidDel="000D174D">
          <w:rPr>
            <w:lang w:eastAsia="en-US"/>
          </w:rPr>
          <w:delText>Based on this data</w:delText>
        </w:r>
        <w:r w:rsidR="00B75F56" w:rsidRPr="00D82B8B" w:rsidDel="000D174D">
          <w:rPr>
            <w:lang w:eastAsia="en-US"/>
          </w:rPr>
          <w:delText xml:space="preserve">, </w:delText>
        </w:r>
      </w:del>
      <w:ins w:id="4637" w:author="Chanda Nxumalo" w:date="2022-10-18T12:40:00Z">
        <w:del w:id="4638" w:author="Mutali Nepfumbada" w:date="2022-11-28T06:20:00Z">
          <w:r w:rsidR="006313CC" w:rsidDel="000D174D">
            <w:rPr>
              <w:lang w:eastAsia="en-US"/>
            </w:rPr>
            <w:delText>i</w:delText>
          </w:r>
        </w:del>
      </w:ins>
      <w:del w:id="4639" w:author="Mutali Nepfumbada" w:date="2022-11-28T06:20:00Z">
        <w:r w:rsidR="00B75F56" w:rsidRPr="00D82B8B" w:rsidDel="000D174D">
          <w:rPr>
            <w:lang w:eastAsia="en-US"/>
          </w:rPr>
          <w:delText>I</w:delText>
        </w:r>
        <w:r w:rsidR="00DF11A9" w:rsidRPr="00D82B8B" w:rsidDel="000D174D">
          <w:rPr>
            <w:lang w:eastAsia="en-US"/>
          </w:rPr>
          <w:delText>rradiance</w:delText>
        </w:r>
        <w:r w:rsidR="00B75F56" w:rsidRPr="00D82B8B" w:rsidDel="000D174D">
          <w:rPr>
            <w:lang w:eastAsia="en-US"/>
          </w:rPr>
          <w:delText xml:space="preserve">, availability </w:delText>
        </w:r>
      </w:del>
      <w:ins w:id="4640" w:author="Chanda Nxumalo" w:date="2022-10-18T12:40:00Z">
        <w:del w:id="4641" w:author="Mutali Nepfumbada" w:date="2022-11-28T06:20:00Z">
          <w:r w:rsidR="006313CC" w:rsidDel="000D174D">
            <w:rPr>
              <w:lang w:eastAsia="en-US"/>
            </w:rPr>
            <w:delText>P</w:delText>
          </w:r>
        </w:del>
      </w:ins>
      <w:del w:id="4642" w:author="Mutali Nepfumbada" w:date="2022-11-28T06:20:00Z">
        <w:r w:rsidR="00B75F56" w:rsidRPr="00D82B8B" w:rsidDel="000D174D">
          <w:rPr>
            <w:lang w:eastAsia="en-US"/>
          </w:rPr>
          <w:delText xml:space="preserve">performance Ratio and Production </w:delText>
        </w:r>
        <w:r w:rsidR="00FB4962" w:rsidRPr="00D82B8B" w:rsidDel="000D174D">
          <w:rPr>
            <w:lang w:eastAsia="en-US"/>
          </w:rPr>
          <w:delText>are</w:delText>
        </w:r>
        <w:r w:rsidR="00B75F56" w:rsidRPr="00D82B8B" w:rsidDel="000D174D">
          <w:rPr>
            <w:lang w:eastAsia="en-US"/>
          </w:rPr>
          <w:delText xml:space="preserve"> analysed</w:delText>
        </w:r>
        <w:r w:rsidR="00DA19F0" w:rsidRPr="00D82B8B" w:rsidDel="000D174D">
          <w:rPr>
            <w:lang w:eastAsia="en-US"/>
          </w:rPr>
          <w:delText>.</w:delText>
        </w:r>
        <w:r w:rsidR="00B75F56" w:rsidRPr="00D82B8B" w:rsidDel="000D174D">
          <w:rPr>
            <w:lang w:eastAsia="en-US"/>
          </w:rPr>
          <w:delText xml:space="preserve"> </w:delText>
        </w:r>
        <w:commentRangeStart w:id="4643"/>
        <w:commentRangeStart w:id="4644"/>
        <w:r w:rsidR="00B75F56" w:rsidRPr="00D82B8B" w:rsidDel="000D174D">
          <w:rPr>
            <w:lang w:eastAsia="en-US"/>
          </w:rPr>
          <w:delText>The irradiation data is base</w:delText>
        </w:r>
        <w:r w:rsidR="00FB4962" w:rsidRPr="00D82B8B" w:rsidDel="000D174D">
          <w:rPr>
            <w:lang w:eastAsia="en-US"/>
          </w:rPr>
          <w:delText>d</w:delText>
        </w:r>
        <w:r w:rsidR="00B75F56" w:rsidRPr="00D82B8B" w:rsidDel="000D174D">
          <w:rPr>
            <w:lang w:eastAsia="en-US"/>
          </w:rPr>
          <w:delText xml:space="preserve"> on the Solarcast</w:delText>
        </w:r>
      </w:del>
      <w:ins w:id="4645" w:author="Justin Wimbush" w:date="2022-11-01T17:00:00Z">
        <w:del w:id="4646" w:author="Mutali Nepfumbada" w:date="2022-11-28T06:20:00Z">
          <w:r w:rsidR="00C12430" w:rsidDel="000D174D">
            <w:rPr>
              <w:lang w:eastAsia="en-US"/>
            </w:rPr>
            <w:delText>Solcast</w:delText>
          </w:r>
        </w:del>
      </w:ins>
      <w:del w:id="4647" w:author="Mutali Nepfumbada" w:date="2022-11-28T06:20:00Z">
        <w:r w:rsidR="00B75F56" w:rsidRPr="00D82B8B" w:rsidDel="000D174D">
          <w:rPr>
            <w:lang w:eastAsia="en-US"/>
          </w:rPr>
          <w:delText xml:space="preserve"> satellite data, av</w:delText>
        </w:r>
        <w:r w:rsidR="00D40D5E" w:rsidRPr="00D82B8B" w:rsidDel="000D174D">
          <w:rPr>
            <w:lang w:eastAsia="en-US"/>
          </w:rPr>
          <w:delText>ailability</w:delText>
        </w:r>
        <w:r w:rsidR="00611DA9" w:rsidRPr="00D82B8B" w:rsidDel="000D174D">
          <w:rPr>
            <w:lang w:eastAsia="en-US"/>
          </w:rPr>
          <w:delText xml:space="preserve"> and performance Ratio are </w:delText>
        </w:r>
        <w:r w:rsidR="00D40D5E" w:rsidRPr="00D82B8B" w:rsidDel="000D174D">
          <w:rPr>
            <w:lang w:eastAsia="en-US"/>
          </w:rPr>
          <w:delText>calculated from the SCADA syste</w:delText>
        </w:r>
        <w:r w:rsidR="00611DA9" w:rsidRPr="00D82B8B" w:rsidDel="000D174D">
          <w:rPr>
            <w:lang w:eastAsia="en-US"/>
          </w:rPr>
          <w:delText xml:space="preserve">m. </w:delText>
        </w:r>
        <w:r w:rsidR="000913EA" w:rsidRPr="00D82B8B" w:rsidDel="000D174D">
          <w:rPr>
            <w:lang w:eastAsia="en-US"/>
          </w:rPr>
          <w:delText xml:space="preserve">The production is </w:delText>
        </w:r>
        <w:r w:rsidR="0074309A" w:rsidRPr="00D82B8B" w:rsidDel="000D174D">
          <w:rPr>
            <w:lang w:eastAsia="en-US"/>
          </w:rPr>
          <w:delText>measured</w:delText>
        </w:r>
        <w:r w:rsidR="00FB4962" w:rsidRPr="00D82B8B" w:rsidDel="000D174D">
          <w:rPr>
            <w:lang w:eastAsia="en-US"/>
          </w:rPr>
          <w:delText xml:space="preserve"> using a meter installed onsite. </w:delText>
        </w:r>
        <w:commentRangeEnd w:id="4643"/>
        <w:r w:rsidR="00695E29" w:rsidDel="000D174D">
          <w:rPr>
            <w:rStyle w:val="CommentReference"/>
            <w:rFonts w:ascii="Verdana" w:hAnsi="Verdana"/>
          </w:rPr>
          <w:commentReference w:id="4643"/>
        </w:r>
        <w:commentRangeEnd w:id="4644"/>
        <w:r w:rsidR="00B02B48" w:rsidDel="000D174D">
          <w:rPr>
            <w:rStyle w:val="CommentReference"/>
            <w:rFonts w:ascii="Verdana" w:hAnsi="Verdana"/>
          </w:rPr>
          <w:commentReference w:id="4644"/>
        </w:r>
      </w:del>
    </w:p>
    <w:p w14:paraId="4D703730" w14:textId="559AA947" w:rsidR="00FC4951" w:rsidRPr="00D82B8B" w:rsidDel="000D174D" w:rsidRDefault="00FC4951">
      <w:pPr>
        <w:rPr>
          <w:del w:id="4648" w:author="Mutali Nepfumbada" w:date="2022-11-28T06:20:00Z"/>
          <w:lang w:eastAsia="en-US"/>
        </w:rPr>
      </w:pPr>
    </w:p>
    <w:p w14:paraId="4931B13F" w14:textId="295CFF08" w:rsidR="00C3627C" w:rsidRPr="00D82B8B" w:rsidDel="000D174D" w:rsidRDefault="00C3627C" w:rsidP="00C3627C">
      <w:pPr>
        <w:rPr>
          <w:del w:id="4649" w:author="Mutali Nepfumbada" w:date="2022-11-28T06:20:00Z"/>
        </w:rPr>
      </w:pPr>
    </w:p>
    <w:p w14:paraId="12699628" w14:textId="122EA250" w:rsidR="00C3627C" w:rsidRPr="00D82B8B" w:rsidRDefault="00C3627C" w:rsidP="00C3627C">
      <w:pPr>
        <w:pStyle w:val="Heading2"/>
      </w:pPr>
      <w:bookmarkStart w:id="4650" w:name="_Toc118269251"/>
      <w:r w:rsidRPr="00D82B8B">
        <w:t xml:space="preserve">Irradiation </w:t>
      </w:r>
      <w:r w:rsidR="009536CB" w:rsidRPr="00D82B8B">
        <w:t>v</w:t>
      </w:r>
      <w:r w:rsidRPr="00D82B8B">
        <w:t>s Forecast</w:t>
      </w:r>
      <w:bookmarkEnd w:id="4650"/>
      <w:r w:rsidRPr="00D82B8B">
        <w:t xml:space="preserve"> </w:t>
      </w:r>
    </w:p>
    <w:p w14:paraId="77B22EF4" w14:textId="77777777" w:rsidR="00C3627C" w:rsidRPr="00D82B8B" w:rsidRDefault="00C3627C" w:rsidP="00C3627C"/>
    <w:p w14:paraId="32A0A1A7" w14:textId="757B6215" w:rsidR="008C0AAF" w:rsidRPr="00D82B8B" w:rsidRDefault="00C3627C" w:rsidP="00C3627C">
      <w:pPr>
        <w:rPr>
          <w:lang w:eastAsia="en-US"/>
        </w:rPr>
      </w:pPr>
      <w:r w:rsidRPr="00D82B8B">
        <w:rPr>
          <w:lang w:eastAsia="en-US"/>
        </w:rPr>
        <w:t xml:space="preserve">The following table and graph describe the irradiance of the site compared to the </w:t>
      </w:r>
      <w:r w:rsidR="000E07E2" w:rsidRPr="00D82B8B">
        <w:rPr>
          <w:lang w:eastAsia="en-US"/>
        </w:rPr>
        <w:t xml:space="preserve">pre-construction </w:t>
      </w:r>
      <w:r w:rsidRPr="00D82B8B">
        <w:rPr>
          <w:lang w:eastAsia="en-US"/>
        </w:rPr>
        <w:t xml:space="preserve">Helioscope P50 prediction. Harmattan notes that the irradiance </w:t>
      </w:r>
      <w:r w:rsidR="005E5CAB" w:rsidRPr="00D82B8B">
        <w:rPr>
          <w:lang w:eastAsia="en-US"/>
        </w:rPr>
        <w:t xml:space="preserve">data </w:t>
      </w:r>
      <w:r w:rsidRPr="00D82B8B">
        <w:rPr>
          <w:lang w:eastAsia="en-US"/>
        </w:rPr>
        <w:t xml:space="preserve">is satellite-based. </w:t>
      </w:r>
      <w:r w:rsidR="00405C88" w:rsidRPr="00D82B8B">
        <w:rPr>
          <w:lang w:eastAsia="en-US"/>
        </w:rPr>
        <w:t>We note that some of the irradiation data w</w:t>
      </w:r>
      <w:r w:rsidR="001B25B8">
        <w:rPr>
          <w:lang w:eastAsia="en-US"/>
        </w:rPr>
        <w:t>as</w:t>
      </w:r>
      <w:r w:rsidR="00405C88" w:rsidRPr="00D82B8B">
        <w:rPr>
          <w:lang w:eastAsia="en-US"/>
        </w:rPr>
        <w:t xml:space="preserve"> not fully </w:t>
      </w:r>
      <w:r w:rsidR="00C55334" w:rsidRPr="00D82B8B">
        <w:rPr>
          <w:lang w:eastAsia="en-US"/>
        </w:rPr>
        <w:t>capture</w:t>
      </w:r>
      <w:r w:rsidR="00395578" w:rsidRPr="00D82B8B">
        <w:rPr>
          <w:lang w:eastAsia="en-US"/>
        </w:rPr>
        <w:t xml:space="preserve">d </w:t>
      </w:r>
      <w:r w:rsidR="00C05DE7">
        <w:rPr>
          <w:lang w:eastAsia="en-US"/>
        </w:rPr>
        <w:t xml:space="preserve">from </w:t>
      </w:r>
      <w:r w:rsidR="00395578" w:rsidRPr="00D82B8B">
        <w:rPr>
          <w:lang w:eastAsia="en-US"/>
        </w:rPr>
        <w:t>April</w:t>
      </w:r>
      <w:r w:rsidR="001B25B8">
        <w:rPr>
          <w:lang w:eastAsia="en-US"/>
        </w:rPr>
        <w:t xml:space="preserve"> to</w:t>
      </w:r>
      <w:r w:rsidR="002622B1" w:rsidRPr="00D82B8B">
        <w:rPr>
          <w:lang w:eastAsia="en-US"/>
        </w:rPr>
        <w:t xml:space="preserve"> </w:t>
      </w:r>
      <w:r w:rsidR="00395578" w:rsidRPr="00D82B8B">
        <w:rPr>
          <w:lang w:eastAsia="en-US"/>
        </w:rPr>
        <w:t>July</w:t>
      </w:r>
      <w:r w:rsidR="00125F0D" w:rsidRPr="00D82B8B">
        <w:rPr>
          <w:lang w:eastAsia="en-US"/>
        </w:rPr>
        <w:t xml:space="preserve"> 2022.</w:t>
      </w:r>
    </w:p>
    <w:p w14:paraId="71BDAD8D" w14:textId="77777777" w:rsidR="0080664B" w:rsidRPr="00D82B8B" w:rsidRDefault="0080664B" w:rsidP="00C3627C">
      <w:pPr>
        <w:rPr>
          <w:lang w:eastAsia="en-US"/>
        </w:rPr>
      </w:pPr>
    </w:p>
    <w:p w14:paraId="395ECF46" w14:textId="4DF6618B" w:rsidR="0058114D" w:rsidRPr="00D82B8B" w:rsidRDefault="0006339D" w:rsidP="00C3627C">
      <w:pPr>
        <w:rPr>
          <w:ins w:id="4651" w:author="Adam Terry" w:date="2022-11-02T13:51:00Z"/>
          <w:lang w:eastAsia="en-US"/>
        </w:rPr>
      </w:pPr>
      <w:r w:rsidRPr="00D82B8B">
        <w:rPr>
          <w:lang w:eastAsia="en-US"/>
        </w:rPr>
        <w:t xml:space="preserve">Harmattan </w:t>
      </w:r>
      <w:r w:rsidR="0058114D" w:rsidRPr="00D82B8B">
        <w:rPr>
          <w:lang w:eastAsia="en-US"/>
        </w:rPr>
        <w:t>has noted</w:t>
      </w:r>
      <w:r w:rsidRPr="00D82B8B">
        <w:rPr>
          <w:lang w:eastAsia="en-US"/>
        </w:rPr>
        <w:t xml:space="preserve"> the following after reviewing the </w:t>
      </w:r>
      <w:r w:rsidR="00F6080E" w:rsidRPr="00D82B8B">
        <w:rPr>
          <w:lang w:eastAsia="en-US"/>
        </w:rPr>
        <w:t>daily irradiation</w:t>
      </w:r>
      <w:r w:rsidR="00634E2E" w:rsidRPr="00D82B8B">
        <w:rPr>
          <w:lang w:eastAsia="en-US"/>
        </w:rPr>
        <w:t xml:space="preserve"> </w:t>
      </w:r>
      <w:r w:rsidR="0058114D" w:rsidRPr="00D82B8B">
        <w:rPr>
          <w:lang w:eastAsia="en-US"/>
        </w:rPr>
        <w:t>S</w:t>
      </w:r>
      <w:r w:rsidR="00106071" w:rsidRPr="00D82B8B">
        <w:rPr>
          <w:lang w:eastAsia="en-US"/>
        </w:rPr>
        <w:t>CADA</w:t>
      </w:r>
      <w:r w:rsidR="0058114D" w:rsidRPr="00D82B8B">
        <w:rPr>
          <w:lang w:eastAsia="en-US"/>
        </w:rPr>
        <w:t xml:space="preserve"> data:</w:t>
      </w:r>
    </w:p>
    <w:p w14:paraId="5C1116C6" w14:textId="77777777" w:rsidR="00B02B48" w:rsidRPr="00D82B8B" w:rsidRDefault="00B02B48" w:rsidP="00C3627C">
      <w:pPr>
        <w:rPr>
          <w:lang w:eastAsia="en-US"/>
        </w:rPr>
      </w:pPr>
    </w:p>
    <w:p w14:paraId="4098C5DA" w14:textId="29C1C5CD" w:rsidR="007F7EFB" w:rsidRPr="00D82B8B" w:rsidRDefault="007F7EFB" w:rsidP="007F7EFB">
      <w:pPr>
        <w:pStyle w:val="Bullet1"/>
        <w:rPr>
          <w:lang w:eastAsia="en-US"/>
        </w:rPr>
      </w:pPr>
      <w:r w:rsidRPr="00D82B8B">
        <w:rPr>
          <w:lang w:eastAsia="en-US"/>
        </w:rPr>
        <w:t>The irradiance data was not available for 1</w:t>
      </w:r>
      <w:r w:rsidR="00485CD9" w:rsidRPr="00D82B8B">
        <w:rPr>
          <w:lang w:eastAsia="en-US"/>
        </w:rPr>
        <w:t>9</w:t>
      </w:r>
      <w:r w:rsidRPr="00D82B8B">
        <w:rPr>
          <w:lang w:eastAsia="en-US"/>
        </w:rPr>
        <w:t xml:space="preserve"> days in April 2022;</w:t>
      </w:r>
    </w:p>
    <w:p w14:paraId="3FEB1642" w14:textId="066CC6C5" w:rsidR="007F7EFB" w:rsidRPr="00D82B8B" w:rsidRDefault="007F7EFB" w:rsidP="007F7EFB">
      <w:pPr>
        <w:pStyle w:val="Bullet1"/>
        <w:rPr>
          <w:lang w:eastAsia="en-US"/>
        </w:rPr>
      </w:pPr>
      <w:r w:rsidRPr="00D82B8B">
        <w:rPr>
          <w:lang w:eastAsia="en-US"/>
        </w:rPr>
        <w:t xml:space="preserve">The irradiance data was not available for </w:t>
      </w:r>
      <w:r w:rsidR="00622157" w:rsidRPr="00D82B8B">
        <w:rPr>
          <w:lang w:eastAsia="en-US"/>
        </w:rPr>
        <w:t>2</w:t>
      </w:r>
      <w:r w:rsidRPr="00D82B8B">
        <w:rPr>
          <w:lang w:eastAsia="en-US"/>
        </w:rPr>
        <w:t xml:space="preserve"> </w:t>
      </w:r>
      <w:r w:rsidR="00703582" w:rsidRPr="00D82B8B">
        <w:rPr>
          <w:lang w:eastAsia="en-US"/>
        </w:rPr>
        <w:t>days</w:t>
      </w:r>
      <w:r w:rsidRPr="00D82B8B">
        <w:rPr>
          <w:lang w:eastAsia="en-US"/>
        </w:rPr>
        <w:t xml:space="preserve"> in May 2022;</w:t>
      </w:r>
    </w:p>
    <w:p w14:paraId="19330C4F" w14:textId="67A7B975" w:rsidR="00485CD9" w:rsidRPr="00D82B8B" w:rsidRDefault="00485CD9" w:rsidP="00485CD9">
      <w:pPr>
        <w:pStyle w:val="Bullet1"/>
        <w:rPr>
          <w:lang w:eastAsia="en-US"/>
        </w:rPr>
      </w:pPr>
      <w:r w:rsidRPr="00D82B8B">
        <w:rPr>
          <w:lang w:eastAsia="en-US"/>
        </w:rPr>
        <w:t xml:space="preserve">The irradiance data was not available for </w:t>
      </w:r>
      <w:r w:rsidR="00703582" w:rsidRPr="00D82B8B">
        <w:rPr>
          <w:lang w:eastAsia="en-US"/>
        </w:rPr>
        <w:t>25</w:t>
      </w:r>
      <w:r w:rsidRPr="00D82B8B">
        <w:rPr>
          <w:lang w:eastAsia="en-US"/>
        </w:rPr>
        <w:t xml:space="preserve"> </w:t>
      </w:r>
      <w:r w:rsidR="00703582" w:rsidRPr="00D82B8B">
        <w:rPr>
          <w:lang w:eastAsia="en-US"/>
        </w:rPr>
        <w:t>days</w:t>
      </w:r>
      <w:r w:rsidRPr="00D82B8B">
        <w:rPr>
          <w:lang w:eastAsia="en-US"/>
        </w:rPr>
        <w:t xml:space="preserve"> in </w:t>
      </w:r>
      <w:r w:rsidR="00F52307" w:rsidRPr="00D82B8B">
        <w:rPr>
          <w:lang w:eastAsia="en-US"/>
        </w:rPr>
        <w:t>June</w:t>
      </w:r>
      <w:r w:rsidRPr="00D82B8B">
        <w:rPr>
          <w:lang w:eastAsia="en-US"/>
        </w:rPr>
        <w:t xml:space="preserve"> 2022;</w:t>
      </w:r>
    </w:p>
    <w:p w14:paraId="7F21E362" w14:textId="1B9F562D" w:rsidR="00485CD9" w:rsidRPr="00D82B8B" w:rsidRDefault="00485CD9" w:rsidP="00485CD9">
      <w:pPr>
        <w:pStyle w:val="Bullet1"/>
        <w:rPr>
          <w:lang w:eastAsia="en-US"/>
        </w:rPr>
      </w:pPr>
      <w:r w:rsidRPr="00D82B8B">
        <w:rPr>
          <w:lang w:eastAsia="en-US"/>
        </w:rPr>
        <w:t>The irradiance data was not available for 1</w:t>
      </w:r>
      <w:r w:rsidR="00C90C9D" w:rsidRPr="00D82B8B">
        <w:rPr>
          <w:lang w:eastAsia="en-US"/>
        </w:rPr>
        <w:t>8</w:t>
      </w:r>
      <w:r w:rsidRPr="00D82B8B">
        <w:rPr>
          <w:lang w:eastAsia="en-US"/>
        </w:rPr>
        <w:t xml:space="preserve"> </w:t>
      </w:r>
      <w:r w:rsidR="005305F4" w:rsidRPr="00D82B8B">
        <w:rPr>
          <w:lang w:eastAsia="en-US"/>
        </w:rPr>
        <w:t>days</w:t>
      </w:r>
      <w:r w:rsidRPr="00D82B8B">
        <w:rPr>
          <w:lang w:eastAsia="en-US"/>
        </w:rPr>
        <w:t xml:space="preserve"> in </w:t>
      </w:r>
      <w:r w:rsidR="003F7665" w:rsidRPr="00D82B8B">
        <w:rPr>
          <w:lang w:eastAsia="en-US"/>
        </w:rPr>
        <w:t>July</w:t>
      </w:r>
      <w:r w:rsidRPr="00D82B8B">
        <w:rPr>
          <w:lang w:eastAsia="en-US"/>
        </w:rPr>
        <w:t xml:space="preserve"> 2022;</w:t>
      </w:r>
    </w:p>
    <w:p w14:paraId="16A1713B" w14:textId="77777777" w:rsidR="007F7EFB" w:rsidRPr="00D82B8B" w:rsidRDefault="007F7EFB" w:rsidP="007F7EFB">
      <w:pPr>
        <w:pStyle w:val="Bullet1"/>
        <w:rPr>
          <w:lang w:eastAsia="en-US"/>
        </w:rPr>
      </w:pPr>
      <w:r w:rsidRPr="00D82B8B">
        <w:rPr>
          <w:lang w:eastAsia="en-US"/>
        </w:rPr>
        <w:t xml:space="preserve">The irradiance data was available for the full month in August 2022. </w:t>
      </w:r>
    </w:p>
    <w:p w14:paraId="720FD5D6" w14:textId="77777777" w:rsidR="006839F3" w:rsidRPr="00D82B8B" w:rsidRDefault="006839F3" w:rsidP="006839F3">
      <w:pPr>
        <w:rPr>
          <w:lang w:eastAsia="en-US"/>
        </w:rPr>
      </w:pPr>
    </w:p>
    <w:p w14:paraId="09D6ABED" w14:textId="159D16DD" w:rsidR="00B239EE" w:rsidRPr="00D82B8B" w:rsidRDefault="0005322D" w:rsidP="006839F3">
      <w:pPr>
        <w:rPr>
          <w:ins w:id="4652" w:author="Mutali Nepfumbada" w:date="2022-10-13T21:46:00Z"/>
          <w:lang w:eastAsia="en-US"/>
        </w:rPr>
      </w:pPr>
      <w:r w:rsidRPr="00D82B8B">
        <w:rPr>
          <w:lang w:eastAsia="en-US"/>
        </w:rPr>
        <w:t xml:space="preserve">Harmattan adjusted the irradiance </w:t>
      </w:r>
      <w:r w:rsidR="00BE0B72" w:rsidRPr="00D82B8B">
        <w:rPr>
          <w:lang w:eastAsia="en-US"/>
        </w:rPr>
        <w:t>P50 forecast by</w:t>
      </w:r>
      <w:r w:rsidRPr="00D82B8B">
        <w:rPr>
          <w:lang w:eastAsia="en-US"/>
        </w:rPr>
        <w:t xml:space="preserve"> the number of days that data </w:t>
      </w:r>
      <w:r w:rsidR="00511133" w:rsidRPr="00D82B8B">
        <w:rPr>
          <w:lang w:eastAsia="en-US"/>
        </w:rPr>
        <w:t>was</w:t>
      </w:r>
      <w:r w:rsidRPr="00D82B8B">
        <w:rPr>
          <w:lang w:eastAsia="en-US"/>
        </w:rPr>
        <w:t xml:space="preserve"> not available</w:t>
      </w:r>
      <w:r w:rsidR="005D5866" w:rsidRPr="00D82B8B">
        <w:rPr>
          <w:lang w:eastAsia="en-US"/>
        </w:rPr>
        <w:t xml:space="preserve"> (</w:t>
      </w:r>
      <w:r w:rsidR="00173613" w:rsidRPr="00D82B8B">
        <w:rPr>
          <w:lang w:eastAsia="en-US"/>
        </w:rPr>
        <w:t>See Equation 2</w:t>
      </w:r>
      <w:r w:rsidR="002F6A57" w:rsidRPr="00D82B8B">
        <w:rPr>
          <w:lang w:eastAsia="en-US"/>
        </w:rPr>
        <w:t>). Total</w:t>
      </w:r>
      <w:r w:rsidR="005D5866" w:rsidRPr="00D82B8B">
        <w:rPr>
          <w:lang w:eastAsia="en-US"/>
        </w:rPr>
        <w:t xml:space="preserve"> irradiance is 457</w:t>
      </w:r>
      <w:del w:id="4653" w:author="Chanda Nxumalo" w:date="2022-10-18T12:41:00Z">
        <w:r w:rsidR="00F11EA8" w:rsidRPr="00D82B8B">
          <w:rPr>
            <w:lang w:eastAsia="en-US"/>
          </w:rPr>
          <w:delText xml:space="preserve"> </w:delText>
        </w:r>
      </w:del>
      <w:r w:rsidR="00F11EA8" w:rsidRPr="00D82B8B">
        <w:rPr>
          <w:lang w:eastAsia="en-US"/>
        </w:rPr>
        <w:t>kWh</w:t>
      </w:r>
      <w:r w:rsidR="005D5866" w:rsidRPr="00D82B8B">
        <w:rPr>
          <w:lang w:eastAsia="en-US"/>
        </w:rPr>
        <w:t xml:space="preserve"> with a variance 2.</w:t>
      </w:r>
      <w:del w:id="4654" w:author="Mutali Nepfumbada" w:date="2022-10-13T23:21:00Z">
        <w:r w:rsidR="005D5866" w:rsidRPr="00D82B8B" w:rsidDel="003F061D">
          <w:rPr>
            <w:lang w:eastAsia="en-US"/>
          </w:rPr>
          <w:delText>3</w:delText>
        </w:r>
      </w:del>
      <w:ins w:id="4655" w:author="Mutali Nepfumbada" w:date="2022-10-13T23:22:00Z">
        <w:r w:rsidR="00BB350E" w:rsidRPr="00D82B8B">
          <w:rPr>
            <w:lang w:eastAsia="en-US"/>
          </w:rPr>
          <w:t>43</w:t>
        </w:r>
      </w:ins>
      <w:del w:id="4656" w:author="Mutali Nepfumbada" w:date="2022-10-13T23:22:00Z">
        <w:r w:rsidR="005D5866" w:rsidRPr="00D82B8B" w:rsidDel="00BB350E">
          <w:rPr>
            <w:lang w:eastAsia="en-US"/>
          </w:rPr>
          <w:delText>5</w:delText>
        </w:r>
      </w:del>
      <w:del w:id="4657" w:author="Chanda Nxumalo" w:date="2022-10-18T12:41:00Z">
        <w:r w:rsidR="00271E53" w:rsidRPr="00D82B8B">
          <w:rPr>
            <w:lang w:eastAsia="en-US"/>
          </w:rPr>
          <w:delText xml:space="preserve"> </w:delText>
        </w:r>
      </w:del>
      <w:r w:rsidR="005D5866" w:rsidRPr="00D82B8B">
        <w:rPr>
          <w:lang w:eastAsia="en-US"/>
        </w:rPr>
        <w:t>% below the forecast,</w:t>
      </w:r>
      <w:r w:rsidRPr="00D82B8B">
        <w:rPr>
          <w:lang w:eastAsia="en-US"/>
        </w:rPr>
        <w:t xml:space="preserve"> as shown in the following table</w:t>
      </w:r>
      <w:r w:rsidR="006839F3" w:rsidRPr="00D82B8B">
        <w:rPr>
          <w:lang w:eastAsia="en-US"/>
        </w:rPr>
        <w:t>.</w:t>
      </w:r>
    </w:p>
    <w:p w14:paraId="63E99529" w14:textId="77777777" w:rsidR="006E69E6" w:rsidRPr="00D82B8B" w:rsidRDefault="006E69E6" w:rsidP="006839F3">
      <w:pPr>
        <w:rPr>
          <w:ins w:id="4658" w:author="Mutali Nepfumbada" w:date="2022-10-13T21:44:00Z"/>
          <w:lang w:eastAsia="en-US"/>
        </w:rPr>
      </w:pPr>
    </w:p>
    <w:p w14:paraId="05373425" w14:textId="77777777" w:rsidR="005E1F90" w:rsidRPr="00D82B8B" w:rsidDel="006E69E6" w:rsidRDefault="005E1F90" w:rsidP="006839F3">
      <w:pPr>
        <w:rPr>
          <w:del w:id="4659" w:author="Mutali Nepfumbada" w:date="2022-10-13T21:46:00Z"/>
          <w:lang w:eastAsia="en-US"/>
        </w:rPr>
      </w:pPr>
    </w:p>
    <w:p w14:paraId="5466A401" w14:textId="2A494DA0" w:rsidR="006839F3" w:rsidRPr="00D82B8B" w:rsidDel="006E69E6" w:rsidRDefault="006839F3" w:rsidP="006839F3">
      <w:pPr>
        <w:rPr>
          <w:del w:id="4660" w:author="Mutali Nepfumbada" w:date="2022-10-13T21:46:00Z"/>
          <w:lang w:eastAsia="en-US"/>
        </w:rPr>
      </w:pPr>
    </w:p>
    <w:tbl>
      <w:tblPr>
        <w:tblStyle w:val="TableGridLight"/>
        <w:tblW w:w="0" w:type="auto"/>
        <w:jc w:val="center"/>
        <w:tblLook w:val="04A0" w:firstRow="1" w:lastRow="0" w:firstColumn="1" w:lastColumn="0" w:noHBand="0" w:noVBand="1"/>
        <w:tblPrChange w:id="4661" w:author="Adam Terry" w:date="2022-10-07T18:46:00Z">
          <w:tblPr>
            <w:tblStyle w:val="TableGridLight"/>
            <w:tblW w:w="5000" w:type="pct"/>
            <w:tblLook w:val="04A0" w:firstRow="1" w:lastRow="0" w:firstColumn="1" w:lastColumn="0" w:noHBand="0" w:noVBand="1"/>
          </w:tblPr>
        </w:tblPrChange>
      </w:tblPr>
      <w:tblGrid>
        <w:gridCol w:w="754"/>
        <w:gridCol w:w="718"/>
        <w:gridCol w:w="900"/>
        <w:gridCol w:w="918"/>
        <w:tblGridChange w:id="4662">
          <w:tblGrid>
            <w:gridCol w:w="2427"/>
            <w:gridCol w:w="2366"/>
            <w:gridCol w:w="2369"/>
            <w:gridCol w:w="2377"/>
          </w:tblGrid>
        </w:tblGridChange>
      </w:tblGrid>
      <w:tr w:rsidR="00D478AC" w:rsidRPr="00D82B8B" w:rsidDel="00642D49" w14:paraId="6583AA94" w14:textId="14B2F206" w:rsidTr="00130D58">
        <w:trPr>
          <w:trHeight w:val="234"/>
          <w:jc w:val="center"/>
          <w:del w:id="4663" w:author="Mutali Nepfumbada" w:date="2022-10-13T21:46:00Z"/>
          <w:trPrChange w:id="4664" w:author="Adam Terry" w:date="2022-10-07T18:46:00Z">
            <w:trPr>
              <w:trHeight w:val="234"/>
            </w:trPr>
          </w:trPrChange>
        </w:trPr>
        <w:tc>
          <w:tcPr>
            <w:tcW w:w="0" w:type="auto"/>
            <w:gridSpan w:val="4"/>
            <w:shd w:val="clear" w:color="auto" w:fill="5F0500"/>
            <w:tcPrChange w:id="4665" w:author="Adam Terry" w:date="2022-10-07T18:46:00Z">
              <w:tcPr>
                <w:tcW w:w="5000" w:type="pct"/>
                <w:gridSpan w:val="4"/>
                <w:shd w:val="clear" w:color="auto" w:fill="5F0500"/>
              </w:tcPr>
            </w:tcPrChange>
          </w:tcPr>
          <w:p w14:paraId="496FEA7D" w14:textId="627A9BAC" w:rsidR="00D478AC" w:rsidRPr="00D82B8B" w:rsidDel="00642D49" w:rsidRDefault="00D478AC" w:rsidP="00130D58">
            <w:pPr>
              <w:jc w:val="center"/>
              <w:rPr>
                <w:del w:id="4666" w:author="Mutali Nepfumbada" w:date="2022-10-13T21:46:00Z"/>
                <w:b/>
                <w:bCs/>
              </w:rPr>
            </w:pPr>
            <w:del w:id="4667" w:author="Mutali Nepfumbada" w:date="2022-10-13T21:46:00Z">
              <w:r w:rsidRPr="00D82B8B" w:rsidDel="00642D49">
                <w:rPr>
                  <w:b/>
                  <w:bCs/>
                </w:rPr>
                <w:delText>Irradiation (kWh/m</w:delText>
              </w:r>
              <w:r w:rsidRPr="00D82B8B" w:rsidDel="00642D49">
                <w:rPr>
                  <w:b/>
                  <w:bCs/>
                  <w:vertAlign w:val="superscript"/>
                </w:rPr>
                <w:delText>2</w:delText>
              </w:r>
              <w:r w:rsidRPr="00D82B8B" w:rsidDel="00642D49">
                <w:rPr>
                  <w:b/>
                  <w:bCs/>
                </w:rPr>
                <w:delText>)</w:delText>
              </w:r>
            </w:del>
          </w:p>
        </w:tc>
      </w:tr>
      <w:tr w:rsidR="00D478AC" w:rsidRPr="00D82B8B" w:rsidDel="00642D49" w14:paraId="7FD728DB" w14:textId="54503951" w:rsidTr="00130D58">
        <w:trPr>
          <w:trHeight w:val="195"/>
          <w:jc w:val="center"/>
          <w:del w:id="4668" w:author="Mutali Nepfumbada" w:date="2022-10-13T21:46:00Z"/>
          <w:trPrChange w:id="4669" w:author="Adam Terry" w:date="2022-10-07T18:46:00Z">
            <w:trPr>
              <w:trHeight w:val="195"/>
            </w:trPr>
          </w:trPrChange>
        </w:trPr>
        <w:tc>
          <w:tcPr>
            <w:tcW w:w="0" w:type="auto"/>
            <w:shd w:val="clear" w:color="auto" w:fill="5F0500"/>
            <w:tcPrChange w:id="4670" w:author="Adam Terry" w:date="2022-10-07T18:46:00Z">
              <w:tcPr>
                <w:tcW w:w="1272" w:type="pct"/>
                <w:shd w:val="clear" w:color="auto" w:fill="5F0500"/>
              </w:tcPr>
            </w:tcPrChange>
          </w:tcPr>
          <w:p w14:paraId="0733E28F" w14:textId="60D6A01B" w:rsidR="00D478AC" w:rsidRPr="00D82B8B" w:rsidDel="00642D49" w:rsidRDefault="00D478AC">
            <w:pPr>
              <w:rPr>
                <w:del w:id="4671" w:author="Mutali Nepfumbada" w:date="2022-10-13T21:46:00Z"/>
                <w:b/>
                <w:bCs/>
                <w:lang w:eastAsia="en-US"/>
              </w:rPr>
            </w:pPr>
            <w:del w:id="4672" w:author="Mutali Nepfumbada" w:date="2022-10-13T21:46:00Z">
              <w:r w:rsidRPr="00D82B8B" w:rsidDel="00642D49">
                <w:rPr>
                  <w:b/>
                  <w:bCs/>
                </w:rPr>
                <w:delText>Month</w:delText>
              </w:r>
            </w:del>
          </w:p>
        </w:tc>
        <w:tc>
          <w:tcPr>
            <w:tcW w:w="0" w:type="auto"/>
            <w:shd w:val="clear" w:color="auto" w:fill="5F0500"/>
            <w:tcPrChange w:id="4673" w:author="Adam Terry" w:date="2022-10-07T18:46:00Z">
              <w:tcPr>
                <w:tcW w:w="1240" w:type="pct"/>
                <w:shd w:val="clear" w:color="auto" w:fill="5F0500"/>
              </w:tcPr>
            </w:tcPrChange>
          </w:tcPr>
          <w:p w14:paraId="6C8745EA" w14:textId="4F325FBE" w:rsidR="00D478AC" w:rsidRPr="00D82B8B" w:rsidDel="00642D49" w:rsidRDefault="00D478AC">
            <w:pPr>
              <w:jc w:val="center"/>
              <w:rPr>
                <w:del w:id="4674" w:author="Mutali Nepfumbada" w:date="2022-10-13T21:46:00Z"/>
                <w:b/>
                <w:bCs/>
                <w:lang w:val="en-US"/>
              </w:rPr>
            </w:pPr>
            <w:del w:id="4675" w:author="Mutali Nepfumbada" w:date="2022-10-13T21:46:00Z">
              <w:r w:rsidRPr="00D82B8B" w:rsidDel="00642D49">
                <w:rPr>
                  <w:b/>
                  <w:bCs/>
                </w:rPr>
                <w:delText>Actual</w:delText>
              </w:r>
            </w:del>
          </w:p>
        </w:tc>
        <w:tc>
          <w:tcPr>
            <w:tcW w:w="0" w:type="auto"/>
            <w:shd w:val="clear" w:color="auto" w:fill="5F0500"/>
            <w:tcPrChange w:id="4676" w:author="Adam Terry" w:date="2022-10-07T18:46:00Z">
              <w:tcPr>
                <w:tcW w:w="1242" w:type="pct"/>
                <w:shd w:val="clear" w:color="auto" w:fill="5F0500"/>
              </w:tcPr>
            </w:tcPrChange>
          </w:tcPr>
          <w:p w14:paraId="1C92042B" w14:textId="5CC9DCE9" w:rsidR="00D478AC" w:rsidRPr="00D82B8B" w:rsidDel="00642D49" w:rsidRDefault="00D478AC">
            <w:pPr>
              <w:jc w:val="center"/>
              <w:rPr>
                <w:del w:id="4677" w:author="Mutali Nepfumbada" w:date="2022-10-13T21:46:00Z"/>
                <w:b/>
                <w:bCs/>
                <w:lang w:val="en-US"/>
              </w:rPr>
            </w:pPr>
            <w:del w:id="4678" w:author="Mutali Nepfumbada" w:date="2022-10-13T21:46:00Z">
              <w:r w:rsidRPr="00D82B8B" w:rsidDel="00642D49">
                <w:rPr>
                  <w:b/>
                  <w:bCs/>
                </w:rPr>
                <w:delText>Forecast</w:delText>
              </w:r>
            </w:del>
          </w:p>
        </w:tc>
        <w:tc>
          <w:tcPr>
            <w:tcW w:w="0" w:type="auto"/>
            <w:shd w:val="clear" w:color="auto" w:fill="5F0500"/>
            <w:tcPrChange w:id="4679" w:author="Adam Terry" w:date="2022-10-07T18:46:00Z">
              <w:tcPr>
                <w:tcW w:w="1246" w:type="pct"/>
                <w:shd w:val="clear" w:color="auto" w:fill="5F0500"/>
              </w:tcPr>
            </w:tcPrChange>
          </w:tcPr>
          <w:p w14:paraId="28B6974D" w14:textId="1A6CA059" w:rsidR="00D478AC" w:rsidRPr="00D82B8B" w:rsidDel="00642D49" w:rsidRDefault="00D478AC">
            <w:pPr>
              <w:jc w:val="center"/>
              <w:rPr>
                <w:del w:id="4680" w:author="Mutali Nepfumbada" w:date="2022-10-13T21:46:00Z"/>
                <w:b/>
                <w:bCs/>
                <w:lang w:eastAsia="en-US"/>
              </w:rPr>
            </w:pPr>
            <w:del w:id="4681" w:author="Mutali Nepfumbada" w:date="2022-10-13T21:46:00Z">
              <w:r w:rsidRPr="00D82B8B" w:rsidDel="00642D49">
                <w:rPr>
                  <w:b/>
                  <w:bCs/>
                </w:rPr>
                <w:delText>Delta (%)</w:delText>
              </w:r>
            </w:del>
          </w:p>
        </w:tc>
      </w:tr>
      <w:tr w:rsidR="00C3050D" w:rsidRPr="00D82B8B" w:rsidDel="00642D49" w14:paraId="6110B446" w14:textId="3C36ABE6" w:rsidTr="00130D58">
        <w:trPr>
          <w:trHeight w:val="114"/>
          <w:jc w:val="center"/>
          <w:del w:id="4682" w:author="Mutali Nepfumbada" w:date="2022-10-13T21:46:00Z"/>
          <w:trPrChange w:id="4683" w:author="Adam Terry" w:date="2022-10-07T18:46:00Z">
            <w:trPr>
              <w:trHeight w:val="114"/>
            </w:trPr>
          </w:trPrChange>
        </w:trPr>
        <w:tc>
          <w:tcPr>
            <w:tcW w:w="0" w:type="auto"/>
            <w:tcPrChange w:id="4684" w:author="Adam Terry" w:date="2022-10-07T18:46:00Z">
              <w:tcPr>
                <w:tcW w:w="1272" w:type="pct"/>
              </w:tcPr>
            </w:tcPrChange>
          </w:tcPr>
          <w:p w14:paraId="3D8F0A33" w14:textId="1F03D2C5" w:rsidR="00C3050D" w:rsidRPr="00D82B8B" w:rsidDel="00642D49" w:rsidRDefault="00C3050D" w:rsidP="00C3050D">
            <w:pPr>
              <w:rPr>
                <w:del w:id="4685" w:author="Mutali Nepfumbada" w:date="2022-10-13T21:46:00Z"/>
                <w:lang w:eastAsia="en-US"/>
              </w:rPr>
            </w:pPr>
            <w:del w:id="4686" w:author="Mutali Nepfumbada" w:date="2022-10-13T21:46:00Z">
              <w:r w:rsidRPr="00D82B8B" w:rsidDel="00642D49">
                <w:rPr>
                  <w:bCs/>
                  <w:lang w:val="en-US"/>
                </w:rPr>
                <w:delText>Apr 22</w:delText>
              </w:r>
            </w:del>
          </w:p>
        </w:tc>
        <w:tc>
          <w:tcPr>
            <w:tcW w:w="0" w:type="auto"/>
            <w:tcPrChange w:id="4687" w:author="Adam Terry" w:date="2022-10-07T18:46:00Z">
              <w:tcPr>
                <w:tcW w:w="1240" w:type="pct"/>
              </w:tcPr>
            </w:tcPrChange>
          </w:tcPr>
          <w:p w14:paraId="33871128" w14:textId="1C06DF14" w:rsidR="00C3050D" w:rsidRPr="00D82B8B" w:rsidDel="00642D49" w:rsidRDefault="00C3050D" w:rsidP="00C3050D">
            <w:pPr>
              <w:jc w:val="center"/>
              <w:rPr>
                <w:del w:id="4688" w:author="Mutali Nepfumbada" w:date="2022-10-13T21:46:00Z"/>
                <w:lang w:eastAsia="en-US"/>
              </w:rPr>
            </w:pPr>
            <w:del w:id="4689" w:author="Mutali Nepfumbada" w:date="2022-10-13T21:46:00Z">
              <w:r w:rsidRPr="00D82B8B" w:rsidDel="00642D49">
                <w:rPr>
                  <w:bCs/>
                  <w:lang w:val="en-US"/>
                </w:rPr>
                <w:delText>52</w:delText>
              </w:r>
            </w:del>
          </w:p>
        </w:tc>
        <w:tc>
          <w:tcPr>
            <w:tcW w:w="0" w:type="auto"/>
            <w:tcPrChange w:id="4690" w:author="Adam Terry" w:date="2022-10-07T18:46:00Z">
              <w:tcPr>
                <w:tcW w:w="1242" w:type="pct"/>
              </w:tcPr>
            </w:tcPrChange>
          </w:tcPr>
          <w:p w14:paraId="5FAA0212" w14:textId="3BF76D2D" w:rsidR="00C3050D" w:rsidRPr="00D82B8B" w:rsidDel="00642D49" w:rsidRDefault="00C3050D" w:rsidP="00C3050D">
            <w:pPr>
              <w:jc w:val="center"/>
              <w:rPr>
                <w:del w:id="4691" w:author="Mutali Nepfumbada" w:date="2022-10-13T21:46:00Z"/>
                <w:lang w:eastAsia="en-US"/>
              </w:rPr>
            </w:pPr>
            <w:del w:id="4692" w:author="Mutali Nepfumbada" w:date="2022-10-13T21:46:00Z">
              <w:r w:rsidRPr="00D82B8B" w:rsidDel="00642D49">
                <w:delText>57</w:delText>
              </w:r>
            </w:del>
          </w:p>
        </w:tc>
        <w:tc>
          <w:tcPr>
            <w:tcW w:w="0" w:type="auto"/>
            <w:tcPrChange w:id="4693" w:author="Adam Terry" w:date="2022-10-07T18:46:00Z">
              <w:tcPr>
                <w:tcW w:w="1246" w:type="pct"/>
              </w:tcPr>
            </w:tcPrChange>
          </w:tcPr>
          <w:p w14:paraId="181E64E0" w14:textId="6B692829" w:rsidR="00C3050D" w:rsidRPr="00D82B8B" w:rsidDel="00642D49" w:rsidRDefault="00C3050D" w:rsidP="00C3050D">
            <w:pPr>
              <w:jc w:val="center"/>
              <w:rPr>
                <w:del w:id="4694" w:author="Mutali Nepfumbada" w:date="2022-10-13T21:46:00Z"/>
                <w:color w:val="FF0000"/>
                <w:lang w:eastAsia="en-US"/>
              </w:rPr>
            </w:pPr>
            <w:del w:id="4695" w:author="Mutali Nepfumbada" w:date="2022-10-13T21:46:00Z">
              <w:r w:rsidRPr="00D82B8B" w:rsidDel="00642D49">
                <w:rPr>
                  <w:color w:val="FF0000"/>
                </w:rPr>
                <w:delText>-9.85</w:delText>
              </w:r>
            </w:del>
          </w:p>
        </w:tc>
      </w:tr>
      <w:tr w:rsidR="00C3050D" w:rsidRPr="00D82B8B" w:rsidDel="00642D49" w14:paraId="4DECC1E8" w14:textId="3A0DAFF2" w:rsidTr="00130D58">
        <w:trPr>
          <w:trHeight w:val="114"/>
          <w:jc w:val="center"/>
          <w:del w:id="4696" w:author="Mutali Nepfumbada" w:date="2022-10-13T21:46:00Z"/>
          <w:trPrChange w:id="4697" w:author="Adam Terry" w:date="2022-10-07T18:46:00Z">
            <w:trPr>
              <w:trHeight w:val="114"/>
            </w:trPr>
          </w:trPrChange>
        </w:trPr>
        <w:tc>
          <w:tcPr>
            <w:tcW w:w="0" w:type="auto"/>
            <w:tcPrChange w:id="4698" w:author="Adam Terry" w:date="2022-10-07T18:46:00Z">
              <w:tcPr>
                <w:tcW w:w="1272" w:type="pct"/>
              </w:tcPr>
            </w:tcPrChange>
          </w:tcPr>
          <w:p w14:paraId="51EE5382" w14:textId="38D12C20" w:rsidR="00C3050D" w:rsidRPr="00D82B8B" w:rsidDel="00642D49" w:rsidRDefault="00C3050D" w:rsidP="00C3050D">
            <w:pPr>
              <w:rPr>
                <w:del w:id="4699" w:author="Mutali Nepfumbada" w:date="2022-10-13T21:46:00Z"/>
                <w:lang w:eastAsia="en-US"/>
              </w:rPr>
            </w:pPr>
            <w:del w:id="4700" w:author="Mutali Nepfumbada" w:date="2022-10-13T21:46:00Z">
              <w:r w:rsidRPr="00D82B8B" w:rsidDel="00642D49">
                <w:rPr>
                  <w:bCs/>
                  <w:lang w:val="en-US"/>
                </w:rPr>
                <w:delText>May 22</w:delText>
              </w:r>
            </w:del>
          </w:p>
        </w:tc>
        <w:tc>
          <w:tcPr>
            <w:tcW w:w="0" w:type="auto"/>
            <w:tcPrChange w:id="4701" w:author="Adam Terry" w:date="2022-10-07T18:46:00Z">
              <w:tcPr>
                <w:tcW w:w="1240" w:type="pct"/>
              </w:tcPr>
            </w:tcPrChange>
          </w:tcPr>
          <w:p w14:paraId="3F067CBE" w14:textId="697B8968" w:rsidR="00C3050D" w:rsidRPr="00D82B8B" w:rsidDel="00642D49" w:rsidRDefault="00C3050D" w:rsidP="00C3050D">
            <w:pPr>
              <w:jc w:val="center"/>
              <w:rPr>
                <w:del w:id="4702" w:author="Mutali Nepfumbada" w:date="2022-10-13T21:46:00Z"/>
                <w:lang w:eastAsia="en-US"/>
              </w:rPr>
            </w:pPr>
            <w:del w:id="4703" w:author="Mutali Nepfumbada" w:date="2022-10-13T21:46:00Z">
              <w:r w:rsidRPr="00D82B8B" w:rsidDel="00642D49">
                <w:rPr>
                  <w:bCs/>
                  <w:lang w:val="en-US"/>
                </w:rPr>
                <w:delText>139</w:delText>
              </w:r>
            </w:del>
          </w:p>
        </w:tc>
        <w:tc>
          <w:tcPr>
            <w:tcW w:w="0" w:type="auto"/>
            <w:tcPrChange w:id="4704" w:author="Adam Terry" w:date="2022-10-07T18:46:00Z">
              <w:tcPr>
                <w:tcW w:w="1242" w:type="pct"/>
              </w:tcPr>
            </w:tcPrChange>
          </w:tcPr>
          <w:p w14:paraId="76EC48AE" w14:textId="6AE5801F" w:rsidR="00C3050D" w:rsidRPr="00D82B8B" w:rsidDel="00642D49" w:rsidRDefault="00C3050D" w:rsidP="00C3050D">
            <w:pPr>
              <w:jc w:val="center"/>
              <w:rPr>
                <w:del w:id="4705" w:author="Mutali Nepfumbada" w:date="2022-10-13T21:46:00Z"/>
                <w:lang w:eastAsia="en-US"/>
              </w:rPr>
            </w:pPr>
            <w:del w:id="4706" w:author="Mutali Nepfumbada" w:date="2022-10-13T21:46:00Z">
              <w:r w:rsidRPr="00D82B8B" w:rsidDel="00642D49">
                <w:delText>145</w:delText>
              </w:r>
            </w:del>
          </w:p>
        </w:tc>
        <w:tc>
          <w:tcPr>
            <w:tcW w:w="0" w:type="auto"/>
            <w:tcPrChange w:id="4707" w:author="Adam Terry" w:date="2022-10-07T18:46:00Z">
              <w:tcPr>
                <w:tcW w:w="1246" w:type="pct"/>
              </w:tcPr>
            </w:tcPrChange>
          </w:tcPr>
          <w:p w14:paraId="61AD3C3C" w14:textId="686D0961" w:rsidR="00C3050D" w:rsidRPr="00D82B8B" w:rsidDel="00642D49" w:rsidRDefault="00C3050D" w:rsidP="00C3050D">
            <w:pPr>
              <w:jc w:val="center"/>
              <w:rPr>
                <w:del w:id="4708" w:author="Mutali Nepfumbada" w:date="2022-10-13T21:46:00Z"/>
                <w:color w:val="FF0000"/>
                <w:lang w:eastAsia="en-US"/>
              </w:rPr>
            </w:pPr>
            <w:del w:id="4709" w:author="Mutali Nepfumbada" w:date="2022-10-13T21:46:00Z">
              <w:r w:rsidRPr="00D82B8B" w:rsidDel="00642D49">
                <w:rPr>
                  <w:color w:val="FF0000"/>
                </w:rPr>
                <w:delText>-4.49</w:delText>
              </w:r>
            </w:del>
          </w:p>
        </w:tc>
      </w:tr>
      <w:tr w:rsidR="00C3050D" w:rsidRPr="00D82B8B" w:rsidDel="00642D49" w14:paraId="26C6BD30" w14:textId="23233B2C" w:rsidTr="00130D58">
        <w:trPr>
          <w:trHeight w:val="114"/>
          <w:jc w:val="center"/>
          <w:del w:id="4710" w:author="Mutali Nepfumbada" w:date="2022-10-13T21:46:00Z"/>
          <w:trPrChange w:id="4711" w:author="Adam Terry" w:date="2022-10-07T18:46:00Z">
            <w:trPr>
              <w:trHeight w:val="114"/>
            </w:trPr>
          </w:trPrChange>
        </w:trPr>
        <w:tc>
          <w:tcPr>
            <w:tcW w:w="0" w:type="auto"/>
            <w:tcPrChange w:id="4712" w:author="Adam Terry" w:date="2022-10-07T18:46:00Z">
              <w:tcPr>
                <w:tcW w:w="1272" w:type="pct"/>
              </w:tcPr>
            </w:tcPrChange>
          </w:tcPr>
          <w:p w14:paraId="0ED7C1A4" w14:textId="07298350" w:rsidR="00C3050D" w:rsidRPr="00D82B8B" w:rsidDel="00642D49" w:rsidRDefault="00C3050D" w:rsidP="00C3050D">
            <w:pPr>
              <w:rPr>
                <w:del w:id="4713" w:author="Mutali Nepfumbada" w:date="2022-10-13T21:46:00Z"/>
                <w:lang w:eastAsia="en-US"/>
              </w:rPr>
            </w:pPr>
            <w:del w:id="4714" w:author="Mutali Nepfumbada" w:date="2022-10-13T21:46:00Z">
              <w:r w:rsidRPr="00D82B8B" w:rsidDel="00642D49">
                <w:rPr>
                  <w:bCs/>
                  <w:lang w:val="en-US"/>
                </w:rPr>
                <w:delText>Jun 22</w:delText>
              </w:r>
            </w:del>
          </w:p>
        </w:tc>
        <w:tc>
          <w:tcPr>
            <w:tcW w:w="0" w:type="auto"/>
            <w:tcPrChange w:id="4715" w:author="Adam Terry" w:date="2022-10-07T18:46:00Z">
              <w:tcPr>
                <w:tcW w:w="1240" w:type="pct"/>
              </w:tcPr>
            </w:tcPrChange>
          </w:tcPr>
          <w:p w14:paraId="062C7AB0" w14:textId="212ED7CC" w:rsidR="00C3050D" w:rsidRPr="00D82B8B" w:rsidDel="00642D49" w:rsidRDefault="00C3050D" w:rsidP="00C3050D">
            <w:pPr>
              <w:jc w:val="center"/>
              <w:rPr>
                <w:del w:id="4716" w:author="Mutali Nepfumbada" w:date="2022-10-13T21:46:00Z"/>
                <w:lang w:eastAsia="en-US"/>
              </w:rPr>
            </w:pPr>
            <w:del w:id="4717" w:author="Mutali Nepfumbada" w:date="2022-10-13T21:46:00Z">
              <w:r w:rsidRPr="00D82B8B" w:rsidDel="00642D49">
                <w:rPr>
                  <w:bCs/>
                  <w:lang w:val="en-US"/>
                </w:rPr>
                <w:delText>19</w:delText>
              </w:r>
            </w:del>
          </w:p>
        </w:tc>
        <w:tc>
          <w:tcPr>
            <w:tcW w:w="0" w:type="auto"/>
            <w:tcPrChange w:id="4718" w:author="Adam Terry" w:date="2022-10-07T18:46:00Z">
              <w:tcPr>
                <w:tcW w:w="1242" w:type="pct"/>
              </w:tcPr>
            </w:tcPrChange>
          </w:tcPr>
          <w:p w14:paraId="736B57B3" w14:textId="72BD7F19" w:rsidR="00C3050D" w:rsidRPr="00D82B8B" w:rsidDel="00642D49" w:rsidRDefault="00C3050D" w:rsidP="00C3050D">
            <w:pPr>
              <w:jc w:val="center"/>
              <w:rPr>
                <w:del w:id="4719" w:author="Mutali Nepfumbada" w:date="2022-10-13T21:46:00Z"/>
                <w:lang w:eastAsia="en-US"/>
              </w:rPr>
            </w:pPr>
            <w:del w:id="4720" w:author="Mutali Nepfumbada" w:date="2022-10-13T21:46:00Z">
              <w:r w:rsidRPr="00D82B8B" w:rsidDel="00642D49">
                <w:delText>24</w:delText>
              </w:r>
            </w:del>
          </w:p>
        </w:tc>
        <w:tc>
          <w:tcPr>
            <w:tcW w:w="0" w:type="auto"/>
            <w:tcPrChange w:id="4721" w:author="Adam Terry" w:date="2022-10-07T18:46:00Z">
              <w:tcPr>
                <w:tcW w:w="1246" w:type="pct"/>
              </w:tcPr>
            </w:tcPrChange>
          </w:tcPr>
          <w:p w14:paraId="78105CD8" w14:textId="2BDEF329" w:rsidR="00C3050D" w:rsidRPr="00D82B8B" w:rsidDel="00642D49" w:rsidRDefault="00C3050D" w:rsidP="00C3050D">
            <w:pPr>
              <w:jc w:val="center"/>
              <w:rPr>
                <w:del w:id="4722" w:author="Mutali Nepfumbada" w:date="2022-10-13T21:46:00Z"/>
                <w:color w:val="FF0000"/>
                <w:lang w:eastAsia="en-US"/>
              </w:rPr>
            </w:pPr>
            <w:del w:id="4723" w:author="Mutali Nepfumbada" w:date="2022-10-13T21:46:00Z">
              <w:r w:rsidRPr="00D82B8B" w:rsidDel="00642D49">
                <w:rPr>
                  <w:color w:val="FF0000"/>
                </w:rPr>
                <w:delText>-17.84</w:delText>
              </w:r>
            </w:del>
          </w:p>
        </w:tc>
      </w:tr>
      <w:tr w:rsidR="00C3050D" w:rsidRPr="00D82B8B" w:rsidDel="00642D49" w14:paraId="4BDDB273" w14:textId="7829A558" w:rsidTr="00130D58">
        <w:trPr>
          <w:trHeight w:val="114"/>
          <w:jc w:val="center"/>
          <w:del w:id="4724" w:author="Mutali Nepfumbada" w:date="2022-10-13T21:46:00Z"/>
          <w:trPrChange w:id="4725" w:author="Adam Terry" w:date="2022-10-07T18:46:00Z">
            <w:trPr>
              <w:trHeight w:val="114"/>
            </w:trPr>
          </w:trPrChange>
        </w:trPr>
        <w:tc>
          <w:tcPr>
            <w:tcW w:w="0" w:type="auto"/>
            <w:tcPrChange w:id="4726" w:author="Adam Terry" w:date="2022-10-07T18:46:00Z">
              <w:tcPr>
                <w:tcW w:w="1272" w:type="pct"/>
              </w:tcPr>
            </w:tcPrChange>
          </w:tcPr>
          <w:p w14:paraId="31549183" w14:textId="6D7DC6E6" w:rsidR="00C3050D" w:rsidRPr="00D82B8B" w:rsidDel="00642D49" w:rsidRDefault="00C3050D" w:rsidP="00C3050D">
            <w:pPr>
              <w:rPr>
                <w:del w:id="4727" w:author="Mutali Nepfumbada" w:date="2022-10-13T21:46:00Z"/>
                <w:lang w:eastAsia="en-US"/>
              </w:rPr>
            </w:pPr>
            <w:del w:id="4728" w:author="Mutali Nepfumbada" w:date="2022-10-13T21:46:00Z">
              <w:r w:rsidRPr="00D82B8B" w:rsidDel="00642D49">
                <w:rPr>
                  <w:bCs/>
                  <w:lang w:val="en-US"/>
                </w:rPr>
                <w:delText>Jul 22</w:delText>
              </w:r>
            </w:del>
          </w:p>
        </w:tc>
        <w:tc>
          <w:tcPr>
            <w:tcW w:w="0" w:type="auto"/>
            <w:tcPrChange w:id="4729" w:author="Adam Terry" w:date="2022-10-07T18:46:00Z">
              <w:tcPr>
                <w:tcW w:w="1240" w:type="pct"/>
              </w:tcPr>
            </w:tcPrChange>
          </w:tcPr>
          <w:p w14:paraId="145F157A" w14:textId="1018423B" w:rsidR="00C3050D" w:rsidRPr="00D82B8B" w:rsidDel="00642D49" w:rsidRDefault="00C3050D" w:rsidP="00C3050D">
            <w:pPr>
              <w:jc w:val="center"/>
              <w:rPr>
                <w:del w:id="4730" w:author="Mutali Nepfumbada" w:date="2022-10-13T21:46:00Z"/>
                <w:lang w:eastAsia="en-US"/>
              </w:rPr>
            </w:pPr>
            <w:del w:id="4731" w:author="Mutali Nepfumbada" w:date="2022-10-13T21:46:00Z">
              <w:r w:rsidRPr="00D82B8B" w:rsidDel="00642D49">
                <w:rPr>
                  <w:bCs/>
                  <w:lang w:val="en-US"/>
                </w:rPr>
                <w:delText>61</w:delText>
              </w:r>
            </w:del>
          </w:p>
        </w:tc>
        <w:tc>
          <w:tcPr>
            <w:tcW w:w="0" w:type="auto"/>
            <w:tcPrChange w:id="4732" w:author="Adam Terry" w:date="2022-10-07T18:46:00Z">
              <w:tcPr>
                <w:tcW w:w="1242" w:type="pct"/>
              </w:tcPr>
            </w:tcPrChange>
          </w:tcPr>
          <w:p w14:paraId="1EC7965B" w14:textId="71722BB7" w:rsidR="00C3050D" w:rsidRPr="00D82B8B" w:rsidDel="00642D49" w:rsidRDefault="00C3050D" w:rsidP="00C3050D">
            <w:pPr>
              <w:jc w:val="center"/>
              <w:rPr>
                <w:del w:id="4733" w:author="Mutali Nepfumbada" w:date="2022-10-13T21:46:00Z"/>
                <w:lang w:eastAsia="en-US"/>
              </w:rPr>
            </w:pPr>
            <w:del w:id="4734" w:author="Mutali Nepfumbada" w:date="2022-10-13T21:46:00Z">
              <w:r w:rsidRPr="00D82B8B" w:rsidDel="00642D49">
                <w:delText>65</w:delText>
              </w:r>
            </w:del>
          </w:p>
        </w:tc>
        <w:tc>
          <w:tcPr>
            <w:tcW w:w="0" w:type="auto"/>
            <w:tcPrChange w:id="4735" w:author="Adam Terry" w:date="2022-10-07T18:46:00Z">
              <w:tcPr>
                <w:tcW w:w="1246" w:type="pct"/>
              </w:tcPr>
            </w:tcPrChange>
          </w:tcPr>
          <w:p w14:paraId="69DFDAE7" w14:textId="67E28588" w:rsidR="00C3050D" w:rsidRPr="00D82B8B" w:rsidDel="00642D49" w:rsidRDefault="00C3050D" w:rsidP="00C3050D">
            <w:pPr>
              <w:jc w:val="center"/>
              <w:rPr>
                <w:del w:id="4736" w:author="Mutali Nepfumbada" w:date="2022-10-13T21:46:00Z"/>
                <w:color w:val="FF0000"/>
                <w:lang w:eastAsia="en-US"/>
              </w:rPr>
            </w:pPr>
            <w:del w:id="4737" w:author="Mutali Nepfumbada" w:date="2022-10-13T21:46:00Z">
              <w:r w:rsidRPr="00D82B8B" w:rsidDel="00642D49">
                <w:rPr>
                  <w:color w:val="FF0000"/>
                </w:rPr>
                <w:delText>-6.01</w:delText>
              </w:r>
            </w:del>
          </w:p>
        </w:tc>
      </w:tr>
      <w:tr w:rsidR="00C3050D" w:rsidRPr="00D82B8B" w:rsidDel="00642D49" w14:paraId="546EE6D4" w14:textId="2FAABED7" w:rsidTr="00130D58">
        <w:trPr>
          <w:trHeight w:val="114"/>
          <w:jc w:val="center"/>
          <w:del w:id="4738" w:author="Mutali Nepfumbada" w:date="2022-10-13T21:46:00Z"/>
          <w:trPrChange w:id="4739" w:author="Adam Terry" w:date="2022-10-07T18:46:00Z">
            <w:trPr>
              <w:trHeight w:val="114"/>
            </w:trPr>
          </w:trPrChange>
        </w:trPr>
        <w:tc>
          <w:tcPr>
            <w:tcW w:w="0" w:type="auto"/>
            <w:tcPrChange w:id="4740" w:author="Adam Terry" w:date="2022-10-07T18:46:00Z">
              <w:tcPr>
                <w:tcW w:w="1272" w:type="pct"/>
              </w:tcPr>
            </w:tcPrChange>
          </w:tcPr>
          <w:p w14:paraId="1313BA26" w14:textId="0723BECA" w:rsidR="00C3050D" w:rsidRPr="00D82B8B" w:rsidDel="00642D49" w:rsidRDefault="00C3050D" w:rsidP="00C3050D">
            <w:pPr>
              <w:rPr>
                <w:del w:id="4741" w:author="Mutali Nepfumbada" w:date="2022-10-13T21:46:00Z"/>
                <w:lang w:eastAsia="en-US"/>
              </w:rPr>
            </w:pPr>
            <w:del w:id="4742" w:author="Mutali Nepfumbada" w:date="2022-10-13T21:46:00Z">
              <w:r w:rsidRPr="00D82B8B" w:rsidDel="00642D49">
                <w:rPr>
                  <w:bCs/>
                  <w:lang w:val="en-US"/>
                </w:rPr>
                <w:delText>Aug 22</w:delText>
              </w:r>
            </w:del>
          </w:p>
        </w:tc>
        <w:tc>
          <w:tcPr>
            <w:tcW w:w="0" w:type="auto"/>
            <w:tcPrChange w:id="4743" w:author="Adam Terry" w:date="2022-10-07T18:46:00Z">
              <w:tcPr>
                <w:tcW w:w="1240" w:type="pct"/>
              </w:tcPr>
            </w:tcPrChange>
          </w:tcPr>
          <w:p w14:paraId="76D90B82" w14:textId="1BD04582" w:rsidR="00C3050D" w:rsidRPr="00D82B8B" w:rsidDel="00642D49" w:rsidRDefault="00C3050D" w:rsidP="00C3050D">
            <w:pPr>
              <w:jc w:val="center"/>
              <w:rPr>
                <w:del w:id="4744" w:author="Mutali Nepfumbada" w:date="2022-10-13T21:46:00Z"/>
                <w:lang w:eastAsia="en-US"/>
              </w:rPr>
            </w:pPr>
            <w:del w:id="4745" w:author="Mutali Nepfumbada" w:date="2022-10-13T21:46:00Z">
              <w:r w:rsidRPr="00D82B8B" w:rsidDel="00642D49">
                <w:rPr>
                  <w:bCs/>
                  <w:lang w:val="en-US"/>
                </w:rPr>
                <w:delText>186</w:delText>
              </w:r>
            </w:del>
          </w:p>
        </w:tc>
        <w:tc>
          <w:tcPr>
            <w:tcW w:w="0" w:type="auto"/>
            <w:tcPrChange w:id="4746" w:author="Adam Terry" w:date="2022-10-07T18:46:00Z">
              <w:tcPr>
                <w:tcW w:w="1242" w:type="pct"/>
              </w:tcPr>
            </w:tcPrChange>
          </w:tcPr>
          <w:p w14:paraId="7F9B73E8" w14:textId="54A49137" w:rsidR="00C3050D" w:rsidRPr="00D82B8B" w:rsidDel="00642D49" w:rsidRDefault="00C3050D" w:rsidP="00C3050D">
            <w:pPr>
              <w:jc w:val="center"/>
              <w:rPr>
                <w:del w:id="4747" w:author="Mutali Nepfumbada" w:date="2022-10-13T21:46:00Z"/>
                <w:lang w:eastAsia="en-US"/>
              </w:rPr>
            </w:pPr>
            <w:del w:id="4748" w:author="Mutali Nepfumbada" w:date="2022-10-13T21:46:00Z">
              <w:r w:rsidRPr="00D82B8B" w:rsidDel="00642D49">
                <w:delText>177</w:delText>
              </w:r>
            </w:del>
          </w:p>
        </w:tc>
        <w:tc>
          <w:tcPr>
            <w:tcW w:w="0" w:type="auto"/>
            <w:shd w:val="clear" w:color="auto" w:fill="auto"/>
            <w:tcPrChange w:id="4749" w:author="Adam Terry" w:date="2022-10-07T18:46:00Z">
              <w:tcPr>
                <w:tcW w:w="1246" w:type="pct"/>
                <w:shd w:val="clear" w:color="auto" w:fill="auto"/>
              </w:tcPr>
            </w:tcPrChange>
          </w:tcPr>
          <w:p w14:paraId="09BA8AE3" w14:textId="35AC57A2" w:rsidR="00C3050D" w:rsidRPr="00D82B8B" w:rsidDel="00642D49" w:rsidRDefault="00C3050D" w:rsidP="00C3050D">
            <w:pPr>
              <w:jc w:val="center"/>
              <w:rPr>
                <w:del w:id="4750" w:author="Mutali Nepfumbada" w:date="2022-10-13T21:46:00Z"/>
                <w:color w:val="FF0000"/>
                <w:lang w:eastAsia="en-US"/>
              </w:rPr>
            </w:pPr>
            <w:del w:id="4751" w:author="Mutali Nepfumbada" w:date="2022-10-13T21:46:00Z">
              <w:r w:rsidRPr="00D82B8B" w:rsidDel="00642D49">
                <w:rPr>
                  <w:color w:val="00B050"/>
                </w:rPr>
                <w:delText>5.05</w:delText>
              </w:r>
            </w:del>
          </w:p>
        </w:tc>
      </w:tr>
      <w:tr w:rsidR="00A13627" w:rsidRPr="00D82B8B" w:rsidDel="00642D49" w14:paraId="631DA257" w14:textId="74579E24" w:rsidTr="00130D58">
        <w:trPr>
          <w:trHeight w:val="114"/>
          <w:jc w:val="center"/>
          <w:del w:id="4752" w:author="Mutali Nepfumbada" w:date="2022-10-13T21:46:00Z"/>
          <w:trPrChange w:id="4753" w:author="Adam Terry" w:date="2022-10-07T18:46:00Z">
            <w:trPr>
              <w:trHeight w:val="114"/>
            </w:trPr>
          </w:trPrChange>
        </w:trPr>
        <w:tc>
          <w:tcPr>
            <w:tcW w:w="0" w:type="auto"/>
            <w:tcPrChange w:id="4754" w:author="Adam Terry" w:date="2022-10-07T18:46:00Z">
              <w:tcPr>
                <w:tcW w:w="1272" w:type="pct"/>
              </w:tcPr>
            </w:tcPrChange>
          </w:tcPr>
          <w:p w14:paraId="1510A50D" w14:textId="650FF741" w:rsidR="00A13627" w:rsidRPr="00D82B8B" w:rsidDel="00642D49" w:rsidRDefault="00A13627" w:rsidP="00A13627">
            <w:pPr>
              <w:rPr>
                <w:del w:id="4755" w:author="Mutali Nepfumbada" w:date="2022-10-13T21:46:00Z"/>
                <w:b/>
                <w:lang w:val="en-US"/>
              </w:rPr>
            </w:pPr>
            <w:del w:id="4756" w:author="Mutali Nepfumbada" w:date="2022-10-13T21:46:00Z">
              <w:r w:rsidRPr="00D82B8B" w:rsidDel="00642D49">
                <w:rPr>
                  <w:b/>
                  <w:lang w:val="en-US"/>
                </w:rPr>
                <w:delText>Total</w:delText>
              </w:r>
            </w:del>
          </w:p>
        </w:tc>
        <w:tc>
          <w:tcPr>
            <w:tcW w:w="0" w:type="auto"/>
            <w:tcPrChange w:id="4757" w:author="Adam Terry" w:date="2022-10-07T18:46:00Z">
              <w:tcPr>
                <w:tcW w:w="1240" w:type="pct"/>
              </w:tcPr>
            </w:tcPrChange>
          </w:tcPr>
          <w:p w14:paraId="3A989B2C" w14:textId="393F16B3" w:rsidR="00A13627" w:rsidRPr="00D82B8B" w:rsidDel="00642D49" w:rsidRDefault="00A13627" w:rsidP="00A13627">
            <w:pPr>
              <w:jc w:val="center"/>
              <w:rPr>
                <w:del w:id="4758" w:author="Mutali Nepfumbada" w:date="2022-10-13T21:46:00Z"/>
                <w:b/>
                <w:lang w:val="en-US"/>
              </w:rPr>
            </w:pPr>
            <w:del w:id="4759" w:author="Mutali Nepfumbada" w:date="2022-10-13T21:46:00Z">
              <w:r w:rsidRPr="00D82B8B" w:rsidDel="00642D49">
                <w:rPr>
                  <w:b/>
                </w:rPr>
                <w:delText>457</w:delText>
              </w:r>
            </w:del>
          </w:p>
        </w:tc>
        <w:tc>
          <w:tcPr>
            <w:tcW w:w="0" w:type="auto"/>
            <w:tcPrChange w:id="4760" w:author="Adam Terry" w:date="2022-10-07T18:46:00Z">
              <w:tcPr>
                <w:tcW w:w="1242" w:type="pct"/>
              </w:tcPr>
            </w:tcPrChange>
          </w:tcPr>
          <w:p w14:paraId="0B85AA59" w14:textId="4C5BB304" w:rsidR="00A13627" w:rsidRPr="00D82B8B" w:rsidDel="00642D49" w:rsidRDefault="00A13627" w:rsidP="00A13627">
            <w:pPr>
              <w:jc w:val="center"/>
              <w:rPr>
                <w:del w:id="4761" w:author="Mutali Nepfumbada" w:date="2022-10-13T21:46:00Z"/>
                <w:b/>
              </w:rPr>
            </w:pPr>
            <w:del w:id="4762" w:author="Mutali Nepfumbada" w:date="2022-10-13T21:46:00Z">
              <w:r w:rsidRPr="00D82B8B" w:rsidDel="00642D49">
                <w:rPr>
                  <w:b/>
                </w:rPr>
                <w:delText>468</w:delText>
              </w:r>
            </w:del>
          </w:p>
        </w:tc>
        <w:tc>
          <w:tcPr>
            <w:tcW w:w="0" w:type="auto"/>
            <w:shd w:val="clear" w:color="auto" w:fill="auto"/>
            <w:tcPrChange w:id="4763" w:author="Adam Terry" w:date="2022-10-07T18:46:00Z">
              <w:tcPr>
                <w:tcW w:w="1246" w:type="pct"/>
                <w:shd w:val="clear" w:color="auto" w:fill="auto"/>
              </w:tcPr>
            </w:tcPrChange>
          </w:tcPr>
          <w:p w14:paraId="21E4D720" w14:textId="258EDA40" w:rsidR="00A13627" w:rsidRPr="00D82B8B" w:rsidDel="00642D49" w:rsidRDefault="00A13627" w:rsidP="00A13627">
            <w:pPr>
              <w:jc w:val="center"/>
              <w:rPr>
                <w:del w:id="4764" w:author="Mutali Nepfumbada" w:date="2022-10-13T21:46:00Z"/>
                <w:b/>
                <w:color w:val="00B050"/>
              </w:rPr>
            </w:pPr>
            <w:del w:id="4765" w:author="Mutali Nepfumbada" w:date="2022-10-13T21:46:00Z">
              <w:r w:rsidRPr="00D82B8B" w:rsidDel="00642D49">
                <w:rPr>
                  <w:b/>
                  <w:color w:val="FF0000"/>
                </w:rPr>
                <w:delText>-2.35</w:delText>
              </w:r>
            </w:del>
          </w:p>
        </w:tc>
      </w:tr>
    </w:tbl>
    <w:p w14:paraId="1C8642A3" w14:textId="10E58B3C" w:rsidR="0027049C" w:rsidRPr="00D82B8B" w:rsidDel="00700056" w:rsidRDefault="0027049C" w:rsidP="00D478AC">
      <w:pPr>
        <w:pStyle w:val="Caption"/>
        <w:rPr>
          <w:del w:id="4766" w:author="Mutali Nepfumbada" w:date="2022-11-27T22:12:00Z"/>
        </w:rPr>
      </w:pPr>
      <w:bookmarkStart w:id="4767" w:name="_Ref117850543"/>
      <w:del w:id="4768" w:author="Mutali Nepfumbada" w:date="2022-11-27T22:12: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bookmarkEnd w:id="4767"/>
        <w:r w:rsidRPr="00D82B8B" w:rsidDel="00700056">
          <w:delText xml:space="preserve">: Highveld irradiation and </w:delText>
        </w:r>
      </w:del>
      <w:ins w:id="4769" w:author="Chanda Nxumalo" w:date="2022-10-18T12:41:00Z">
        <w:del w:id="4770" w:author="Mutali Nepfumbada" w:date="2022-11-27T22:12:00Z">
          <w:r w:rsidR="00AA63F3" w:rsidDel="00700056">
            <w:delText>f</w:delText>
          </w:r>
        </w:del>
      </w:ins>
      <w:del w:id="4771" w:author="Mutali Nepfumbada" w:date="2022-11-27T22:12:00Z">
        <w:r w:rsidRPr="00D82B8B" w:rsidDel="00700056">
          <w:delText>Forecast</w:delText>
        </w:r>
      </w:del>
    </w:p>
    <w:p w14:paraId="5604E422" w14:textId="014AF066" w:rsidR="00D478AC" w:rsidRPr="00D82B8B" w:rsidDel="00700056" w:rsidRDefault="002B779F">
      <w:pPr>
        <w:jc w:val="center"/>
        <w:rPr>
          <w:del w:id="4772" w:author="Mutali Nepfumbada" w:date="2022-11-27T22:12:00Z"/>
        </w:rPr>
        <w:pPrChange w:id="4773" w:author="Mutali Nepfumbada" w:date="2022-10-14T10:04:00Z">
          <w:pPr/>
        </w:pPrChange>
      </w:pPr>
      <w:del w:id="4774" w:author="Mutali Nepfumbada" w:date="2022-11-27T22:12:00Z">
        <w:r w:rsidRPr="00D82B8B" w:rsidDel="00700056">
          <w:rPr>
            <w:noProof/>
          </w:rPr>
          <w:drawing>
            <wp:inline distT="0" distB="0" distL="0" distR="0" wp14:anchorId="543ACDF3" wp14:editId="53760DD6">
              <wp:extent cx="6434403" cy="3131388"/>
              <wp:effectExtent l="0" t="0" r="5080" b="0"/>
              <wp:docPr id="1008"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30" descr="Chart, bar chart&#10;&#10;Description automatically generated"/>
                      <pic:cNvPicPr>
                        <a:picLocks noChangeAspect="1"/>
                      </pic:cNvPicPr>
                    </pic:nvPicPr>
                    <pic:blipFill>
                      <a:blip r:embed="rId27"/>
                      <a:stretch>
                        <a:fillRect/>
                      </a:stretch>
                    </pic:blipFill>
                    <pic:spPr>
                      <a:xfrm>
                        <a:off x="0" y="0"/>
                        <a:ext cx="6450726" cy="3139332"/>
                      </a:xfrm>
                      <a:prstGeom prst="rect">
                        <a:avLst/>
                      </a:prstGeom>
                    </pic:spPr>
                  </pic:pic>
                </a:graphicData>
              </a:graphic>
            </wp:inline>
          </w:drawing>
        </w:r>
      </w:del>
    </w:p>
    <w:p w14:paraId="2429F7EE" w14:textId="3BECBFDF" w:rsidR="00D478AC" w:rsidRPr="00D82B8B" w:rsidDel="00BB350E" w:rsidRDefault="00D478AC" w:rsidP="005D5866">
      <w:pPr>
        <w:jc w:val="center"/>
        <w:rPr>
          <w:del w:id="4775" w:author="Mutali Nepfumbada" w:date="2022-10-13T23:22:00Z"/>
        </w:rPr>
      </w:pPr>
    </w:p>
    <w:p w14:paraId="63070F85" w14:textId="6E5BDBB0" w:rsidR="001C5799" w:rsidRPr="00D82B8B" w:rsidDel="003A36FA" w:rsidRDefault="0027049C">
      <w:pPr>
        <w:rPr>
          <w:del w:id="4776" w:author="Mutali Nepfumbada" w:date="2022-10-13T11:07:00Z"/>
          <w:rPrChange w:id="4777" w:author="Mutali Nepfumbada" w:date="2022-10-14T09:34:00Z">
            <w:rPr>
              <w:del w:id="4778" w:author="Mutali Nepfumbada" w:date="2022-10-13T11:07:00Z"/>
              <w:lang w:eastAsia="en-US"/>
            </w:rPr>
          </w:rPrChange>
        </w:rPr>
        <w:pPrChange w:id="4779" w:author="Mutali Nepfumbada" w:date="2022-10-13T11:03:00Z">
          <w:pPr>
            <w:pStyle w:val="Caption"/>
          </w:pPr>
        </w:pPrChange>
      </w:pPr>
      <w:bookmarkStart w:id="4780" w:name="_Toc118269006"/>
      <w:del w:id="4781" w:author="Mutali Nepfumbada" w:date="2022-11-27T22:12: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r w:rsidRPr="00D82B8B" w:rsidDel="00700056">
          <w:rPr>
            <w:noProof/>
          </w:rPr>
          <w:delText>:</w:delText>
        </w:r>
        <w:r w:rsidRPr="00D82B8B" w:rsidDel="00700056">
          <w:delText xml:space="preserve"> Highveld Irradiation Vs Forecast</w:delText>
        </w:r>
      </w:del>
      <w:bookmarkEnd w:id="4780"/>
      <w:ins w:id="4782" w:author="Mutali Nepfumbada" w:date="2022-10-13T11:07:00Z">
        <w:r w:rsidR="007B3631" w:rsidRPr="00D82B8B">
          <w:t>W</w:t>
        </w:r>
      </w:ins>
      <w:ins w:id="4783" w:author="Mutali Nepfumbada" w:date="2022-10-13T11:08:00Z">
        <w:r w:rsidR="007B3631" w:rsidRPr="00D82B8B">
          <w:t xml:space="preserve">e note that the irradiation </w:t>
        </w:r>
        <w:del w:id="4784" w:author="Chanda Nxumalo" w:date="2022-10-18T12:41:00Z">
          <w:r w:rsidR="007B3631" w:rsidRPr="00D82B8B" w:rsidDel="00AA63F3">
            <w:delText>i</w:delText>
          </w:r>
        </w:del>
      </w:ins>
      <w:ins w:id="4785" w:author="Chanda Nxumalo" w:date="2022-10-18T12:41:00Z">
        <w:r w:rsidR="00AA63F3">
          <w:t xml:space="preserve">has been </w:t>
        </w:r>
      </w:ins>
      <w:ins w:id="4786" w:author="Mutali Nepfumbada" w:date="2022-10-13T11:08:00Z">
        <w:del w:id="4787" w:author="Chanda Nxumalo" w:date="2022-10-18T12:41:00Z">
          <w:r w:rsidR="007B3631" w:rsidRPr="00D82B8B" w:rsidDel="00AA63F3">
            <w:delText>s</w:delText>
          </w:r>
          <w:r w:rsidR="007B3631" w:rsidRPr="00D82B8B">
            <w:delText xml:space="preserve"> </w:delText>
          </w:r>
        </w:del>
        <w:r w:rsidR="007B3631" w:rsidRPr="00D82B8B">
          <w:t xml:space="preserve">below forecast since COD, </w:t>
        </w:r>
      </w:ins>
      <w:ins w:id="4788" w:author="Mutali Nepfumbada" w:date="2022-10-13T11:12:00Z">
        <w:r w:rsidR="00D55A48" w:rsidRPr="00D82B8B">
          <w:t>except for</w:t>
        </w:r>
      </w:ins>
      <w:ins w:id="4789" w:author="Mutali Nepfumbada" w:date="2022-10-13T11:09:00Z">
        <w:r w:rsidR="00DB1667" w:rsidRPr="00D82B8B">
          <w:t xml:space="preserve"> </w:t>
        </w:r>
      </w:ins>
      <w:ins w:id="4790" w:author="Mutali Nepfumbada" w:date="2022-10-13T11:10:00Z">
        <w:r w:rsidR="00DB1667" w:rsidRPr="00D82B8B">
          <w:t>August</w:t>
        </w:r>
      </w:ins>
      <w:ins w:id="4791" w:author="Mutali Nepfumbada" w:date="2022-10-13T11:11:00Z">
        <w:r w:rsidR="00744B2C" w:rsidRPr="00D82B8B">
          <w:t xml:space="preserve"> 2022</w:t>
        </w:r>
      </w:ins>
      <w:ins w:id="4792" w:author="Mutali Nepfumbada" w:date="2022-10-13T11:10:00Z">
        <w:r w:rsidR="00DB1667" w:rsidRPr="00D82B8B">
          <w:t xml:space="preserve"> which had a</w:t>
        </w:r>
        <w:r w:rsidR="00CA7A89" w:rsidRPr="00D82B8B">
          <w:t xml:space="preserve"> </w:t>
        </w:r>
      </w:ins>
      <w:ins w:id="4793" w:author="Mutali Nepfumbada" w:date="2022-10-13T11:11:00Z">
        <w:r w:rsidR="00CA7A89" w:rsidRPr="00D82B8B">
          <w:t>5</w:t>
        </w:r>
      </w:ins>
      <w:ins w:id="4794" w:author="Mutali Nepfumbada" w:date="2022-10-13T23:22:00Z">
        <w:r w:rsidR="00BB350E" w:rsidRPr="00D82B8B">
          <w:t>.05</w:t>
        </w:r>
      </w:ins>
      <w:ins w:id="4795" w:author="Mutali Nepfumbada" w:date="2022-10-13T11:11:00Z">
        <w:r w:rsidR="00CA7A89" w:rsidRPr="00D82B8B">
          <w:t xml:space="preserve">% </w:t>
        </w:r>
      </w:ins>
      <w:ins w:id="4796" w:author="Mutali Nepfumbada" w:date="2022-10-13T11:10:00Z">
        <w:r w:rsidR="00DB1667" w:rsidRPr="00D82B8B">
          <w:t>above forecast</w:t>
        </w:r>
      </w:ins>
      <w:ins w:id="4797" w:author="Mutali Nepfumbada" w:date="2022-10-13T11:11:00Z">
        <w:r w:rsidR="00744B2C" w:rsidRPr="00D82B8B">
          <w:t xml:space="preserve"> deviation. </w:t>
        </w:r>
      </w:ins>
      <w:ins w:id="4798" w:author="Mutali Nepfumbada" w:date="2022-10-13T23:22:00Z">
        <w:r w:rsidR="00BB350E" w:rsidRPr="00D82B8B">
          <w:t>T</w:t>
        </w:r>
      </w:ins>
      <w:ins w:id="4799" w:author="Mutali Nepfumbada" w:date="2022-10-13T11:12:00Z">
        <w:r w:rsidR="00E63430" w:rsidRPr="00D82B8B">
          <w:t xml:space="preserve">he </w:t>
        </w:r>
        <w:r w:rsidR="00D55A48" w:rsidRPr="00D82B8B">
          <w:t>August month</w:t>
        </w:r>
        <w:r w:rsidR="00E63430" w:rsidRPr="00D82B8B">
          <w:t xml:space="preserve"> had </w:t>
        </w:r>
        <w:r w:rsidR="00D55A48" w:rsidRPr="00D82B8B">
          <w:t xml:space="preserve">no data </w:t>
        </w:r>
      </w:ins>
      <w:ins w:id="4800" w:author="Mutali Nepfumbada" w:date="2022-10-13T11:13:00Z">
        <w:r w:rsidR="00D55A48" w:rsidRPr="00D82B8B">
          <w:t xml:space="preserve">gaps, this indicates that the </w:t>
        </w:r>
        <w:r w:rsidR="00C91549" w:rsidRPr="00D82B8B">
          <w:t xml:space="preserve">irradiation gaps </w:t>
        </w:r>
        <w:r w:rsidR="00566EA0" w:rsidRPr="00D82B8B">
          <w:t>ha</w:t>
        </w:r>
      </w:ins>
      <w:ins w:id="4801" w:author="Mutali Nepfumbada" w:date="2022-10-13T11:14:00Z">
        <w:r w:rsidR="00566EA0" w:rsidRPr="00D82B8B">
          <w:t xml:space="preserve">s affected the overall comparison between </w:t>
        </w:r>
        <w:r w:rsidR="00D35A09" w:rsidRPr="00D82B8B">
          <w:t>the forecast and actual performance.</w:t>
        </w:r>
      </w:ins>
      <w:ins w:id="4802" w:author="Mutali Nepfumbada" w:date="2022-10-13T11:15:00Z">
        <w:r w:rsidR="00D35A09" w:rsidRPr="00D82B8B">
          <w:t xml:space="preserve"> </w:t>
        </w:r>
      </w:ins>
    </w:p>
    <w:p w14:paraId="56312CB3" w14:textId="7998F0F2" w:rsidR="00CD11B0" w:rsidRPr="00D82B8B" w:rsidDel="00234D2A" w:rsidRDefault="00AA53A9" w:rsidP="00C3627C">
      <w:pPr>
        <w:rPr>
          <w:del w:id="4803" w:author="Mutali Nepfumbada" w:date="2022-10-14T05:49:00Z"/>
          <w:lang w:eastAsia="en-US"/>
        </w:rPr>
      </w:pPr>
      <w:commentRangeStart w:id="4804"/>
      <w:commentRangeStart w:id="4805"/>
      <w:commentRangeStart w:id="4806"/>
      <w:del w:id="4807" w:author="Mutali Nepfumbada" w:date="2022-10-13T11:07:00Z">
        <w:r w:rsidRPr="00D82B8B" w:rsidDel="003A36FA">
          <w:rPr>
            <w:lang w:eastAsia="en-US"/>
          </w:rPr>
          <w:delText xml:space="preserve">We note that the adjusted forecast shows </w:delText>
        </w:r>
        <w:r w:rsidR="006060BC" w:rsidRPr="00D82B8B" w:rsidDel="003A36FA">
          <w:rPr>
            <w:lang w:eastAsia="en-US"/>
          </w:rPr>
          <w:delText xml:space="preserve">a </w:delText>
        </w:r>
        <w:r w:rsidR="004A72C2" w:rsidRPr="00D82B8B" w:rsidDel="003A36FA">
          <w:rPr>
            <w:lang w:eastAsia="en-US"/>
          </w:rPr>
          <w:delText xml:space="preserve">4 % to 18 % </w:delText>
        </w:r>
        <w:r w:rsidR="006060BC" w:rsidRPr="00D82B8B" w:rsidDel="003A36FA">
          <w:rPr>
            <w:lang w:eastAsia="en-US"/>
          </w:rPr>
          <w:delText xml:space="preserve">below </w:delText>
        </w:r>
        <w:r w:rsidR="004A72C2" w:rsidRPr="00D82B8B" w:rsidDel="003A36FA">
          <w:rPr>
            <w:lang w:eastAsia="en-US"/>
          </w:rPr>
          <w:delText xml:space="preserve">forecast </w:delText>
        </w:r>
        <w:r w:rsidRPr="00D82B8B" w:rsidDel="003A36FA">
          <w:rPr>
            <w:lang w:eastAsia="en-US"/>
          </w:rPr>
          <w:delText xml:space="preserve">the irradiance </w:delText>
        </w:r>
        <w:r w:rsidR="006060BC" w:rsidRPr="00D82B8B" w:rsidDel="003A36FA">
          <w:rPr>
            <w:lang w:eastAsia="en-US"/>
          </w:rPr>
          <w:delText>from</w:delText>
        </w:r>
        <w:r w:rsidRPr="00D82B8B" w:rsidDel="003A36FA">
          <w:rPr>
            <w:lang w:eastAsia="en-US"/>
          </w:rPr>
          <w:delText xml:space="preserve"> April 2022 to July 202</w:delText>
        </w:r>
      </w:del>
      <w:ins w:id="4808" w:author="Adam Terry" w:date="2022-10-07T18:46:00Z">
        <w:del w:id="4809" w:author="Mutali Nepfumbada" w:date="2022-10-13T11:07:00Z">
          <w:r w:rsidR="00814A1F" w:rsidRPr="00D82B8B" w:rsidDel="003A36FA">
            <w:rPr>
              <w:lang w:eastAsia="en-US"/>
            </w:rPr>
            <w:delText>2</w:delText>
          </w:r>
          <w:commentRangeEnd w:id="4804"/>
          <w:r w:rsidR="00D559FF" w:rsidRPr="00D82B8B" w:rsidDel="003A36FA">
            <w:rPr>
              <w:rStyle w:val="CommentReference"/>
              <w:rPrChange w:id="4810" w:author="Mutali Nepfumbada" w:date="2022-10-14T09:34:00Z">
                <w:rPr>
                  <w:rStyle w:val="CommentReference"/>
                  <w:rFonts w:ascii="Verdana" w:hAnsi="Verdana"/>
                </w:rPr>
              </w:rPrChange>
            </w:rPr>
            <w:commentReference w:id="4804"/>
          </w:r>
        </w:del>
      </w:ins>
      <w:del w:id="4811" w:author="Mutali Nepfumbada" w:date="2022-10-13T11:07:00Z">
        <w:r w:rsidRPr="00D82B8B" w:rsidDel="003A36FA">
          <w:rPr>
            <w:lang w:eastAsia="en-US"/>
          </w:rPr>
          <w:delText>. In August 2022, the irradiance was 5.05</w:delText>
        </w:r>
        <w:r w:rsidR="007B2D5A" w:rsidRPr="00D82B8B" w:rsidDel="003A36FA">
          <w:rPr>
            <w:lang w:eastAsia="en-US"/>
          </w:rPr>
          <w:delText xml:space="preserve"> </w:delText>
        </w:r>
        <w:r w:rsidRPr="00D82B8B" w:rsidDel="003A36FA">
          <w:rPr>
            <w:lang w:eastAsia="en-US"/>
          </w:rPr>
          <w:delText>% higher than the forecast because all daily irradiance data were recorded.</w:delText>
        </w:r>
      </w:del>
      <w:ins w:id="4812" w:author="Mutali Nepfumbada" w:date="2022-10-13T11:14:00Z">
        <w:r w:rsidR="00D35A09" w:rsidRPr="00D82B8B">
          <w:rPr>
            <w:lang w:eastAsia="en-US"/>
          </w:rPr>
          <w:t>D</w:t>
        </w:r>
      </w:ins>
      <w:del w:id="4813" w:author="Mutali Nepfumbada" w:date="2022-10-13T11:07:00Z">
        <w:r w:rsidRPr="00D82B8B" w:rsidDel="003A36FA">
          <w:rPr>
            <w:lang w:eastAsia="en-US"/>
          </w:rPr>
          <w:delText xml:space="preserve"> D</w:delText>
        </w:r>
      </w:del>
      <w:r w:rsidRPr="00D82B8B">
        <w:rPr>
          <w:lang w:eastAsia="en-US"/>
        </w:rPr>
        <w:t xml:space="preserve">ue to </w:t>
      </w:r>
      <w:r w:rsidR="003F74B6" w:rsidRPr="00D82B8B">
        <w:rPr>
          <w:lang w:eastAsia="en-US"/>
        </w:rPr>
        <w:t xml:space="preserve">high </w:t>
      </w:r>
      <w:r w:rsidRPr="00D82B8B">
        <w:rPr>
          <w:lang w:eastAsia="en-US"/>
        </w:rPr>
        <w:t>data gaps, it is difficult to tell if the low irradiance is due to poor weather conditions or poor data quality</w:t>
      </w:r>
      <w:ins w:id="4814" w:author="Chanda Nxumalo" w:date="2022-10-18T12:42:00Z">
        <w:r w:rsidR="00023794">
          <w:rPr>
            <w:lang w:eastAsia="en-US"/>
          </w:rPr>
          <w:t>.</w:t>
        </w:r>
      </w:ins>
      <w:del w:id="4815" w:author="Mutali Nepfumbada" w:date="2022-10-13T14:48:00Z">
        <w:r w:rsidRPr="00D82B8B" w:rsidDel="00313EC0">
          <w:rPr>
            <w:lang w:eastAsia="en-US"/>
          </w:rPr>
          <w:delText>.</w:delText>
        </w:r>
        <w:commentRangeEnd w:id="4805"/>
        <w:r w:rsidR="00125204" w:rsidRPr="00D82B8B" w:rsidDel="00313EC0">
          <w:rPr>
            <w:rStyle w:val="CommentReference"/>
            <w:rPrChange w:id="4816" w:author="Mutali Nepfumbada" w:date="2022-10-14T09:34:00Z">
              <w:rPr>
                <w:rStyle w:val="CommentReference"/>
                <w:rFonts w:ascii="Verdana" w:hAnsi="Verdana"/>
              </w:rPr>
            </w:rPrChange>
          </w:rPr>
          <w:commentReference w:id="4805"/>
        </w:r>
        <w:commentRangeEnd w:id="4806"/>
        <w:r w:rsidR="00D4497F" w:rsidRPr="00D82B8B" w:rsidDel="00313EC0">
          <w:rPr>
            <w:rStyle w:val="CommentReference"/>
            <w:rPrChange w:id="4817" w:author="Mutali Nepfumbada" w:date="2022-10-14T09:34:00Z">
              <w:rPr>
                <w:rStyle w:val="CommentReference"/>
                <w:rFonts w:ascii="Verdana" w:hAnsi="Verdana"/>
              </w:rPr>
            </w:rPrChange>
          </w:rPr>
          <w:commentReference w:id="4806"/>
        </w:r>
      </w:del>
      <w:ins w:id="4818" w:author="Mutali Nepfumbada" w:date="2022-10-13T11:15:00Z">
        <w:r w:rsidR="00472EFC" w:rsidRPr="00D82B8B">
          <w:rPr>
            <w:lang w:eastAsia="en-US"/>
          </w:rPr>
          <w:t xml:space="preserve"> </w:t>
        </w:r>
      </w:ins>
    </w:p>
    <w:p w14:paraId="5C2C9BEB" w14:textId="77777777" w:rsidR="00234D2A" w:rsidRPr="00D82B8B" w:rsidRDefault="00234D2A" w:rsidP="00313EC0">
      <w:pPr>
        <w:rPr>
          <w:ins w:id="4819" w:author="Mutali Nepfumbada" w:date="2022-10-14T05:49:00Z"/>
          <w:lang w:eastAsia="en-US"/>
        </w:rPr>
      </w:pPr>
    </w:p>
    <w:p w14:paraId="072375C2" w14:textId="77777777" w:rsidR="00700056" w:rsidRPr="00700056" w:rsidRDefault="00700056" w:rsidP="00700056">
      <w:pPr>
        <w:rPr>
          <w:ins w:id="4820" w:author="Mutali Nepfumbada" w:date="2022-11-27T22:13:00Z"/>
          <w:lang w:eastAsia="en-US"/>
        </w:rPr>
      </w:pPr>
    </w:p>
    <w:p w14:paraId="766948BF" w14:textId="77777777" w:rsidR="00700056" w:rsidRPr="00700056" w:rsidRDefault="00700056" w:rsidP="00700056">
      <w:pPr>
        <w:rPr>
          <w:ins w:id="4821" w:author="Mutali Nepfumbada" w:date="2022-11-27T22:13: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00056" w:rsidRPr="00700056" w14:paraId="128553FB" w14:textId="77777777" w:rsidTr="002A53ED">
        <w:trPr>
          <w:trHeight w:val="234"/>
          <w:ins w:id="4822" w:author="Mutali Nepfumbada" w:date="2022-11-27T22:13:00Z"/>
        </w:trPr>
        <w:tc>
          <w:tcPr>
            <w:tcW w:w="5000" w:type="pct"/>
            <w:gridSpan w:val="4"/>
            <w:shd w:val="clear" w:color="auto" w:fill="5F0500"/>
          </w:tcPr>
          <w:p w14:paraId="4018CD35" w14:textId="77777777" w:rsidR="00700056" w:rsidRPr="00700056" w:rsidRDefault="00700056" w:rsidP="00700056">
            <w:pPr>
              <w:jc w:val="center"/>
              <w:rPr>
                <w:ins w:id="4823" w:author="Mutali Nepfumbada" w:date="2022-11-27T22:13:00Z"/>
                <w:b/>
                <w:bCs/>
              </w:rPr>
            </w:pPr>
            <w:ins w:id="4824" w:author="Mutali Nepfumbada" w:date="2022-11-27T22:13:00Z">
              <w:r w:rsidRPr="00700056">
                <w:rPr>
                  <w:b/>
                  <w:bCs/>
                </w:rPr>
                <w:t>Irradiation (kWh/m</w:t>
              </w:r>
              <w:r w:rsidRPr="00700056">
                <w:rPr>
                  <w:b/>
                  <w:bCs/>
                  <w:vertAlign w:val="superscript"/>
                </w:rPr>
                <w:t>2</w:t>
              </w:r>
              <w:r w:rsidRPr="00700056">
                <w:rPr>
                  <w:b/>
                  <w:bCs/>
                </w:rPr>
                <w:t>)</w:t>
              </w:r>
            </w:ins>
          </w:p>
        </w:tc>
      </w:tr>
      <w:tr w:rsidR="00700056" w:rsidRPr="00700056" w14:paraId="35BD0764" w14:textId="77777777" w:rsidTr="002A53ED">
        <w:trPr>
          <w:trHeight w:val="195"/>
          <w:ins w:id="4825" w:author="Mutali Nepfumbada" w:date="2022-11-27T22:13:00Z"/>
        </w:trPr>
        <w:tc>
          <w:tcPr>
            <w:tcW w:w="1272" w:type="pct"/>
            <w:shd w:val="clear" w:color="auto" w:fill="5F0500"/>
          </w:tcPr>
          <w:p w14:paraId="1FF382FA" w14:textId="77777777" w:rsidR="00700056" w:rsidRPr="00700056" w:rsidRDefault="00700056" w:rsidP="00700056">
            <w:pPr>
              <w:jc w:val="left"/>
              <w:rPr>
                <w:ins w:id="4826" w:author="Mutali Nepfumbada" w:date="2022-11-27T22:13:00Z"/>
                <w:b/>
                <w:bCs/>
                <w:lang w:eastAsia="en-US"/>
              </w:rPr>
            </w:pPr>
            <w:ins w:id="4827" w:author="Mutali Nepfumbada" w:date="2022-11-27T22:13:00Z">
              <w:r w:rsidRPr="00700056">
                <w:rPr>
                  <w:b/>
                  <w:bCs/>
                </w:rPr>
                <w:t>Month</w:t>
              </w:r>
            </w:ins>
          </w:p>
        </w:tc>
        <w:tc>
          <w:tcPr>
            <w:tcW w:w="1240" w:type="pct"/>
            <w:shd w:val="clear" w:color="auto" w:fill="5F0500"/>
          </w:tcPr>
          <w:p w14:paraId="5BF46C89" w14:textId="77777777" w:rsidR="00700056" w:rsidRPr="00700056" w:rsidRDefault="00700056" w:rsidP="00700056">
            <w:pPr>
              <w:jc w:val="center"/>
              <w:rPr>
                <w:ins w:id="4828" w:author="Mutali Nepfumbada" w:date="2022-11-27T22:13:00Z"/>
                <w:b/>
                <w:bCs/>
                <w:lang w:val="en-US"/>
              </w:rPr>
            </w:pPr>
            <w:ins w:id="4829" w:author="Mutali Nepfumbada" w:date="2022-11-27T22:13:00Z">
              <w:r w:rsidRPr="00700056">
                <w:rPr>
                  <w:b/>
                  <w:bCs/>
                </w:rPr>
                <w:t>Actual</w:t>
              </w:r>
            </w:ins>
          </w:p>
        </w:tc>
        <w:tc>
          <w:tcPr>
            <w:tcW w:w="1242" w:type="pct"/>
            <w:shd w:val="clear" w:color="auto" w:fill="5F0500"/>
          </w:tcPr>
          <w:p w14:paraId="4AF4BB0E" w14:textId="77777777" w:rsidR="00700056" w:rsidRPr="00700056" w:rsidRDefault="00700056" w:rsidP="00700056">
            <w:pPr>
              <w:jc w:val="center"/>
              <w:rPr>
                <w:ins w:id="4830" w:author="Mutali Nepfumbada" w:date="2022-11-27T22:13:00Z"/>
                <w:b/>
                <w:bCs/>
                <w:lang w:val="en-US"/>
              </w:rPr>
            </w:pPr>
            <w:ins w:id="4831" w:author="Mutali Nepfumbada" w:date="2022-11-27T22:13:00Z">
              <w:r w:rsidRPr="00700056">
                <w:rPr>
                  <w:b/>
                  <w:bCs/>
                </w:rPr>
                <w:t>Forecast</w:t>
              </w:r>
            </w:ins>
          </w:p>
        </w:tc>
        <w:tc>
          <w:tcPr>
            <w:tcW w:w="1246" w:type="pct"/>
            <w:shd w:val="clear" w:color="auto" w:fill="5F0500"/>
          </w:tcPr>
          <w:p w14:paraId="29B8E885" w14:textId="77777777" w:rsidR="00700056" w:rsidRPr="00700056" w:rsidRDefault="00700056" w:rsidP="00700056">
            <w:pPr>
              <w:jc w:val="center"/>
              <w:rPr>
                <w:ins w:id="4832" w:author="Mutali Nepfumbada" w:date="2022-11-27T22:13:00Z"/>
                <w:b/>
                <w:bCs/>
                <w:lang w:eastAsia="en-US"/>
              </w:rPr>
            </w:pPr>
            <w:ins w:id="4833" w:author="Mutali Nepfumbada" w:date="2022-11-27T22:13:00Z">
              <w:r w:rsidRPr="00700056">
                <w:rPr>
                  <w:b/>
                  <w:bCs/>
                </w:rPr>
                <w:t>Delta (%)</w:t>
              </w:r>
            </w:ins>
          </w:p>
        </w:tc>
      </w:tr>
      <w:tr w:rsidR="00700056" w:rsidRPr="00700056" w14:paraId="0BDD5F13" w14:textId="77777777" w:rsidTr="002A53ED">
        <w:trPr>
          <w:trHeight w:val="119"/>
          <w:ins w:id="4834" w:author="Mutali Nepfumbada" w:date="2022-11-27T22:13:00Z"/>
        </w:trPr>
        <w:tc>
          <w:tcPr>
            <w:tcW w:w="5000" w:type="pct"/>
            <w:gridSpan w:val="4"/>
          </w:tcPr>
          <w:p w14:paraId="2FD14F56" w14:textId="77777777" w:rsidR="00700056" w:rsidRPr="00700056" w:rsidRDefault="00700056" w:rsidP="00700056">
            <w:pPr>
              <w:jc w:val="center"/>
              <w:rPr>
                <w:ins w:id="4835" w:author="Mutali Nepfumbada" w:date="2022-11-27T22:13:00Z"/>
                <w:lang w:eastAsia="en-US"/>
              </w:rPr>
            </w:pPr>
            <w:ins w:id="4836" w:author="Mutali Nepfumbada" w:date="2022-11-27T22:13:00Z">
              <w:r w:rsidRPr="00700056">
                <w:rPr>
                  <w:bCs/>
                  <w:lang w:val="en-US"/>
                </w:rPr>
                <w:t>{%tr for item in HIGItable_contents%}</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{{item.Date}}</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item. HIGIA}}</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item. HIGIF }}</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{{item. HIGIV}}</w:t>
              </w:r>
            </w:ins>
          </w:p>
        </w:tc>
      </w:tr>
      <w:tr w:rsidR="00700056" w:rsidRPr="00700056" w14:paraId="04BCA0DF" w14:textId="77777777" w:rsidTr="002A53ED">
        <w:trPr>
          <w:trHeight w:val="119"/>
          <w:ins w:id="4846" w:author="Mutali Nepfumbada" w:date="2022-11-27T22:13:00Z"/>
        </w:trPr>
        <w:tc>
          <w:tcPr>
            <w:tcW w:w="5000" w:type="pct"/>
            <w:gridSpan w:val="4"/>
          </w:tcPr>
          <w:p w14:paraId="1306BE3B" w14:textId="77777777" w:rsidR="00700056" w:rsidRPr="00700056" w:rsidRDefault="00700056" w:rsidP="00700056">
            <w:pPr>
              <w:jc w:val="center"/>
              <w:rPr>
                <w:ins w:id="4847" w:author="Mutali Nepfumbada" w:date="2022-11-27T22:13:00Z"/>
                <w:lang w:eastAsia="en-US"/>
              </w:rPr>
            </w:pPr>
            <w:ins w:id="4848" w:author="Mutali Nepfumbada" w:date="2022-11-27T22:13:00Z">
              <w:r w:rsidRPr="00700056">
                <w:rPr>
                  <w:bCs/>
                  <w:lang w:val="en-US"/>
                </w:rPr>
                <w:t>{%tr endfor %}</w:t>
              </w:r>
            </w:ins>
          </w:p>
        </w:tc>
      </w:tr>
    </w:tbl>
    <w:p w14:paraId="537450C5" w14:textId="77777777" w:rsidR="00700056" w:rsidRPr="00700056" w:rsidRDefault="00700056" w:rsidP="00700056">
      <w:pPr>
        <w:spacing w:after="200"/>
        <w:jc w:val="center"/>
        <w:rPr>
          <w:ins w:id="4849" w:author="Mutali Nepfumbada" w:date="2022-11-27T22:13:00Z"/>
          <w:i/>
          <w:iCs/>
          <w:color w:val="5F0505"/>
          <w:sz w:val="18"/>
          <w:szCs w:val="18"/>
        </w:rPr>
      </w:pPr>
      <w:bookmarkStart w:id="4850" w:name="_Toc120510249"/>
      <w:ins w:id="4851" w:author="Mutali Nepfumbada" w:date="2022-11-27T22:13: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Highveld irradiation and Forecast</w:t>
        </w:r>
        <w:bookmarkEnd w:id="4850"/>
      </w:ins>
    </w:p>
    <w:p w14:paraId="304B7387" w14:textId="77777777" w:rsidR="00700056" w:rsidRPr="00700056" w:rsidRDefault="00700056" w:rsidP="00700056">
      <w:pPr>
        <w:jc w:val="left"/>
        <w:rPr>
          <w:ins w:id="4852" w:author="Mutali Nepfumbada" w:date="2022-11-27T22:13:00Z"/>
        </w:rPr>
      </w:pPr>
    </w:p>
    <w:p w14:paraId="599BD357" w14:textId="77777777" w:rsidR="00700056" w:rsidRPr="00700056" w:rsidRDefault="00700056" w:rsidP="00700056">
      <w:pPr>
        <w:jc w:val="center"/>
        <w:rPr>
          <w:ins w:id="4853" w:author="Mutali Nepfumbada" w:date="2022-11-27T22:13:00Z"/>
        </w:rPr>
      </w:pPr>
      <w:ins w:id="4854" w:author="Mutali Nepfumbada" w:date="2022-11-27T22:13:00Z">
        <w:r w:rsidRPr="00700056">
          <w:rPr>
            <w:lang w:eastAsia="en-US"/>
          </w:rPr>
          <w:t>{{HIGIImage}}</w:t>
        </w:r>
      </w:ins>
    </w:p>
    <w:p w14:paraId="4A078D84" w14:textId="77777777" w:rsidR="00700056" w:rsidRPr="00700056" w:rsidRDefault="00700056" w:rsidP="00700056">
      <w:pPr>
        <w:spacing w:after="200"/>
        <w:jc w:val="center"/>
        <w:rPr>
          <w:ins w:id="4855" w:author="Mutali Nepfumbada" w:date="2022-11-27T22:13:00Z"/>
          <w:i/>
          <w:iCs/>
          <w:color w:val="5F0505"/>
          <w:sz w:val="18"/>
          <w:szCs w:val="18"/>
        </w:rPr>
      </w:pPr>
      <w:ins w:id="4856" w:author="Mutali Nepfumbada" w:date="2022-11-27T22:13: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w:t>
        </w:r>
        <w:r w:rsidRPr="00700056">
          <w:rPr>
            <w:i/>
            <w:iCs/>
            <w:color w:val="5F0505"/>
            <w:sz w:val="18"/>
            <w:szCs w:val="18"/>
          </w:rPr>
          <w:t xml:space="preserve"> Highveld Irradiation Vs Forecast</w:t>
        </w:r>
      </w:ins>
    </w:p>
    <w:p w14:paraId="5AA0D651" w14:textId="7E986C34" w:rsidR="000D174D" w:rsidRDefault="000D174D">
      <w:pPr>
        <w:jc w:val="left"/>
        <w:rPr>
          <w:ins w:id="4857" w:author="Mutali Nepfumbada" w:date="2022-11-28T06:46:00Z"/>
          <w:lang w:eastAsia="en-US"/>
        </w:rPr>
      </w:pPr>
    </w:p>
    <w:p w14:paraId="71ADD011" w14:textId="77777777" w:rsidR="00C3627C" w:rsidRPr="00D82B8B" w:rsidRDefault="00C3627C" w:rsidP="00C3627C">
      <w:pPr>
        <w:rPr>
          <w:lang w:eastAsia="en-US"/>
        </w:rPr>
      </w:pPr>
    </w:p>
    <w:p w14:paraId="674AC348" w14:textId="23B14104" w:rsidR="00C3627C" w:rsidRPr="00D82B8B" w:rsidRDefault="00C3627C" w:rsidP="00C3627C">
      <w:pPr>
        <w:pStyle w:val="Heading2"/>
      </w:pPr>
      <w:bookmarkStart w:id="4858" w:name="_Toc118269252"/>
      <w:r w:rsidRPr="00D82B8B">
        <w:t xml:space="preserve">Availability </w:t>
      </w:r>
      <w:r w:rsidR="009536CB" w:rsidRPr="00D82B8B">
        <w:t>v</w:t>
      </w:r>
      <w:r w:rsidRPr="00D82B8B">
        <w:t>s Forecast</w:t>
      </w:r>
      <w:bookmarkEnd w:id="4858"/>
    </w:p>
    <w:p w14:paraId="08422843" w14:textId="77777777" w:rsidR="007A735E" w:rsidRPr="00D82B8B" w:rsidRDefault="007A735E" w:rsidP="007A735E"/>
    <w:p w14:paraId="31CB530A" w14:textId="341E0549" w:rsidR="0061185A" w:rsidRPr="00D82B8B" w:rsidDel="00CC08C4" w:rsidRDefault="00CC08C4" w:rsidP="00700056">
      <w:pPr>
        <w:rPr>
          <w:del w:id="4859" w:author="Mutali Nepfumbada" w:date="2022-10-27T06:37:00Z"/>
        </w:rPr>
        <w:pPrChange w:id="4860" w:author="Mutali Nepfumbada" w:date="2022-11-27T22:13:00Z">
          <w:pPr/>
        </w:pPrChange>
      </w:pPr>
      <w:bookmarkStart w:id="4861" w:name="_Hlk115795467"/>
      <w:ins w:id="4862" w:author="Mutali Nepfumbada" w:date="2022-10-27T06:37:00Z">
        <w:r w:rsidRPr="00D82B8B">
          <w:lastRenderedPageBreak/>
          <w:t>The Operator ha</w:t>
        </w:r>
        <w:r>
          <w:t>s</w:t>
        </w:r>
        <w:r w:rsidRPr="00D82B8B">
          <w:t xml:space="preserve"> stated a minimum guaranteed availability of 95 % in their monthly reports. Harmattan has used this guaranteed availability to compare with the actual availability from the SCADA. Harmattan notes that the were no data gaps </w:t>
        </w:r>
      </w:ins>
      <w:ins w:id="4863" w:author="Mutali Nepfumbada" w:date="2022-10-27T16:20:00Z">
        <w:r w:rsidR="005D744C">
          <w:t>in the measured data</w:t>
        </w:r>
      </w:ins>
      <w:commentRangeStart w:id="4864"/>
      <w:ins w:id="4865" w:author="Mutali Nepfumbada" w:date="2022-10-27T06:37:00Z">
        <w:r w:rsidRPr="00D82B8B">
          <w:t>.</w:t>
        </w:r>
      </w:ins>
      <w:ins w:id="4866" w:author="Mutali Nepfumbada" w:date="2022-10-27T16:20:00Z">
        <w:r w:rsidR="005D744C">
          <w:t xml:space="preserve"> The </w:t>
        </w:r>
      </w:ins>
      <w:ins w:id="4867" w:author="Mutali Nepfumbada" w:date="2022-10-27T16:21:00Z">
        <w:r w:rsidR="005D744C">
          <w:t xml:space="preserve">average </w:t>
        </w:r>
      </w:ins>
      <w:ins w:id="4868" w:author="Mutali Nepfumbada" w:date="2022-10-27T06:37:00Z">
        <w:r w:rsidRPr="00D82B8B">
          <w:t xml:space="preserve">availability </w:t>
        </w:r>
        <w:commentRangeEnd w:id="4864"/>
        <w:r>
          <w:rPr>
            <w:rStyle w:val="CommentReference"/>
            <w:rFonts w:ascii="Verdana" w:hAnsi="Verdana"/>
          </w:rPr>
          <w:commentReference w:id="4864"/>
        </w:r>
        <w:r w:rsidRPr="00D82B8B">
          <w:t>since COD is 95 % with a variance of 0.21 % above the guaranteed availability, as shown in the following table.</w:t>
        </w:r>
      </w:ins>
      <w:ins w:id="4869" w:author="Mutali Nepfumbada" w:date="2022-11-27T22:13:00Z">
        <w:r w:rsidR="00700056" w:rsidRPr="00D82B8B" w:rsidDel="00CC08C4">
          <w:t xml:space="preserve"> </w:t>
        </w:r>
      </w:ins>
      <w:del w:id="4870" w:author="Mutali Nepfumbada" w:date="2022-10-27T06:37:00Z">
        <w:r w:rsidR="00982548" w:rsidRPr="00D82B8B" w:rsidDel="00CC08C4">
          <w:delText xml:space="preserve">The </w:delText>
        </w:r>
      </w:del>
      <w:del w:id="4871" w:author="Mutali Nepfumbada" w:date="2022-10-14T06:32:00Z">
        <w:r w:rsidR="00982548" w:rsidRPr="00D82B8B" w:rsidDel="0056434F">
          <w:delText>Operator</w:delText>
        </w:r>
      </w:del>
      <w:del w:id="4872" w:author="Mutali Nepfumbada" w:date="2022-10-27T06:37:00Z">
        <w:r w:rsidR="00982548" w:rsidRPr="00D82B8B" w:rsidDel="00CC08C4">
          <w:delText xml:space="preserve"> ha</w:delText>
        </w:r>
      </w:del>
      <w:ins w:id="4873" w:author="Chanda Nxumalo" w:date="2022-10-18T12:42:00Z">
        <w:del w:id="4874" w:author="Mutali Nepfumbada" w:date="2022-10-27T06:37:00Z">
          <w:r w:rsidR="00023794" w:rsidDel="00CC08C4">
            <w:delText>s</w:delText>
          </w:r>
        </w:del>
      </w:ins>
      <w:del w:id="4875" w:author="Mutali Nepfumbada" w:date="2022-10-27T06:37:00Z">
        <w:r w:rsidR="00982548" w:rsidRPr="00D82B8B" w:rsidDel="00CC08C4">
          <w:delText>ve stated a minimum guaranteed availability of 95</w:delText>
        </w:r>
        <w:r w:rsidR="00271E53" w:rsidRPr="00D82B8B" w:rsidDel="00CC08C4">
          <w:delText xml:space="preserve"> </w:delText>
        </w:r>
        <w:r w:rsidR="00982548" w:rsidRPr="00D82B8B" w:rsidDel="00CC08C4">
          <w:delText>% in their monthly reports</w:delText>
        </w:r>
      </w:del>
      <w:ins w:id="4876" w:author="Adam Terry" w:date="2022-10-07T18:47:00Z">
        <w:del w:id="4877" w:author="Mutali Nepfumbada" w:date="2022-10-27T06:37:00Z">
          <w:r w:rsidR="0098584F" w:rsidRPr="00D82B8B" w:rsidDel="00CC08C4">
            <w:delText>.</w:delText>
          </w:r>
        </w:del>
      </w:ins>
      <w:del w:id="4878" w:author="Mutali Nepfumbada" w:date="2022-10-27T06:37:00Z">
        <w:r w:rsidR="00982548" w:rsidRPr="00D82B8B" w:rsidDel="00CC08C4">
          <w:delText>, Harmattan has used this guaranteed availability to compare with the actual availability from the SCADA. Harmattan notes that the were no data gab</w:delText>
        </w:r>
      </w:del>
      <w:ins w:id="4879" w:author="Adam Terry" w:date="2022-10-07T18:48:00Z">
        <w:del w:id="4880" w:author="Mutali Nepfumbada" w:date="2022-10-27T06:37:00Z">
          <w:r w:rsidR="00877906" w:rsidRPr="00D82B8B" w:rsidDel="00CC08C4">
            <w:delText>p</w:delText>
          </w:r>
        </w:del>
      </w:ins>
      <w:del w:id="4881" w:author="Mutali Nepfumbada" w:date="2022-10-27T06:37:00Z">
        <w:r w:rsidR="00982548" w:rsidRPr="00D82B8B" w:rsidDel="00CC08C4">
          <w:delText>s noted for the availability.</w:delText>
        </w:r>
        <w:r w:rsidR="00FC6D4B" w:rsidRPr="00D82B8B" w:rsidDel="00CC08C4">
          <w:delText xml:space="preserve"> Total </w:delText>
        </w:r>
      </w:del>
      <w:ins w:id="4882" w:author="Chanda Nxumalo" w:date="2022-10-18T12:43:00Z">
        <w:del w:id="4883" w:author="Mutali Nepfumbada" w:date="2022-10-27T06:37:00Z">
          <w:r w:rsidR="001223F4" w:rsidDel="00CC08C4">
            <w:delText>Average</w:delText>
          </w:r>
          <w:r w:rsidR="001223F4" w:rsidRPr="00D82B8B" w:rsidDel="00CC08C4">
            <w:delText>l</w:delText>
          </w:r>
          <w:r w:rsidR="00FC6D4B" w:rsidRPr="00D82B8B" w:rsidDel="00CC08C4">
            <w:delText xml:space="preserve"> </w:delText>
          </w:r>
        </w:del>
      </w:ins>
      <w:del w:id="4884" w:author="Mutali Nepfumbada" w:date="2022-10-27T06:37:00Z">
        <w:r w:rsidR="00FC6D4B" w:rsidRPr="00D82B8B" w:rsidDel="00CC08C4">
          <w:delText xml:space="preserve">plant availability since COD is </w:delText>
        </w:r>
        <w:r w:rsidR="00482D62" w:rsidRPr="00D82B8B" w:rsidDel="00CC08C4">
          <w:delText>95.2 % with a variance of 0.21</w:delText>
        </w:r>
        <w:r w:rsidR="00271E53" w:rsidRPr="00D82B8B" w:rsidDel="00CC08C4">
          <w:delText xml:space="preserve"> </w:delText>
        </w:r>
        <w:r w:rsidR="00482D62" w:rsidRPr="00D82B8B" w:rsidDel="00CC08C4">
          <w:delText>% above the guaranteed availability</w:delText>
        </w:r>
        <w:r w:rsidR="002658A1" w:rsidRPr="00D82B8B" w:rsidDel="00CC08C4">
          <w:delText>, as shown in the following table</w:delText>
        </w:r>
        <w:r w:rsidR="00482D62" w:rsidRPr="00D82B8B" w:rsidDel="00CC08C4">
          <w:delText>.</w:delText>
        </w:r>
      </w:del>
    </w:p>
    <w:bookmarkEnd w:id="4861"/>
    <w:p w14:paraId="62C99F74" w14:textId="161833F3" w:rsidR="00E67BA8" w:rsidRPr="00D82B8B" w:rsidDel="00700056" w:rsidRDefault="00E67BA8" w:rsidP="00700056">
      <w:pPr>
        <w:rPr>
          <w:del w:id="4885" w:author="Mutali Nepfumbada" w:date="2022-11-27T22:13:00Z"/>
          <w:lang w:eastAsia="en-US"/>
        </w:rPr>
        <w:pPrChange w:id="4886" w:author="Mutali Nepfumbada" w:date="2022-11-27T22:13:00Z">
          <w:pPr/>
        </w:pPrChange>
      </w:pPr>
    </w:p>
    <w:tbl>
      <w:tblPr>
        <w:tblStyle w:val="TableGridLight"/>
        <w:tblW w:w="1855" w:type="pct"/>
        <w:jc w:val="center"/>
        <w:tblLook w:val="04A0" w:firstRow="1" w:lastRow="0" w:firstColumn="1" w:lastColumn="0" w:noHBand="0" w:noVBand="1"/>
        <w:tblPrChange w:id="4887" w:author="Mutali Nepfumbada" w:date="2022-10-12T05:49:00Z">
          <w:tblPr>
            <w:tblStyle w:val="TableGridLight"/>
            <w:tblW w:w="5000" w:type="pct"/>
            <w:tblLook w:val="04A0" w:firstRow="1" w:lastRow="0" w:firstColumn="1" w:lastColumn="0" w:noHBand="0" w:noVBand="1"/>
          </w:tblPr>
        </w:tblPrChange>
      </w:tblPr>
      <w:tblGrid>
        <w:gridCol w:w="864"/>
        <w:gridCol w:w="718"/>
        <w:gridCol w:w="900"/>
        <w:gridCol w:w="1057"/>
        <w:tblGridChange w:id="4888">
          <w:tblGrid>
            <w:gridCol w:w="864"/>
            <w:gridCol w:w="718"/>
            <w:gridCol w:w="900"/>
            <w:gridCol w:w="1057"/>
            <w:gridCol w:w="6000"/>
          </w:tblGrid>
        </w:tblGridChange>
      </w:tblGrid>
      <w:tr w:rsidR="0061185A" w:rsidRPr="00D82B8B" w:rsidDel="00700056" w14:paraId="0D7C3660" w14:textId="6D1F91A0" w:rsidTr="00D032CA">
        <w:trPr>
          <w:trHeight w:val="295"/>
          <w:jc w:val="center"/>
          <w:del w:id="4889" w:author="Mutali Nepfumbada" w:date="2022-11-27T22:13:00Z"/>
          <w:trPrChange w:id="4890" w:author="Mutali Nepfumbada" w:date="2022-10-12T05:49:00Z">
            <w:trPr>
              <w:trHeight w:val="242"/>
            </w:trPr>
          </w:trPrChange>
        </w:trPr>
        <w:tc>
          <w:tcPr>
            <w:tcW w:w="5000" w:type="pct"/>
            <w:gridSpan w:val="4"/>
            <w:shd w:val="clear" w:color="auto" w:fill="5F0500"/>
            <w:tcPrChange w:id="4891" w:author="Mutali Nepfumbada" w:date="2022-10-12T05:49:00Z">
              <w:tcPr>
                <w:tcW w:w="5000" w:type="pct"/>
                <w:gridSpan w:val="5"/>
                <w:shd w:val="clear" w:color="auto" w:fill="5F0500"/>
              </w:tcPr>
            </w:tcPrChange>
          </w:tcPr>
          <w:p w14:paraId="16F699EF" w14:textId="09F0920C" w:rsidR="0061185A" w:rsidRPr="00D82B8B" w:rsidDel="00700056" w:rsidRDefault="0061185A" w:rsidP="00700056">
            <w:pPr>
              <w:rPr>
                <w:del w:id="4892" w:author="Mutali Nepfumbada" w:date="2022-11-27T22:13:00Z"/>
                <w:b/>
                <w:bCs/>
              </w:rPr>
              <w:pPrChange w:id="4893" w:author="Mutali Nepfumbada" w:date="2022-11-27T22:13:00Z">
                <w:pPr>
                  <w:jc w:val="center"/>
                </w:pPr>
              </w:pPrChange>
            </w:pPr>
            <w:bookmarkStart w:id="4894" w:name="_Hlk115297344"/>
            <w:del w:id="4895" w:author="Mutali Nepfumbada" w:date="2022-11-27T22:13:00Z">
              <w:r w:rsidRPr="00D82B8B" w:rsidDel="00700056">
                <w:rPr>
                  <w:b/>
                  <w:bCs/>
                </w:rPr>
                <w:delText>Availability (%)</w:delText>
              </w:r>
            </w:del>
          </w:p>
        </w:tc>
      </w:tr>
      <w:tr w:rsidR="00D032CA" w:rsidRPr="00D82B8B" w:rsidDel="00700056" w14:paraId="646DBEE1" w14:textId="458CDD9D" w:rsidTr="00D032CA">
        <w:trPr>
          <w:trHeight w:val="295"/>
          <w:jc w:val="center"/>
          <w:del w:id="4896" w:author="Mutali Nepfumbada" w:date="2022-11-27T22:13:00Z"/>
        </w:trPr>
        <w:tc>
          <w:tcPr>
            <w:tcW w:w="1221" w:type="pct"/>
            <w:shd w:val="clear" w:color="auto" w:fill="5F0500"/>
          </w:tcPr>
          <w:p w14:paraId="713EBE77" w14:textId="1D9FC8AE" w:rsidR="0061185A" w:rsidRPr="00D82B8B" w:rsidDel="00700056" w:rsidRDefault="0061185A" w:rsidP="00700056">
            <w:pPr>
              <w:rPr>
                <w:del w:id="4897" w:author="Mutali Nepfumbada" w:date="2022-11-27T22:13:00Z"/>
                <w:lang w:eastAsia="en-US"/>
              </w:rPr>
              <w:pPrChange w:id="4898" w:author="Mutali Nepfumbada" w:date="2022-11-27T22:13:00Z">
                <w:pPr/>
              </w:pPrChange>
            </w:pPr>
            <w:del w:id="4899" w:author="Mutali Nepfumbada" w:date="2022-11-27T22:13:00Z">
              <w:r w:rsidRPr="00D82B8B" w:rsidDel="00700056">
                <w:rPr>
                  <w:b/>
                  <w:bCs/>
                </w:rPr>
                <w:delText>Month</w:delText>
              </w:r>
            </w:del>
          </w:p>
        </w:tc>
        <w:tc>
          <w:tcPr>
            <w:tcW w:w="1014" w:type="pct"/>
            <w:shd w:val="clear" w:color="auto" w:fill="5F0500"/>
          </w:tcPr>
          <w:p w14:paraId="0F1DC0E9" w14:textId="2B302270" w:rsidR="0061185A" w:rsidRPr="00D82B8B" w:rsidDel="00700056" w:rsidRDefault="0061185A" w:rsidP="00700056">
            <w:pPr>
              <w:rPr>
                <w:del w:id="4900" w:author="Mutali Nepfumbada" w:date="2022-11-27T22:13:00Z"/>
                <w:b/>
                <w:bCs/>
                <w:lang w:val="en-US"/>
              </w:rPr>
              <w:pPrChange w:id="4901" w:author="Mutali Nepfumbada" w:date="2022-11-27T22:13:00Z">
                <w:pPr>
                  <w:jc w:val="center"/>
                </w:pPr>
              </w:pPrChange>
            </w:pPr>
            <w:del w:id="4902" w:author="Mutali Nepfumbada" w:date="2022-11-27T22:13:00Z">
              <w:r w:rsidRPr="00D82B8B" w:rsidDel="00700056">
                <w:rPr>
                  <w:b/>
                  <w:bCs/>
                </w:rPr>
                <w:delText>Actual</w:delText>
              </w:r>
            </w:del>
          </w:p>
        </w:tc>
        <w:tc>
          <w:tcPr>
            <w:tcW w:w="1272" w:type="pct"/>
            <w:shd w:val="clear" w:color="auto" w:fill="5F0500"/>
          </w:tcPr>
          <w:p w14:paraId="037E70DB" w14:textId="290F6D26" w:rsidR="0061185A" w:rsidRPr="00D82B8B" w:rsidDel="00700056" w:rsidRDefault="0061185A" w:rsidP="00700056">
            <w:pPr>
              <w:rPr>
                <w:del w:id="4903" w:author="Mutali Nepfumbada" w:date="2022-11-27T22:13:00Z"/>
                <w:b/>
                <w:bCs/>
                <w:lang w:val="en-US"/>
              </w:rPr>
              <w:pPrChange w:id="4904" w:author="Mutali Nepfumbada" w:date="2022-11-27T22:13:00Z">
                <w:pPr>
                  <w:jc w:val="center"/>
                </w:pPr>
              </w:pPrChange>
            </w:pPr>
            <w:del w:id="4905" w:author="Mutali Nepfumbada" w:date="2022-11-27T22:13:00Z">
              <w:r w:rsidRPr="00D82B8B" w:rsidDel="00700056">
                <w:rPr>
                  <w:b/>
                  <w:bCs/>
                </w:rPr>
                <w:delText>Forecast</w:delText>
              </w:r>
            </w:del>
          </w:p>
        </w:tc>
        <w:tc>
          <w:tcPr>
            <w:tcW w:w="1493" w:type="pct"/>
            <w:shd w:val="clear" w:color="auto" w:fill="5F0500"/>
          </w:tcPr>
          <w:p w14:paraId="24BC3C9B" w14:textId="24E02234" w:rsidR="0061185A" w:rsidRPr="00D82B8B" w:rsidDel="00700056" w:rsidRDefault="0061185A" w:rsidP="00700056">
            <w:pPr>
              <w:rPr>
                <w:del w:id="4906" w:author="Mutali Nepfumbada" w:date="2022-11-27T22:13:00Z"/>
                <w:b/>
                <w:bCs/>
                <w:lang w:eastAsia="en-US"/>
              </w:rPr>
              <w:pPrChange w:id="4907" w:author="Mutali Nepfumbada" w:date="2022-11-27T22:13:00Z">
                <w:pPr>
                  <w:jc w:val="center"/>
                </w:pPr>
              </w:pPrChange>
            </w:pPr>
            <w:del w:id="4908" w:author="Mutali Nepfumbada" w:date="2022-11-27T22:13:00Z">
              <w:r w:rsidRPr="00D82B8B" w:rsidDel="00700056">
                <w:rPr>
                  <w:b/>
                  <w:bCs/>
                </w:rPr>
                <w:delText>Delta (%)</w:delText>
              </w:r>
            </w:del>
          </w:p>
        </w:tc>
      </w:tr>
      <w:tr w:rsidR="00D032CA" w:rsidRPr="00D82B8B" w:rsidDel="00700056" w14:paraId="6738AA80" w14:textId="12FFB3DB" w:rsidTr="00D032CA">
        <w:trPr>
          <w:trHeight w:val="142"/>
          <w:jc w:val="center"/>
          <w:del w:id="4909" w:author="Mutali Nepfumbada" w:date="2022-11-27T22:13:00Z"/>
        </w:trPr>
        <w:tc>
          <w:tcPr>
            <w:tcW w:w="1221" w:type="pct"/>
          </w:tcPr>
          <w:p w14:paraId="72673250" w14:textId="588AC906" w:rsidR="0061185A" w:rsidRPr="00D82B8B" w:rsidDel="00700056" w:rsidRDefault="0061185A" w:rsidP="00700056">
            <w:pPr>
              <w:rPr>
                <w:del w:id="4910" w:author="Mutali Nepfumbada" w:date="2022-11-27T22:13:00Z"/>
                <w:lang w:eastAsia="en-US"/>
              </w:rPr>
              <w:pPrChange w:id="4911" w:author="Mutali Nepfumbada" w:date="2022-11-27T22:13:00Z">
                <w:pPr/>
              </w:pPrChange>
            </w:pPr>
            <w:del w:id="4912" w:author="Mutali Nepfumbada" w:date="2022-11-27T22:13:00Z">
              <w:r w:rsidRPr="00D82B8B" w:rsidDel="00700056">
                <w:rPr>
                  <w:bCs/>
                  <w:lang w:val="en-US"/>
                </w:rPr>
                <w:delText>Apr 22</w:delText>
              </w:r>
            </w:del>
          </w:p>
        </w:tc>
        <w:tc>
          <w:tcPr>
            <w:tcW w:w="1014" w:type="pct"/>
          </w:tcPr>
          <w:p w14:paraId="7C020FE2" w14:textId="6E19A944" w:rsidR="0061185A" w:rsidRPr="00D82B8B" w:rsidDel="00700056" w:rsidRDefault="0061185A" w:rsidP="00700056">
            <w:pPr>
              <w:rPr>
                <w:del w:id="4913" w:author="Mutali Nepfumbada" w:date="2022-11-27T22:13:00Z"/>
                <w:lang w:eastAsia="en-US"/>
              </w:rPr>
              <w:pPrChange w:id="4914" w:author="Mutali Nepfumbada" w:date="2022-11-27T22:13:00Z">
                <w:pPr>
                  <w:jc w:val="center"/>
                </w:pPr>
              </w:pPrChange>
            </w:pPr>
            <w:del w:id="4915" w:author="Mutali Nepfumbada" w:date="2022-11-27T22:13:00Z">
              <w:r w:rsidRPr="00D82B8B" w:rsidDel="00700056">
                <w:rPr>
                  <w:bCs/>
                  <w:lang w:val="en-US"/>
                </w:rPr>
                <w:delText>95</w:delText>
              </w:r>
            </w:del>
          </w:p>
        </w:tc>
        <w:tc>
          <w:tcPr>
            <w:tcW w:w="1272" w:type="pct"/>
          </w:tcPr>
          <w:p w14:paraId="762855CC" w14:textId="5EE3143C" w:rsidR="0061185A" w:rsidRPr="00D82B8B" w:rsidDel="00700056" w:rsidRDefault="0061185A" w:rsidP="00700056">
            <w:pPr>
              <w:rPr>
                <w:del w:id="4916" w:author="Mutali Nepfumbada" w:date="2022-11-27T22:13:00Z"/>
                <w:lang w:eastAsia="en-US"/>
              </w:rPr>
              <w:pPrChange w:id="4917" w:author="Mutali Nepfumbada" w:date="2022-11-27T22:13:00Z">
                <w:pPr>
                  <w:jc w:val="center"/>
                </w:pPr>
              </w:pPrChange>
            </w:pPr>
            <w:del w:id="4918" w:author="Mutali Nepfumbada" w:date="2022-11-27T22:13:00Z">
              <w:r w:rsidRPr="00D82B8B" w:rsidDel="00700056">
                <w:rPr>
                  <w:bCs/>
                  <w:lang w:val="en-US"/>
                </w:rPr>
                <w:delText>95</w:delText>
              </w:r>
            </w:del>
          </w:p>
        </w:tc>
        <w:tc>
          <w:tcPr>
            <w:tcW w:w="1493" w:type="pct"/>
          </w:tcPr>
          <w:p w14:paraId="04706754" w14:textId="4642FD64" w:rsidR="0061185A" w:rsidRPr="00D82B8B" w:rsidDel="00700056" w:rsidRDefault="0061185A" w:rsidP="00700056">
            <w:pPr>
              <w:rPr>
                <w:del w:id="4919" w:author="Mutali Nepfumbada" w:date="2022-11-27T22:13:00Z"/>
                <w:color w:val="00B050"/>
                <w:lang w:eastAsia="en-US"/>
              </w:rPr>
              <w:pPrChange w:id="4920" w:author="Mutali Nepfumbada" w:date="2022-11-27T22:13:00Z">
                <w:pPr>
                  <w:jc w:val="center"/>
                </w:pPr>
              </w:pPrChange>
            </w:pPr>
            <w:del w:id="4921" w:author="Mutali Nepfumbada" w:date="2022-11-27T22:13:00Z">
              <w:r w:rsidRPr="00D82B8B" w:rsidDel="00700056">
                <w:rPr>
                  <w:color w:val="00B050"/>
                  <w:lang w:val="en-US"/>
                </w:rPr>
                <w:delText>0.0</w:delText>
              </w:r>
            </w:del>
          </w:p>
        </w:tc>
      </w:tr>
      <w:tr w:rsidR="00D032CA" w:rsidRPr="00D82B8B" w:rsidDel="00700056" w14:paraId="7A2958DC" w14:textId="10835C1A" w:rsidTr="00D032CA">
        <w:trPr>
          <w:trHeight w:val="142"/>
          <w:jc w:val="center"/>
          <w:del w:id="4922" w:author="Mutali Nepfumbada" w:date="2022-11-27T22:13:00Z"/>
        </w:trPr>
        <w:tc>
          <w:tcPr>
            <w:tcW w:w="1221" w:type="pct"/>
          </w:tcPr>
          <w:p w14:paraId="7C575BB0" w14:textId="7D50EF24" w:rsidR="0061185A" w:rsidRPr="00D82B8B" w:rsidDel="00700056" w:rsidRDefault="0061185A" w:rsidP="00700056">
            <w:pPr>
              <w:rPr>
                <w:del w:id="4923" w:author="Mutali Nepfumbada" w:date="2022-11-27T22:13:00Z"/>
                <w:lang w:eastAsia="en-US"/>
              </w:rPr>
              <w:pPrChange w:id="4924" w:author="Mutali Nepfumbada" w:date="2022-11-27T22:13:00Z">
                <w:pPr/>
              </w:pPrChange>
            </w:pPr>
            <w:del w:id="4925" w:author="Mutali Nepfumbada" w:date="2022-11-27T22:13:00Z">
              <w:r w:rsidRPr="00D82B8B" w:rsidDel="00700056">
                <w:rPr>
                  <w:bCs/>
                  <w:lang w:val="en-US"/>
                </w:rPr>
                <w:delText>May 22</w:delText>
              </w:r>
            </w:del>
          </w:p>
        </w:tc>
        <w:tc>
          <w:tcPr>
            <w:tcW w:w="1014" w:type="pct"/>
          </w:tcPr>
          <w:p w14:paraId="3E656626" w14:textId="231064E7" w:rsidR="0061185A" w:rsidRPr="00D82B8B" w:rsidDel="00700056" w:rsidRDefault="0061185A" w:rsidP="00700056">
            <w:pPr>
              <w:rPr>
                <w:del w:id="4926" w:author="Mutali Nepfumbada" w:date="2022-11-27T22:13:00Z"/>
                <w:lang w:eastAsia="en-US"/>
              </w:rPr>
              <w:pPrChange w:id="4927" w:author="Mutali Nepfumbada" w:date="2022-11-27T22:13:00Z">
                <w:pPr>
                  <w:jc w:val="center"/>
                </w:pPr>
              </w:pPrChange>
            </w:pPr>
            <w:del w:id="4928" w:author="Mutali Nepfumbada" w:date="2022-11-27T22:13:00Z">
              <w:r w:rsidRPr="00D82B8B" w:rsidDel="00700056">
                <w:rPr>
                  <w:bCs/>
                  <w:lang w:val="en-US"/>
                </w:rPr>
                <w:delText>98</w:delText>
              </w:r>
            </w:del>
          </w:p>
        </w:tc>
        <w:tc>
          <w:tcPr>
            <w:tcW w:w="1272" w:type="pct"/>
          </w:tcPr>
          <w:p w14:paraId="530C9958" w14:textId="4318566B" w:rsidR="0061185A" w:rsidRPr="00D82B8B" w:rsidDel="00700056" w:rsidRDefault="0061185A" w:rsidP="00700056">
            <w:pPr>
              <w:rPr>
                <w:del w:id="4929" w:author="Mutali Nepfumbada" w:date="2022-11-27T22:13:00Z"/>
                <w:lang w:eastAsia="en-US"/>
              </w:rPr>
              <w:pPrChange w:id="4930" w:author="Mutali Nepfumbada" w:date="2022-11-27T22:13:00Z">
                <w:pPr>
                  <w:jc w:val="center"/>
                </w:pPr>
              </w:pPrChange>
            </w:pPr>
            <w:del w:id="4931" w:author="Mutali Nepfumbada" w:date="2022-11-27T22:13:00Z">
              <w:r w:rsidRPr="00D82B8B" w:rsidDel="00700056">
                <w:rPr>
                  <w:bCs/>
                  <w:lang w:val="en-US"/>
                </w:rPr>
                <w:delText>95</w:delText>
              </w:r>
            </w:del>
          </w:p>
        </w:tc>
        <w:tc>
          <w:tcPr>
            <w:tcW w:w="1493" w:type="pct"/>
          </w:tcPr>
          <w:p w14:paraId="2563A122" w14:textId="0DC3182E" w:rsidR="0061185A" w:rsidRPr="00D82B8B" w:rsidDel="00700056" w:rsidRDefault="0061185A" w:rsidP="00700056">
            <w:pPr>
              <w:rPr>
                <w:del w:id="4932" w:author="Mutali Nepfumbada" w:date="2022-11-27T22:13:00Z"/>
                <w:color w:val="00B050"/>
                <w:lang w:eastAsia="en-US"/>
              </w:rPr>
              <w:pPrChange w:id="4933" w:author="Mutali Nepfumbada" w:date="2022-11-27T22:13:00Z">
                <w:pPr>
                  <w:jc w:val="center"/>
                </w:pPr>
              </w:pPrChange>
            </w:pPr>
            <w:del w:id="4934" w:author="Mutali Nepfumbada" w:date="2022-11-27T22:13:00Z">
              <w:r w:rsidRPr="00D82B8B" w:rsidDel="00700056">
                <w:rPr>
                  <w:color w:val="00B050"/>
                  <w:lang w:val="en-US"/>
                </w:rPr>
                <w:delText>2.75</w:delText>
              </w:r>
            </w:del>
          </w:p>
        </w:tc>
      </w:tr>
      <w:tr w:rsidR="00D032CA" w:rsidRPr="00D82B8B" w:rsidDel="00700056" w14:paraId="20A3FF40" w14:textId="03BAE9E7" w:rsidTr="00D032CA">
        <w:trPr>
          <w:trHeight w:val="142"/>
          <w:jc w:val="center"/>
          <w:del w:id="4935" w:author="Mutali Nepfumbada" w:date="2022-11-27T22:13:00Z"/>
        </w:trPr>
        <w:tc>
          <w:tcPr>
            <w:tcW w:w="1221" w:type="pct"/>
          </w:tcPr>
          <w:p w14:paraId="1F42E304" w14:textId="00ADB72E" w:rsidR="0061185A" w:rsidRPr="00D82B8B" w:rsidDel="00700056" w:rsidRDefault="0061185A" w:rsidP="00700056">
            <w:pPr>
              <w:rPr>
                <w:del w:id="4936" w:author="Mutali Nepfumbada" w:date="2022-11-27T22:13:00Z"/>
                <w:lang w:eastAsia="en-US"/>
              </w:rPr>
              <w:pPrChange w:id="4937" w:author="Mutali Nepfumbada" w:date="2022-11-27T22:13:00Z">
                <w:pPr/>
              </w:pPrChange>
            </w:pPr>
            <w:del w:id="4938" w:author="Mutali Nepfumbada" w:date="2022-11-27T22:13:00Z">
              <w:r w:rsidRPr="00D82B8B" w:rsidDel="00700056">
                <w:rPr>
                  <w:bCs/>
                  <w:lang w:val="en-US"/>
                </w:rPr>
                <w:delText>Jun 22</w:delText>
              </w:r>
            </w:del>
          </w:p>
        </w:tc>
        <w:tc>
          <w:tcPr>
            <w:tcW w:w="1014" w:type="pct"/>
          </w:tcPr>
          <w:p w14:paraId="640BC3ED" w14:textId="2CB1D98F" w:rsidR="0061185A" w:rsidRPr="00D82B8B" w:rsidDel="00700056" w:rsidRDefault="0061185A" w:rsidP="00700056">
            <w:pPr>
              <w:rPr>
                <w:del w:id="4939" w:author="Mutali Nepfumbada" w:date="2022-11-27T22:13:00Z"/>
                <w:lang w:eastAsia="en-US"/>
              </w:rPr>
              <w:pPrChange w:id="4940" w:author="Mutali Nepfumbada" w:date="2022-11-27T22:13:00Z">
                <w:pPr>
                  <w:jc w:val="center"/>
                </w:pPr>
              </w:pPrChange>
            </w:pPr>
            <w:del w:id="4941" w:author="Mutali Nepfumbada" w:date="2022-11-27T22:13:00Z">
              <w:r w:rsidRPr="00D82B8B" w:rsidDel="00700056">
                <w:rPr>
                  <w:bCs/>
                  <w:lang w:val="en-US"/>
                </w:rPr>
                <w:delText>95</w:delText>
              </w:r>
            </w:del>
          </w:p>
        </w:tc>
        <w:tc>
          <w:tcPr>
            <w:tcW w:w="1272" w:type="pct"/>
          </w:tcPr>
          <w:p w14:paraId="32685322" w14:textId="565971A4" w:rsidR="0061185A" w:rsidRPr="00D82B8B" w:rsidDel="00700056" w:rsidRDefault="0061185A" w:rsidP="00700056">
            <w:pPr>
              <w:rPr>
                <w:del w:id="4942" w:author="Mutali Nepfumbada" w:date="2022-11-27T22:13:00Z"/>
                <w:lang w:eastAsia="en-US"/>
              </w:rPr>
              <w:pPrChange w:id="4943" w:author="Mutali Nepfumbada" w:date="2022-11-27T22:13:00Z">
                <w:pPr>
                  <w:jc w:val="center"/>
                </w:pPr>
              </w:pPrChange>
            </w:pPr>
            <w:del w:id="4944" w:author="Mutali Nepfumbada" w:date="2022-11-27T22:13:00Z">
              <w:r w:rsidRPr="00D82B8B" w:rsidDel="00700056">
                <w:rPr>
                  <w:bCs/>
                  <w:lang w:val="en-US"/>
                </w:rPr>
                <w:delText>95</w:delText>
              </w:r>
            </w:del>
          </w:p>
        </w:tc>
        <w:tc>
          <w:tcPr>
            <w:tcW w:w="1493" w:type="pct"/>
          </w:tcPr>
          <w:p w14:paraId="674A18BD" w14:textId="28EC13A8" w:rsidR="0061185A" w:rsidRPr="00D82B8B" w:rsidDel="00700056" w:rsidRDefault="0061185A" w:rsidP="00700056">
            <w:pPr>
              <w:rPr>
                <w:del w:id="4945" w:author="Mutali Nepfumbada" w:date="2022-11-27T22:13:00Z"/>
                <w:color w:val="FF0000"/>
                <w:lang w:eastAsia="en-US"/>
              </w:rPr>
              <w:pPrChange w:id="4946" w:author="Mutali Nepfumbada" w:date="2022-11-27T22:13:00Z">
                <w:pPr>
                  <w:jc w:val="center"/>
                </w:pPr>
              </w:pPrChange>
            </w:pPr>
            <w:del w:id="4947" w:author="Mutali Nepfumbada" w:date="2022-11-27T22:13:00Z">
              <w:r w:rsidRPr="00D82B8B" w:rsidDel="00700056">
                <w:rPr>
                  <w:color w:val="FF0000"/>
                  <w:lang w:val="en-US"/>
                </w:rPr>
                <w:delText>-0.37</w:delText>
              </w:r>
            </w:del>
          </w:p>
        </w:tc>
      </w:tr>
      <w:tr w:rsidR="00D032CA" w:rsidRPr="00D82B8B" w:rsidDel="00700056" w14:paraId="367FCD1B" w14:textId="57F48D84" w:rsidTr="00D032CA">
        <w:trPr>
          <w:trHeight w:val="142"/>
          <w:jc w:val="center"/>
          <w:del w:id="4948" w:author="Mutali Nepfumbada" w:date="2022-11-27T22:13:00Z"/>
        </w:trPr>
        <w:tc>
          <w:tcPr>
            <w:tcW w:w="1221" w:type="pct"/>
          </w:tcPr>
          <w:p w14:paraId="4E840600" w14:textId="450407C2" w:rsidR="0061185A" w:rsidRPr="00D82B8B" w:rsidDel="00700056" w:rsidRDefault="0061185A" w:rsidP="00700056">
            <w:pPr>
              <w:rPr>
                <w:del w:id="4949" w:author="Mutali Nepfumbada" w:date="2022-11-27T22:13:00Z"/>
                <w:lang w:eastAsia="en-US"/>
              </w:rPr>
              <w:pPrChange w:id="4950" w:author="Mutali Nepfumbada" w:date="2022-11-27T22:13:00Z">
                <w:pPr/>
              </w:pPrChange>
            </w:pPr>
            <w:del w:id="4951" w:author="Mutali Nepfumbada" w:date="2022-11-27T22:13:00Z">
              <w:r w:rsidRPr="00D82B8B" w:rsidDel="00700056">
                <w:rPr>
                  <w:bCs/>
                  <w:lang w:val="en-US"/>
                </w:rPr>
                <w:delText>Jul 22</w:delText>
              </w:r>
            </w:del>
          </w:p>
        </w:tc>
        <w:tc>
          <w:tcPr>
            <w:tcW w:w="1014" w:type="pct"/>
          </w:tcPr>
          <w:p w14:paraId="39E72057" w14:textId="15B8A434" w:rsidR="0061185A" w:rsidRPr="00D82B8B" w:rsidDel="00700056" w:rsidRDefault="0061185A" w:rsidP="00700056">
            <w:pPr>
              <w:rPr>
                <w:del w:id="4952" w:author="Mutali Nepfumbada" w:date="2022-11-27T22:13:00Z"/>
                <w:lang w:eastAsia="en-US"/>
              </w:rPr>
              <w:pPrChange w:id="4953" w:author="Mutali Nepfumbada" w:date="2022-11-27T22:13:00Z">
                <w:pPr>
                  <w:jc w:val="center"/>
                </w:pPr>
              </w:pPrChange>
            </w:pPr>
            <w:del w:id="4954" w:author="Mutali Nepfumbada" w:date="2022-11-27T22:13:00Z">
              <w:r w:rsidRPr="00D82B8B" w:rsidDel="00700056">
                <w:rPr>
                  <w:bCs/>
                  <w:lang w:val="en-US"/>
                </w:rPr>
                <w:delText>95</w:delText>
              </w:r>
            </w:del>
          </w:p>
        </w:tc>
        <w:tc>
          <w:tcPr>
            <w:tcW w:w="1272" w:type="pct"/>
          </w:tcPr>
          <w:p w14:paraId="72D08A7C" w14:textId="37E8AAD6" w:rsidR="0061185A" w:rsidRPr="00D82B8B" w:rsidDel="00700056" w:rsidRDefault="0061185A" w:rsidP="00700056">
            <w:pPr>
              <w:rPr>
                <w:del w:id="4955" w:author="Mutali Nepfumbada" w:date="2022-11-27T22:13:00Z"/>
                <w:lang w:eastAsia="en-US"/>
              </w:rPr>
              <w:pPrChange w:id="4956" w:author="Mutali Nepfumbada" w:date="2022-11-27T22:13:00Z">
                <w:pPr>
                  <w:jc w:val="center"/>
                </w:pPr>
              </w:pPrChange>
            </w:pPr>
            <w:del w:id="4957" w:author="Mutali Nepfumbada" w:date="2022-11-27T22:13:00Z">
              <w:r w:rsidRPr="00D82B8B" w:rsidDel="00700056">
                <w:rPr>
                  <w:bCs/>
                  <w:lang w:val="en-US"/>
                </w:rPr>
                <w:delText>95</w:delText>
              </w:r>
            </w:del>
          </w:p>
        </w:tc>
        <w:tc>
          <w:tcPr>
            <w:tcW w:w="1493" w:type="pct"/>
          </w:tcPr>
          <w:p w14:paraId="455DB1EE" w14:textId="2799F263" w:rsidR="0061185A" w:rsidRPr="00D82B8B" w:rsidDel="00700056" w:rsidRDefault="0061185A" w:rsidP="00700056">
            <w:pPr>
              <w:rPr>
                <w:del w:id="4958" w:author="Mutali Nepfumbada" w:date="2022-11-27T22:13:00Z"/>
                <w:color w:val="FF0000"/>
                <w:lang w:eastAsia="en-US"/>
              </w:rPr>
              <w:pPrChange w:id="4959" w:author="Mutali Nepfumbada" w:date="2022-11-27T22:13:00Z">
                <w:pPr>
                  <w:jc w:val="center"/>
                </w:pPr>
              </w:pPrChange>
            </w:pPr>
            <w:del w:id="4960" w:author="Mutali Nepfumbada" w:date="2022-11-27T22:13:00Z">
              <w:r w:rsidRPr="00D82B8B" w:rsidDel="00700056">
                <w:rPr>
                  <w:color w:val="FF0000"/>
                  <w:lang w:val="en-US"/>
                </w:rPr>
                <w:delText>-0.05</w:delText>
              </w:r>
            </w:del>
          </w:p>
        </w:tc>
      </w:tr>
      <w:tr w:rsidR="00D032CA" w:rsidRPr="00D82B8B" w:rsidDel="00700056" w14:paraId="285CA288" w14:textId="3E0B97AA" w:rsidTr="00D032CA">
        <w:trPr>
          <w:trHeight w:val="142"/>
          <w:jc w:val="center"/>
          <w:del w:id="4961" w:author="Mutali Nepfumbada" w:date="2022-11-27T22:13:00Z"/>
        </w:trPr>
        <w:tc>
          <w:tcPr>
            <w:tcW w:w="1221" w:type="pct"/>
          </w:tcPr>
          <w:p w14:paraId="5FEC4FE3" w14:textId="1C048F8D" w:rsidR="0061185A" w:rsidRPr="00D82B8B" w:rsidDel="00700056" w:rsidRDefault="0061185A" w:rsidP="00700056">
            <w:pPr>
              <w:rPr>
                <w:del w:id="4962" w:author="Mutali Nepfumbada" w:date="2022-11-27T22:13:00Z"/>
                <w:lang w:eastAsia="en-US"/>
              </w:rPr>
              <w:pPrChange w:id="4963" w:author="Mutali Nepfumbada" w:date="2022-11-27T22:13:00Z">
                <w:pPr/>
              </w:pPrChange>
            </w:pPr>
            <w:del w:id="4964" w:author="Mutali Nepfumbada" w:date="2022-11-27T22:13:00Z">
              <w:r w:rsidRPr="00D82B8B" w:rsidDel="00700056">
                <w:rPr>
                  <w:bCs/>
                  <w:lang w:val="en-US"/>
                </w:rPr>
                <w:delText>Aug 22</w:delText>
              </w:r>
            </w:del>
          </w:p>
        </w:tc>
        <w:tc>
          <w:tcPr>
            <w:tcW w:w="1014" w:type="pct"/>
          </w:tcPr>
          <w:p w14:paraId="07C19175" w14:textId="0A9DC95E" w:rsidR="0061185A" w:rsidRPr="00D82B8B" w:rsidDel="00700056" w:rsidRDefault="0061185A" w:rsidP="00700056">
            <w:pPr>
              <w:rPr>
                <w:del w:id="4965" w:author="Mutali Nepfumbada" w:date="2022-11-27T22:13:00Z"/>
                <w:lang w:eastAsia="en-US"/>
              </w:rPr>
              <w:pPrChange w:id="4966" w:author="Mutali Nepfumbada" w:date="2022-11-27T22:13:00Z">
                <w:pPr>
                  <w:jc w:val="center"/>
                </w:pPr>
              </w:pPrChange>
            </w:pPr>
            <w:del w:id="4967" w:author="Mutali Nepfumbada" w:date="2022-11-27T22:13:00Z">
              <w:r w:rsidRPr="00D82B8B" w:rsidDel="00700056">
                <w:rPr>
                  <w:bCs/>
                  <w:lang w:val="en-US"/>
                </w:rPr>
                <w:delText>93</w:delText>
              </w:r>
            </w:del>
          </w:p>
        </w:tc>
        <w:tc>
          <w:tcPr>
            <w:tcW w:w="1272" w:type="pct"/>
          </w:tcPr>
          <w:p w14:paraId="27F5EEC0" w14:textId="366B33E7" w:rsidR="0061185A" w:rsidRPr="00D82B8B" w:rsidDel="00700056" w:rsidRDefault="0061185A" w:rsidP="00700056">
            <w:pPr>
              <w:rPr>
                <w:del w:id="4968" w:author="Mutali Nepfumbada" w:date="2022-11-27T22:13:00Z"/>
                <w:lang w:eastAsia="en-US"/>
              </w:rPr>
              <w:pPrChange w:id="4969" w:author="Mutali Nepfumbada" w:date="2022-11-27T22:13:00Z">
                <w:pPr>
                  <w:jc w:val="center"/>
                </w:pPr>
              </w:pPrChange>
            </w:pPr>
            <w:del w:id="4970" w:author="Mutali Nepfumbada" w:date="2022-11-27T22:13:00Z">
              <w:r w:rsidRPr="00D82B8B" w:rsidDel="00700056">
                <w:rPr>
                  <w:bCs/>
                  <w:lang w:val="en-US"/>
                </w:rPr>
                <w:delText>95</w:delText>
              </w:r>
            </w:del>
          </w:p>
        </w:tc>
        <w:tc>
          <w:tcPr>
            <w:tcW w:w="1493" w:type="pct"/>
          </w:tcPr>
          <w:p w14:paraId="20D50CE6" w14:textId="730C6856" w:rsidR="0061185A" w:rsidRPr="00D82B8B" w:rsidDel="00700056" w:rsidRDefault="0061185A" w:rsidP="00700056">
            <w:pPr>
              <w:rPr>
                <w:del w:id="4971" w:author="Mutali Nepfumbada" w:date="2022-11-27T22:13:00Z"/>
                <w:color w:val="FF0000"/>
                <w:lang w:eastAsia="en-US"/>
              </w:rPr>
              <w:pPrChange w:id="4972" w:author="Mutali Nepfumbada" w:date="2022-11-27T22:13:00Z">
                <w:pPr>
                  <w:jc w:val="center"/>
                </w:pPr>
              </w:pPrChange>
            </w:pPr>
            <w:del w:id="4973" w:author="Mutali Nepfumbada" w:date="2022-11-27T22:13:00Z">
              <w:r w:rsidRPr="00D82B8B" w:rsidDel="00700056">
                <w:rPr>
                  <w:color w:val="FF0000"/>
                  <w:lang w:val="en-US"/>
                </w:rPr>
                <w:delText>-1.78</w:delText>
              </w:r>
            </w:del>
          </w:p>
        </w:tc>
      </w:tr>
      <w:tr w:rsidR="00D032CA" w:rsidRPr="00D82B8B" w:rsidDel="00700056" w14:paraId="1FCB3A7C" w14:textId="5E06D392" w:rsidTr="00D032CA">
        <w:trPr>
          <w:trHeight w:val="142"/>
          <w:jc w:val="center"/>
          <w:del w:id="4974" w:author="Mutali Nepfumbada" w:date="2022-11-27T22:13:00Z"/>
        </w:trPr>
        <w:tc>
          <w:tcPr>
            <w:tcW w:w="1221" w:type="pct"/>
          </w:tcPr>
          <w:p w14:paraId="7EB64AE7" w14:textId="1605001F" w:rsidR="00CA0D58" w:rsidRPr="00D82B8B" w:rsidDel="00700056" w:rsidRDefault="005D5866" w:rsidP="00700056">
            <w:pPr>
              <w:rPr>
                <w:del w:id="4975" w:author="Mutali Nepfumbada" w:date="2022-11-27T22:13:00Z"/>
                <w:b/>
                <w:lang w:val="en-US"/>
              </w:rPr>
              <w:pPrChange w:id="4976" w:author="Mutali Nepfumbada" w:date="2022-11-27T22:13:00Z">
                <w:pPr/>
              </w:pPrChange>
            </w:pPr>
            <w:del w:id="4977" w:author="Mutali Nepfumbada" w:date="2022-11-27T22:13:00Z">
              <w:r w:rsidRPr="00D82B8B" w:rsidDel="00700056">
                <w:rPr>
                  <w:b/>
                  <w:lang w:val="en-US"/>
                </w:rPr>
                <w:delText>Average</w:delText>
              </w:r>
            </w:del>
          </w:p>
        </w:tc>
        <w:tc>
          <w:tcPr>
            <w:tcW w:w="1014" w:type="pct"/>
          </w:tcPr>
          <w:p w14:paraId="32648A9D" w14:textId="7E845B8D" w:rsidR="00CA0D58" w:rsidRPr="00D82B8B" w:rsidDel="00700056" w:rsidRDefault="008605BF" w:rsidP="00700056">
            <w:pPr>
              <w:rPr>
                <w:del w:id="4978" w:author="Mutali Nepfumbada" w:date="2022-11-27T22:13:00Z"/>
                <w:b/>
                <w:lang w:val="en-US"/>
              </w:rPr>
              <w:pPrChange w:id="4979" w:author="Mutali Nepfumbada" w:date="2022-11-27T22:13:00Z">
                <w:pPr>
                  <w:jc w:val="center"/>
                </w:pPr>
              </w:pPrChange>
            </w:pPr>
            <w:del w:id="4980" w:author="Mutali Nepfumbada" w:date="2022-11-27T22:13:00Z">
              <w:r w:rsidRPr="00D82B8B" w:rsidDel="00700056">
                <w:rPr>
                  <w:b/>
                  <w:lang w:val="en-US"/>
                </w:rPr>
                <w:delText>95</w:delText>
              </w:r>
            </w:del>
          </w:p>
        </w:tc>
        <w:tc>
          <w:tcPr>
            <w:tcW w:w="1272" w:type="pct"/>
          </w:tcPr>
          <w:p w14:paraId="562664E7" w14:textId="7B7D8094" w:rsidR="00CA0D58" w:rsidRPr="00D82B8B" w:rsidDel="00700056" w:rsidRDefault="008605BF" w:rsidP="00700056">
            <w:pPr>
              <w:rPr>
                <w:del w:id="4981" w:author="Mutali Nepfumbada" w:date="2022-11-27T22:13:00Z"/>
                <w:b/>
                <w:lang w:val="en-US"/>
              </w:rPr>
              <w:pPrChange w:id="4982" w:author="Mutali Nepfumbada" w:date="2022-11-27T22:13:00Z">
                <w:pPr>
                  <w:jc w:val="center"/>
                </w:pPr>
              </w:pPrChange>
            </w:pPr>
            <w:del w:id="4983" w:author="Mutali Nepfumbada" w:date="2022-11-27T22:13:00Z">
              <w:r w:rsidRPr="00D82B8B" w:rsidDel="00700056">
                <w:rPr>
                  <w:b/>
                  <w:lang w:val="en-US"/>
                </w:rPr>
                <w:delText>95</w:delText>
              </w:r>
            </w:del>
          </w:p>
        </w:tc>
        <w:tc>
          <w:tcPr>
            <w:tcW w:w="1493" w:type="pct"/>
          </w:tcPr>
          <w:p w14:paraId="19F9D0C8" w14:textId="4E34E375" w:rsidR="00CA0D58" w:rsidRPr="00D82B8B" w:rsidDel="00700056" w:rsidRDefault="00A64F0F" w:rsidP="00700056">
            <w:pPr>
              <w:rPr>
                <w:del w:id="4984" w:author="Mutali Nepfumbada" w:date="2022-11-27T22:13:00Z"/>
                <w:b/>
                <w:color w:val="FF0000"/>
                <w:lang w:val="en-US"/>
              </w:rPr>
              <w:pPrChange w:id="4985" w:author="Mutali Nepfumbada" w:date="2022-11-27T22:13:00Z">
                <w:pPr>
                  <w:jc w:val="center"/>
                </w:pPr>
              </w:pPrChange>
            </w:pPr>
            <w:del w:id="4986" w:author="Mutali Nepfumbada" w:date="2022-11-27T22:13:00Z">
              <w:r w:rsidRPr="00D82B8B" w:rsidDel="00700056">
                <w:rPr>
                  <w:b/>
                  <w:color w:val="00B050"/>
                  <w:lang w:val="en-US"/>
                </w:rPr>
                <w:delText>0.21</w:delText>
              </w:r>
            </w:del>
          </w:p>
        </w:tc>
      </w:tr>
    </w:tbl>
    <w:p w14:paraId="0C06B085" w14:textId="297FE019" w:rsidR="009C5915" w:rsidRPr="009C5915" w:rsidDel="00700056" w:rsidRDefault="00D478AC" w:rsidP="00700056">
      <w:pPr>
        <w:rPr>
          <w:del w:id="4987" w:author="Mutali Nepfumbada" w:date="2022-11-27T22:13:00Z"/>
        </w:rPr>
        <w:pPrChange w:id="4988" w:author="Mutali Nepfumbada" w:date="2022-11-27T22:13:00Z">
          <w:pPr>
            <w:pStyle w:val="Caption"/>
          </w:pPr>
        </w:pPrChange>
      </w:pPr>
      <w:bookmarkStart w:id="4989" w:name="_Toc115023702"/>
      <w:bookmarkEnd w:id="4894"/>
      <w:del w:id="4990" w:author="Mutali Nepfumbada" w:date="2022-11-27T22:13: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Highveld Availability and Forecast</w:delText>
        </w:r>
        <w:bookmarkEnd w:id="4989"/>
      </w:del>
    </w:p>
    <w:p w14:paraId="0C374757" w14:textId="001BFAA0" w:rsidR="00D478AC" w:rsidRPr="00D82B8B" w:rsidDel="00700056" w:rsidRDefault="00D478AC" w:rsidP="00700056">
      <w:pPr>
        <w:rPr>
          <w:del w:id="4991" w:author="Mutali Nepfumbada" w:date="2022-11-27T22:13:00Z"/>
        </w:rPr>
        <w:pPrChange w:id="4992" w:author="Mutali Nepfumbada" w:date="2022-11-27T22:13:00Z">
          <w:pPr>
            <w:jc w:val="center"/>
          </w:pPr>
        </w:pPrChange>
      </w:pPr>
      <w:del w:id="4993" w:author="Mutali Nepfumbada" w:date="2022-11-27T22:13:00Z">
        <w:r w:rsidRPr="00D82B8B" w:rsidDel="00700056">
          <w:rPr>
            <w:noProof/>
          </w:rPr>
          <w:drawing>
            <wp:inline distT="0" distB="0" distL="0" distR="0" wp14:anchorId="184F9C32" wp14:editId="2739385A">
              <wp:extent cx="5494293" cy="2910177"/>
              <wp:effectExtent l="0" t="0" r="0" b="5080"/>
              <wp:docPr id="101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28"/>
                      <a:stretch>
                        <a:fillRect/>
                      </a:stretch>
                    </pic:blipFill>
                    <pic:spPr>
                      <a:xfrm>
                        <a:off x="0" y="0"/>
                        <a:ext cx="5498557" cy="2912435"/>
                      </a:xfrm>
                      <a:prstGeom prst="rect">
                        <a:avLst/>
                      </a:prstGeom>
                    </pic:spPr>
                  </pic:pic>
                </a:graphicData>
              </a:graphic>
            </wp:inline>
          </w:drawing>
        </w:r>
      </w:del>
    </w:p>
    <w:p w14:paraId="55DD0049" w14:textId="76ABB3CF" w:rsidR="00D478AC" w:rsidRPr="00D82B8B" w:rsidRDefault="00D478AC" w:rsidP="00700056">
      <w:pPr>
        <w:rPr>
          <w:color w:val="666666"/>
          <w:sz w:val="24"/>
        </w:rPr>
        <w:pPrChange w:id="4994" w:author="Mutali Nepfumbada" w:date="2022-11-27T22:13:00Z">
          <w:pPr>
            <w:pStyle w:val="Caption"/>
          </w:pPr>
        </w:pPrChange>
      </w:pPr>
      <w:bookmarkStart w:id="4995" w:name="_Toc118269007"/>
      <w:del w:id="4996" w:author="Mutali Nepfumbada" w:date="2022-11-27T22:13: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 xml:space="preserve">: </w:delText>
        </w:r>
      </w:del>
      <w:bookmarkEnd w:id="4995"/>
      <w:del w:id="4997" w:author="Mutali Nepfumbada" w:date="2022-10-27T06:37:00Z">
        <w:r w:rsidRPr="00D82B8B" w:rsidDel="00CC08C4">
          <w:delText>Highveld Availability Vs Forecast</w:delText>
        </w:r>
      </w:del>
    </w:p>
    <w:p w14:paraId="16856C13" w14:textId="77777777" w:rsidR="00D478AC" w:rsidRPr="00D82B8B" w:rsidRDefault="00D478AC" w:rsidP="00D478AC"/>
    <w:p w14:paraId="58E167C0" w14:textId="52A2CCB2" w:rsidR="002709A7" w:rsidRPr="00D82B8B" w:rsidRDefault="00656C3F" w:rsidP="00313EC0">
      <w:pPr>
        <w:rPr>
          <w:ins w:id="4998" w:author="Mutali Nepfumbada" w:date="2022-10-13T14:49:00Z"/>
          <w:lang w:eastAsia="en-US"/>
        </w:rPr>
      </w:pPr>
      <w:r w:rsidRPr="00D82B8B">
        <w:t>Between June and August 2022 availability has been slightly below warranted levels.</w:t>
      </w:r>
      <w:r w:rsidR="00636C3F" w:rsidRPr="00D82B8B">
        <w:t xml:space="preserve"> The cause of this unavailability is unclear as the </w:t>
      </w:r>
      <w:del w:id="4999" w:author="Mutali Nepfumbada" w:date="2022-10-14T06:32:00Z">
        <w:r w:rsidR="00636C3F" w:rsidRPr="00D82B8B" w:rsidDel="0056434F">
          <w:delText>Operator</w:delText>
        </w:r>
      </w:del>
      <w:ins w:id="5000" w:author="Mutali Nepfumbada" w:date="2022-10-14T06:32:00Z">
        <w:r w:rsidR="0056434F" w:rsidRPr="00D82B8B">
          <w:t>Operator</w:t>
        </w:r>
      </w:ins>
      <w:r w:rsidR="00636C3F" w:rsidRPr="00D82B8B">
        <w:t xml:space="preserve"> has not submitted </w:t>
      </w:r>
      <w:r w:rsidR="00C85B6C">
        <w:t xml:space="preserve">unscheduled maintenance </w:t>
      </w:r>
      <w:r w:rsidR="00636C3F" w:rsidRPr="00D82B8B">
        <w:t>reports</w:t>
      </w:r>
      <w:r w:rsidR="003B5E6B" w:rsidRPr="00D82B8B">
        <w:t xml:space="preserve">. </w:t>
      </w:r>
      <w:r w:rsidR="00C3627C" w:rsidRPr="00D82B8B">
        <w:t xml:space="preserve">The </w:t>
      </w:r>
      <w:del w:id="5001" w:author="Mutali Nepfumbada" w:date="2022-10-14T06:32:00Z">
        <w:r w:rsidR="00C3627C" w:rsidRPr="00D82B8B" w:rsidDel="0056434F">
          <w:delText>Operator</w:delText>
        </w:r>
      </w:del>
      <w:ins w:id="5002" w:author="Mutali Nepfumbada" w:date="2022-10-14T06:32:00Z">
        <w:r w:rsidR="0056434F" w:rsidRPr="00D82B8B">
          <w:t>Operator</w:t>
        </w:r>
      </w:ins>
      <w:r w:rsidR="00C3627C" w:rsidRPr="00D82B8B">
        <w:t xml:space="preserve"> has indicated that the availability of the power plant was mainly affected by load shedding. </w:t>
      </w:r>
      <w:commentRangeStart w:id="5003"/>
      <w:commentRangeStart w:id="5004"/>
      <w:commentRangeStart w:id="5005"/>
      <w:r w:rsidR="00C3627C" w:rsidRPr="00D82B8B">
        <w:t xml:space="preserve">Harmattan recommends that the </w:t>
      </w:r>
      <w:del w:id="5006" w:author="Mutali Nepfumbada" w:date="2022-10-14T06:32:00Z">
        <w:r w:rsidR="00C3627C" w:rsidRPr="00D82B8B" w:rsidDel="0056434F">
          <w:delText>Operator</w:delText>
        </w:r>
      </w:del>
      <w:ins w:id="5007" w:author="Mutali Nepfumbada" w:date="2022-10-14T06:32:00Z">
        <w:r w:rsidR="0056434F" w:rsidRPr="00D82B8B">
          <w:t>Operator</w:t>
        </w:r>
      </w:ins>
      <w:r w:rsidR="00C3627C" w:rsidRPr="00D82B8B">
        <w:t xml:space="preserve"> submit the unscheduled maintenance</w:t>
      </w:r>
      <w:ins w:id="5008" w:author="Adam Terry" w:date="2022-11-02T13:51:00Z">
        <w:r w:rsidR="00C3627C" w:rsidRPr="00D82B8B">
          <w:t xml:space="preserve"> </w:t>
        </w:r>
        <w:r w:rsidR="009B2CB6">
          <w:t>and outage</w:t>
        </w:r>
      </w:ins>
      <w:r w:rsidR="00C3627C" w:rsidRPr="00D82B8B">
        <w:t xml:space="preserve"> reports for the site to confirm this</w:t>
      </w:r>
      <w:ins w:id="5009" w:author="Chanda Nxumalo" w:date="2022-10-18T12:43:00Z">
        <w:r w:rsidR="00345BBD">
          <w:t>.</w:t>
        </w:r>
      </w:ins>
      <w:del w:id="5010" w:author="Chanda Nxumalo" w:date="2022-10-18T12:43:00Z">
        <w:r w:rsidR="00C3627C" w:rsidRPr="00D82B8B">
          <w:delText>.</w:delText>
        </w:r>
        <w:commentRangeEnd w:id="5003"/>
        <w:r w:rsidR="009E2E00" w:rsidRPr="00D82B8B">
          <w:rPr>
            <w:rStyle w:val="CommentReference"/>
            <w:rPrChange w:id="5011" w:author="Mutali Nepfumbada" w:date="2022-10-14T09:34:00Z">
              <w:rPr>
                <w:rStyle w:val="CommentReference"/>
                <w:rFonts w:ascii="Verdana" w:hAnsi="Verdana"/>
              </w:rPr>
            </w:rPrChange>
          </w:rPr>
          <w:commentReference w:id="5003"/>
        </w:r>
        <w:commentRangeEnd w:id="5004"/>
        <w:r w:rsidR="006052D6" w:rsidRPr="00D82B8B">
          <w:rPr>
            <w:rStyle w:val="CommentReference"/>
            <w:rPrChange w:id="5012" w:author="Mutali Nepfumbada" w:date="2022-10-14T09:34:00Z">
              <w:rPr>
                <w:rStyle w:val="CommentReference"/>
                <w:rFonts w:ascii="Verdana" w:hAnsi="Verdana"/>
              </w:rPr>
            </w:rPrChange>
          </w:rPr>
          <w:commentReference w:id="5004"/>
        </w:r>
        <w:commentRangeEnd w:id="5005"/>
        <w:r w:rsidR="00970156" w:rsidRPr="00D82B8B">
          <w:rPr>
            <w:rStyle w:val="CommentReference"/>
            <w:rPrChange w:id="5013" w:author="Mutali Nepfumbada" w:date="2022-10-14T09:34:00Z">
              <w:rPr>
                <w:rStyle w:val="CommentReference"/>
                <w:rFonts w:ascii="Verdana" w:hAnsi="Verdana"/>
              </w:rPr>
            </w:rPrChange>
          </w:rPr>
          <w:commentReference w:id="5005"/>
        </w:r>
      </w:del>
      <w:ins w:id="5014" w:author="Mutali Nepfumbada" w:date="2022-10-13T14:48:00Z">
        <w:del w:id="5015" w:author="Chanda Nxumalo" w:date="2022-10-18T12:43:00Z">
          <w:r w:rsidR="00313EC0" w:rsidRPr="00D82B8B">
            <w:rPr>
              <w:lang w:eastAsia="en-US"/>
            </w:rPr>
            <w:delText>.</w:delText>
          </w:r>
        </w:del>
        <w:commentRangeStart w:id="5016"/>
        <w:commentRangeEnd w:id="5016"/>
        <w:r w:rsidR="00313EC0" w:rsidRPr="00D82B8B">
          <w:rPr>
            <w:rStyle w:val="CommentReference"/>
            <w:rPrChange w:id="5017" w:author="Mutali Nepfumbada" w:date="2022-10-14T09:34:00Z">
              <w:rPr>
                <w:rStyle w:val="CommentReference"/>
                <w:rFonts w:ascii="Verdana" w:hAnsi="Verdana"/>
              </w:rPr>
            </w:rPrChange>
          </w:rPr>
          <w:commentReference w:id="5016"/>
        </w:r>
        <w:commentRangeStart w:id="5018"/>
        <w:commentRangeEnd w:id="5018"/>
        <w:r w:rsidR="00313EC0" w:rsidRPr="00D82B8B">
          <w:rPr>
            <w:rStyle w:val="CommentReference"/>
            <w:rPrChange w:id="5019" w:author="Mutali Nepfumbada" w:date="2022-10-14T09:34:00Z">
              <w:rPr>
                <w:rStyle w:val="CommentReference"/>
                <w:rFonts w:ascii="Verdana" w:hAnsi="Verdana"/>
              </w:rPr>
            </w:rPrChange>
          </w:rPr>
          <w:commentReference w:id="5018"/>
        </w:r>
      </w:ins>
    </w:p>
    <w:p w14:paraId="0120D63D" w14:textId="77777777" w:rsidR="00700056" w:rsidRDefault="00700056" w:rsidP="00700056">
      <w:pPr>
        <w:rPr>
          <w:ins w:id="5020" w:author="Mutali Nepfumbada" w:date="2022-11-27T22:13:00Z"/>
          <w:lang w:eastAsia="en-US"/>
        </w:rPr>
      </w:pPr>
    </w:p>
    <w:p w14:paraId="63C78E5E" w14:textId="77777777" w:rsidR="00700056" w:rsidRDefault="00700056" w:rsidP="00700056">
      <w:pPr>
        <w:rPr>
          <w:ins w:id="5021" w:author="Mutali Nepfumbada" w:date="2022-11-27T22:13:00Z"/>
          <w:lang w:eastAsia="en-US"/>
        </w:rPr>
      </w:pPr>
    </w:p>
    <w:tbl>
      <w:tblPr>
        <w:tblStyle w:val="TableGridLight"/>
        <w:tblW w:w="5000" w:type="pct"/>
        <w:tblLook w:val="04A0" w:firstRow="1" w:lastRow="0" w:firstColumn="1" w:lastColumn="0" w:noHBand="0" w:noVBand="1"/>
      </w:tblPr>
      <w:tblGrid>
        <w:gridCol w:w="2518"/>
        <w:gridCol w:w="2307"/>
        <w:gridCol w:w="2398"/>
        <w:gridCol w:w="2316"/>
      </w:tblGrid>
      <w:tr w:rsidR="00700056" w14:paraId="11F14CED" w14:textId="77777777" w:rsidTr="002A53ED">
        <w:trPr>
          <w:trHeight w:val="242"/>
          <w:ins w:id="5022" w:author="Mutali Nepfumbada" w:date="2022-11-27T22:13:00Z"/>
        </w:trPr>
        <w:tc>
          <w:tcPr>
            <w:tcW w:w="5000" w:type="pct"/>
            <w:gridSpan w:val="4"/>
            <w:shd w:val="clear" w:color="auto" w:fill="5F0500"/>
          </w:tcPr>
          <w:p w14:paraId="79AD8C6E" w14:textId="77777777" w:rsidR="00700056" w:rsidRPr="002925F1" w:rsidRDefault="00700056" w:rsidP="002A53ED">
            <w:pPr>
              <w:jc w:val="center"/>
              <w:rPr>
                <w:ins w:id="5023" w:author="Mutali Nepfumbada" w:date="2022-11-27T22:13:00Z"/>
                <w:b/>
                <w:bCs/>
              </w:rPr>
            </w:pPr>
            <w:ins w:id="5024" w:author="Mutali Nepfumbada" w:date="2022-11-27T22:13:00Z">
              <w:r w:rsidRPr="002925F1">
                <w:rPr>
                  <w:b/>
                  <w:bCs/>
                </w:rPr>
                <w:t>Availability</w:t>
              </w:r>
              <w:r>
                <w:rPr>
                  <w:b/>
                  <w:bCs/>
                </w:rPr>
                <w:t xml:space="preserve"> (%)</w:t>
              </w:r>
            </w:ins>
          </w:p>
        </w:tc>
      </w:tr>
      <w:tr w:rsidR="00700056" w14:paraId="67CB0F4A" w14:textId="77777777" w:rsidTr="002A53ED">
        <w:trPr>
          <w:trHeight w:val="242"/>
          <w:ins w:id="5025" w:author="Mutali Nepfumbada" w:date="2022-11-27T22:13:00Z"/>
        </w:trPr>
        <w:tc>
          <w:tcPr>
            <w:tcW w:w="1320" w:type="pct"/>
            <w:shd w:val="clear" w:color="auto" w:fill="5F0500"/>
          </w:tcPr>
          <w:p w14:paraId="7120E867" w14:textId="77777777" w:rsidR="00700056" w:rsidRDefault="00700056" w:rsidP="002A53ED">
            <w:pPr>
              <w:rPr>
                <w:ins w:id="5026" w:author="Mutali Nepfumbada" w:date="2022-11-27T22:13:00Z"/>
                <w:lang w:eastAsia="en-US"/>
              </w:rPr>
            </w:pPr>
            <w:ins w:id="5027" w:author="Mutali Nepfumbada" w:date="2022-11-27T22:13:00Z">
              <w:r w:rsidRPr="009B5EF0">
                <w:rPr>
                  <w:b/>
                  <w:bCs/>
                </w:rPr>
                <w:t>Month</w:t>
              </w:r>
            </w:ins>
          </w:p>
        </w:tc>
        <w:tc>
          <w:tcPr>
            <w:tcW w:w="1209" w:type="pct"/>
            <w:shd w:val="clear" w:color="auto" w:fill="5F0500"/>
          </w:tcPr>
          <w:p w14:paraId="16809C20" w14:textId="77777777" w:rsidR="00700056" w:rsidRPr="00A97891" w:rsidRDefault="00700056" w:rsidP="002A53ED">
            <w:pPr>
              <w:jc w:val="center"/>
              <w:rPr>
                <w:ins w:id="5028" w:author="Mutali Nepfumbada" w:date="2022-11-27T22:13:00Z"/>
                <w:b/>
                <w:bCs/>
                <w:lang w:val="en-US"/>
              </w:rPr>
            </w:pPr>
            <w:ins w:id="5029" w:author="Mutali Nepfumbada" w:date="2022-11-27T22:13:00Z">
              <w:r w:rsidRPr="009B5EF0">
                <w:rPr>
                  <w:b/>
                  <w:bCs/>
                </w:rPr>
                <w:t>Actual</w:t>
              </w:r>
            </w:ins>
          </w:p>
        </w:tc>
        <w:tc>
          <w:tcPr>
            <w:tcW w:w="1257" w:type="pct"/>
            <w:shd w:val="clear" w:color="auto" w:fill="5F0500"/>
          </w:tcPr>
          <w:p w14:paraId="5EF22FE5" w14:textId="77777777" w:rsidR="00700056" w:rsidRPr="00A97891" w:rsidRDefault="00700056" w:rsidP="002A53ED">
            <w:pPr>
              <w:jc w:val="center"/>
              <w:rPr>
                <w:ins w:id="5030" w:author="Mutali Nepfumbada" w:date="2022-11-27T22:13:00Z"/>
                <w:b/>
                <w:bCs/>
                <w:lang w:val="en-US"/>
              </w:rPr>
            </w:pPr>
            <w:ins w:id="5031" w:author="Mutali Nepfumbada" w:date="2022-11-27T22:13:00Z">
              <w:r w:rsidRPr="009B5EF0">
                <w:rPr>
                  <w:b/>
                  <w:bCs/>
                </w:rPr>
                <w:t>Forecast</w:t>
              </w:r>
            </w:ins>
          </w:p>
        </w:tc>
        <w:tc>
          <w:tcPr>
            <w:tcW w:w="1214" w:type="pct"/>
            <w:shd w:val="clear" w:color="auto" w:fill="5F0500"/>
          </w:tcPr>
          <w:p w14:paraId="0C244DD8" w14:textId="77777777" w:rsidR="00700056" w:rsidRPr="002925F1" w:rsidRDefault="00700056" w:rsidP="002A53ED">
            <w:pPr>
              <w:jc w:val="center"/>
              <w:rPr>
                <w:ins w:id="5032" w:author="Mutali Nepfumbada" w:date="2022-11-27T22:13:00Z"/>
                <w:b/>
                <w:bCs/>
                <w:lang w:eastAsia="en-US"/>
              </w:rPr>
            </w:pPr>
            <w:ins w:id="5033" w:author="Mutali Nepfumbada" w:date="2022-11-27T22:13:00Z">
              <w:r w:rsidRPr="009B5EF0">
                <w:rPr>
                  <w:b/>
                  <w:bCs/>
                </w:rPr>
                <w:t>Delta (%)</w:t>
              </w:r>
            </w:ins>
          </w:p>
        </w:tc>
      </w:tr>
      <w:tr w:rsidR="00700056" w14:paraId="1BD6CC8B" w14:textId="77777777" w:rsidTr="002A53ED">
        <w:trPr>
          <w:trHeight w:val="123"/>
          <w:ins w:id="5034" w:author="Mutali Nepfumbada" w:date="2022-11-27T22:13:00Z"/>
        </w:trPr>
        <w:tc>
          <w:tcPr>
            <w:tcW w:w="5000" w:type="pct"/>
            <w:gridSpan w:val="4"/>
          </w:tcPr>
          <w:p w14:paraId="74167015" w14:textId="77777777" w:rsidR="00700056" w:rsidRDefault="00700056" w:rsidP="002A53ED">
            <w:pPr>
              <w:jc w:val="center"/>
              <w:rPr>
                <w:ins w:id="5035" w:author="Mutali Nepfumbada" w:date="2022-11-27T22:13:00Z"/>
                <w:lang w:eastAsia="en-US"/>
              </w:rPr>
            </w:pPr>
            <w:ins w:id="5036" w:author="Mutali Nepfumbada" w:date="2022-11-27T22:13:00Z">
              <w:r w:rsidRPr="00DC29B7">
                <w:rPr>
                  <w:bCs/>
                  <w:lang w:val="en-US"/>
                </w:rPr>
                <w:t xml:space="preserve">{%tr for item in </w:t>
              </w:r>
              <w:r>
                <w:rPr>
                  <w:bCs/>
                  <w:lang w:val="en-US"/>
                </w:rPr>
                <w:t>HIGA</w:t>
              </w:r>
              <w:r w:rsidRPr="00DF6ABC">
                <w:rPr>
                  <w:bCs/>
                  <w:lang w:val="en-US"/>
                </w:rPr>
                <w:t>table_contents</w:t>
              </w:r>
              <w:r w:rsidRPr="00DC29B7">
                <w:rPr>
                  <w:bCs/>
                  <w:lang w:val="en-US"/>
                </w:rPr>
                <w:t>%}</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{{item.</w:t>
              </w:r>
              <w:r>
                <w:rPr>
                  <w:bCs/>
                  <w:lang w:val="en-US"/>
                </w:rPr>
                <w:t>Date</w:t>
              </w:r>
              <w:r w:rsidRPr="00DC29B7">
                <w:rPr>
                  <w:bCs/>
                  <w:lang w:val="en-US"/>
                </w:rPr>
                <w:t>}}</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item</w:t>
              </w:r>
              <w:r>
                <w:rPr>
                  <w:bCs/>
                  <w:lang w:val="en-US"/>
                </w:rPr>
                <w:t>. HIGAA</w:t>
              </w:r>
              <w:r w:rsidRPr="00DC29B7">
                <w:rPr>
                  <w:bCs/>
                  <w:lang w:val="en-US"/>
                </w:rPr>
                <w:t>}}</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item</w:t>
              </w:r>
              <w:r>
                <w:rPr>
                  <w:bCs/>
                  <w:lang w:val="en-US"/>
                </w:rPr>
                <w:t>. HIGAF }}</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{{item</w:t>
              </w:r>
              <w:r>
                <w:rPr>
                  <w:bCs/>
                  <w:lang w:val="en-US"/>
                </w:rPr>
                <w:t>. HIGAV}}</w:t>
              </w:r>
            </w:ins>
          </w:p>
        </w:tc>
      </w:tr>
      <w:tr w:rsidR="00700056" w14:paraId="15897092" w14:textId="77777777" w:rsidTr="002A53ED">
        <w:trPr>
          <w:trHeight w:val="123"/>
          <w:ins w:id="5046" w:author="Mutali Nepfumbada" w:date="2022-11-27T22:13:00Z"/>
        </w:trPr>
        <w:tc>
          <w:tcPr>
            <w:tcW w:w="5000" w:type="pct"/>
            <w:gridSpan w:val="4"/>
          </w:tcPr>
          <w:p w14:paraId="6F8D29CC" w14:textId="77777777" w:rsidR="00700056" w:rsidRDefault="00700056" w:rsidP="002A53ED">
            <w:pPr>
              <w:jc w:val="center"/>
              <w:rPr>
                <w:ins w:id="5047" w:author="Mutali Nepfumbada" w:date="2022-11-27T22:13:00Z"/>
                <w:lang w:eastAsia="en-US"/>
              </w:rPr>
            </w:pPr>
            <w:ins w:id="5048" w:author="Mutali Nepfumbada" w:date="2022-11-27T22:13:00Z">
              <w:r w:rsidRPr="00DC29B7">
                <w:rPr>
                  <w:bCs/>
                  <w:lang w:val="en-US"/>
                </w:rPr>
                <w:t>{%tr endfor %}</w:t>
              </w:r>
            </w:ins>
          </w:p>
        </w:tc>
      </w:tr>
    </w:tbl>
    <w:p w14:paraId="54B05573" w14:textId="77777777" w:rsidR="00700056" w:rsidRDefault="00700056" w:rsidP="00700056">
      <w:pPr>
        <w:pStyle w:val="Caption"/>
        <w:rPr>
          <w:ins w:id="5049" w:author="Mutali Nepfumbada" w:date="2022-11-27T22:13:00Z"/>
        </w:rPr>
      </w:pPr>
      <w:bookmarkStart w:id="5050" w:name="_Toc120510250"/>
      <w:ins w:id="5051" w:author="Mutali Nepfumbada" w:date="2022-11-27T22:13: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w:t>
        </w:r>
        <w:r>
          <w:t>Highveld</w:t>
        </w:r>
        <w:r w:rsidRPr="00974694">
          <w:t xml:space="preserve"> Availability </w:t>
        </w:r>
        <w:r>
          <w:t>and Forecast</w:t>
        </w:r>
        <w:bookmarkEnd w:id="5050"/>
      </w:ins>
    </w:p>
    <w:p w14:paraId="0BCAF067" w14:textId="77777777" w:rsidR="00700056" w:rsidRPr="00D478AC" w:rsidRDefault="00700056" w:rsidP="00700056">
      <w:pPr>
        <w:jc w:val="center"/>
        <w:rPr>
          <w:ins w:id="5052" w:author="Mutali Nepfumbada" w:date="2022-11-27T22:13:00Z"/>
        </w:rPr>
      </w:pPr>
      <w:ins w:id="5053" w:author="Mutali Nepfumbada" w:date="2022-11-27T22:13:00Z">
        <w:r w:rsidRPr="009A25A7">
          <w:rPr>
            <w:lang w:eastAsia="en-US"/>
          </w:rPr>
          <w:t>{{</w:t>
        </w:r>
        <w:r>
          <w:rPr>
            <w:lang w:eastAsia="en-US"/>
          </w:rPr>
          <w:t>HIGAImage</w:t>
        </w:r>
        <w:r w:rsidRPr="009A25A7">
          <w:rPr>
            <w:lang w:eastAsia="en-US"/>
          </w:rPr>
          <w:t>}}</w:t>
        </w:r>
      </w:ins>
    </w:p>
    <w:p w14:paraId="037547CF" w14:textId="77777777" w:rsidR="00700056" w:rsidRPr="00953BC7" w:rsidRDefault="00700056" w:rsidP="00700056">
      <w:pPr>
        <w:pStyle w:val="Caption"/>
        <w:rPr>
          <w:ins w:id="5054" w:author="Mutali Nepfumbada" w:date="2022-11-27T22:13:00Z"/>
          <w:color w:val="666666"/>
          <w:sz w:val="24"/>
        </w:rPr>
      </w:pPr>
      <w:ins w:id="5055" w:author="Mutali Nepfumbada" w:date="2022-11-27T22:13: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74694">
          <w:t>:</w:t>
        </w:r>
        <w:r>
          <w:t xml:space="preserve"> Highveld</w:t>
        </w:r>
        <w:r w:rsidRPr="00974694">
          <w:t xml:space="preserve"> Availability Vs </w:t>
        </w:r>
        <w:r>
          <w:t>Forecast</w:t>
        </w:r>
      </w:ins>
    </w:p>
    <w:p w14:paraId="3CAA163F" w14:textId="77777777" w:rsidR="002709A7" w:rsidRPr="00D82B8B" w:rsidRDefault="002709A7" w:rsidP="00313EC0">
      <w:pPr>
        <w:rPr>
          <w:ins w:id="5056" w:author="Mutali Nepfumbada" w:date="2022-10-13T14:49:00Z"/>
          <w:lang w:eastAsia="en-US"/>
        </w:rPr>
      </w:pPr>
    </w:p>
    <w:p w14:paraId="2E04C046" w14:textId="2F828CEB" w:rsidR="00CD11B0" w:rsidDel="00DA270A" w:rsidRDefault="00CD11B0" w:rsidP="00DA270A">
      <w:pPr>
        <w:rPr>
          <w:del w:id="5057" w:author="Mutali Nepfumbada" w:date="2022-10-18T12:56:00Z"/>
          <w:lang w:eastAsia="en-US"/>
        </w:rPr>
      </w:pPr>
      <w:bookmarkStart w:id="5058" w:name="_Toc117850329"/>
      <w:bookmarkStart w:id="5059" w:name="_Toc118269253"/>
      <w:bookmarkEnd w:id="5058"/>
      <w:bookmarkEnd w:id="5059"/>
    </w:p>
    <w:p w14:paraId="30C62273" w14:textId="71254744" w:rsidR="0069773A" w:rsidRPr="00D82B8B" w:rsidDel="001F654F" w:rsidRDefault="002551C1" w:rsidP="00C3627C">
      <w:pPr>
        <w:rPr>
          <w:del w:id="5060" w:author="Mutali Nepfumbada" w:date="2022-10-19T21:00:00Z"/>
        </w:rPr>
      </w:pPr>
      <w:commentRangeStart w:id="5061"/>
      <w:commentRangeStart w:id="5062"/>
      <w:ins w:id="5063" w:author="Chanda Nxumalo" w:date="2022-10-18T12:44:00Z">
        <w:del w:id="5064" w:author="Mutali Nepfumbada" w:date="2022-10-19T21:00:00Z">
          <w:r w:rsidDel="001F654F">
            <w:rPr>
              <w:lang w:eastAsia="en-US"/>
            </w:rPr>
            <w:delText>ss</w:delText>
          </w:r>
        </w:del>
      </w:ins>
      <w:commentRangeEnd w:id="5061"/>
      <w:del w:id="5065" w:author="Mutali Nepfumbada" w:date="2022-10-19T21:00:00Z">
        <w:r w:rsidDel="001F654F">
          <w:rPr>
            <w:rStyle w:val="CommentReference"/>
            <w:rFonts w:ascii="Verdana" w:hAnsi="Verdana"/>
          </w:rPr>
          <w:commentReference w:id="5061"/>
        </w:r>
        <w:commentRangeEnd w:id="5062"/>
        <w:r w:rsidR="00DA270A" w:rsidDel="001F654F">
          <w:rPr>
            <w:rStyle w:val="CommentReference"/>
            <w:rFonts w:ascii="Verdana" w:hAnsi="Verdana"/>
          </w:rPr>
          <w:commentReference w:id="5062"/>
        </w:r>
        <w:bookmarkStart w:id="5066" w:name="_Toc117850330"/>
        <w:bookmarkStart w:id="5067" w:name="_Toc118269254"/>
        <w:bookmarkEnd w:id="5066"/>
        <w:bookmarkEnd w:id="5067"/>
      </w:del>
    </w:p>
    <w:p w14:paraId="3F359BFA" w14:textId="660240DE" w:rsidR="00C3627C" w:rsidRPr="00D82B8B" w:rsidRDefault="00C3627C" w:rsidP="00C3627C">
      <w:pPr>
        <w:pStyle w:val="Heading2"/>
      </w:pPr>
      <w:bookmarkStart w:id="5068" w:name="_Toc118269255"/>
      <w:r w:rsidRPr="00D82B8B">
        <w:t xml:space="preserve">Performance Ratio </w:t>
      </w:r>
      <w:r w:rsidR="009536CB" w:rsidRPr="00D82B8B">
        <w:t>v</w:t>
      </w:r>
      <w:r w:rsidRPr="00D82B8B">
        <w:t xml:space="preserve">s </w:t>
      </w:r>
      <w:bookmarkStart w:id="5069" w:name="_Hlk112965074"/>
      <w:r w:rsidRPr="00D82B8B">
        <w:t>Forecast</w:t>
      </w:r>
      <w:bookmarkEnd w:id="5068"/>
      <w:bookmarkEnd w:id="5069"/>
    </w:p>
    <w:p w14:paraId="02302569" w14:textId="77777777" w:rsidR="00982548" w:rsidRPr="00D82B8B" w:rsidRDefault="00982548" w:rsidP="00982548"/>
    <w:p w14:paraId="6106DC0D" w14:textId="67164133" w:rsidR="00CC08C4" w:rsidRDefault="005106A0" w:rsidP="00C3627C">
      <w:pPr>
        <w:rPr>
          <w:ins w:id="5070" w:author="Mutali Nepfumbada" w:date="2022-11-02T07:45:00Z"/>
        </w:rPr>
      </w:pPr>
      <w:r w:rsidRPr="00D82B8B">
        <w:rPr>
          <w:lang w:eastAsia="en-US"/>
        </w:rPr>
        <w:t xml:space="preserve">The performance ratio was calculated by the SCADA </w:t>
      </w:r>
      <w:ins w:id="5071" w:author="Adam Terry" w:date="2022-10-07T18:49:00Z">
        <w:r w:rsidR="00EB66C5" w:rsidRPr="00D82B8B">
          <w:rPr>
            <w:lang w:eastAsia="en-US"/>
          </w:rPr>
          <w:t>s</w:t>
        </w:r>
      </w:ins>
      <w:del w:id="5072" w:author="Adam Terry" w:date="2022-10-07T18:49:00Z">
        <w:r w:rsidRPr="00D82B8B" w:rsidDel="00EB66C5">
          <w:rPr>
            <w:lang w:eastAsia="en-US"/>
          </w:rPr>
          <w:delText>S</w:delText>
        </w:r>
      </w:del>
      <w:r w:rsidRPr="00D82B8B">
        <w:rPr>
          <w:lang w:eastAsia="en-US"/>
        </w:rPr>
        <w:t xml:space="preserve">ystem </w:t>
      </w:r>
      <w:del w:id="5073" w:author="Adam Terry" w:date="2022-10-07T18:49:00Z">
        <w:r w:rsidRPr="00D82B8B" w:rsidDel="007414FB">
          <w:rPr>
            <w:lang w:eastAsia="en-US"/>
          </w:rPr>
          <w:delText>based on</w:delText>
        </w:r>
      </w:del>
      <w:ins w:id="5074" w:author="Adam Terry" w:date="2022-10-07T18:49:00Z">
        <w:r w:rsidR="007414FB" w:rsidRPr="00D82B8B">
          <w:rPr>
            <w:lang w:eastAsia="en-US"/>
          </w:rPr>
          <w:t>using</w:t>
        </w:r>
      </w:ins>
      <w:r w:rsidRPr="00D82B8B">
        <w:rPr>
          <w:lang w:eastAsia="en-US"/>
        </w:rPr>
        <w:t xml:space="preserve"> the </w:t>
      </w:r>
      <w:ins w:id="5075" w:author="Adam Terry" w:date="2022-10-07T18:49:00Z">
        <w:r w:rsidR="00917424" w:rsidRPr="00D82B8B">
          <w:rPr>
            <w:lang w:eastAsia="en-US"/>
          </w:rPr>
          <w:t xml:space="preserve">measured </w:t>
        </w:r>
      </w:ins>
      <w:r w:rsidRPr="00D82B8B">
        <w:rPr>
          <w:lang w:eastAsia="en-US"/>
        </w:rPr>
        <w:t xml:space="preserve">production and </w:t>
      </w:r>
      <w:del w:id="5076" w:author="Adam Terry" w:date="2022-10-07T18:49:00Z">
        <w:r w:rsidRPr="00D82B8B" w:rsidDel="00917424">
          <w:rPr>
            <w:lang w:eastAsia="en-US"/>
          </w:rPr>
          <w:delText xml:space="preserve">the </w:delText>
        </w:r>
      </w:del>
      <w:r w:rsidRPr="00D82B8B">
        <w:rPr>
          <w:lang w:eastAsia="en-US"/>
        </w:rPr>
        <w:t xml:space="preserve">irradiation </w:t>
      </w:r>
      <w:r w:rsidR="004B1410" w:rsidRPr="00D82B8B">
        <w:rPr>
          <w:lang w:eastAsia="en-US"/>
        </w:rPr>
        <w:t>data</w:t>
      </w:r>
      <w:del w:id="5077" w:author="Adam Terry" w:date="2022-10-07T18:49:00Z">
        <w:r w:rsidR="004B1410" w:rsidRPr="00D82B8B" w:rsidDel="00917424">
          <w:rPr>
            <w:lang w:eastAsia="en-US"/>
          </w:rPr>
          <w:delText xml:space="preserve"> measured</w:delText>
        </w:r>
      </w:del>
      <w:r w:rsidR="00370E33" w:rsidRPr="00D82B8B">
        <w:rPr>
          <w:lang w:eastAsia="en-US"/>
        </w:rPr>
        <w:t>.</w:t>
      </w:r>
      <w:r w:rsidR="004B1410" w:rsidRPr="00D82B8B">
        <w:t xml:space="preserve"> </w:t>
      </w:r>
      <w:ins w:id="5078" w:author="Mutali Nepfumbada" w:date="2022-10-13T23:30:00Z">
        <w:r w:rsidR="00476637" w:rsidRPr="00D82B8B">
          <w:t xml:space="preserve">Harmattan has performed </w:t>
        </w:r>
      </w:ins>
      <w:ins w:id="5079" w:author="Chanda Nxumalo" w:date="2022-10-18T12:49:00Z">
        <w:r w:rsidR="008C108A">
          <w:t xml:space="preserve">a </w:t>
        </w:r>
      </w:ins>
      <w:ins w:id="5080" w:author="Mutali Nepfumbada" w:date="2022-10-13T23:34:00Z">
        <w:r w:rsidR="00123CD0" w:rsidRPr="00D82B8B">
          <w:t>PR</w:t>
        </w:r>
      </w:ins>
      <w:ins w:id="5081" w:author="Mutali Nepfumbada" w:date="2022-10-13T23:35:00Z">
        <w:r w:rsidR="004562A4" w:rsidRPr="00D82B8B">
          <w:t xml:space="preserve"> forecast </w:t>
        </w:r>
      </w:ins>
      <w:ins w:id="5082" w:author="Mutali Nepfumbada" w:date="2022-10-13T23:36:00Z">
        <w:r w:rsidR="005C1321" w:rsidRPr="00D82B8B">
          <w:t>adjustment since</w:t>
        </w:r>
      </w:ins>
      <w:ins w:id="5083" w:author="Mutali Nepfumbada" w:date="2022-10-13T23:31:00Z">
        <w:r w:rsidR="006B0E63" w:rsidRPr="00D82B8B">
          <w:t xml:space="preserve"> we have noted</w:t>
        </w:r>
        <w:del w:id="5084" w:author="Chanda Nxumalo" w:date="2022-10-18T12:49:00Z">
          <w:r w:rsidR="006B0E63" w:rsidRPr="00D82B8B">
            <w:delText xml:space="preserve"> from</w:delText>
          </w:r>
        </w:del>
        <w:r w:rsidR="006B0E63" w:rsidRPr="00D82B8B">
          <w:t xml:space="preserve"> the </w:t>
        </w:r>
      </w:ins>
      <w:ins w:id="5085" w:author="Mutali Nepfumbada" w:date="2022-10-13T23:32:00Z">
        <w:r w:rsidR="006B0E63" w:rsidRPr="00D82B8B">
          <w:t>irradiation</w:t>
        </w:r>
      </w:ins>
      <w:ins w:id="5086" w:author="Mutali Nepfumbada" w:date="2022-10-13T23:31:00Z">
        <w:r w:rsidR="006B0E63" w:rsidRPr="00D82B8B">
          <w:t xml:space="preserve"> data</w:t>
        </w:r>
      </w:ins>
      <w:ins w:id="5087" w:author="Mutali Nepfumbada" w:date="2022-10-13T23:32:00Z">
        <w:r w:rsidR="006B0E63" w:rsidRPr="00D82B8B">
          <w:t xml:space="preserve"> </w:t>
        </w:r>
        <w:del w:id="5088" w:author="Chanda Nxumalo" w:date="2022-10-18T12:49:00Z">
          <w:r w:rsidR="006B0E63" w:rsidRPr="00D82B8B">
            <w:delText xml:space="preserve">that </w:delText>
          </w:r>
          <w:r w:rsidR="007432A5" w:rsidRPr="00D82B8B">
            <w:delText xml:space="preserve">there are </w:delText>
          </w:r>
        </w:del>
        <w:r w:rsidR="007432A5" w:rsidRPr="00D82B8B">
          <w:t>gaps</w:t>
        </w:r>
        <w:del w:id="5089" w:author="Chanda Nxumalo" w:date="2022-10-18T12:49:00Z">
          <w:r w:rsidR="007432A5" w:rsidRPr="00D82B8B">
            <w:delText xml:space="preserve"> in the data</w:delText>
          </w:r>
        </w:del>
      </w:ins>
      <w:ins w:id="5090" w:author="Mutali Nepfumbada" w:date="2022-10-13T23:33:00Z">
        <w:r w:rsidR="007432A5" w:rsidRPr="00D82B8B">
          <w:t xml:space="preserve">. </w:t>
        </w:r>
      </w:ins>
      <w:ins w:id="5091" w:author="Mutali Nepfumbada" w:date="2022-10-13T23:36:00Z">
        <w:r w:rsidR="005C1321" w:rsidRPr="00D82B8B">
          <w:t xml:space="preserve">This was </w:t>
        </w:r>
      </w:ins>
      <w:ins w:id="5092" w:author="Mutali Nepfumbada" w:date="2022-10-13T23:39:00Z">
        <w:r w:rsidR="00C84424" w:rsidRPr="00D82B8B">
          <w:t>performed</w:t>
        </w:r>
      </w:ins>
      <w:ins w:id="5093" w:author="Mutali Nepfumbada" w:date="2022-10-13T23:36:00Z">
        <w:r w:rsidR="005C1321" w:rsidRPr="00D82B8B">
          <w:t xml:space="preserve"> using Equat</w:t>
        </w:r>
      </w:ins>
      <w:ins w:id="5094" w:author="Mutali Nepfumbada" w:date="2022-10-13T23:37:00Z">
        <w:r w:rsidR="005C1321" w:rsidRPr="00D82B8B">
          <w:t>ion 2 a</w:t>
        </w:r>
        <w:r w:rsidR="008026B7" w:rsidRPr="00D82B8B">
          <w:t>nd the unavailability days were the same as t</w:t>
        </w:r>
      </w:ins>
      <w:ins w:id="5095" w:author="Mutali Nepfumbada" w:date="2022-10-13T23:38:00Z">
        <w:r w:rsidR="008026B7" w:rsidRPr="00D82B8B">
          <w:t>he irradiat</w:t>
        </w:r>
        <w:r w:rsidR="001E421D" w:rsidRPr="00D82B8B">
          <w:t>ion availability</w:t>
        </w:r>
        <w:del w:id="5096" w:author="Chanda Nxumalo" w:date="2022-10-18T12:49:00Z">
          <w:r w:rsidR="001E421D" w:rsidRPr="00D82B8B">
            <w:delText xml:space="preserve"> since PR i</w:delText>
          </w:r>
          <w:r w:rsidR="00DF61C1" w:rsidRPr="00D82B8B">
            <w:delText>s</w:delText>
          </w:r>
        </w:del>
      </w:ins>
      <w:ins w:id="5097" w:author="Mutali Nepfumbada" w:date="2022-10-13T23:39:00Z">
        <w:del w:id="5098" w:author="Chanda Nxumalo" w:date="2022-10-18T12:49:00Z">
          <w:r w:rsidR="00DF61C1" w:rsidRPr="00D82B8B">
            <w:delText xml:space="preserve"> dependent on the irradiation</w:delText>
          </w:r>
        </w:del>
        <w:r w:rsidR="00DF61C1" w:rsidRPr="00D82B8B">
          <w:t xml:space="preserve">. </w:t>
        </w:r>
      </w:ins>
      <w:ins w:id="5099" w:author="Mutali Nepfumbada" w:date="2022-10-27T15:48:00Z">
        <w:r w:rsidR="00500908">
          <w:t xml:space="preserve"> </w:t>
        </w:r>
      </w:ins>
      <w:r w:rsidR="00837633" w:rsidRPr="00D82B8B">
        <w:t>We note that the average performance ratio since COD is 66</w:t>
      </w:r>
      <w:r w:rsidR="007B2D5A" w:rsidRPr="00D82B8B">
        <w:t xml:space="preserve"> </w:t>
      </w:r>
      <w:r w:rsidR="00837633" w:rsidRPr="00D82B8B">
        <w:t>% with a</w:t>
      </w:r>
      <w:ins w:id="5100" w:author="Chanda Nxumalo" w:date="2022-10-18T12:49:00Z">
        <w:r w:rsidR="002F5307">
          <w:t>n average</w:t>
        </w:r>
      </w:ins>
      <w:r w:rsidR="00837633" w:rsidRPr="00D82B8B">
        <w:t xml:space="preserve"> variance </w:t>
      </w:r>
      <w:commentRangeStart w:id="5101"/>
      <w:r w:rsidR="00837633" w:rsidRPr="00D82B8B">
        <w:t xml:space="preserve">of </w:t>
      </w:r>
      <w:ins w:id="5102" w:author="Mutali Nepfumbada" w:date="2022-10-13T23:29:00Z">
        <w:r w:rsidR="00476637" w:rsidRPr="00D82B8B">
          <w:t>43</w:t>
        </w:r>
      </w:ins>
      <w:del w:id="5103" w:author="Mutali Nepfumbada" w:date="2022-10-13T23:29:00Z">
        <w:r w:rsidR="00837633" w:rsidRPr="00D82B8B" w:rsidDel="00476637">
          <w:delText>20</w:delText>
        </w:r>
      </w:del>
      <w:ins w:id="5104" w:author="Mutali Nepfumbada" w:date="2022-10-18T12:57:00Z">
        <w:r w:rsidR="00B05591">
          <w:t>.82</w:t>
        </w:r>
      </w:ins>
      <w:del w:id="5105" w:author="Mutali Nepfumbada" w:date="2022-10-18T12:57:00Z">
        <w:r w:rsidR="00837633" w:rsidRPr="00D82B8B" w:rsidDel="00B05591">
          <w:delText>.43</w:delText>
        </w:r>
      </w:del>
      <w:r w:rsidR="00837633" w:rsidRPr="00D82B8B">
        <w:t xml:space="preserve"> % </w:t>
      </w:r>
      <w:ins w:id="5106" w:author="Adam Terry" w:date="2022-10-07T18:49:00Z">
        <w:del w:id="5107" w:author="Mutali Nepfumbada" w:date="2022-10-13T23:29:00Z">
          <w:r w:rsidR="00874CC7" w:rsidRPr="00D82B8B" w:rsidDel="00476637">
            <w:delText>b</w:delText>
          </w:r>
        </w:del>
      </w:ins>
      <w:del w:id="5108" w:author="Adam Terry" w:date="2022-10-07T18:49:00Z">
        <w:r w:rsidR="00837633" w:rsidRPr="00D82B8B" w:rsidDel="00874CC7">
          <w:delText>B</w:delText>
        </w:r>
      </w:del>
      <w:del w:id="5109" w:author="Mutali Nepfumbada" w:date="2022-10-13T23:29:00Z">
        <w:r w:rsidR="00837633" w:rsidRPr="00D82B8B" w:rsidDel="00476637">
          <w:delText>elow</w:delText>
        </w:r>
      </w:del>
      <w:r w:rsidR="00837633" w:rsidRPr="00D82B8B">
        <w:t xml:space="preserve"> </w:t>
      </w:r>
      <w:commentRangeEnd w:id="5101"/>
      <w:r w:rsidR="002F5307">
        <w:rPr>
          <w:rStyle w:val="CommentReference"/>
          <w:rFonts w:ascii="Verdana" w:hAnsi="Verdana"/>
        </w:rPr>
        <w:commentReference w:id="5101"/>
      </w:r>
      <w:ins w:id="5111" w:author="Chanda Nxumalo" w:date="2022-10-18T12:49:00Z">
        <w:r w:rsidR="008C108A">
          <w:t xml:space="preserve">from </w:t>
        </w:r>
      </w:ins>
      <w:r w:rsidR="00837633" w:rsidRPr="00D82B8B">
        <w:t xml:space="preserve">the </w:t>
      </w:r>
      <w:del w:id="5112" w:author="Adam Terry" w:date="2022-10-07T18:49:00Z">
        <w:r w:rsidR="00837633" w:rsidRPr="00D82B8B" w:rsidDel="00694156">
          <w:delText xml:space="preserve">expected </w:delText>
        </w:r>
      </w:del>
      <w:r w:rsidR="00837633" w:rsidRPr="00D82B8B">
        <w:t>forecast.</w:t>
      </w:r>
      <w:ins w:id="5113" w:author="Mutali Nepfumbada" w:date="2022-10-27T15:49:00Z">
        <w:r w:rsidR="00500908">
          <w:t xml:space="preserve"> </w:t>
        </w:r>
      </w:ins>
      <w:r w:rsidR="00574D50">
        <w:t xml:space="preserve">We note that the overall forecast PR is low as it was adjusted due to the high </w:t>
      </w:r>
      <w:ins w:id="5114" w:author="Justin Wimbush" w:date="2022-11-01T17:03:00Z">
        <w:r w:rsidR="00265047">
          <w:t xml:space="preserve">number of </w:t>
        </w:r>
      </w:ins>
      <w:r w:rsidR="00574D50">
        <w:t>data gaps.</w:t>
      </w:r>
    </w:p>
    <w:p w14:paraId="46962A98" w14:textId="77777777" w:rsidR="00700056" w:rsidRPr="00700056" w:rsidRDefault="00700056" w:rsidP="00700056">
      <w:pPr>
        <w:jc w:val="left"/>
        <w:rPr>
          <w:ins w:id="5115" w:author="Mutali Nepfumbada" w:date="2022-11-27T22:14:00Z"/>
        </w:rPr>
      </w:pPr>
    </w:p>
    <w:tbl>
      <w:tblPr>
        <w:tblStyle w:val="TableGridLight"/>
        <w:tblW w:w="5000" w:type="pct"/>
        <w:tblLook w:val="04A0" w:firstRow="1" w:lastRow="0" w:firstColumn="1" w:lastColumn="0" w:noHBand="0" w:noVBand="1"/>
      </w:tblPr>
      <w:tblGrid>
        <w:gridCol w:w="2641"/>
        <w:gridCol w:w="2232"/>
        <w:gridCol w:w="2417"/>
        <w:gridCol w:w="2249"/>
      </w:tblGrid>
      <w:tr w:rsidR="00700056" w:rsidRPr="00700056" w14:paraId="5E541931" w14:textId="77777777" w:rsidTr="002A53ED">
        <w:trPr>
          <w:trHeight w:val="225"/>
          <w:ins w:id="5116" w:author="Mutali Nepfumbada" w:date="2022-11-27T22:14:00Z"/>
        </w:trPr>
        <w:tc>
          <w:tcPr>
            <w:tcW w:w="5000" w:type="pct"/>
            <w:gridSpan w:val="4"/>
            <w:shd w:val="clear" w:color="auto" w:fill="5F0500"/>
          </w:tcPr>
          <w:p w14:paraId="09ECD92C" w14:textId="77777777" w:rsidR="00700056" w:rsidRPr="00700056" w:rsidRDefault="00700056" w:rsidP="00700056">
            <w:pPr>
              <w:jc w:val="center"/>
              <w:rPr>
                <w:ins w:id="5117" w:author="Mutali Nepfumbada" w:date="2022-11-27T22:14:00Z"/>
                <w:b/>
                <w:bCs/>
              </w:rPr>
            </w:pPr>
            <w:ins w:id="5118" w:author="Mutali Nepfumbada" w:date="2022-11-27T22:14:00Z">
              <w:r w:rsidRPr="00700056">
                <w:rPr>
                  <w:b/>
                  <w:bCs/>
                </w:rPr>
                <w:t>Performance Ratio (%)</w:t>
              </w:r>
            </w:ins>
          </w:p>
        </w:tc>
      </w:tr>
      <w:tr w:rsidR="00700056" w:rsidRPr="00700056" w14:paraId="1089507A" w14:textId="77777777" w:rsidTr="002A53ED">
        <w:trPr>
          <w:trHeight w:val="225"/>
          <w:ins w:id="5119" w:author="Mutali Nepfumbada" w:date="2022-11-27T22:14:00Z"/>
        </w:trPr>
        <w:tc>
          <w:tcPr>
            <w:tcW w:w="1384" w:type="pct"/>
            <w:shd w:val="clear" w:color="auto" w:fill="5F0500"/>
          </w:tcPr>
          <w:p w14:paraId="5B574D15" w14:textId="77777777" w:rsidR="00700056" w:rsidRPr="00700056" w:rsidRDefault="00700056" w:rsidP="00700056">
            <w:pPr>
              <w:jc w:val="left"/>
              <w:rPr>
                <w:ins w:id="5120" w:author="Mutali Nepfumbada" w:date="2022-11-27T22:14:00Z"/>
                <w:b/>
                <w:bCs/>
                <w:lang w:eastAsia="en-US"/>
              </w:rPr>
            </w:pPr>
            <w:ins w:id="5121" w:author="Mutali Nepfumbada" w:date="2022-11-27T22:14:00Z">
              <w:r w:rsidRPr="00700056">
                <w:rPr>
                  <w:b/>
                  <w:bCs/>
                </w:rPr>
                <w:t>Month</w:t>
              </w:r>
            </w:ins>
          </w:p>
        </w:tc>
        <w:tc>
          <w:tcPr>
            <w:tcW w:w="1170" w:type="pct"/>
            <w:shd w:val="clear" w:color="auto" w:fill="5F0500"/>
          </w:tcPr>
          <w:p w14:paraId="3F350821" w14:textId="77777777" w:rsidR="00700056" w:rsidRPr="00700056" w:rsidRDefault="00700056" w:rsidP="00700056">
            <w:pPr>
              <w:jc w:val="center"/>
              <w:rPr>
                <w:ins w:id="5122" w:author="Mutali Nepfumbada" w:date="2022-11-27T22:14:00Z"/>
                <w:b/>
                <w:bCs/>
                <w:lang w:val="en-US"/>
              </w:rPr>
            </w:pPr>
            <w:ins w:id="5123" w:author="Mutali Nepfumbada" w:date="2022-11-27T22:14:00Z">
              <w:r w:rsidRPr="00700056">
                <w:rPr>
                  <w:b/>
                  <w:bCs/>
                </w:rPr>
                <w:t>Actual</w:t>
              </w:r>
            </w:ins>
          </w:p>
        </w:tc>
        <w:tc>
          <w:tcPr>
            <w:tcW w:w="1267" w:type="pct"/>
            <w:shd w:val="clear" w:color="auto" w:fill="5F0500"/>
          </w:tcPr>
          <w:p w14:paraId="7085AA3C" w14:textId="77777777" w:rsidR="00700056" w:rsidRPr="00700056" w:rsidRDefault="00700056" w:rsidP="00700056">
            <w:pPr>
              <w:jc w:val="center"/>
              <w:rPr>
                <w:ins w:id="5124" w:author="Mutali Nepfumbada" w:date="2022-11-27T22:14:00Z"/>
                <w:b/>
                <w:bCs/>
                <w:lang w:val="en-US"/>
              </w:rPr>
            </w:pPr>
            <w:ins w:id="5125" w:author="Mutali Nepfumbada" w:date="2022-11-27T22:14:00Z">
              <w:r w:rsidRPr="00700056">
                <w:rPr>
                  <w:b/>
                  <w:bCs/>
                </w:rPr>
                <w:t>Forecast</w:t>
              </w:r>
            </w:ins>
          </w:p>
        </w:tc>
        <w:tc>
          <w:tcPr>
            <w:tcW w:w="1179" w:type="pct"/>
            <w:shd w:val="clear" w:color="auto" w:fill="5F0500"/>
          </w:tcPr>
          <w:p w14:paraId="52E0AE3E" w14:textId="77777777" w:rsidR="00700056" w:rsidRPr="00700056" w:rsidRDefault="00700056" w:rsidP="00700056">
            <w:pPr>
              <w:jc w:val="center"/>
              <w:rPr>
                <w:ins w:id="5126" w:author="Mutali Nepfumbada" w:date="2022-11-27T22:14:00Z"/>
                <w:b/>
                <w:bCs/>
                <w:lang w:eastAsia="en-US"/>
              </w:rPr>
            </w:pPr>
            <w:ins w:id="5127" w:author="Mutali Nepfumbada" w:date="2022-11-27T22:14:00Z">
              <w:r w:rsidRPr="00700056">
                <w:rPr>
                  <w:b/>
                  <w:bCs/>
                </w:rPr>
                <w:t>Delta (%)</w:t>
              </w:r>
            </w:ins>
          </w:p>
        </w:tc>
      </w:tr>
      <w:tr w:rsidR="00700056" w:rsidRPr="00700056" w14:paraId="19778F54" w14:textId="77777777" w:rsidTr="002A53ED">
        <w:trPr>
          <w:trHeight w:val="113"/>
          <w:ins w:id="5128" w:author="Mutali Nepfumbada" w:date="2022-11-27T22:14:00Z"/>
        </w:trPr>
        <w:tc>
          <w:tcPr>
            <w:tcW w:w="5000" w:type="pct"/>
            <w:gridSpan w:val="4"/>
          </w:tcPr>
          <w:p w14:paraId="7EE10486" w14:textId="77777777" w:rsidR="00700056" w:rsidRPr="00700056" w:rsidRDefault="00700056" w:rsidP="00700056">
            <w:pPr>
              <w:jc w:val="center"/>
              <w:rPr>
                <w:ins w:id="5129" w:author="Mutali Nepfumbada" w:date="2022-11-27T22:14:00Z"/>
                <w:lang w:eastAsia="en-US"/>
              </w:rPr>
            </w:pPr>
            <w:ins w:id="5130" w:author="Mutali Nepfumbada" w:date="2022-11-27T22:14:00Z">
              <w:r w:rsidRPr="00700056">
                <w:rPr>
                  <w:bCs/>
                  <w:lang w:val="en-US"/>
                </w:rPr>
                <w:t>{%tr for item in HIGPRtable_contents%}</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{{item.Date}}</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item. HIGPRA}}</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{{item. HIGPRF }}</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{{item. HIGPRV}}</w:t>
              </w:r>
            </w:ins>
          </w:p>
        </w:tc>
      </w:tr>
      <w:tr w:rsidR="00700056" w:rsidRPr="00700056" w14:paraId="2957DD6F" w14:textId="77777777" w:rsidTr="002A53ED">
        <w:trPr>
          <w:trHeight w:val="113"/>
          <w:ins w:id="5140" w:author="Mutali Nepfumbada" w:date="2022-11-27T22:14:00Z"/>
        </w:trPr>
        <w:tc>
          <w:tcPr>
            <w:tcW w:w="5000" w:type="pct"/>
            <w:gridSpan w:val="4"/>
          </w:tcPr>
          <w:p w14:paraId="1E7FD695" w14:textId="77777777" w:rsidR="00700056" w:rsidRPr="00700056" w:rsidRDefault="00700056" w:rsidP="00700056">
            <w:pPr>
              <w:jc w:val="center"/>
              <w:rPr>
                <w:ins w:id="5141" w:author="Mutali Nepfumbada" w:date="2022-11-27T22:14:00Z"/>
                <w:lang w:eastAsia="en-US"/>
              </w:rPr>
            </w:pPr>
            <w:ins w:id="5142" w:author="Mutali Nepfumbada" w:date="2022-11-27T22:14:00Z">
              <w:r w:rsidRPr="00700056">
                <w:rPr>
                  <w:bCs/>
                  <w:lang w:val="en-US"/>
                </w:rPr>
                <w:t>{%tr endfor %}</w:t>
              </w:r>
            </w:ins>
          </w:p>
        </w:tc>
      </w:tr>
    </w:tbl>
    <w:p w14:paraId="2AD6B3DB" w14:textId="77777777" w:rsidR="00700056" w:rsidRPr="00700056" w:rsidRDefault="00700056" w:rsidP="00700056">
      <w:pPr>
        <w:jc w:val="left"/>
        <w:rPr>
          <w:ins w:id="5143" w:author="Mutali Nepfumbada" w:date="2022-11-27T22:14:00Z"/>
        </w:rPr>
      </w:pPr>
    </w:p>
    <w:p w14:paraId="09BEABCF" w14:textId="77777777" w:rsidR="00700056" w:rsidRPr="00700056" w:rsidRDefault="00700056" w:rsidP="00700056">
      <w:pPr>
        <w:spacing w:after="200"/>
        <w:jc w:val="center"/>
        <w:rPr>
          <w:ins w:id="5144" w:author="Mutali Nepfumbada" w:date="2022-11-27T22:14:00Z"/>
          <w:i/>
          <w:iCs/>
          <w:color w:val="5F0505"/>
          <w:sz w:val="18"/>
          <w:szCs w:val="18"/>
        </w:rPr>
      </w:pPr>
      <w:bookmarkStart w:id="5145" w:name="_Toc120510251"/>
      <w:ins w:id="5146" w:author="Mutali Nepfumbada" w:date="2022-11-27T22:14: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Highveld PR and Forecast</w:t>
        </w:r>
        <w:bookmarkEnd w:id="5145"/>
      </w:ins>
    </w:p>
    <w:p w14:paraId="72D1D01B" w14:textId="77777777" w:rsidR="00700056" w:rsidRPr="00700056" w:rsidRDefault="00700056" w:rsidP="00700056">
      <w:pPr>
        <w:jc w:val="center"/>
        <w:rPr>
          <w:ins w:id="5147" w:author="Mutali Nepfumbada" w:date="2022-11-27T22:14:00Z"/>
        </w:rPr>
      </w:pPr>
      <w:ins w:id="5148" w:author="Mutali Nepfumbada" w:date="2022-11-27T22:14:00Z">
        <w:r w:rsidRPr="00700056">
          <w:rPr>
            <w:lang w:eastAsia="en-US"/>
          </w:rPr>
          <w:t>{{HIG</w:t>
        </w:r>
        <w:r w:rsidRPr="00700056">
          <w:rPr>
            <w:bCs/>
            <w:lang w:val="en-US"/>
          </w:rPr>
          <w:t>PR</w:t>
        </w:r>
        <w:r w:rsidRPr="00700056">
          <w:rPr>
            <w:lang w:eastAsia="en-US"/>
          </w:rPr>
          <w:t>Image}}</w:t>
        </w:r>
      </w:ins>
    </w:p>
    <w:p w14:paraId="76298694" w14:textId="77777777" w:rsidR="00700056" w:rsidRPr="00700056" w:rsidRDefault="00700056" w:rsidP="00700056">
      <w:pPr>
        <w:spacing w:after="200"/>
        <w:jc w:val="center"/>
        <w:rPr>
          <w:ins w:id="5149" w:author="Mutali Nepfumbada" w:date="2022-11-27T22:14:00Z"/>
          <w:i/>
          <w:iCs/>
          <w:color w:val="5F0505"/>
          <w:sz w:val="18"/>
          <w:szCs w:val="18"/>
          <w:lang w:eastAsia="en-US"/>
        </w:rPr>
      </w:pPr>
      <w:ins w:id="5150" w:author="Mutali Nepfumbada" w:date="2022-11-27T22:14: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Highveld PR Vs Forecast</w:t>
        </w:r>
      </w:ins>
    </w:p>
    <w:p w14:paraId="3F99C341" w14:textId="4F23436F" w:rsidR="0058146A" w:rsidRPr="00D82B8B" w:rsidDel="00F91A51" w:rsidRDefault="0058146A" w:rsidP="00C3627C">
      <w:pPr>
        <w:rPr>
          <w:del w:id="5151" w:author="Mutali Nepfumbada" w:date="2022-10-13T22:20:00Z"/>
        </w:rPr>
      </w:pPr>
    </w:p>
    <w:p w14:paraId="5D97992A" w14:textId="0D19FACC" w:rsidR="0061185A" w:rsidRPr="00D82B8B" w:rsidDel="0058146A" w:rsidRDefault="0061185A" w:rsidP="00C3627C">
      <w:pPr>
        <w:rPr>
          <w:del w:id="5152" w:author="Mutali Nepfumbada" w:date="2022-10-13T22:18:00Z"/>
        </w:rPr>
      </w:pPr>
    </w:p>
    <w:tbl>
      <w:tblPr>
        <w:tblStyle w:val="TableGridLight"/>
        <w:tblW w:w="1855" w:type="pct"/>
        <w:jc w:val="center"/>
        <w:tblLook w:val="04A0" w:firstRow="1" w:lastRow="0" w:firstColumn="1" w:lastColumn="0" w:noHBand="0" w:noVBand="1"/>
        <w:tblPrChange w:id="5153" w:author="Mutali Nepfumbada" w:date="2022-10-12T05:50:00Z">
          <w:tblPr>
            <w:tblStyle w:val="TableGridLight"/>
            <w:tblW w:w="5000" w:type="pct"/>
            <w:tblLook w:val="04A0" w:firstRow="1" w:lastRow="0" w:firstColumn="1" w:lastColumn="0" w:noHBand="0" w:noVBand="1"/>
          </w:tblPr>
        </w:tblPrChange>
      </w:tblPr>
      <w:tblGrid>
        <w:gridCol w:w="865"/>
        <w:gridCol w:w="718"/>
        <w:gridCol w:w="900"/>
        <w:gridCol w:w="1056"/>
        <w:tblGridChange w:id="5154">
          <w:tblGrid>
            <w:gridCol w:w="2641"/>
            <w:gridCol w:w="2232"/>
            <w:gridCol w:w="2417"/>
            <w:gridCol w:w="2249"/>
          </w:tblGrid>
        </w:tblGridChange>
      </w:tblGrid>
      <w:tr w:rsidR="0061185A" w:rsidRPr="00D82B8B" w:rsidDel="0058146A" w14:paraId="7DE74824" w14:textId="6B7E6E9C" w:rsidTr="00D032CA">
        <w:trPr>
          <w:trHeight w:val="254"/>
          <w:jc w:val="center"/>
          <w:del w:id="5155" w:author="Mutali Nepfumbada" w:date="2022-10-13T22:18:00Z"/>
          <w:trPrChange w:id="5156" w:author="Mutali Nepfumbada" w:date="2022-10-12T05:50:00Z">
            <w:trPr>
              <w:trHeight w:val="225"/>
            </w:trPr>
          </w:trPrChange>
        </w:trPr>
        <w:tc>
          <w:tcPr>
            <w:tcW w:w="5000" w:type="pct"/>
            <w:gridSpan w:val="4"/>
            <w:shd w:val="clear" w:color="auto" w:fill="5F0500"/>
            <w:tcPrChange w:id="5157" w:author="Mutali Nepfumbada" w:date="2022-10-12T05:50:00Z">
              <w:tcPr>
                <w:tcW w:w="5000" w:type="pct"/>
                <w:gridSpan w:val="4"/>
                <w:shd w:val="clear" w:color="auto" w:fill="5F0500"/>
              </w:tcPr>
            </w:tcPrChange>
          </w:tcPr>
          <w:p w14:paraId="6A45414E" w14:textId="5B2D14A9" w:rsidR="0061185A" w:rsidRPr="00D82B8B" w:rsidDel="0058146A" w:rsidRDefault="0061185A">
            <w:pPr>
              <w:jc w:val="center"/>
              <w:rPr>
                <w:del w:id="5158" w:author="Mutali Nepfumbada" w:date="2022-10-13T22:18:00Z"/>
                <w:b/>
                <w:bCs/>
              </w:rPr>
            </w:pPr>
            <w:del w:id="5159" w:author="Mutali Nepfumbada" w:date="2022-10-13T22:18:00Z">
              <w:r w:rsidRPr="00D82B8B" w:rsidDel="0058146A">
                <w:rPr>
                  <w:b/>
                  <w:bCs/>
                </w:rPr>
                <w:delText>Performance Ratio (%)</w:delText>
              </w:r>
            </w:del>
          </w:p>
        </w:tc>
      </w:tr>
      <w:tr w:rsidR="0061185A" w:rsidRPr="00D82B8B" w:rsidDel="0058146A" w14:paraId="3117A4B9" w14:textId="43C2B790" w:rsidTr="00D032CA">
        <w:trPr>
          <w:trHeight w:val="254"/>
          <w:jc w:val="center"/>
          <w:del w:id="5160" w:author="Mutali Nepfumbada" w:date="2022-10-13T22:18:00Z"/>
          <w:trPrChange w:id="5161" w:author="Mutali Nepfumbada" w:date="2022-10-12T05:50:00Z">
            <w:trPr>
              <w:trHeight w:val="225"/>
            </w:trPr>
          </w:trPrChange>
        </w:trPr>
        <w:tc>
          <w:tcPr>
            <w:tcW w:w="1222" w:type="pct"/>
            <w:shd w:val="clear" w:color="auto" w:fill="5F0500"/>
            <w:tcPrChange w:id="5162" w:author="Mutali Nepfumbada" w:date="2022-10-12T05:50:00Z">
              <w:tcPr>
                <w:tcW w:w="1384" w:type="pct"/>
                <w:shd w:val="clear" w:color="auto" w:fill="5F0500"/>
              </w:tcPr>
            </w:tcPrChange>
          </w:tcPr>
          <w:p w14:paraId="2CC7821E" w14:textId="29D846E3" w:rsidR="0061185A" w:rsidRPr="00D82B8B" w:rsidDel="0058146A" w:rsidRDefault="0061185A">
            <w:pPr>
              <w:rPr>
                <w:del w:id="5163" w:author="Mutali Nepfumbada" w:date="2022-10-13T22:18:00Z"/>
                <w:b/>
                <w:bCs/>
                <w:lang w:eastAsia="en-US"/>
              </w:rPr>
            </w:pPr>
            <w:del w:id="5164" w:author="Mutali Nepfumbada" w:date="2022-10-13T22:18:00Z">
              <w:r w:rsidRPr="00D82B8B" w:rsidDel="0058146A">
                <w:rPr>
                  <w:b/>
                  <w:bCs/>
                </w:rPr>
                <w:delText>Month</w:delText>
              </w:r>
            </w:del>
          </w:p>
        </w:tc>
        <w:tc>
          <w:tcPr>
            <w:tcW w:w="1014" w:type="pct"/>
            <w:shd w:val="clear" w:color="auto" w:fill="5F0500"/>
            <w:tcPrChange w:id="5165" w:author="Mutali Nepfumbada" w:date="2022-10-12T05:50:00Z">
              <w:tcPr>
                <w:tcW w:w="1170" w:type="pct"/>
                <w:shd w:val="clear" w:color="auto" w:fill="5F0500"/>
              </w:tcPr>
            </w:tcPrChange>
          </w:tcPr>
          <w:p w14:paraId="7CD7883E" w14:textId="2DE9BC88" w:rsidR="0061185A" w:rsidRPr="00D82B8B" w:rsidDel="0058146A" w:rsidRDefault="0061185A">
            <w:pPr>
              <w:jc w:val="center"/>
              <w:rPr>
                <w:del w:id="5166" w:author="Mutali Nepfumbada" w:date="2022-10-13T22:18:00Z"/>
                <w:b/>
                <w:bCs/>
                <w:lang w:val="en-US"/>
              </w:rPr>
            </w:pPr>
            <w:del w:id="5167" w:author="Mutali Nepfumbada" w:date="2022-10-13T22:18:00Z">
              <w:r w:rsidRPr="00D82B8B" w:rsidDel="0058146A">
                <w:rPr>
                  <w:b/>
                  <w:bCs/>
                </w:rPr>
                <w:delText>Actual</w:delText>
              </w:r>
            </w:del>
          </w:p>
        </w:tc>
        <w:tc>
          <w:tcPr>
            <w:tcW w:w="1272" w:type="pct"/>
            <w:shd w:val="clear" w:color="auto" w:fill="5F0500"/>
            <w:tcPrChange w:id="5168" w:author="Mutali Nepfumbada" w:date="2022-10-12T05:50:00Z">
              <w:tcPr>
                <w:tcW w:w="1267" w:type="pct"/>
                <w:shd w:val="clear" w:color="auto" w:fill="5F0500"/>
              </w:tcPr>
            </w:tcPrChange>
          </w:tcPr>
          <w:p w14:paraId="7392C06F" w14:textId="416FB945" w:rsidR="0061185A" w:rsidRPr="00D82B8B" w:rsidDel="0058146A" w:rsidRDefault="0061185A">
            <w:pPr>
              <w:jc w:val="center"/>
              <w:rPr>
                <w:del w:id="5169" w:author="Mutali Nepfumbada" w:date="2022-10-13T22:18:00Z"/>
                <w:b/>
                <w:bCs/>
                <w:lang w:val="en-US"/>
              </w:rPr>
            </w:pPr>
            <w:del w:id="5170" w:author="Mutali Nepfumbada" w:date="2022-10-13T22:18:00Z">
              <w:r w:rsidRPr="00D82B8B" w:rsidDel="0058146A">
                <w:rPr>
                  <w:b/>
                  <w:bCs/>
                </w:rPr>
                <w:delText>Forecast</w:delText>
              </w:r>
            </w:del>
          </w:p>
        </w:tc>
        <w:tc>
          <w:tcPr>
            <w:tcW w:w="1492" w:type="pct"/>
            <w:shd w:val="clear" w:color="auto" w:fill="5F0500"/>
            <w:tcPrChange w:id="5171" w:author="Mutali Nepfumbada" w:date="2022-10-12T05:50:00Z">
              <w:tcPr>
                <w:tcW w:w="1179" w:type="pct"/>
                <w:shd w:val="clear" w:color="auto" w:fill="5F0500"/>
              </w:tcPr>
            </w:tcPrChange>
          </w:tcPr>
          <w:p w14:paraId="5FED63B9" w14:textId="48BE334C" w:rsidR="0061185A" w:rsidRPr="00D82B8B" w:rsidDel="0058146A" w:rsidRDefault="0061185A">
            <w:pPr>
              <w:jc w:val="center"/>
              <w:rPr>
                <w:del w:id="5172" w:author="Mutali Nepfumbada" w:date="2022-10-13T22:18:00Z"/>
                <w:b/>
                <w:bCs/>
                <w:lang w:eastAsia="en-US"/>
              </w:rPr>
            </w:pPr>
            <w:del w:id="5173" w:author="Mutali Nepfumbada" w:date="2022-10-13T22:18:00Z">
              <w:r w:rsidRPr="00D82B8B" w:rsidDel="0058146A">
                <w:rPr>
                  <w:b/>
                  <w:bCs/>
                </w:rPr>
                <w:delText>Delta (%)</w:delText>
              </w:r>
            </w:del>
          </w:p>
        </w:tc>
      </w:tr>
      <w:tr w:rsidR="0061185A" w:rsidRPr="00D82B8B" w:rsidDel="0058146A" w14:paraId="7EE58461" w14:textId="39F8C777" w:rsidTr="00D032CA">
        <w:trPr>
          <w:trHeight w:val="122"/>
          <w:jc w:val="center"/>
          <w:del w:id="5174" w:author="Mutali Nepfumbada" w:date="2022-10-13T22:18:00Z"/>
          <w:trPrChange w:id="5175" w:author="Mutali Nepfumbada" w:date="2022-10-12T05:50:00Z">
            <w:trPr>
              <w:trHeight w:val="108"/>
            </w:trPr>
          </w:trPrChange>
        </w:trPr>
        <w:tc>
          <w:tcPr>
            <w:tcW w:w="1222" w:type="pct"/>
            <w:tcPrChange w:id="5176" w:author="Mutali Nepfumbada" w:date="2022-10-12T05:50:00Z">
              <w:tcPr>
                <w:tcW w:w="1384" w:type="pct"/>
              </w:tcPr>
            </w:tcPrChange>
          </w:tcPr>
          <w:p w14:paraId="1D7FD619" w14:textId="0E478CFA" w:rsidR="0061185A" w:rsidRPr="00D82B8B" w:rsidDel="0058146A" w:rsidRDefault="0061185A">
            <w:pPr>
              <w:rPr>
                <w:del w:id="5177" w:author="Mutali Nepfumbada" w:date="2022-10-13T22:18:00Z"/>
                <w:lang w:eastAsia="en-US"/>
              </w:rPr>
            </w:pPr>
            <w:del w:id="5178" w:author="Mutali Nepfumbada" w:date="2022-10-13T22:18:00Z">
              <w:r w:rsidRPr="00D82B8B" w:rsidDel="0058146A">
                <w:rPr>
                  <w:bCs/>
                  <w:lang w:val="en-US"/>
                </w:rPr>
                <w:delText>Apr 22</w:delText>
              </w:r>
            </w:del>
          </w:p>
        </w:tc>
        <w:tc>
          <w:tcPr>
            <w:tcW w:w="1014" w:type="pct"/>
            <w:tcPrChange w:id="5179" w:author="Mutali Nepfumbada" w:date="2022-10-12T05:50:00Z">
              <w:tcPr>
                <w:tcW w:w="1170" w:type="pct"/>
              </w:tcPr>
            </w:tcPrChange>
          </w:tcPr>
          <w:p w14:paraId="4C4535BA" w14:textId="6B30421D" w:rsidR="0061185A" w:rsidRPr="00D82B8B" w:rsidDel="0058146A" w:rsidRDefault="0061185A">
            <w:pPr>
              <w:jc w:val="center"/>
              <w:rPr>
                <w:del w:id="5180" w:author="Mutali Nepfumbada" w:date="2022-10-13T22:18:00Z"/>
                <w:lang w:eastAsia="en-US"/>
              </w:rPr>
            </w:pPr>
            <w:del w:id="5181" w:author="Mutali Nepfumbada" w:date="2022-10-13T22:18:00Z">
              <w:r w:rsidRPr="00D82B8B" w:rsidDel="0058146A">
                <w:rPr>
                  <w:bCs/>
                  <w:lang w:val="en-US"/>
                </w:rPr>
                <w:delText>70</w:delText>
              </w:r>
            </w:del>
          </w:p>
        </w:tc>
        <w:tc>
          <w:tcPr>
            <w:tcW w:w="1272" w:type="pct"/>
            <w:tcPrChange w:id="5182" w:author="Mutali Nepfumbada" w:date="2022-10-12T05:50:00Z">
              <w:tcPr>
                <w:tcW w:w="1267" w:type="pct"/>
              </w:tcPr>
            </w:tcPrChange>
          </w:tcPr>
          <w:p w14:paraId="162B06B3" w14:textId="0B438D10" w:rsidR="0061185A" w:rsidRPr="00D82B8B" w:rsidDel="0058146A" w:rsidRDefault="0061185A">
            <w:pPr>
              <w:jc w:val="center"/>
              <w:rPr>
                <w:del w:id="5183" w:author="Mutali Nepfumbada" w:date="2022-10-13T22:18:00Z"/>
                <w:lang w:eastAsia="en-US"/>
              </w:rPr>
            </w:pPr>
            <w:del w:id="5184" w:author="Mutali Nepfumbada" w:date="2022-10-13T22:18:00Z">
              <w:r w:rsidRPr="00D82B8B" w:rsidDel="0058146A">
                <w:rPr>
                  <w:bCs/>
                  <w:lang w:val="en-US"/>
                </w:rPr>
                <w:delText>79</w:delText>
              </w:r>
            </w:del>
          </w:p>
        </w:tc>
        <w:tc>
          <w:tcPr>
            <w:tcW w:w="1492" w:type="pct"/>
            <w:tcPrChange w:id="5185" w:author="Mutali Nepfumbada" w:date="2022-10-12T05:50:00Z">
              <w:tcPr>
                <w:tcW w:w="1179" w:type="pct"/>
              </w:tcPr>
            </w:tcPrChange>
          </w:tcPr>
          <w:p w14:paraId="0BACCA9C" w14:textId="1866C74E" w:rsidR="0061185A" w:rsidRPr="00D82B8B" w:rsidDel="0058146A" w:rsidRDefault="0061185A">
            <w:pPr>
              <w:jc w:val="center"/>
              <w:rPr>
                <w:del w:id="5186" w:author="Mutali Nepfumbada" w:date="2022-10-13T22:18:00Z"/>
                <w:color w:val="FF0000"/>
                <w:lang w:eastAsia="en-US"/>
              </w:rPr>
            </w:pPr>
            <w:del w:id="5187" w:author="Mutali Nepfumbada" w:date="2022-10-13T22:18:00Z">
              <w:r w:rsidRPr="00D82B8B" w:rsidDel="0058146A">
                <w:rPr>
                  <w:color w:val="FF0000"/>
                  <w:lang w:val="en-US"/>
                </w:rPr>
                <w:delText>-11.56</w:delText>
              </w:r>
            </w:del>
          </w:p>
        </w:tc>
      </w:tr>
      <w:tr w:rsidR="0061185A" w:rsidRPr="00D82B8B" w:rsidDel="0058146A" w14:paraId="680905D9" w14:textId="28C0F8A6" w:rsidTr="00D032CA">
        <w:trPr>
          <w:trHeight w:val="122"/>
          <w:jc w:val="center"/>
          <w:del w:id="5188" w:author="Mutali Nepfumbada" w:date="2022-10-13T22:18:00Z"/>
          <w:trPrChange w:id="5189" w:author="Mutali Nepfumbada" w:date="2022-10-12T05:50:00Z">
            <w:trPr>
              <w:trHeight w:val="108"/>
            </w:trPr>
          </w:trPrChange>
        </w:trPr>
        <w:tc>
          <w:tcPr>
            <w:tcW w:w="1222" w:type="pct"/>
            <w:tcPrChange w:id="5190" w:author="Mutali Nepfumbada" w:date="2022-10-12T05:50:00Z">
              <w:tcPr>
                <w:tcW w:w="1384" w:type="pct"/>
              </w:tcPr>
            </w:tcPrChange>
          </w:tcPr>
          <w:p w14:paraId="1EAE7FB7" w14:textId="28D37437" w:rsidR="0061185A" w:rsidRPr="00D82B8B" w:rsidDel="0058146A" w:rsidRDefault="0061185A">
            <w:pPr>
              <w:rPr>
                <w:del w:id="5191" w:author="Mutali Nepfumbada" w:date="2022-10-13T22:18:00Z"/>
                <w:lang w:eastAsia="en-US"/>
              </w:rPr>
            </w:pPr>
            <w:del w:id="5192" w:author="Mutali Nepfumbada" w:date="2022-10-13T22:18:00Z">
              <w:r w:rsidRPr="00D82B8B" w:rsidDel="0058146A">
                <w:rPr>
                  <w:bCs/>
                  <w:lang w:val="en-US"/>
                </w:rPr>
                <w:delText>May 22</w:delText>
              </w:r>
            </w:del>
          </w:p>
        </w:tc>
        <w:tc>
          <w:tcPr>
            <w:tcW w:w="1014" w:type="pct"/>
            <w:tcPrChange w:id="5193" w:author="Mutali Nepfumbada" w:date="2022-10-12T05:50:00Z">
              <w:tcPr>
                <w:tcW w:w="1170" w:type="pct"/>
              </w:tcPr>
            </w:tcPrChange>
          </w:tcPr>
          <w:p w14:paraId="27664A27" w14:textId="49657EE9" w:rsidR="0061185A" w:rsidRPr="00D82B8B" w:rsidDel="0058146A" w:rsidRDefault="0061185A">
            <w:pPr>
              <w:jc w:val="center"/>
              <w:rPr>
                <w:del w:id="5194" w:author="Mutali Nepfumbada" w:date="2022-10-13T22:18:00Z"/>
                <w:lang w:eastAsia="en-US"/>
              </w:rPr>
            </w:pPr>
            <w:del w:id="5195" w:author="Mutali Nepfumbada" w:date="2022-10-13T22:18:00Z">
              <w:r w:rsidRPr="00D82B8B" w:rsidDel="0058146A">
                <w:rPr>
                  <w:bCs/>
                  <w:lang w:val="en-US"/>
                </w:rPr>
                <w:delText>67</w:delText>
              </w:r>
            </w:del>
          </w:p>
        </w:tc>
        <w:tc>
          <w:tcPr>
            <w:tcW w:w="1272" w:type="pct"/>
            <w:tcPrChange w:id="5196" w:author="Mutali Nepfumbada" w:date="2022-10-12T05:50:00Z">
              <w:tcPr>
                <w:tcW w:w="1267" w:type="pct"/>
              </w:tcPr>
            </w:tcPrChange>
          </w:tcPr>
          <w:p w14:paraId="1A377643" w14:textId="22E00D60" w:rsidR="0061185A" w:rsidRPr="00D82B8B" w:rsidDel="0058146A" w:rsidRDefault="0061185A">
            <w:pPr>
              <w:jc w:val="center"/>
              <w:rPr>
                <w:del w:id="5197" w:author="Mutali Nepfumbada" w:date="2022-10-13T22:18:00Z"/>
                <w:lang w:eastAsia="en-US"/>
              </w:rPr>
            </w:pPr>
            <w:del w:id="5198" w:author="Mutali Nepfumbada" w:date="2022-10-13T22:18:00Z">
              <w:r w:rsidRPr="00D82B8B" w:rsidDel="0058146A">
                <w:rPr>
                  <w:bCs/>
                  <w:lang w:val="en-US"/>
                </w:rPr>
                <w:delText>79</w:delText>
              </w:r>
            </w:del>
          </w:p>
        </w:tc>
        <w:tc>
          <w:tcPr>
            <w:tcW w:w="1492" w:type="pct"/>
            <w:tcPrChange w:id="5199" w:author="Mutali Nepfumbada" w:date="2022-10-12T05:50:00Z">
              <w:tcPr>
                <w:tcW w:w="1179" w:type="pct"/>
              </w:tcPr>
            </w:tcPrChange>
          </w:tcPr>
          <w:p w14:paraId="5CC0B5BD" w14:textId="7CA388B8" w:rsidR="0061185A" w:rsidRPr="00D82B8B" w:rsidDel="0058146A" w:rsidRDefault="0061185A">
            <w:pPr>
              <w:jc w:val="center"/>
              <w:rPr>
                <w:del w:id="5200" w:author="Mutali Nepfumbada" w:date="2022-10-13T22:18:00Z"/>
                <w:color w:val="FF0000"/>
                <w:lang w:eastAsia="en-US"/>
              </w:rPr>
            </w:pPr>
            <w:del w:id="5201" w:author="Mutali Nepfumbada" w:date="2022-10-13T22:18:00Z">
              <w:r w:rsidRPr="00D82B8B" w:rsidDel="0058146A">
                <w:rPr>
                  <w:color w:val="FF0000"/>
                  <w:lang w:val="en-US"/>
                </w:rPr>
                <w:delText>-14.79</w:delText>
              </w:r>
            </w:del>
          </w:p>
        </w:tc>
      </w:tr>
      <w:tr w:rsidR="0061185A" w:rsidRPr="00D82B8B" w:rsidDel="0058146A" w14:paraId="12DCC51A" w14:textId="615C33E6" w:rsidTr="00D032CA">
        <w:trPr>
          <w:trHeight w:val="122"/>
          <w:jc w:val="center"/>
          <w:del w:id="5202" w:author="Mutali Nepfumbada" w:date="2022-10-13T22:18:00Z"/>
          <w:trPrChange w:id="5203" w:author="Mutali Nepfumbada" w:date="2022-10-12T05:50:00Z">
            <w:trPr>
              <w:trHeight w:val="108"/>
            </w:trPr>
          </w:trPrChange>
        </w:trPr>
        <w:tc>
          <w:tcPr>
            <w:tcW w:w="1222" w:type="pct"/>
            <w:tcPrChange w:id="5204" w:author="Mutali Nepfumbada" w:date="2022-10-12T05:50:00Z">
              <w:tcPr>
                <w:tcW w:w="1384" w:type="pct"/>
              </w:tcPr>
            </w:tcPrChange>
          </w:tcPr>
          <w:p w14:paraId="3D324F24" w14:textId="0FDB28AB" w:rsidR="0061185A" w:rsidRPr="00D82B8B" w:rsidDel="0058146A" w:rsidRDefault="0061185A">
            <w:pPr>
              <w:rPr>
                <w:del w:id="5205" w:author="Mutali Nepfumbada" w:date="2022-10-13T22:18:00Z"/>
                <w:lang w:eastAsia="en-US"/>
              </w:rPr>
            </w:pPr>
            <w:del w:id="5206" w:author="Mutali Nepfumbada" w:date="2022-10-13T22:18:00Z">
              <w:r w:rsidRPr="00D82B8B" w:rsidDel="0058146A">
                <w:rPr>
                  <w:bCs/>
                  <w:lang w:val="en-US"/>
                </w:rPr>
                <w:delText>Jun 22</w:delText>
              </w:r>
            </w:del>
          </w:p>
        </w:tc>
        <w:tc>
          <w:tcPr>
            <w:tcW w:w="1014" w:type="pct"/>
            <w:tcPrChange w:id="5207" w:author="Mutali Nepfumbada" w:date="2022-10-12T05:50:00Z">
              <w:tcPr>
                <w:tcW w:w="1170" w:type="pct"/>
              </w:tcPr>
            </w:tcPrChange>
          </w:tcPr>
          <w:p w14:paraId="4E12F4D7" w14:textId="41947BE4" w:rsidR="0061185A" w:rsidRPr="00D82B8B" w:rsidDel="0058146A" w:rsidRDefault="0061185A">
            <w:pPr>
              <w:jc w:val="center"/>
              <w:rPr>
                <w:del w:id="5208" w:author="Mutali Nepfumbada" w:date="2022-10-13T22:18:00Z"/>
                <w:lang w:eastAsia="en-US"/>
              </w:rPr>
            </w:pPr>
            <w:del w:id="5209" w:author="Mutali Nepfumbada" w:date="2022-10-13T22:18:00Z">
              <w:r w:rsidRPr="00D82B8B" w:rsidDel="0058146A">
                <w:rPr>
                  <w:bCs/>
                  <w:lang w:val="en-US"/>
                </w:rPr>
                <w:delText>62</w:delText>
              </w:r>
            </w:del>
          </w:p>
        </w:tc>
        <w:tc>
          <w:tcPr>
            <w:tcW w:w="1272" w:type="pct"/>
            <w:tcPrChange w:id="5210" w:author="Mutali Nepfumbada" w:date="2022-10-12T05:50:00Z">
              <w:tcPr>
                <w:tcW w:w="1267" w:type="pct"/>
              </w:tcPr>
            </w:tcPrChange>
          </w:tcPr>
          <w:p w14:paraId="4847B100" w14:textId="55AF8A61" w:rsidR="0061185A" w:rsidRPr="00D82B8B" w:rsidDel="0058146A" w:rsidRDefault="0061185A">
            <w:pPr>
              <w:jc w:val="center"/>
              <w:rPr>
                <w:del w:id="5211" w:author="Mutali Nepfumbada" w:date="2022-10-13T22:18:00Z"/>
                <w:lang w:eastAsia="en-US"/>
              </w:rPr>
            </w:pPr>
            <w:del w:id="5212" w:author="Mutali Nepfumbada" w:date="2022-10-13T22:18:00Z">
              <w:r w:rsidRPr="00D82B8B" w:rsidDel="0058146A">
                <w:rPr>
                  <w:bCs/>
                  <w:lang w:val="en-US"/>
                </w:rPr>
                <w:delText>79</w:delText>
              </w:r>
            </w:del>
          </w:p>
        </w:tc>
        <w:tc>
          <w:tcPr>
            <w:tcW w:w="1492" w:type="pct"/>
            <w:tcPrChange w:id="5213" w:author="Mutali Nepfumbada" w:date="2022-10-12T05:50:00Z">
              <w:tcPr>
                <w:tcW w:w="1179" w:type="pct"/>
              </w:tcPr>
            </w:tcPrChange>
          </w:tcPr>
          <w:p w14:paraId="015E1F20" w14:textId="5DDF7A1B" w:rsidR="0061185A" w:rsidRPr="00D82B8B" w:rsidDel="0058146A" w:rsidRDefault="0061185A">
            <w:pPr>
              <w:jc w:val="center"/>
              <w:rPr>
                <w:del w:id="5214" w:author="Mutali Nepfumbada" w:date="2022-10-13T22:18:00Z"/>
                <w:color w:val="FF0000"/>
                <w:lang w:eastAsia="en-US"/>
              </w:rPr>
            </w:pPr>
            <w:del w:id="5215" w:author="Mutali Nepfumbada" w:date="2022-10-13T22:18:00Z">
              <w:r w:rsidRPr="00D82B8B" w:rsidDel="0058146A">
                <w:rPr>
                  <w:color w:val="FF0000"/>
                  <w:lang w:val="en-US"/>
                </w:rPr>
                <w:delText>-21.43</w:delText>
              </w:r>
            </w:del>
          </w:p>
        </w:tc>
      </w:tr>
      <w:tr w:rsidR="0061185A" w:rsidRPr="00D82B8B" w:rsidDel="0058146A" w14:paraId="3B527F67" w14:textId="0EE420F7" w:rsidTr="00D032CA">
        <w:trPr>
          <w:trHeight w:val="122"/>
          <w:jc w:val="center"/>
          <w:del w:id="5216" w:author="Mutali Nepfumbada" w:date="2022-10-13T22:18:00Z"/>
          <w:trPrChange w:id="5217" w:author="Mutali Nepfumbada" w:date="2022-10-12T05:50:00Z">
            <w:trPr>
              <w:trHeight w:val="108"/>
            </w:trPr>
          </w:trPrChange>
        </w:trPr>
        <w:tc>
          <w:tcPr>
            <w:tcW w:w="1222" w:type="pct"/>
            <w:tcPrChange w:id="5218" w:author="Mutali Nepfumbada" w:date="2022-10-12T05:50:00Z">
              <w:tcPr>
                <w:tcW w:w="1384" w:type="pct"/>
              </w:tcPr>
            </w:tcPrChange>
          </w:tcPr>
          <w:p w14:paraId="3A822BF2" w14:textId="156B1DAE" w:rsidR="0061185A" w:rsidRPr="00D82B8B" w:rsidDel="0058146A" w:rsidRDefault="0061185A">
            <w:pPr>
              <w:rPr>
                <w:del w:id="5219" w:author="Mutali Nepfumbada" w:date="2022-10-13T22:18:00Z"/>
                <w:lang w:eastAsia="en-US"/>
              </w:rPr>
            </w:pPr>
            <w:del w:id="5220" w:author="Mutali Nepfumbada" w:date="2022-10-13T22:18:00Z">
              <w:r w:rsidRPr="00D82B8B" w:rsidDel="0058146A">
                <w:rPr>
                  <w:bCs/>
                  <w:lang w:val="en-US"/>
                </w:rPr>
                <w:delText>Jul 22</w:delText>
              </w:r>
            </w:del>
          </w:p>
        </w:tc>
        <w:tc>
          <w:tcPr>
            <w:tcW w:w="1014" w:type="pct"/>
            <w:tcPrChange w:id="5221" w:author="Mutali Nepfumbada" w:date="2022-10-12T05:50:00Z">
              <w:tcPr>
                <w:tcW w:w="1170" w:type="pct"/>
              </w:tcPr>
            </w:tcPrChange>
          </w:tcPr>
          <w:p w14:paraId="2EDCBC6B" w14:textId="435776C6" w:rsidR="0061185A" w:rsidRPr="00D82B8B" w:rsidDel="0058146A" w:rsidRDefault="0061185A">
            <w:pPr>
              <w:jc w:val="center"/>
              <w:rPr>
                <w:del w:id="5222" w:author="Mutali Nepfumbada" w:date="2022-10-13T22:18:00Z"/>
                <w:lang w:eastAsia="en-US"/>
              </w:rPr>
            </w:pPr>
            <w:del w:id="5223" w:author="Mutali Nepfumbada" w:date="2022-10-13T22:18:00Z">
              <w:r w:rsidRPr="00D82B8B" w:rsidDel="0058146A">
                <w:rPr>
                  <w:bCs/>
                  <w:lang w:val="en-US"/>
                </w:rPr>
                <w:delText>64</w:delText>
              </w:r>
            </w:del>
          </w:p>
        </w:tc>
        <w:tc>
          <w:tcPr>
            <w:tcW w:w="1272" w:type="pct"/>
            <w:tcPrChange w:id="5224" w:author="Mutali Nepfumbada" w:date="2022-10-12T05:50:00Z">
              <w:tcPr>
                <w:tcW w:w="1267" w:type="pct"/>
              </w:tcPr>
            </w:tcPrChange>
          </w:tcPr>
          <w:p w14:paraId="65351A67" w14:textId="423BCFBC" w:rsidR="0061185A" w:rsidRPr="00D82B8B" w:rsidDel="0058146A" w:rsidRDefault="0061185A">
            <w:pPr>
              <w:jc w:val="center"/>
              <w:rPr>
                <w:del w:id="5225" w:author="Mutali Nepfumbada" w:date="2022-10-13T22:18:00Z"/>
                <w:lang w:eastAsia="en-US"/>
              </w:rPr>
            </w:pPr>
            <w:del w:id="5226" w:author="Mutali Nepfumbada" w:date="2022-10-13T22:18:00Z">
              <w:r w:rsidRPr="00D82B8B" w:rsidDel="0058146A">
                <w:rPr>
                  <w:bCs/>
                  <w:lang w:val="en-US"/>
                </w:rPr>
                <w:delText>79</w:delText>
              </w:r>
            </w:del>
          </w:p>
        </w:tc>
        <w:tc>
          <w:tcPr>
            <w:tcW w:w="1492" w:type="pct"/>
            <w:tcPrChange w:id="5227" w:author="Mutali Nepfumbada" w:date="2022-10-12T05:50:00Z">
              <w:tcPr>
                <w:tcW w:w="1179" w:type="pct"/>
              </w:tcPr>
            </w:tcPrChange>
          </w:tcPr>
          <w:p w14:paraId="4142D0D6" w14:textId="288EF1EF" w:rsidR="0061185A" w:rsidRPr="00D82B8B" w:rsidDel="0058146A" w:rsidRDefault="0061185A">
            <w:pPr>
              <w:jc w:val="center"/>
              <w:rPr>
                <w:del w:id="5228" w:author="Mutali Nepfumbada" w:date="2022-10-13T22:18:00Z"/>
                <w:color w:val="FF0000"/>
                <w:lang w:eastAsia="en-US"/>
              </w:rPr>
            </w:pPr>
            <w:del w:id="5229" w:author="Mutali Nepfumbada" w:date="2022-10-13T22:18:00Z">
              <w:r w:rsidRPr="00D82B8B" w:rsidDel="0058146A">
                <w:rPr>
                  <w:color w:val="FF0000"/>
                  <w:lang w:val="en-US"/>
                </w:rPr>
                <w:delText>-19.59</w:delText>
              </w:r>
            </w:del>
          </w:p>
        </w:tc>
      </w:tr>
      <w:tr w:rsidR="0061185A" w:rsidRPr="00D82B8B" w:rsidDel="0058146A" w14:paraId="1C1F1E54" w14:textId="048DBED7" w:rsidTr="00D032CA">
        <w:trPr>
          <w:trHeight w:val="122"/>
          <w:jc w:val="center"/>
          <w:del w:id="5230" w:author="Mutali Nepfumbada" w:date="2022-10-13T22:18:00Z"/>
          <w:trPrChange w:id="5231" w:author="Mutali Nepfumbada" w:date="2022-10-12T05:50:00Z">
            <w:trPr>
              <w:trHeight w:val="108"/>
            </w:trPr>
          </w:trPrChange>
        </w:trPr>
        <w:tc>
          <w:tcPr>
            <w:tcW w:w="1222" w:type="pct"/>
            <w:tcPrChange w:id="5232" w:author="Mutali Nepfumbada" w:date="2022-10-12T05:50:00Z">
              <w:tcPr>
                <w:tcW w:w="1384" w:type="pct"/>
              </w:tcPr>
            </w:tcPrChange>
          </w:tcPr>
          <w:p w14:paraId="66EE6E34" w14:textId="589B6E7A" w:rsidR="0061185A" w:rsidRPr="00D82B8B" w:rsidDel="0058146A" w:rsidRDefault="0061185A">
            <w:pPr>
              <w:rPr>
                <w:del w:id="5233" w:author="Mutali Nepfumbada" w:date="2022-10-13T22:18:00Z"/>
                <w:lang w:eastAsia="en-US"/>
              </w:rPr>
            </w:pPr>
            <w:del w:id="5234" w:author="Mutali Nepfumbada" w:date="2022-10-13T22:18:00Z">
              <w:r w:rsidRPr="00D82B8B" w:rsidDel="0058146A">
                <w:rPr>
                  <w:bCs/>
                  <w:lang w:val="en-US"/>
                </w:rPr>
                <w:delText>Aug 22</w:delText>
              </w:r>
            </w:del>
          </w:p>
        </w:tc>
        <w:tc>
          <w:tcPr>
            <w:tcW w:w="1014" w:type="pct"/>
            <w:tcPrChange w:id="5235" w:author="Mutali Nepfumbada" w:date="2022-10-12T05:50:00Z">
              <w:tcPr>
                <w:tcW w:w="1170" w:type="pct"/>
              </w:tcPr>
            </w:tcPrChange>
          </w:tcPr>
          <w:p w14:paraId="6406AE49" w14:textId="7CEC3DAE" w:rsidR="0061185A" w:rsidRPr="00D82B8B" w:rsidDel="0058146A" w:rsidRDefault="0061185A">
            <w:pPr>
              <w:jc w:val="center"/>
              <w:rPr>
                <w:del w:id="5236" w:author="Mutali Nepfumbada" w:date="2022-10-13T22:18:00Z"/>
                <w:lang w:eastAsia="en-US"/>
              </w:rPr>
            </w:pPr>
            <w:del w:id="5237" w:author="Mutali Nepfumbada" w:date="2022-10-13T22:18:00Z">
              <w:r w:rsidRPr="00D82B8B" w:rsidDel="0058146A">
                <w:rPr>
                  <w:bCs/>
                  <w:lang w:val="en-US"/>
                </w:rPr>
                <w:delText>65</w:delText>
              </w:r>
            </w:del>
          </w:p>
        </w:tc>
        <w:tc>
          <w:tcPr>
            <w:tcW w:w="1272" w:type="pct"/>
            <w:tcPrChange w:id="5238" w:author="Mutali Nepfumbada" w:date="2022-10-12T05:50:00Z">
              <w:tcPr>
                <w:tcW w:w="1267" w:type="pct"/>
              </w:tcPr>
            </w:tcPrChange>
          </w:tcPr>
          <w:p w14:paraId="6F5907D9" w14:textId="4319291F" w:rsidR="0061185A" w:rsidRPr="00D82B8B" w:rsidDel="0058146A" w:rsidRDefault="0061185A">
            <w:pPr>
              <w:jc w:val="center"/>
              <w:rPr>
                <w:del w:id="5239" w:author="Mutali Nepfumbada" w:date="2022-10-13T22:18:00Z"/>
                <w:lang w:eastAsia="en-US"/>
              </w:rPr>
            </w:pPr>
            <w:del w:id="5240" w:author="Mutali Nepfumbada" w:date="2022-10-13T22:18:00Z">
              <w:r w:rsidRPr="00D82B8B" w:rsidDel="0058146A">
                <w:rPr>
                  <w:bCs/>
                  <w:lang w:val="en-US"/>
                </w:rPr>
                <w:delText>79</w:delText>
              </w:r>
            </w:del>
          </w:p>
        </w:tc>
        <w:tc>
          <w:tcPr>
            <w:tcW w:w="1492" w:type="pct"/>
            <w:tcPrChange w:id="5241" w:author="Mutali Nepfumbada" w:date="2022-10-12T05:50:00Z">
              <w:tcPr>
                <w:tcW w:w="1179" w:type="pct"/>
              </w:tcPr>
            </w:tcPrChange>
          </w:tcPr>
          <w:p w14:paraId="458F0E29" w14:textId="62F5A37C" w:rsidR="0061185A" w:rsidRPr="00D82B8B" w:rsidDel="0058146A" w:rsidRDefault="0061185A">
            <w:pPr>
              <w:jc w:val="center"/>
              <w:rPr>
                <w:del w:id="5242" w:author="Mutali Nepfumbada" w:date="2022-10-13T22:18:00Z"/>
                <w:color w:val="FF0000"/>
                <w:lang w:eastAsia="en-US"/>
              </w:rPr>
            </w:pPr>
            <w:del w:id="5243" w:author="Mutali Nepfumbada" w:date="2022-10-13T22:18:00Z">
              <w:r w:rsidRPr="00D82B8B" w:rsidDel="0058146A">
                <w:rPr>
                  <w:color w:val="FF0000"/>
                  <w:lang w:val="en-US"/>
                </w:rPr>
                <w:delText>-17.31</w:delText>
              </w:r>
            </w:del>
          </w:p>
        </w:tc>
      </w:tr>
      <w:tr w:rsidR="00AB22A6" w:rsidRPr="00D82B8B" w:rsidDel="0058146A" w14:paraId="19EB9368" w14:textId="3FFD6708" w:rsidTr="00D032CA">
        <w:trPr>
          <w:trHeight w:val="122"/>
          <w:jc w:val="center"/>
          <w:del w:id="5244" w:author="Mutali Nepfumbada" w:date="2022-10-13T22:18:00Z"/>
          <w:trPrChange w:id="5245" w:author="Mutali Nepfumbada" w:date="2022-10-12T05:50:00Z">
            <w:trPr>
              <w:trHeight w:val="108"/>
            </w:trPr>
          </w:trPrChange>
        </w:trPr>
        <w:tc>
          <w:tcPr>
            <w:tcW w:w="1222" w:type="pct"/>
            <w:tcPrChange w:id="5246" w:author="Mutali Nepfumbada" w:date="2022-10-12T05:50:00Z">
              <w:tcPr>
                <w:tcW w:w="1384" w:type="pct"/>
              </w:tcPr>
            </w:tcPrChange>
          </w:tcPr>
          <w:p w14:paraId="09934806" w14:textId="217920B3" w:rsidR="00AB22A6" w:rsidRPr="00D82B8B" w:rsidDel="0058146A" w:rsidRDefault="005D5866" w:rsidP="00AB22A6">
            <w:pPr>
              <w:rPr>
                <w:del w:id="5247" w:author="Mutali Nepfumbada" w:date="2022-10-13T22:18:00Z"/>
                <w:b/>
                <w:lang w:val="en-US"/>
              </w:rPr>
            </w:pPr>
            <w:del w:id="5248" w:author="Mutali Nepfumbada" w:date="2022-10-13T22:18:00Z">
              <w:r w:rsidRPr="00D82B8B" w:rsidDel="0058146A">
                <w:rPr>
                  <w:b/>
                  <w:lang w:val="en-US"/>
                </w:rPr>
                <w:delText>Average</w:delText>
              </w:r>
            </w:del>
          </w:p>
        </w:tc>
        <w:tc>
          <w:tcPr>
            <w:tcW w:w="1014" w:type="pct"/>
            <w:tcPrChange w:id="5249" w:author="Mutali Nepfumbada" w:date="2022-10-12T05:50:00Z">
              <w:tcPr>
                <w:tcW w:w="1170" w:type="pct"/>
              </w:tcPr>
            </w:tcPrChange>
          </w:tcPr>
          <w:p w14:paraId="723ED330" w14:textId="6ACF37E5" w:rsidR="00AB22A6" w:rsidRPr="00D82B8B" w:rsidDel="0058146A" w:rsidRDefault="00AB22A6" w:rsidP="00AB22A6">
            <w:pPr>
              <w:jc w:val="center"/>
              <w:rPr>
                <w:del w:id="5250" w:author="Mutali Nepfumbada" w:date="2022-10-13T22:18:00Z"/>
                <w:b/>
                <w:lang w:val="en-US"/>
              </w:rPr>
            </w:pPr>
            <w:del w:id="5251" w:author="Mutali Nepfumbada" w:date="2022-10-13T22:18:00Z">
              <w:r w:rsidRPr="00D82B8B" w:rsidDel="0058146A">
                <w:rPr>
                  <w:b/>
                </w:rPr>
                <w:delText>66</w:delText>
              </w:r>
            </w:del>
          </w:p>
        </w:tc>
        <w:tc>
          <w:tcPr>
            <w:tcW w:w="1272" w:type="pct"/>
            <w:tcPrChange w:id="5252" w:author="Mutali Nepfumbada" w:date="2022-10-12T05:50:00Z">
              <w:tcPr>
                <w:tcW w:w="1267" w:type="pct"/>
              </w:tcPr>
            </w:tcPrChange>
          </w:tcPr>
          <w:p w14:paraId="6F38BD70" w14:textId="615D9EEC" w:rsidR="00AB22A6" w:rsidRPr="00D82B8B" w:rsidDel="0058146A" w:rsidRDefault="00AB22A6" w:rsidP="00AB22A6">
            <w:pPr>
              <w:jc w:val="center"/>
              <w:rPr>
                <w:del w:id="5253" w:author="Mutali Nepfumbada" w:date="2022-10-13T22:18:00Z"/>
                <w:b/>
                <w:lang w:val="en-US"/>
              </w:rPr>
            </w:pPr>
            <w:del w:id="5254" w:author="Mutali Nepfumbada" w:date="2022-10-13T22:18:00Z">
              <w:r w:rsidRPr="00D82B8B" w:rsidDel="0058146A">
                <w:rPr>
                  <w:b/>
                </w:rPr>
                <w:delText>79</w:delText>
              </w:r>
            </w:del>
          </w:p>
        </w:tc>
        <w:tc>
          <w:tcPr>
            <w:tcW w:w="1492" w:type="pct"/>
            <w:tcPrChange w:id="5255" w:author="Mutali Nepfumbada" w:date="2022-10-12T05:50:00Z">
              <w:tcPr>
                <w:tcW w:w="1179" w:type="pct"/>
              </w:tcPr>
            </w:tcPrChange>
          </w:tcPr>
          <w:p w14:paraId="6EC86C31" w14:textId="171FF4C2" w:rsidR="00AB22A6" w:rsidRPr="00D82B8B" w:rsidDel="0058146A" w:rsidRDefault="00837633" w:rsidP="00AB22A6">
            <w:pPr>
              <w:jc w:val="center"/>
              <w:rPr>
                <w:del w:id="5256" w:author="Mutali Nepfumbada" w:date="2022-10-13T22:18:00Z"/>
                <w:b/>
                <w:color w:val="FF0000"/>
                <w:lang w:val="en-US"/>
              </w:rPr>
            </w:pPr>
            <w:del w:id="5257" w:author="Mutali Nepfumbada" w:date="2022-10-13T22:18:00Z">
              <w:r w:rsidRPr="00D82B8B" w:rsidDel="0058146A">
                <w:rPr>
                  <w:b/>
                  <w:color w:val="FF0000"/>
                  <w:lang w:val="en-US"/>
                </w:rPr>
                <w:delText>-20.43</w:delText>
              </w:r>
            </w:del>
          </w:p>
        </w:tc>
      </w:tr>
    </w:tbl>
    <w:p w14:paraId="121134D1" w14:textId="1C9122D1" w:rsidR="009C5915" w:rsidRPr="009C5915" w:rsidDel="00700056" w:rsidRDefault="0061185A">
      <w:pPr>
        <w:rPr>
          <w:del w:id="5258" w:author="Mutali Nepfumbada" w:date="2022-11-27T22:14:00Z"/>
        </w:rPr>
        <w:pPrChange w:id="5259" w:author="Mutali Nepfumbada" w:date="2022-11-02T07:45:00Z">
          <w:pPr>
            <w:pStyle w:val="Caption"/>
          </w:pPr>
        </w:pPrChange>
      </w:pPr>
      <w:commentRangeStart w:id="5260"/>
      <w:del w:id="5261" w:author="Mutali Nepfumbada" w:date="2022-11-27T22:14: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Highveld PR and Forecast</w:delText>
        </w:r>
        <w:commentRangeEnd w:id="5260"/>
        <w:r w:rsidR="0016143A" w:rsidDel="00700056">
          <w:rPr>
            <w:rStyle w:val="CommentReference"/>
            <w:rFonts w:ascii="Verdana" w:hAnsi="Verdana"/>
          </w:rPr>
          <w:commentReference w:id="5260"/>
        </w:r>
      </w:del>
    </w:p>
    <w:p w14:paraId="4D6377F9" w14:textId="7804E022" w:rsidR="0061185A" w:rsidRPr="00D82B8B" w:rsidDel="00700056" w:rsidRDefault="0061185A" w:rsidP="005D5866">
      <w:pPr>
        <w:jc w:val="center"/>
        <w:rPr>
          <w:del w:id="5262" w:author="Mutali Nepfumbada" w:date="2022-11-27T22:14:00Z"/>
        </w:rPr>
      </w:pPr>
      <w:del w:id="5263" w:author="Mutali Nepfumbada" w:date="2022-10-13T22:38:00Z">
        <w:r w:rsidRPr="00D82B8B" w:rsidDel="00426AD4">
          <w:rPr>
            <w:noProof/>
          </w:rPr>
          <w:drawing>
            <wp:inline distT="0" distB="0" distL="0" distR="0" wp14:anchorId="341DAF58" wp14:editId="5E5100EA">
              <wp:extent cx="5760000" cy="3084791"/>
              <wp:effectExtent l="0" t="0" r="0" b="0"/>
              <wp:docPr id="1013"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29"/>
                      <a:stretch>
                        <a:fillRect/>
                      </a:stretch>
                    </pic:blipFill>
                    <pic:spPr>
                      <a:xfrm>
                        <a:off x="0" y="0"/>
                        <a:ext cx="5760000" cy="3084791"/>
                      </a:xfrm>
                      <a:prstGeom prst="rect">
                        <a:avLst/>
                      </a:prstGeom>
                    </pic:spPr>
                  </pic:pic>
                </a:graphicData>
              </a:graphic>
            </wp:inline>
          </w:drawing>
        </w:r>
      </w:del>
    </w:p>
    <w:p w14:paraId="74287EF9" w14:textId="18FD403D" w:rsidR="009C5915" w:rsidRPr="009C5915" w:rsidRDefault="0061185A">
      <w:pPr>
        <w:rPr>
          <w:rPrChange w:id="5264" w:author="Mutali Nepfumbada" w:date="2022-11-02T07:45:00Z">
            <w:rPr>
              <w:lang w:eastAsia="en-US"/>
            </w:rPr>
          </w:rPrChange>
        </w:rPr>
        <w:pPrChange w:id="5265" w:author="Mutali Nepfumbada" w:date="2022-11-02T07:45:00Z">
          <w:pPr>
            <w:pStyle w:val="Caption"/>
          </w:pPr>
        </w:pPrChange>
      </w:pPr>
      <w:bookmarkStart w:id="5266" w:name="_Ref115636883"/>
      <w:bookmarkStart w:id="5267" w:name="_Toc118269008"/>
      <w:del w:id="5268" w:author="Mutali Nepfumbada" w:date="2022-11-27T22:14: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3</w:delText>
        </w:r>
        <w:r w:rsidR="00000000" w:rsidDel="00700056">
          <w:rPr>
            <w:noProof/>
          </w:rPr>
          <w:fldChar w:fldCharType="end"/>
        </w:r>
      </w:del>
      <w:bookmarkEnd w:id="5266"/>
      <w:del w:id="5269" w:author="Mutali Nepfumbada" w:date="2022-10-27T06:39:00Z">
        <w:r w:rsidRPr="00D82B8B" w:rsidDel="00CC08C4">
          <w:delText xml:space="preserve">: </w:delText>
        </w:r>
        <w:bookmarkEnd w:id="5267"/>
        <w:r w:rsidRPr="00D82B8B" w:rsidDel="00CC08C4">
          <w:delText>Highveld PR Vs Forecast</w:delText>
        </w:r>
      </w:del>
    </w:p>
    <w:p w14:paraId="1F369B8D" w14:textId="735F2962" w:rsidR="00DC44D4" w:rsidRDefault="00023745" w:rsidP="00C91FCF">
      <w:pPr>
        <w:jc w:val="left"/>
        <w:rPr>
          <w:ins w:id="5270" w:author="Mutali Nepfumbada" w:date="2022-10-14T10:03:00Z"/>
          <w:lang w:eastAsia="en-US"/>
        </w:rPr>
      </w:pPr>
      <w:r w:rsidRPr="00D82B8B">
        <w:rPr>
          <w:lang w:eastAsia="en-US"/>
        </w:rPr>
        <w:t xml:space="preserve">Harmattan notes that due to the </w:t>
      </w:r>
      <w:r w:rsidR="00C27174" w:rsidRPr="00D82B8B">
        <w:rPr>
          <w:lang w:eastAsia="en-US"/>
        </w:rPr>
        <w:t>data gaps in</w:t>
      </w:r>
      <w:ins w:id="5271" w:author="Adam Terry" w:date="2022-10-07T18:50:00Z">
        <w:r w:rsidR="00F50B8F" w:rsidRPr="00D82B8B">
          <w:rPr>
            <w:lang w:eastAsia="en-US"/>
          </w:rPr>
          <w:t xml:space="preserve"> measured</w:t>
        </w:r>
      </w:ins>
      <w:r w:rsidR="00C27174" w:rsidRPr="00D82B8B">
        <w:rPr>
          <w:lang w:eastAsia="en-US"/>
        </w:rPr>
        <w:t xml:space="preserve"> </w:t>
      </w:r>
      <w:r w:rsidR="00526351" w:rsidRPr="00D82B8B">
        <w:rPr>
          <w:lang w:eastAsia="en-US"/>
        </w:rPr>
        <w:t xml:space="preserve">daily </w:t>
      </w:r>
      <w:r w:rsidR="00C27174" w:rsidRPr="00D82B8B">
        <w:rPr>
          <w:lang w:eastAsia="en-US"/>
        </w:rPr>
        <w:t>irradiation</w:t>
      </w:r>
      <w:ins w:id="5272" w:author="Adam Terry" w:date="2022-10-07T18:50:00Z">
        <w:r w:rsidR="00F50B8F" w:rsidRPr="00D82B8B">
          <w:rPr>
            <w:lang w:eastAsia="en-US"/>
          </w:rPr>
          <w:t>,</w:t>
        </w:r>
      </w:ins>
      <w:r w:rsidR="00526351" w:rsidRPr="00D82B8B">
        <w:rPr>
          <w:lang w:eastAsia="en-US"/>
        </w:rPr>
        <w:t xml:space="preserve"> </w:t>
      </w:r>
      <w:del w:id="5273" w:author="Adam Terry" w:date="2022-10-07T18:50:00Z">
        <w:r w:rsidR="004B1410" w:rsidRPr="00D82B8B" w:rsidDel="00F50B8F">
          <w:rPr>
            <w:lang w:eastAsia="en-US"/>
          </w:rPr>
          <w:delText xml:space="preserve">measured </w:delText>
        </w:r>
      </w:del>
      <w:r w:rsidR="004B1410" w:rsidRPr="00D82B8B">
        <w:rPr>
          <w:lang w:eastAsia="en-US"/>
        </w:rPr>
        <w:t>the</w:t>
      </w:r>
      <w:r w:rsidR="00C27174" w:rsidRPr="00D82B8B">
        <w:rPr>
          <w:lang w:eastAsia="en-US"/>
        </w:rPr>
        <w:t xml:space="preserve"> performance </w:t>
      </w:r>
      <w:r w:rsidR="003022F6" w:rsidRPr="00D82B8B">
        <w:rPr>
          <w:lang w:eastAsia="en-US"/>
        </w:rPr>
        <w:t>r</w:t>
      </w:r>
      <w:r w:rsidR="00C27174" w:rsidRPr="00D82B8B">
        <w:rPr>
          <w:lang w:eastAsia="en-US"/>
        </w:rPr>
        <w:t xml:space="preserve">atio could not be calculated accurately by the SCADA System resulting </w:t>
      </w:r>
      <w:r w:rsidR="00F43601" w:rsidRPr="00D82B8B">
        <w:rPr>
          <w:lang w:eastAsia="en-US"/>
        </w:rPr>
        <w:t>in high deviations when compare</w:t>
      </w:r>
      <w:ins w:id="5274" w:author="Adam Terry" w:date="2022-10-07T18:50:00Z">
        <w:r w:rsidR="0050474B" w:rsidRPr="00D82B8B">
          <w:rPr>
            <w:lang w:eastAsia="en-US"/>
          </w:rPr>
          <w:t>d</w:t>
        </w:r>
      </w:ins>
      <w:r w:rsidR="00F43601" w:rsidRPr="00D82B8B">
        <w:rPr>
          <w:lang w:eastAsia="en-US"/>
        </w:rPr>
        <w:t xml:space="preserve"> with the</w:t>
      </w:r>
      <w:ins w:id="5275" w:author="Mutali Nepfumbada" w:date="2022-10-14T05:22:00Z">
        <w:r w:rsidR="008D1750" w:rsidRPr="00D82B8B">
          <w:rPr>
            <w:lang w:eastAsia="en-US"/>
          </w:rPr>
          <w:t xml:space="preserve"> </w:t>
        </w:r>
      </w:ins>
      <w:del w:id="5276" w:author="Mutali Nepfumbada" w:date="2022-10-14T06:09:00Z">
        <w:r w:rsidR="00F43601" w:rsidRPr="00D82B8B" w:rsidDel="00D33B7C">
          <w:rPr>
            <w:lang w:eastAsia="en-US"/>
          </w:rPr>
          <w:delText xml:space="preserve"> forecasted</w:delText>
        </w:r>
      </w:del>
      <w:ins w:id="5277" w:author="Mutali Nepfumbada" w:date="2022-10-14T06:09:00Z">
        <w:r w:rsidR="00D33B7C" w:rsidRPr="00D82B8B">
          <w:rPr>
            <w:lang w:eastAsia="en-US"/>
          </w:rPr>
          <w:t>adjusted forecasted</w:t>
        </w:r>
      </w:ins>
      <w:r w:rsidR="00CF49C8" w:rsidRPr="00D82B8B">
        <w:rPr>
          <w:lang w:eastAsia="en-US"/>
        </w:rPr>
        <w:t xml:space="preserve"> as show in </w:t>
      </w:r>
      <w:r w:rsidR="00CF49C8" w:rsidRPr="00D82B8B">
        <w:rPr>
          <w:lang w:eastAsia="en-US"/>
        </w:rPr>
        <w:fldChar w:fldCharType="begin"/>
      </w:r>
      <w:r w:rsidR="00CF49C8" w:rsidRPr="00D82B8B">
        <w:rPr>
          <w:lang w:eastAsia="en-US"/>
        </w:rPr>
        <w:instrText xml:space="preserve"> REF _Ref115636883 \h </w:instrText>
      </w:r>
      <w:r w:rsidR="00D82B8B">
        <w:rPr>
          <w:lang w:eastAsia="en-US"/>
        </w:rPr>
        <w:instrText xml:space="preserve"> \* MERGEFORMAT </w:instrText>
      </w:r>
      <w:r w:rsidR="00CF49C8" w:rsidRPr="00D82B8B">
        <w:rPr>
          <w:lang w:eastAsia="en-US"/>
        </w:rPr>
      </w:r>
      <w:r w:rsidR="00CF49C8" w:rsidRPr="00D82B8B">
        <w:rPr>
          <w:lang w:eastAsia="en-US"/>
        </w:rPr>
        <w:fldChar w:fldCharType="separate"/>
      </w:r>
      <w:ins w:id="5278" w:author="Mutali Nepfumbada" w:date="2022-11-02T08:07:00Z">
        <w:r w:rsidR="00A934D1" w:rsidRPr="00D82B8B">
          <w:t xml:space="preserve">Figure </w:t>
        </w:r>
        <w:r w:rsidR="00A934D1">
          <w:rPr>
            <w:noProof/>
          </w:rPr>
          <w:t>6</w:t>
        </w:r>
        <w:r w:rsidR="00A934D1" w:rsidRPr="00D82B8B">
          <w:rPr>
            <w:noProof/>
          </w:rPr>
          <w:noBreakHyphen/>
        </w:r>
        <w:r w:rsidR="00A934D1">
          <w:rPr>
            <w:noProof/>
          </w:rPr>
          <w:t>3</w:t>
        </w:r>
      </w:ins>
      <w:del w:id="5279" w:author="Mutali Nepfumbada" w:date="2022-11-02T08:06:00Z">
        <w:r w:rsidR="009E3355" w:rsidRPr="00D82B8B" w:rsidDel="00A934D1">
          <w:delText xml:space="preserve">Figure </w:delText>
        </w:r>
        <w:r w:rsidR="009E3355" w:rsidDel="00A934D1">
          <w:rPr>
            <w:noProof/>
          </w:rPr>
          <w:delText>6</w:delText>
        </w:r>
        <w:r w:rsidR="009E3355" w:rsidRPr="00D82B8B" w:rsidDel="00A934D1">
          <w:rPr>
            <w:noProof/>
          </w:rPr>
          <w:noBreakHyphen/>
        </w:r>
        <w:r w:rsidR="009E3355" w:rsidDel="00A934D1">
          <w:rPr>
            <w:noProof/>
          </w:rPr>
          <w:delText>3</w:delText>
        </w:r>
      </w:del>
      <w:r w:rsidR="00CF49C8" w:rsidRPr="00D82B8B">
        <w:rPr>
          <w:lang w:eastAsia="en-US"/>
        </w:rPr>
        <w:fldChar w:fldCharType="end"/>
      </w:r>
      <w:r w:rsidR="00E81041">
        <w:rPr>
          <w:lang w:eastAsia="en-US"/>
        </w:rPr>
        <w:t>.</w:t>
      </w:r>
    </w:p>
    <w:p w14:paraId="6287EE33" w14:textId="77777777" w:rsidR="00526351" w:rsidRPr="00D82B8B" w:rsidRDefault="00526351" w:rsidP="00C3627C">
      <w:pPr>
        <w:rPr>
          <w:lang w:eastAsia="en-US"/>
        </w:rPr>
      </w:pPr>
    </w:p>
    <w:p w14:paraId="39E365E4" w14:textId="0CECCEBD" w:rsidR="007D2D7B" w:rsidRPr="00D82B8B" w:rsidRDefault="009536CB" w:rsidP="007427D2">
      <w:pPr>
        <w:pStyle w:val="Heading2"/>
      </w:pPr>
      <w:bookmarkStart w:id="5280" w:name="_Toc115927818"/>
      <w:bookmarkStart w:id="5281" w:name="_Toc115928228"/>
      <w:bookmarkStart w:id="5282" w:name="_Toc115927819"/>
      <w:bookmarkStart w:id="5283" w:name="_Toc115928229"/>
      <w:bookmarkStart w:id="5284" w:name="_Toc115927820"/>
      <w:bookmarkStart w:id="5285" w:name="_Toc115928230"/>
      <w:bookmarkStart w:id="5286" w:name="_Toc118269256"/>
      <w:bookmarkEnd w:id="5280"/>
      <w:bookmarkEnd w:id="5281"/>
      <w:bookmarkEnd w:id="5282"/>
      <w:bookmarkEnd w:id="5283"/>
      <w:bookmarkEnd w:id="5284"/>
      <w:bookmarkEnd w:id="5285"/>
      <w:r w:rsidRPr="00D82B8B">
        <w:t>Production vs Forecast</w:t>
      </w:r>
      <w:bookmarkEnd w:id="5286"/>
    </w:p>
    <w:p w14:paraId="597B5766" w14:textId="77777777" w:rsidR="00184715" w:rsidRPr="00D82B8B" w:rsidRDefault="00184715" w:rsidP="00184715"/>
    <w:p w14:paraId="2C0AF068" w14:textId="149258C0" w:rsidR="00500908" w:rsidRDefault="00BD7A01" w:rsidP="00500908">
      <w:pPr>
        <w:rPr>
          <w:ins w:id="5287" w:author="Justin Wimbush" w:date="2022-11-01T17:04:00Z"/>
          <w:lang w:eastAsia="en-US"/>
        </w:rPr>
      </w:pPr>
      <w:r w:rsidRPr="00D82B8B">
        <w:rPr>
          <w:lang w:eastAsia="en-US"/>
        </w:rPr>
        <w:t xml:space="preserve">The following tables describe the production of the plant since </w:t>
      </w:r>
      <w:ins w:id="5288" w:author="Adam Terry" w:date="2022-10-07T18:51:00Z">
        <w:r w:rsidR="00AD7985" w:rsidRPr="00D82B8B">
          <w:rPr>
            <w:lang w:eastAsia="en-US"/>
          </w:rPr>
          <w:t xml:space="preserve">COD on </w:t>
        </w:r>
      </w:ins>
      <w:r w:rsidR="00354C43" w:rsidRPr="00D82B8B">
        <w:rPr>
          <w:lang w:eastAsia="en-US"/>
        </w:rPr>
        <w:t xml:space="preserve">30 March </w:t>
      </w:r>
      <w:r w:rsidR="00135760" w:rsidRPr="00D82B8B">
        <w:rPr>
          <w:lang w:eastAsia="en-US"/>
        </w:rPr>
        <w:t>2022</w:t>
      </w:r>
      <w:del w:id="5289" w:author="Adam Terry" w:date="2022-10-07T18:51:00Z">
        <w:r w:rsidR="00135760" w:rsidRPr="00D82B8B" w:rsidDel="00AD7985">
          <w:rPr>
            <w:lang w:eastAsia="en-US"/>
          </w:rPr>
          <w:delText xml:space="preserve"> COD</w:delText>
        </w:r>
      </w:del>
      <w:r w:rsidRPr="00D82B8B">
        <w:rPr>
          <w:lang w:eastAsia="en-US"/>
        </w:rPr>
        <w:t xml:space="preserve">. Production is compared to the P50 Helioscope forecast </w:t>
      </w:r>
      <w:r w:rsidR="009C50A9" w:rsidRPr="00D82B8B">
        <w:rPr>
          <w:lang w:eastAsia="en-US"/>
        </w:rPr>
        <w:t>(</w:t>
      </w:r>
      <w:r w:rsidR="00D24334" w:rsidRPr="00D82B8B">
        <w:rPr>
          <w:lang w:eastAsia="en-US"/>
        </w:rPr>
        <w:t>Original</w:t>
      </w:r>
      <w:r w:rsidR="008E4230" w:rsidRPr="00D82B8B">
        <w:rPr>
          <w:lang w:eastAsia="en-US"/>
        </w:rPr>
        <w:t xml:space="preserve"> F</w:t>
      </w:r>
      <w:r w:rsidR="00B34E3D" w:rsidRPr="00D82B8B">
        <w:rPr>
          <w:lang w:eastAsia="en-US"/>
        </w:rPr>
        <w:t>orecast)</w:t>
      </w:r>
      <w:r w:rsidRPr="00D82B8B">
        <w:rPr>
          <w:lang w:eastAsia="en-US"/>
        </w:rPr>
        <w:t xml:space="preserve"> and the weather-adjusted forecast.</w:t>
      </w:r>
      <w:r w:rsidRPr="00D82B8B">
        <w:t xml:space="preserve"> </w:t>
      </w:r>
      <w:r w:rsidR="00466880" w:rsidRPr="00466880">
        <w:t xml:space="preserve">Harmattan has performed a recalculation of the weather adjusted forecast based on the adjusted irradiation forecast in </w:t>
      </w:r>
      <w:r w:rsidR="00C038C5">
        <w:fldChar w:fldCharType="begin"/>
      </w:r>
      <w:r w:rsidR="00C038C5">
        <w:instrText xml:space="preserve"> REF _Ref117850543 \h </w:instrText>
      </w:r>
      <w:r w:rsidR="00C038C5">
        <w:fldChar w:fldCharType="separate"/>
      </w:r>
      <w:ins w:id="5290" w:author="Mutali Nepfumbada" w:date="2022-11-02T08:07:00Z">
        <w:r w:rsidR="00A934D1" w:rsidRPr="00D82B8B">
          <w:t xml:space="preserve">Table </w:t>
        </w:r>
        <w:r w:rsidR="00A934D1">
          <w:rPr>
            <w:noProof/>
          </w:rPr>
          <w:t>6</w:t>
        </w:r>
        <w:r w:rsidR="00A934D1" w:rsidRPr="00D82B8B">
          <w:noBreakHyphen/>
        </w:r>
        <w:r w:rsidR="00A934D1">
          <w:rPr>
            <w:noProof/>
          </w:rPr>
          <w:t>2</w:t>
        </w:r>
      </w:ins>
      <w:del w:id="5291" w:author="Mutali Nepfumbada" w:date="2022-11-02T08:06:00Z">
        <w:r w:rsidR="00C038C5" w:rsidRPr="00D82B8B" w:rsidDel="00A934D1">
          <w:delText xml:space="preserve">Table </w:delText>
        </w:r>
        <w:r w:rsidR="00C038C5" w:rsidDel="00A934D1">
          <w:rPr>
            <w:noProof/>
          </w:rPr>
          <w:delText>6</w:delText>
        </w:r>
        <w:r w:rsidR="00C038C5" w:rsidRPr="00D82B8B" w:rsidDel="00A934D1">
          <w:noBreakHyphen/>
        </w:r>
        <w:r w:rsidR="00C038C5" w:rsidDel="00A934D1">
          <w:rPr>
            <w:noProof/>
          </w:rPr>
          <w:delText>2</w:delText>
        </w:r>
      </w:del>
      <w:r w:rsidR="00C038C5">
        <w:fldChar w:fldCharType="end"/>
      </w:r>
      <w:r w:rsidR="001C2098">
        <w:t xml:space="preserve"> </w:t>
      </w:r>
      <w:r w:rsidR="00466880" w:rsidRPr="00466880">
        <w:t>and using Equation 1. We note that the weather adjusted forecast was calculated incorrectly by the Operator as seen</w:t>
      </w:r>
      <w:r w:rsidR="00EE362A">
        <w:t xml:space="preserve"> below</w:t>
      </w:r>
      <w:r w:rsidR="00466880" w:rsidRPr="00466880">
        <w:t xml:space="preserve"> in</w:t>
      </w:r>
      <w:r w:rsidR="001C2098">
        <w:t xml:space="preserve"> </w:t>
      </w:r>
      <w:r w:rsidR="001C2098">
        <w:fldChar w:fldCharType="begin"/>
      </w:r>
      <w:r w:rsidR="001C2098">
        <w:instrText xml:space="preserve"> REF _Ref117850620 \h </w:instrText>
      </w:r>
      <w:r w:rsidR="001C2098">
        <w:fldChar w:fldCharType="separate"/>
      </w:r>
      <w:ins w:id="5292" w:author="Mutali Nepfumbada" w:date="2022-11-02T08:07:00Z">
        <w:r w:rsidR="00A934D1" w:rsidRPr="00D82B8B">
          <w:t xml:space="preserve">Table </w:t>
        </w:r>
        <w:r w:rsidR="00A934D1">
          <w:rPr>
            <w:noProof/>
          </w:rPr>
          <w:t>6</w:t>
        </w:r>
        <w:r w:rsidR="00A934D1" w:rsidRPr="00D82B8B">
          <w:noBreakHyphen/>
        </w:r>
        <w:r w:rsidR="00A934D1">
          <w:rPr>
            <w:noProof/>
          </w:rPr>
          <w:t>5</w:t>
        </w:r>
      </w:ins>
      <w:del w:id="5293" w:author="Mutali Nepfumbada" w:date="2022-11-02T08:06:00Z">
        <w:r w:rsidR="001C2098" w:rsidRPr="00D82B8B" w:rsidDel="00A934D1">
          <w:delText xml:space="preserve">Table </w:delText>
        </w:r>
        <w:r w:rsidR="001C2098" w:rsidDel="00A934D1">
          <w:rPr>
            <w:noProof/>
          </w:rPr>
          <w:delText>6</w:delText>
        </w:r>
        <w:r w:rsidR="001C2098" w:rsidRPr="00D82B8B" w:rsidDel="00A934D1">
          <w:noBreakHyphen/>
        </w:r>
        <w:r w:rsidR="001C2098" w:rsidDel="00A934D1">
          <w:rPr>
            <w:noProof/>
          </w:rPr>
          <w:delText>5</w:delText>
        </w:r>
      </w:del>
      <w:r w:rsidR="001C2098">
        <w:fldChar w:fldCharType="end"/>
      </w:r>
      <w:r w:rsidR="00466880">
        <w:t>.</w:t>
      </w:r>
      <w:r w:rsidR="009536CB" w:rsidRPr="00D82B8B">
        <w:t xml:space="preserve">Total production since COD is 119,827.04 kWh </w:t>
      </w:r>
      <w:r w:rsidR="002F1EF5" w:rsidRPr="00D82B8B">
        <w:t xml:space="preserve">with </w:t>
      </w:r>
      <w:r w:rsidR="006A7CBA" w:rsidRPr="00D82B8B">
        <w:t>a deviation</w:t>
      </w:r>
      <w:r w:rsidR="009536CB" w:rsidRPr="00D82B8B">
        <w:t xml:space="preserve"> </w:t>
      </w:r>
      <w:r w:rsidR="006A7CBA" w:rsidRPr="00D82B8B">
        <w:t xml:space="preserve">of 26.21 </w:t>
      </w:r>
      <w:r w:rsidR="003C1B6C" w:rsidRPr="00D82B8B">
        <w:t>% below</w:t>
      </w:r>
      <w:r w:rsidR="006A7CBA" w:rsidRPr="00D82B8B">
        <w:t xml:space="preserve"> </w:t>
      </w:r>
      <w:r w:rsidR="009536CB" w:rsidRPr="00D82B8B">
        <w:t>the P50 forecast and 2</w:t>
      </w:r>
      <w:ins w:id="5294" w:author="Mutali Nepfumbada" w:date="2022-10-27T16:04:00Z">
        <w:r w:rsidR="00BD3013">
          <w:t>1.41</w:t>
        </w:r>
      </w:ins>
      <w:del w:id="5295" w:author="Mutali Nepfumbada" w:date="2022-10-27T16:04:00Z">
        <w:r w:rsidR="009536CB" w:rsidRPr="00D82B8B" w:rsidDel="00BD3013">
          <w:delText>7.07</w:delText>
        </w:r>
        <w:r w:rsidR="003C1B6C" w:rsidRPr="00D82B8B" w:rsidDel="00BD3013">
          <w:delText xml:space="preserve"> </w:delText>
        </w:r>
      </w:del>
      <w:r w:rsidR="003C1B6C" w:rsidRPr="00D82B8B">
        <w:t>% below</w:t>
      </w:r>
      <w:r w:rsidR="009536CB" w:rsidRPr="00D82B8B">
        <w:t xml:space="preserve"> the weather-adjusted forecast.</w:t>
      </w:r>
      <w:r w:rsidR="005F1B0C">
        <w:t xml:space="preserve"> The results of the </w:t>
      </w:r>
      <w:r w:rsidR="00EE04DA">
        <w:t>H</w:t>
      </w:r>
      <w:r w:rsidR="005F1B0C">
        <w:t xml:space="preserve">armattan </w:t>
      </w:r>
      <w:r w:rsidR="008225BE">
        <w:t>forecast</w:t>
      </w:r>
      <w:r w:rsidR="005F1B0C">
        <w:t xml:space="preserve"> simulation shows that the weather adjusted forecast</w:t>
      </w:r>
      <w:r w:rsidR="001E319B">
        <w:t xml:space="preserve"> is below the </w:t>
      </w:r>
      <w:r w:rsidR="003149FC">
        <w:t xml:space="preserve">actual production, which indicates that the </w:t>
      </w:r>
      <w:r w:rsidR="0015155A">
        <w:t>irradiation of t</w:t>
      </w:r>
      <w:r w:rsidR="008225BE">
        <w:t>he site was below forecast</w:t>
      </w:r>
      <w:r w:rsidR="00B73BD7">
        <w:t xml:space="preserve">, but </w:t>
      </w:r>
      <w:r w:rsidR="00B73BD7" w:rsidRPr="00D82B8B">
        <w:rPr>
          <w:lang w:eastAsia="en-US"/>
        </w:rPr>
        <w:t xml:space="preserve">due to </w:t>
      </w:r>
      <w:r w:rsidR="00B73BD7">
        <w:rPr>
          <w:lang w:eastAsia="en-US"/>
        </w:rPr>
        <w:t xml:space="preserve">high data </w:t>
      </w:r>
      <w:r w:rsidR="00B73BD7" w:rsidRPr="00D82B8B">
        <w:rPr>
          <w:lang w:eastAsia="en-US"/>
        </w:rPr>
        <w:t xml:space="preserve">gaps </w:t>
      </w:r>
      <w:r w:rsidR="003245D2">
        <w:rPr>
          <w:lang w:eastAsia="en-US"/>
        </w:rPr>
        <w:t>in</w:t>
      </w:r>
      <w:r w:rsidR="00B73BD7" w:rsidRPr="00D82B8B">
        <w:rPr>
          <w:lang w:eastAsia="en-US"/>
        </w:rPr>
        <w:t xml:space="preserve"> irradiation </w:t>
      </w:r>
      <w:r w:rsidR="005A3D34" w:rsidRPr="00D82B8B">
        <w:rPr>
          <w:lang w:eastAsia="en-US"/>
        </w:rPr>
        <w:t>data,</w:t>
      </w:r>
      <w:r w:rsidR="007C6F00">
        <w:rPr>
          <w:lang w:eastAsia="en-US"/>
        </w:rPr>
        <w:t xml:space="preserve"> </w:t>
      </w:r>
      <w:r w:rsidR="000B6205">
        <w:rPr>
          <w:lang w:eastAsia="en-US"/>
        </w:rPr>
        <w:t>H</w:t>
      </w:r>
      <w:r w:rsidR="00893BFF">
        <w:rPr>
          <w:lang w:eastAsia="en-US"/>
        </w:rPr>
        <w:t xml:space="preserve">armattan cannot confirm </w:t>
      </w:r>
      <w:r w:rsidR="004F6FEE">
        <w:rPr>
          <w:lang w:eastAsia="en-US"/>
        </w:rPr>
        <w:t xml:space="preserve">if the </w:t>
      </w:r>
      <w:r w:rsidR="00B43F8C">
        <w:rPr>
          <w:lang w:eastAsia="en-US"/>
        </w:rPr>
        <w:t>underperformance was due to low irradiation</w:t>
      </w:r>
      <w:r w:rsidR="000B6205">
        <w:rPr>
          <w:lang w:eastAsia="en-US"/>
        </w:rPr>
        <w:t xml:space="preserve"> as </w:t>
      </w:r>
      <w:r w:rsidR="0010051F">
        <w:rPr>
          <w:lang w:eastAsia="en-US"/>
        </w:rPr>
        <w:t>th</w:t>
      </w:r>
      <w:r w:rsidR="00516767">
        <w:rPr>
          <w:lang w:eastAsia="en-US"/>
        </w:rPr>
        <w:t xml:space="preserve">ere is </w:t>
      </w:r>
      <w:r w:rsidR="0010051F">
        <w:rPr>
          <w:lang w:eastAsia="en-US"/>
        </w:rPr>
        <w:t>high uncertainty with the irradiation data</w:t>
      </w:r>
      <w:r w:rsidR="00BF530F">
        <w:rPr>
          <w:lang w:eastAsia="en-US"/>
        </w:rPr>
        <w:t xml:space="preserve"> </w:t>
      </w:r>
      <w:r w:rsidR="00857E7A">
        <w:rPr>
          <w:lang w:eastAsia="en-US"/>
        </w:rPr>
        <w:t xml:space="preserve">used to calculate the weather adjusted </w:t>
      </w:r>
      <w:r w:rsidR="00BF530F">
        <w:rPr>
          <w:lang w:eastAsia="en-US"/>
        </w:rPr>
        <w:t>forecast.</w:t>
      </w:r>
    </w:p>
    <w:p w14:paraId="7B180D09" w14:textId="77777777" w:rsidR="00E87D9C" w:rsidRDefault="00E87D9C">
      <w:pPr>
        <w:jc w:val="left"/>
        <w:rPr>
          <w:ins w:id="5296" w:author="Justin Wimbush" w:date="2022-11-01T17:04:00Z"/>
          <w:lang w:eastAsia="en-US"/>
        </w:rPr>
      </w:pPr>
      <w:ins w:id="5297" w:author="Justin Wimbush" w:date="2022-11-01T17:04:00Z">
        <w:r>
          <w:rPr>
            <w:lang w:eastAsia="en-US"/>
          </w:rPr>
          <w:br w:type="page"/>
        </w:r>
      </w:ins>
    </w:p>
    <w:p w14:paraId="20C3B633" w14:textId="66D6758B" w:rsidR="00500908" w:rsidDel="00E87D9C" w:rsidRDefault="00500908" w:rsidP="00500908">
      <w:pPr>
        <w:rPr>
          <w:del w:id="5298" w:author="Justin Wimbush" w:date="2022-11-01T17:04:00Z"/>
        </w:rPr>
      </w:pPr>
    </w:p>
    <w:p w14:paraId="3590F039" w14:textId="31FCB2CA" w:rsidR="0015155A" w:rsidDel="00700056" w:rsidRDefault="0015155A" w:rsidP="00500908">
      <w:pPr>
        <w:rPr>
          <w:del w:id="5299" w:author="Mutali Nepfumbada" w:date="2022-11-27T22:14:00Z"/>
          <w:lang w:eastAsia="en-US"/>
        </w:rPr>
      </w:pPr>
    </w:p>
    <w:tbl>
      <w:tblPr>
        <w:tblStyle w:val="TableGridLight"/>
        <w:tblW w:w="0" w:type="auto"/>
        <w:jc w:val="center"/>
        <w:tblLook w:val="04A0" w:firstRow="1" w:lastRow="0" w:firstColumn="1" w:lastColumn="0" w:noHBand="0" w:noVBand="1"/>
      </w:tblPr>
      <w:tblGrid>
        <w:gridCol w:w="845"/>
        <w:gridCol w:w="927"/>
        <w:gridCol w:w="1420"/>
        <w:gridCol w:w="1274"/>
        <w:gridCol w:w="970"/>
        <w:gridCol w:w="1117"/>
        <w:gridCol w:w="918"/>
        <w:gridCol w:w="918"/>
      </w:tblGrid>
      <w:tr w:rsidR="00F8104B" w:rsidRPr="00DC29B7" w:rsidDel="00700056" w14:paraId="4B249484" w14:textId="26C996DF" w:rsidTr="00C95C39">
        <w:trPr>
          <w:trHeight w:val="92"/>
          <w:jc w:val="center"/>
          <w:del w:id="5300" w:author="Mutali Nepfumbada" w:date="2022-11-27T22:14:00Z"/>
        </w:trPr>
        <w:tc>
          <w:tcPr>
            <w:tcW w:w="733" w:type="dxa"/>
            <w:shd w:val="clear" w:color="auto" w:fill="5F0505"/>
            <w:noWrap/>
          </w:tcPr>
          <w:p w14:paraId="3AB5A10B" w14:textId="6A2F946B" w:rsidR="00F8104B" w:rsidRPr="00FA3295" w:rsidDel="00700056" w:rsidRDefault="00F8104B" w:rsidP="008D1053">
            <w:pPr>
              <w:rPr>
                <w:del w:id="5301" w:author="Mutali Nepfumbada" w:date="2022-11-27T22:14:00Z"/>
                <w:b/>
                <w:bCs/>
              </w:rPr>
            </w:pPr>
            <w:del w:id="5302" w:author="Mutali Nepfumbada" w:date="2022-11-27T22:14:00Z">
              <w:r w:rsidDel="00700056">
                <w:rPr>
                  <w:b/>
                  <w:bCs/>
                </w:rPr>
                <w:delText>Month</w:delText>
              </w:r>
              <w:r w:rsidR="001E319B" w:rsidDel="00700056">
                <w:rPr>
                  <w:b/>
                  <w:bCs/>
                </w:rPr>
                <w:delText>is</w:delText>
              </w:r>
            </w:del>
          </w:p>
        </w:tc>
        <w:tc>
          <w:tcPr>
            <w:tcW w:w="4236" w:type="dxa"/>
            <w:gridSpan w:val="4"/>
            <w:shd w:val="clear" w:color="auto" w:fill="5F0505"/>
          </w:tcPr>
          <w:p w14:paraId="433445B7" w14:textId="03249D49" w:rsidR="00F8104B" w:rsidDel="00700056" w:rsidRDefault="00F8104B" w:rsidP="008D1053">
            <w:pPr>
              <w:jc w:val="center"/>
              <w:rPr>
                <w:del w:id="5303" w:author="Mutali Nepfumbada" w:date="2022-11-27T22:14:00Z"/>
                <w:b/>
                <w:bCs/>
              </w:rPr>
            </w:pPr>
            <w:del w:id="5304" w:author="Mutali Nepfumbada" w:date="2022-11-27T22:14:00Z">
              <w:r w:rsidRPr="00FA3295" w:rsidDel="00700056">
                <w:rPr>
                  <w:b/>
                  <w:bCs/>
                </w:rPr>
                <w:delText xml:space="preserve">Production </w:delText>
              </w:r>
              <w:r w:rsidDel="00700056">
                <w:rPr>
                  <w:b/>
                  <w:bCs/>
                </w:rPr>
                <w:delText>(</w:delText>
              </w:r>
              <w:r w:rsidRPr="00FA3295" w:rsidDel="00700056">
                <w:rPr>
                  <w:b/>
                  <w:bCs/>
                </w:rPr>
                <w:delText>kWh</w:delText>
              </w:r>
              <w:r w:rsidDel="00700056">
                <w:rPr>
                  <w:b/>
                  <w:bCs/>
                </w:rPr>
                <w:delText>)</w:delText>
              </w:r>
            </w:del>
          </w:p>
        </w:tc>
        <w:tc>
          <w:tcPr>
            <w:tcW w:w="970" w:type="dxa"/>
            <w:vMerge w:val="restart"/>
            <w:shd w:val="clear" w:color="auto" w:fill="5F0505"/>
          </w:tcPr>
          <w:p w14:paraId="67221FA2" w14:textId="43012B9B" w:rsidR="00F8104B" w:rsidRPr="00FA3295" w:rsidDel="00700056" w:rsidRDefault="00F8104B" w:rsidP="008D1053">
            <w:pPr>
              <w:jc w:val="center"/>
              <w:rPr>
                <w:del w:id="5305" w:author="Mutali Nepfumbada" w:date="2022-11-27T22:14:00Z"/>
                <w:b/>
                <w:bCs/>
              </w:rPr>
            </w:pPr>
            <w:del w:id="5306" w:author="Mutali Nepfumbada" w:date="2022-11-27T22:14:00Z">
              <w:r w:rsidDel="00700056">
                <w:rPr>
                  <w:b/>
                  <w:bCs/>
                </w:rPr>
                <w:delText>Actual vs</w:delText>
              </w:r>
              <w:commentRangeStart w:id="5307"/>
              <w:r w:rsidDel="00700056">
                <w:rPr>
                  <w:b/>
                  <w:bCs/>
                </w:rPr>
                <w:delText xml:space="preserve"> Original Forecast</w:delText>
              </w:r>
              <w:r w:rsidRPr="00962DBE" w:rsidDel="00700056">
                <w:rPr>
                  <w:b/>
                  <w:bCs/>
                  <w:lang w:val="en-US"/>
                </w:rPr>
                <w:delText xml:space="preserve"> (%)</w:delText>
              </w:r>
              <w:commentRangeEnd w:id="5307"/>
              <w:r w:rsidRPr="00201D25" w:rsidDel="00700056">
                <w:rPr>
                  <w:rStyle w:val="CommentReference"/>
                  <w:rFonts w:ascii="Verdana" w:hAnsi="Verdana"/>
                  <w:b/>
                  <w:bCs/>
                </w:rPr>
                <w:commentReference w:id="5307"/>
              </w:r>
            </w:del>
          </w:p>
        </w:tc>
        <w:tc>
          <w:tcPr>
            <w:tcW w:w="902" w:type="dxa"/>
            <w:vMerge w:val="restart"/>
            <w:shd w:val="clear" w:color="auto" w:fill="5F0505"/>
          </w:tcPr>
          <w:p w14:paraId="2324858F" w14:textId="5F960D10" w:rsidR="00F8104B" w:rsidRPr="00FA3295" w:rsidDel="00700056" w:rsidRDefault="00F8104B" w:rsidP="008D1053">
            <w:pPr>
              <w:jc w:val="center"/>
              <w:rPr>
                <w:del w:id="5309" w:author="Mutali Nepfumbada" w:date="2022-11-27T22:14:00Z"/>
                <w:b/>
                <w:bCs/>
              </w:rPr>
            </w:pPr>
            <w:del w:id="5310" w:author="Mutali Nepfumbada" w:date="2022-11-27T22:14:00Z">
              <w:r w:rsidRPr="0025667A" w:rsidDel="00700056">
                <w:rPr>
                  <w:b/>
                  <w:bCs/>
                </w:rPr>
                <w:delText>Actual vs Weather Adjusted Forecast (%)</w:delText>
              </w:r>
            </w:del>
          </w:p>
        </w:tc>
        <w:tc>
          <w:tcPr>
            <w:tcW w:w="797" w:type="dxa"/>
            <w:vMerge w:val="restart"/>
            <w:shd w:val="clear" w:color="auto" w:fill="5F0505"/>
          </w:tcPr>
          <w:p w14:paraId="455D348D" w14:textId="3B3C274A" w:rsidR="00F8104B" w:rsidRPr="00F8104B" w:rsidDel="00700056" w:rsidRDefault="00F8104B" w:rsidP="00F8104B">
            <w:pPr>
              <w:jc w:val="center"/>
              <w:rPr>
                <w:del w:id="5311" w:author="Mutali Nepfumbada" w:date="2022-11-27T22:14:00Z"/>
                <w:b/>
                <w:bCs/>
              </w:rPr>
            </w:pPr>
            <w:del w:id="5312" w:author="Mutali Nepfumbada" w:date="2022-11-27T22:14:00Z">
              <w:r w:rsidRPr="00F8104B" w:rsidDel="00700056">
                <w:rPr>
                  <w:b/>
                  <w:bCs/>
                </w:rPr>
                <w:delText xml:space="preserve">Actual vs ACES Weather Adjusted </w:delText>
              </w:r>
            </w:del>
          </w:p>
          <w:p w14:paraId="779D78CA" w14:textId="01727D0F" w:rsidR="00F8104B" w:rsidDel="00700056" w:rsidRDefault="00F8104B" w:rsidP="00F8104B">
            <w:pPr>
              <w:jc w:val="center"/>
              <w:rPr>
                <w:del w:id="5313" w:author="Mutali Nepfumbada" w:date="2022-11-27T22:14:00Z"/>
                <w:b/>
                <w:bCs/>
              </w:rPr>
            </w:pPr>
            <w:del w:id="5314" w:author="Mutali Nepfumbada" w:date="2022-11-27T22:14:00Z">
              <w:r w:rsidRPr="00F8104B" w:rsidDel="00700056">
                <w:rPr>
                  <w:b/>
                  <w:bCs/>
                </w:rPr>
                <w:delText>Forecast</w:delText>
              </w:r>
            </w:del>
          </w:p>
          <w:p w14:paraId="6EF4587C" w14:textId="14E81711" w:rsidR="00F8104B" w:rsidRPr="0025667A" w:rsidDel="00700056" w:rsidRDefault="00F8104B" w:rsidP="00F8104B">
            <w:pPr>
              <w:jc w:val="center"/>
              <w:rPr>
                <w:del w:id="5315" w:author="Mutali Nepfumbada" w:date="2022-11-27T22:14:00Z"/>
                <w:b/>
                <w:bCs/>
              </w:rPr>
            </w:pPr>
            <w:del w:id="5316" w:author="Mutali Nepfumbada" w:date="2022-11-27T22:14:00Z">
              <w:r w:rsidDel="00700056">
                <w:rPr>
                  <w:b/>
                  <w:bCs/>
                </w:rPr>
                <w:delText>%</w:delText>
              </w:r>
            </w:del>
          </w:p>
        </w:tc>
      </w:tr>
      <w:tr w:rsidR="00F8104B" w:rsidRPr="00DC29B7" w:rsidDel="00700056" w14:paraId="0B4E0D64" w14:textId="728FC82F" w:rsidTr="00C95C39">
        <w:trPr>
          <w:trHeight w:val="92"/>
          <w:jc w:val="center"/>
          <w:del w:id="5317" w:author="Mutali Nepfumbada" w:date="2022-11-27T22:14:00Z"/>
        </w:trPr>
        <w:tc>
          <w:tcPr>
            <w:tcW w:w="733" w:type="dxa"/>
            <w:shd w:val="clear" w:color="auto" w:fill="5F0505"/>
            <w:noWrap/>
          </w:tcPr>
          <w:p w14:paraId="5562766D" w14:textId="1EADA0E0" w:rsidR="00F8104B" w:rsidRPr="00977093" w:rsidDel="00700056" w:rsidRDefault="00F8104B" w:rsidP="008D1053">
            <w:pPr>
              <w:rPr>
                <w:del w:id="5318" w:author="Mutali Nepfumbada" w:date="2022-11-27T22:14:00Z"/>
                <w:b/>
                <w:lang w:val="en-US"/>
              </w:rPr>
            </w:pPr>
          </w:p>
        </w:tc>
        <w:tc>
          <w:tcPr>
            <w:tcW w:w="927" w:type="dxa"/>
            <w:shd w:val="clear" w:color="auto" w:fill="5F0505"/>
            <w:noWrap/>
          </w:tcPr>
          <w:p w14:paraId="3D6611B5" w14:textId="7E06E69E" w:rsidR="00F8104B" w:rsidRPr="00FA3295" w:rsidDel="00700056" w:rsidRDefault="00F8104B" w:rsidP="008D1053">
            <w:pPr>
              <w:jc w:val="center"/>
              <w:rPr>
                <w:del w:id="5319" w:author="Mutali Nepfumbada" w:date="2022-11-27T22:14:00Z"/>
                <w:b/>
                <w:bCs/>
                <w:lang w:val="en-US"/>
              </w:rPr>
            </w:pPr>
            <w:del w:id="5320" w:author="Mutali Nepfumbada" w:date="2022-11-27T22:14:00Z">
              <w:r w:rsidDel="00700056">
                <w:rPr>
                  <w:b/>
                  <w:bCs/>
                  <w:lang w:val="en-US"/>
                </w:rPr>
                <w:delText>Original Forecast</w:delText>
              </w:r>
            </w:del>
          </w:p>
        </w:tc>
        <w:tc>
          <w:tcPr>
            <w:tcW w:w="1233" w:type="dxa"/>
            <w:shd w:val="clear" w:color="auto" w:fill="5F0505"/>
            <w:noWrap/>
          </w:tcPr>
          <w:p w14:paraId="0FC22BFE" w14:textId="68856852" w:rsidR="00F8104B" w:rsidRPr="00FA3295" w:rsidDel="00700056" w:rsidRDefault="00F8104B" w:rsidP="008D1053">
            <w:pPr>
              <w:jc w:val="center"/>
              <w:rPr>
                <w:del w:id="5321" w:author="Mutali Nepfumbada" w:date="2022-11-27T22:14:00Z"/>
                <w:b/>
                <w:bCs/>
                <w:lang w:val="en-US"/>
              </w:rPr>
            </w:pPr>
            <w:commentRangeStart w:id="5322"/>
            <w:del w:id="5323" w:author="Mutali Nepfumbada" w:date="2022-11-27T22:14:00Z">
              <w:r w:rsidRPr="00962DBE" w:rsidDel="00700056">
                <w:rPr>
                  <w:b/>
                  <w:bCs/>
                </w:rPr>
                <w:delText>W</w:delText>
              </w:r>
              <w:commentRangeEnd w:id="5322"/>
              <w:r w:rsidDel="00700056">
                <w:rPr>
                  <w:rStyle w:val="CommentReference"/>
                  <w:rFonts w:ascii="Verdana" w:hAnsi="Verdana"/>
                </w:rPr>
                <w:commentReference w:id="5322"/>
              </w:r>
              <w:r w:rsidDel="00700056">
                <w:rPr>
                  <w:b/>
                  <w:bCs/>
                </w:rPr>
                <w:delText>eather Adjusted Forecast</w:delText>
              </w:r>
            </w:del>
          </w:p>
        </w:tc>
        <w:tc>
          <w:tcPr>
            <w:tcW w:w="1106" w:type="dxa"/>
            <w:shd w:val="clear" w:color="auto" w:fill="5F0505"/>
            <w:noWrap/>
          </w:tcPr>
          <w:p w14:paraId="271E5D95" w14:textId="30761833" w:rsidR="00F8104B" w:rsidRPr="00FA3295" w:rsidDel="00700056" w:rsidRDefault="00F8104B" w:rsidP="008D1053">
            <w:pPr>
              <w:jc w:val="center"/>
              <w:rPr>
                <w:del w:id="5324" w:author="Mutali Nepfumbada" w:date="2022-11-27T22:14:00Z"/>
                <w:b/>
                <w:bCs/>
                <w:lang w:val="en-US"/>
              </w:rPr>
            </w:pPr>
            <w:commentRangeStart w:id="5325"/>
            <w:del w:id="5326" w:author="Mutali Nepfumbada" w:date="2022-11-27T22:14:00Z">
              <w:r w:rsidRPr="00962DBE" w:rsidDel="00700056">
                <w:rPr>
                  <w:b/>
                  <w:bCs/>
                  <w:lang w:val="en-US"/>
                </w:rPr>
                <w:delText>A</w:delText>
              </w:r>
              <w:commentRangeEnd w:id="5325"/>
              <w:r w:rsidDel="00700056">
                <w:rPr>
                  <w:rStyle w:val="CommentReference"/>
                  <w:rFonts w:ascii="Verdana" w:hAnsi="Verdana"/>
                </w:rPr>
                <w:commentReference w:id="5325"/>
              </w:r>
              <w:r w:rsidDel="00700056">
                <w:rPr>
                  <w:b/>
                  <w:bCs/>
                  <w:lang w:val="en-US"/>
                </w:rPr>
                <w:delText>ctual Production</w:delText>
              </w:r>
            </w:del>
          </w:p>
        </w:tc>
        <w:tc>
          <w:tcPr>
            <w:tcW w:w="970" w:type="dxa"/>
            <w:shd w:val="clear" w:color="auto" w:fill="5F0505"/>
          </w:tcPr>
          <w:p w14:paraId="157C9738" w14:textId="1D788AF0" w:rsidR="00F8104B" w:rsidDel="00700056" w:rsidRDefault="00F8104B" w:rsidP="008D1053">
            <w:pPr>
              <w:jc w:val="center"/>
              <w:rPr>
                <w:del w:id="5327" w:author="Mutali Nepfumbada" w:date="2022-11-27T22:14:00Z"/>
                <w:b/>
                <w:bCs/>
              </w:rPr>
            </w:pPr>
            <w:del w:id="5328" w:author="Mutali Nepfumbada" w:date="2022-11-27T22:14:00Z">
              <w:r w:rsidDel="00700056">
                <w:rPr>
                  <w:b/>
                  <w:bCs/>
                </w:rPr>
                <w:delText xml:space="preserve">ACES Weather Adjusted </w:delText>
              </w:r>
            </w:del>
          </w:p>
          <w:p w14:paraId="48228195" w14:textId="514AD13E" w:rsidR="00F8104B" w:rsidRPr="00FA3295" w:rsidDel="00700056" w:rsidRDefault="00F8104B" w:rsidP="008D1053">
            <w:pPr>
              <w:jc w:val="center"/>
              <w:rPr>
                <w:del w:id="5329" w:author="Mutali Nepfumbada" w:date="2022-11-27T22:14:00Z"/>
                <w:b/>
                <w:bCs/>
              </w:rPr>
            </w:pPr>
            <w:del w:id="5330" w:author="Mutali Nepfumbada" w:date="2022-11-27T22:14:00Z">
              <w:r w:rsidDel="00700056">
                <w:rPr>
                  <w:b/>
                  <w:bCs/>
                </w:rPr>
                <w:delText>Forecast</w:delText>
              </w:r>
            </w:del>
          </w:p>
        </w:tc>
        <w:tc>
          <w:tcPr>
            <w:tcW w:w="970" w:type="dxa"/>
            <w:vMerge/>
            <w:shd w:val="clear" w:color="auto" w:fill="5F0505"/>
          </w:tcPr>
          <w:p w14:paraId="52F8DA58" w14:textId="3E4A108A" w:rsidR="00F8104B" w:rsidRPr="00FA3295" w:rsidDel="00700056" w:rsidRDefault="00F8104B" w:rsidP="008D1053">
            <w:pPr>
              <w:jc w:val="center"/>
              <w:rPr>
                <w:del w:id="5331" w:author="Mutali Nepfumbada" w:date="2022-11-27T22:14:00Z"/>
                <w:b/>
                <w:bCs/>
              </w:rPr>
            </w:pPr>
          </w:p>
        </w:tc>
        <w:tc>
          <w:tcPr>
            <w:tcW w:w="902" w:type="dxa"/>
            <w:vMerge/>
            <w:shd w:val="clear" w:color="auto" w:fill="5F0505"/>
          </w:tcPr>
          <w:p w14:paraId="2FDD4B2B" w14:textId="3A694FE1" w:rsidR="00F8104B" w:rsidRPr="00FA3295" w:rsidDel="00700056" w:rsidRDefault="00F8104B" w:rsidP="008D1053">
            <w:pPr>
              <w:jc w:val="center"/>
              <w:rPr>
                <w:del w:id="5332" w:author="Mutali Nepfumbada" w:date="2022-11-27T22:14:00Z"/>
                <w:b/>
                <w:bCs/>
              </w:rPr>
            </w:pPr>
          </w:p>
        </w:tc>
        <w:tc>
          <w:tcPr>
            <w:tcW w:w="797" w:type="dxa"/>
            <w:vMerge/>
            <w:shd w:val="clear" w:color="auto" w:fill="5F0505"/>
          </w:tcPr>
          <w:p w14:paraId="260F170E" w14:textId="752A4B18" w:rsidR="00F8104B" w:rsidRPr="00FA3295" w:rsidDel="00700056" w:rsidRDefault="00F8104B" w:rsidP="008D1053">
            <w:pPr>
              <w:jc w:val="center"/>
              <w:rPr>
                <w:del w:id="5333" w:author="Mutali Nepfumbada" w:date="2022-11-27T22:14:00Z"/>
                <w:b/>
                <w:bCs/>
              </w:rPr>
            </w:pPr>
          </w:p>
        </w:tc>
      </w:tr>
      <w:tr w:rsidR="00F8104B" w:rsidRPr="00DC29B7" w:rsidDel="00700056" w14:paraId="10FF0E2A" w14:textId="71537B9D" w:rsidTr="00C95C39">
        <w:trPr>
          <w:trHeight w:val="241"/>
          <w:jc w:val="center"/>
          <w:del w:id="5334" w:author="Mutali Nepfumbada" w:date="2022-11-27T22:14:00Z"/>
        </w:trPr>
        <w:tc>
          <w:tcPr>
            <w:tcW w:w="733" w:type="dxa"/>
            <w:noWrap/>
          </w:tcPr>
          <w:p w14:paraId="388420FD" w14:textId="3A825414" w:rsidR="00F8104B" w:rsidRPr="00DC29B7" w:rsidDel="00700056" w:rsidRDefault="00F8104B" w:rsidP="00F8104B">
            <w:pPr>
              <w:rPr>
                <w:del w:id="5335" w:author="Mutali Nepfumbada" w:date="2022-11-27T22:14:00Z"/>
                <w:bCs/>
                <w:lang w:val="en-US"/>
              </w:rPr>
            </w:pPr>
            <w:del w:id="5336" w:author="Mutali Nepfumbada" w:date="2022-11-27T22:14:00Z">
              <w:r w:rsidRPr="00DC29B7" w:rsidDel="00700056">
                <w:rPr>
                  <w:bCs/>
                  <w:lang w:val="en-US"/>
                </w:rPr>
                <w:delText>Apr 22</w:delText>
              </w:r>
            </w:del>
          </w:p>
        </w:tc>
        <w:tc>
          <w:tcPr>
            <w:tcW w:w="927" w:type="dxa"/>
            <w:noWrap/>
          </w:tcPr>
          <w:p w14:paraId="3FF25836" w14:textId="50EC5822" w:rsidR="00F8104B" w:rsidRPr="00DC29B7" w:rsidDel="00700056" w:rsidRDefault="00F8104B" w:rsidP="00F8104B">
            <w:pPr>
              <w:jc w:val="center"/>
              <w:rPr>
                <w:del w:id="5337" w:author="Mutali Nepfumbada" w:date="2022-11-27T22:14:00Z"/>
                <w:bCs/>
                <w:lang w:val="en-US"/>
              </w:rPr>
            </w:pPr>
            <w:del w:id="5338"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408</w:delText>
              </w:r>
            </w:del>
          </w:p>
        </w:tc>
        <w:tc>
          <w:tcPr>
            <w:tcW w:w="1233" w:type="dxa"/>
            <w:noWrap/>
          </w:tcPr>
          <w:p w14:paraId="4F2EE256" w14:textId="47AC9B61" w:rsidR="00F8104B" w:rsidRPr="00DC29B7" w:rsidDel="00700056" w:rsidRDefault="00F8104B" w:rsidP="00F8104B">
            <w:pPr>
              <w:jc w:val="center"/>
              <w:rPr>
                <w:del w:id="5339" w:author="Mutali Nepfumbada" w:date="2022-11-27T22:14:00Z"/>
                <w:bCs/>
                <w:lang w:val="en-US"/>
              </w:rPr>
            </w:pPr>
            <w:del w:id="5340" w:author="Mutali Nepfumbada" w:date="2022-11-27T22:14:00Z">
              <w:r w:rsidDel="00700056">
                <w:rPr>
                  <w:bCs/>
                  <w:lang w:val="en-US"/>
                </w:rPr>
                <w:delText>29,215</w:delText>
              </w:r>
            </w:del>
          </w:p>
        </w:tc>
        <w:tc>
          <w:tcPr>
            <w:tcW w:w="1106" w:type="dxa"/>
            <w:noWrap/>
          </w:tcPr>
          <w:p w14:paraId="54ADEB76" w14:textId="06959AE1" w:rsidR="00F8104B" w:rsidRPr="00DC29B7" w:rsidDel="00700056" w:rsidRDefault="00F8104B" w:rsidP="00F8104B">
            <w:pPr>
              <w:jc w:val="center"/>
              <w:rPr>
                <w:del w:id="5341" w:author="Mutali Nepfumbada" w:date="2022-11-27T22:14:00Z"/>
                <w:bCs/>
                <w:lang w:val="en-US"/>
              </w:rPr>
            </w:pPr>
            <w:del w:id="5342"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644</w:delText>
              </w:r>
            </w:del>
          </w:p>
        </w:tc>
        <w:tc>
          <w:tcPr>
            <w:tcW w:w="970" w:type="dxa"/>
          </w:tcPr>
          <w:p w14:paraId="0C490EC4" w14:textId="64016CE2" w:rsidR="00F8104B" w:rsidRPr="00F8104B" w:rsidDel="00700056" w:rsidRDefault="00F8104B" w:rsidP="00F8104B">
            <w:pPr>
              <w:jc w:val="center"/>
              <w:rPr>
                <w:del w:id="5343" w:author="Mutali Nepfumbada" w:date="2022-11-27T22:14:00Z"/>
                <w:bCs/>
                <w:color w:val="FF0000"/>
                <w:lang w:val="en-US"/>
              </w:rPr>
            </w:pPr>
            <w:del w:id="5344" w:author="Mutali Nepfumbada" w:date="2022-11-27T22:14:00Z">
              <w:r w:rsidRPr="00885D3F" w:rsidDel="00700056">
                <w:delText>32,400</w:delText>
              </w:r>
            </w:del>
          </w:p>
        </w:tc>
        <w:tc>
          <w:tcPr>
            <w:tcW w:w="970" w:type="dxa"/>
          </w:tcPr>
          <w:p w14:paraId="2F2EEF20" w14:textId="11668821" w:rsidR="00F8104B" w:rsidRPr="00F8104B" w:rsidDel="00700056" w:rsidRDefault="00F8104B" w:rsidP="00F8104B">
            <w:pPr>
              <w:jc w:val="center"/>
              <w:rPr>
                <w:del w:id="5345" w:author="Mutali Nepfumbada" w:date="2022-11-27T22:14:00Z"/>
                <w:bCs/>
                <w:color w:val="FF0000"/>
                <w:lang w:val="en-US"/>
              </w:rPr>
            </w:pPr>
            <w:del w:id="5346" w:author="Mutali Nepfumbada" w:date="2022-11-27T22:14:00Z">
              <w:r w:rsidRPr="00F8104B" w:rsidDel="00700056">
                <w:rPr>
                  <w:bCs/>
                  <w:color w:val="FF0000"/>
                  <w:lang w:val="en-US"/>
                </w:rPr>
                <w:delText>-33.21</w:delText>
              </w:r>
            </w:del>
          </w:p>
        </w:tc>
        <w:tc>
          <w:tcPr>
            <w:tcW w:w="902" w:type="dxa"/>
          </w:tcPr>
          <w:p w14:paraId="36986FA0" w14:textId="64896D68" w:rsidR="00F8104B" w:rsidRPr="00F8104B" w:rsidDel="00700056" w:rsidRDefault="00F8104B" w:rsidP="00F8104B">
            <w:pPr>
              <w:jc w:val="center"/>
              <w:rPr>
                <w:del w:id="5347" w:author="Mutali Nepfumbada" w:date="2022-11-27T22:14:00Z"/>
                <w:bCs/>
                <w:color w:val="FF0000"/>
                <w:lang w:val="en-US"/>
              </w:rPr>
            </w:pPr>
            <w:del w:id="5348" w:author="Mutali Nepfumbada" w:date="2022-11-27T22:14:00Z">
              <w:r w:rsidRPr="00F8104B" w:rsidDel="00700056">
                <w:rPr>
                  <w:bCs/>
                  <w:color w:val="FF0000"/>
                  <w:lang w:val="en-US"/>
                </w:rPr>
                <w:delText>-25.92</w:delText>
              </w:r>
            </w:del>
          </w:p>
        </w:tc>
        <w:tc>
          <w:tcPr>
            <w:tcW w:w="797" w:type="dxa"/>
          </w:tcPr>
          <w:p w14:paraId="120C7093" w14:textId="68ED43EB" w:rsidR="00F8104B" w:rsidRPr="00F8104B" w:rsidDel="00700056" w:rsidRDefault="00F8104B" w:rsidP="00F8104B">
            <w:pPr>
              <w:jc w:val="center"/>
              <w:rPr>
                <w:del w:id="5349" w:author="Mutali Nepfumbada" w:date="2022-11-27T22:14:00Z"/>
                <w:bCs/>
                <w:color w:val="FF0000"/>
                <w:lang w:val="en-US"/>
              </w:rPr>
            </w:pPr>
            <w:del w:id="5350" w:author="Mutali Nepfumbada" w:date="2022-11-27T22:14:00Z">
              <w:r w:rsidRPr="00F8104B" w:rsidDel="00700056">
                <w:rPr>
                  <w:color w:val="FF0000"/>
                </w:rPr>
                <w:delText>-33.2</w:delText>
              </w:r>
            </w:del>
          </w:p>
        </w:tc>
      </w:tr>
      <w:tr w:rsidR="00F8104B" w:rsidRPr="00DC29B7" w:rsidDel="00700056" w14:paraId="7920031E" w14:textId="6F2A9790" w:rsidTr="00C95C39">
        <w:trPr>
          <w:trHeight w:val="241"/>
          <w:jc w:val="center"/>
          <w:del w:id="5351" w:author="Mutali Nepfumbada" w:date="2022-11-27T22:14:00Z"/>
        </w:trPr>
        <w:tc>
          <w:tcPr>
            <w:tcW w:w="733" w:type="dxa"/>
            <w:noWrap/>
          </w:tcPr>
          <w:p w14:paraId="23CF2E36" w14:textId="43C85F07" w:rsidR="00F8104B" w:rsidRPr="00DC29B7" w:rsidDel="00700056" w:rsidRDefault="00F8104B" w:rsidP="00F8104B">
            <w:pPr>
              <w:rPr>
                <w:del w:id="5352" w:author="Mutali Nepfumbada" w:date="2022-11-27T22:14:00Z"/>
                <w:bCs/>
                <w:lang w:val="en-US"/>
              </w:rPr>
            </w:pPr>
            <w:del w:id="5353" w:author="Mutali Nepfumbada" w:date="2022-11-27T22:14:00Z">
              <w:r w:rsidRPr="00DC29B7" w:rsidDel="00700056">
                <w:rPr>
                  <w:bCs/>
                  <w:lang w:val="en-US"/>
                </w:rPr>
                <w:delText>May 22</w:delText>
              </w:r>
            </w:del>
          </w:p>
        </w:tc>
        <w:tc>
          <w:tcPr>
            <w:tcW w:w="927" w:type="dxa"/>
            <w:noWrap/>
          </w:tcPr>
          <w:p w14:paraId="5E2C95FF" w14:textId="3A5434C4" w:rsidR="00F8104B" w:rsidRPr="00DC29B7" w:rsidDel="00700056" w:rsidRDefault="00F8104B" w:rsidP="00F8104B">
            <w:pPr>
              <w:jc w:val="center"/>
              <w:rPr>
                <w:del w:id="5354" w:author="Mutali Nepfumbada" w:date="2022-11-27T22:14:00Z"/>
                <w:bCs/>
                <w:lang w:val="en-US"/>
              </w:rPr>
            </w:pPr>
            <w:del w:id="5355"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008</w:delText>
              </w:r>
            </w:del>
          </w:p>
        </w:tc>
        <w:tc>
          <w:tcPr>
            <w:tcW w:w="1233" w:type="dxa"/>
            <w:noWrap/>
          </w:tcPr>
          <w:p w14:paraId="6F83434E" w14:textId="7C906C60" w:rsidR="00F8104B" w:rsidRPr="00DC29B7" w:rsidDel="00700056" w:rsidRDefault="00F8104B" w:rsidP="00F8104B">
            <w:pPr>
              <w:jc w:val="center"/>
              <w:rPr>
                <w:del w:id="5356" w:author="Mutali Nepfumbada" w:date="2022-11-27T22:14:00Z"/>
                <w:bCs/>
                <w:lang w:val="en-US"/>
              </w:rPr>
            </w:pPr>
            <w:del w:id="5357" w:author="Mutali Nepfumbada" w:date="2022-11-27T22:14:00Z">
              <w:r w:rsidDel="00700056">
                <w:rPr>
                  <w:bCs/>
                  <w:lang w:val="en-US"/>
                </w:rPr>
                <w:delText>30,569</w:delText>
              </w:r>
            </w:del>
          </w:p>
        </w:tc>
        <w:tc>
          <w:tcPr>
            <w:tcW w:w="1106" w:type="dxa"/>
            <w:noWrap/>
          </w:tcPr>
          <w:p w14:paraId="19BA0837" w14:textId="0D8BFFB5" w:rsidR="00F8104B" w:rsidRPr="00DC29B7" w:rsidDel="00700056" w:rsidRDefault="00F8104B" w:rsidP="00F8104B">
            <w:pPr>
              <w:jc w:val="center"/>
              <w:rPr>
                <w:del w:id="5358" w:author="Mutali Nepfumbada" w:date="2022-11-27T22:14:00Z"/>
                <w:bCs/>
                <w:lang w:val="en-US"/>
              </w:rPr>
            </w:pPr>
            <w:del w:id="5359" w:author="Mutali Nepfumbada" w:date="2022-11-27T22:14:00Z">
              <w:r w:rsidRPr="00DC29B7" w:rsidDel="00700056">
                <w:rPr>
                  <w:bCs/>
                  <w:lang w:val="en-US"/>
                </w:rPr>
                <w:delText>28</w:delText>
              </w:r>
              <w:r w:rsidDel="00700056">
                <w:rPr>
                  <w:bCs/>
                  <w:lang w:val="en-US"/>
                </w:rPr>
                <w:delText>,</w:delText>
              </w:r>
              <w:r w:rsidRPr="00DC29B7" w:rsidDel="00700056">
                <w:rPr>
                  <w:bCs/>
                  <w:lang w:val="en-US"/>
                </w:rPr>
                <w:delText>195</w:delText>
              </w:r>
            </w:del>
          </w:p>
        </w:tc>
        <w:tc>
          <w:tcPr>
            <w:tcW w:w="970" w:type="dxa"/>
          </w:tcPr>
          <w:p w14:paraId="41DB49B5" w14:textId="1F447BAC" w:rsidR="00F8104B" w:rsidRPr="00F8104B" w:rsidDel="00700056" w:rsidRDefault="00F8104B" w:rsidP="00F8104B">
            <w:pPr>
              <w:jc w:val="center"/>
              <w:rPr>
                <w:del w:id="5360" w:author="Mutali Nepfumbada" w:date="2022-11-27T22:14:00Z"/>
                <w:bCs/>
                <w:color w:val="FF0000"/>
                <w:lang w:val="en-US"/>
              </w:rPr>
            </w:pPr>
            <w:del w:id="5361" w:author="Mutali Nepfumbada" w:date="2022-11-27T22:14:00Z">
              <w:r w:rsidRPr="00885D3F" w:rsidDel="00700056">
                <w:delText>31,200</w:delText>
              </w:r>
            </w:del>
          </w:p>
        </w:tc>
        <w:tc>
          <w:tcPr>
            <w:tcW w:w="970" w:type="dxa"/>
          </w:tcPr>
          <w:p w14:paraId="10D9E9A5" w14:textId="0F19D284" w:rsidR="00F8104B" w:rsidRPr="00F8104B" w:rsidDel="00700056" w:rsidRDefault="00F8104B" w:rsidP="00F8104B">
            <w:pPr>
              <w:jc w:val="center"/>
              <w:rPr>
                <w:del w:id="5362" w:author="Mutali Nepfumbada" w:date="2022-11-27T22:14:00Z"/>
                <w:bCs/>
                <w:color w:val="FF0000"/>
                <w:lang w:val="en-US"/>
              </w:rPr>
            </w:pPr>
            <w:del w:id="5363" w:author="Mutali Nepfumbada" w:date="2022-11-27T22:14:00Z">
              <w:r w:rsidRPr="00F8104B" w:rsidDel="00700056">
                <w:rPr>
                  <w:bCs/>
                  <w:color w:val="FF0000"/>
                  <w:lang w:val="en-US"/>
                </w:rPr>
                <w:delText>-11.91</w:delText>
              </w:r>
            </w:del>
          </w:p>
        </w:tc>
        <w:tc>
          <w:tcPr>
            <w:tcW w:w="902" w:type="dxa"/>
          </w:tcPr>
          <w:p w14:paraId="12E5133F" w14:textId="62CC2F80" w:rsidR="00F8104B" w:rsidRPr="00F8104B" w:rsidDel="00700056" w:rsidRDefault="00F8104B" w:rsidP="00F8104B">
            <w:pPr>
              <w:jc w:val="center"/>
              <w:rPr>
                <w:del w:id="5364" w:author="Mutali Nepfumbada" w:date="2022-11-27T22:14:00Z"/>
                <w:bCs/>
                <w:color w:val="FF0000"/>
                <w:lang w:val="en-US"/>
              </w:rPr>
            </w:pPr>
            <w:del w:id="5365" w:author="Mutali Nepfumbada" w:date="2022-11-27T22:14:00Z">
              <w:r w:rsidRPr="00F8104B" w:rsidDel="00700056">
                <w:rPr>
                  <w:bCs/>
                  <w:color w:val="FF0000"/>
                  <w:lang w:val="en-US"/>
                </w:rPr>
                <w:delText>-7.77</w:delText>
              </w:r>
            </w:del>
          </w:p>
        </w:tc>
        <w:tc>
          <w:tcPr>
            <w:tcW w:w="797" w:type="dxa"/>
          </w:tcPr>
          <w:p w14:paraId="4F1B1749" w14:textId="1B5D8E58" w:rsidR="00F8104B" w:rsidRPr="00F8104B" w:rsidDel="00700056" w:rsidRDefault="00F8104B" w:rsidP="00F8104B">
            <w:pPr>
              <w:jc w:val="center"/>
              <w:rPr>
                <w:del w:id="5366" w:author="Mutali Nepfumbada" w:date="2022-11-27T22:14:00Z"/>
                <w:bCs/>
                <w:color w:val="FF0000"/>
                <w:lang w:val="en-US"/>
              </w:rPr>
            </w:pPr>
            <w:del w:id="5367" w:author="Mutali Nepfumbada" w:date="2022-11-27T22:14:00Z">
              <w:r w:rsidRPr="00F8104B" w:rsidDel="00700056">
                <w:rPr>
                  <w:color w:val="FF0000"/>
                </w:rPr>
                <w:delText>-9.63</w:delText>
              </w:r>
            </w:del>
          </w:p>
        </w:tc>
      </w:tr>
      <w:tr w:rsidR="00F8104B" w:rsidRPr="00DC29B7" w:rsidDel="00700056" w14:paraId="1F0D8FC7" w14:textId="2AA92D83" w:rsidTr="00C95C39">
        <w:trPr>
          <w:trHeight w:val="241"/>
          <w:jc w:val="center"/>
          <w:del w:id="5368" w:author="Mutali Nepfumbada" w:date="2022-11-27T22:14:00Z"/>
        </w:trPr>
        <w:tc>
          <w:tcPr>
            <w:tcW w:w="733" w:type="dxa"/>
            <w:noWrap/>
          </w:tcPr>
          <w:p w14:paraId="5C248EAE" w14:textId="7A77596D" w:rsidR="00F8104B" w:rsidRPr="00DC29B7" w:rsidDel="00700056" w:rsidRDefault="00F8104B" w:rsidP="00F8104B">
            <w:pPr>
              <w:rPr>
                <w:del w:id="5369" w:author="Mutali Nepfumbada" w:date="2022-11-27T22:14:00Z"/>
                <w:bCs/>
                <w:lang w:val="en-US"/>
              </w:rPr>
            </w:pPr>
            <w:del w:id="5370" w:author="Mutali Nepfumbada" w:date="2022-11-27T22:14:00Z">
              <w:r w:rsidRPr="00DC29B7" w:rsidDel="00700056">
                <w:rPr>
                  <w:bCs/>
                  <w:lang w:val="en-US"/>
                </w:rPr>
                <w:delText>Jun 22</w:delText>
              </w:r>
            </w:del>
          </w:p>
        </w:tc>
        <w:tc>
          <w:tcPr>
            <w:tcW w:w="927" w:type="dxa"/>
            <w:noWrap/>
          </w:tcPr>
          <w:p w14:paraId="0182A1ED" w14:textId="1D021667" w:rsidR="00F8104B" w:rsidRPr="00DC29B7" w:rsidDel="00700056" w:rsidRDefault="00F8104B" w:rsidP="00F8104B">
            <w:pPr>
              <w:jc w:val="center"/>
              <w:rPr>
                <w:del w:id="5371" w:author="Mutali Nepfumbada" w:date="2022-11-27T22:14:00Z"/>
                <w:bCs/>
                <w:lang w:val="en-US"/>
              </w:rPr>
            </w:pPr>
            <w:del w:id="5372" w:author="Mutali Nepfumbada" w:date="2022-11-27T22:14:00Z">
              <w:r w:rsidRPr="00DC29B7" w:rsidDel="00700056">
                <w:rPr>
                  <w:bCs/>
                  <w:lang w:val="en-US"/>
                </w:rPr>
                <w:delText>29</w:delText>
              </w:r>
              <w:r w:rsidDel="00700056">
                <w:rPr>
                  <w:bCs/>
                  <w:lang w:val="en-US"/>
                </w:rPr>
                <w:delText>,</w:delText>
              </w:r>
              <w:r w:rsidRPr="00DC29B7" w:rsidDel="00700056">
                <w:rPr>
                  <w:bCs/>
                  <w:lang w:val="en-US"/>
                </w:rPr>
                <w:delText>209</w:delText>
              </w:r>
            </w:del>
          </w:p>
        </w:tc>
        <w:tc>
          <w:tcPr>
            <w:tcW w:w="1233" w:type="dxa"/>
            <w:noWrap/>
          </w:tcPr>
          <w:p w14:paraId="0B8AA61E" w14:textId="608AB25D" w:rsidR="00F8104B" w:rsidRPr="00DC29B7" w:rsidDel="00700056" w:rsidRDefault="00F8104B" w:rsidP="00F8104B">
            <w:pPr>
              <w:jc w:val="center"/>
              <w:rPr>
                <w:del w:id="5373" w:author="Mutali Nepfumbada" w:date="2022-11-27T22:14:00Z"/>
                <w:bCs/>
                <w:lang w:val="en-US"/>
              </w:rPr>
            </w:pPr>
            <w:del w:id="5374" w:author="Mutali Nepfumbada" w:date="2022-11-27T22:14:00Z">
              <w:r w:rsidDel="00700056">
                <w:rPr>
                  <w:bCs/>
                  <w:lang w:val="en-US"/>
                </w:rPr>
                <w:delText>23,997</w:delText>
              </w:r>
            </w:del>
          </w:p>
        </w:tc>
        <w:tc>
          <w:tcPr>
            <w:tcW w:w="1106" w:type="dxa"/>
            <w:noWrap/>
          </w:tcPr>
          <w:p w14:paraId="61137609" w14:textId="02DAE735" w:rsidR="00F8104B" w:rsidRPr="00DC29B7" w:rsidDel="00700056" w:rsidRDefault="00F8104B" w:rsidP="00F8104B">
            <w:pPr>
              <w:jc w:val="center"/>
              <w:rPr>
                <w:del w:id="5375" w:author="Mutali Nepfumbada" w:date="2022-11-27T22:14:00Z"/>
                <w:bCs/>
                <w:lang w:val="en-US"/>
              </w:rPr>
            </w:pPr>
            <w:del w:id="5376" w:author="Mutali Nepfumbada" w:date="2022-11-27T22:14:00Z">
              <w:r w:rsidRPr="00DC29B7" w:rsidDel="00700056">
                <w:rPr>
                  <w:bCs/>
                  <w:lang w:val="en-US"/>
                </w:rPr>
                <w:delText>17</w:delText>
              </w:r>
              <w:r w:rsidDel="00700056">
                <w:rPr>
                  <w:bCs/>
                  <w:lang w:val="en-US"/>
                </w:rPr>
                <w:delText>,</w:delText>
              </w:r>
              <w:r w:rsidRPr="00DC29B7" w:rsidDel="00700056">
                <w:rPr>
                  <w:bCs/>
                  <w:lang w:val="en-US"/>
                </w:rPr>
                <w:delText>910</w:delText>
              </w:r>
            </w:del>
          </w:p>
        </w:tc>
        <w:tc>
          <w:tcPr>
            <w:tcW w:w="970" w:type="dxa"/>
          </w:tcPr>
          <w:p w14:paraId="775D2E26" w14:textId="33068628" w:rsidR="00F8104B" w:rsidRPr="00F8104B" w:rsidDel="00700056" w:rsidRDefault="00F8104B" w:rsidP="00F8104B">
            <w:pPr>
              <w:jc w:val="center"/>
              <w:rPr>
                <w:del w:id="5377" w:author="Mutali Nepfumbada" w:date="2022-11-27T22:14:00Z"/>
                <w:bCs/>
                <w:color w:val="FF0000"/>
                <w:lang w:val="en-US"/>
              </w:rPr>
            </w:pPr>
            <w:del w:id="5378" w:author="Mutali Nepfumbada" w:date="2022-11-27T22:14:00Z">
              <w:r w:rsidRPr="00885D3F" w:rsidDel="00700056">
                <w:delText>31,300</w:delText>
              </w:r>
            </w:del>
          </w:p>
        </w:tc>
        <w:tc>
          <w:tcPr>
            <w:tcW w:w="970" w:type="dxa"/>
          </w:tcPr>
          <w:p w14:paraId="42A411E5" w14:textId="1502DF5D" w:rsidR="00F8104B" w:rsidRPr="00500908" w:rsidDel="00700056" w:rsidRDefault="00F8104B" w:rsidP="00F8104B">
            <w:pPr>
              <w:jc w:val="center"/>
              <w:rPr>
                <w:del w:id="5379" w:author="Mutali Nepfumbada" w:date="2022-11-27T22:14:00Z"/>
                <w:bCs/>
                <w:color w:val="FF0000"/>
                <w:lang w:val="en-US"/>
                <w:rPrChange w:id="5380" w:author="Mutali Nepfumbada" w:date="2022-10-27T15:34:00Z">
                  <w:rPr>
                    <w:del w:id="5381" w:author="Mutali Nepfumbada" w:date="2022-11-27T22:14:00Z"/>
                    <w:bCs/>
                    <w:lang w:val="en-US"/>
                  </w:rPr>
                </w:rPrChange>
              </w:rPr>
            </w:pPr>
            <w:del w:id="5382" w:author="Mutali Nepfumbada" w:date="2022-11-27T22:14:00Z">
              <w:r w:rsidRPr="00500908" w:rsidDel="00700056">
                <w:rPr>
                  <w:bCs/>
                  <w:color w:val="FF0000"/>
                  <w:lang w:val="en-US"/>
                  <w:rPrChange w:id="5383" w:author="Mutali Nepfumbada" w:date="2022-10-27T15:34:00Z">
                    <w:rPr>
                      <w:bCs/>
                      <w:lang w:val="en-US"/>
                    </w:rPr>
                  </w:rPrChange>
                </w:rPr>
                <w:delText>-38.69</w:delText>
              </w:r>
            </w:del>
          </w:p>
        </w:tc>
        <w:tc>
          <w:tcPr>
            <w:tcW w:w="902" w:type="dxa"/>
          </w:tcPr>
          <w:p w14:paraId="2B4F5F73" w14:textId="680ADC4D" w:rsidR="00F8104B" w:rsidRPr="00500908" w:rsidDel="00700056" w:rsidRDefault="00F8104B" w:rsidP="00F8104B">
            <w:pPr>
              <w:jc w:val="center"/>
              <w:rPr>
                <w:del w:id="5384" w:author="Mutali Nepfumbada" w:date="2022-11-27T22:14:00Z"/>
                <w:bCs/>
                <w:color w:val="FF0000"/>
                <w:lang w:val="en-US"/>
                <w:rPrChange w:id="5385" w:author="Mutali Nepfumbada" w:date="2022-10-27T15:34:00Z">
                  <w:rPr>
                    <w:del w:id="5386" w:author="Mutali Nepfumbada" w:date="2022-11-27T22:14:00Z"/>
                    <w:bCs/>
                    <w:lang w:val="en-US"/>
                  </w:rPr>
                </w:rPrChange>
              </w:rPr>
            </w:pPr>
            <w:del w:id="5387" w:author="Mutali Nepfumbada" w:date="2022-11-27T22:14:00Z">
              <w:r w:rsidRPr="00500908" w:rsidDel="00700056">
                <w:rPr>
                  <w:bCs/>
                  <w:color w:val="FF0000"/>
                  <w:lang w:val="en-US"/>
                  <w:rPrChange w:id="5388" w:author="Mutali Nepfumbada" w:date="2022-10-27T15:34:00Z">
                    <w:rPr>
                      <w:bCs/>
                      <w:lang w:val="en-US"/>
                    </w:rPr>
                  </w:rPrChange>
                </w:rPr>
                <w:delText>-25.37</w:delText>
              </w:r>
            </w:del>
          </w:p>
        </w:tc>
        <w:tc>
          <w:tcPr>
            <w:tcW w:w="797" w:type="dxa"/>
          </w:tcPr>
          <w:p w14:paraId="28555DA5" w14:textId="6E220866" w:rsidR="00F8104B" w:rsidRPr="00F8104B" w:rsidDel="00700056" w:rsidRDefault="00F8104B" w:rsidP="00F8104B">
            <w:pPr>
              <w:jc w:val="center"/>
              <w:rPr>
                <w:del w:id="5389" w:author="Mutali Nepfumbada" w:date="2022-11-27T22:14:00Z"/>
                <w:bCs/>
                <w:color w:val="FF0000"/>
                <w:lang w:val="en-US"/>
              </w:rPr>
            </w:pPr>
            <w:del w:id="5390" w:author="Mutali Nepfumbada" w:date="2022-11-27T22:14:00Z">
              <w:r w:rsidRPr="00F8104B" w:rsidDel="00700056">
                <w:rPr>
                  <w:color w:val="FF0000"/>
                </w:rPr>
                <w:delText>-42.78</w:delText>
              </w:r>
            </w:del>
          </w:p>
        </w:tc>
      </w:tr>
      <w:tr w:rsidR="00F8104B" w:rsidRPr="00DC29B7" w:rsidDel="00700056" w14:paraId="1BECBF71" w14:textId="43C33F0C" w:rsidTr="00C95C39">
        <w:trPr>
          <w:trHeight w:val="241"/>
          <w:jc w:val="center"/>
          <w:del w:id="5391" w:author="Mutali Nepfumbada" w:date="2022-11-27T22:14:00Z"/>
        </w:trPr>
        <w:tc>
          <w:tcPr>
            <w:tcW w:w="733" w:type="dxa"/>
            <w:noWrap/>
          </w:tcPr>
          <w:p w14:paraId="66518654" w14:textId="3E8A2508" w:rsidR="00F8104B" w:rsidRPr="00DC29B7" w:rsidDel="00700056" w:rsidRDefault="00F8104B" w:rsidP="00F8104B">
            <w:pPr>
              <w:rPr>
                <w:del w:id="5392" w:author="Mutali Nepfumbada" w:date="2022-11-27T22:14:00Z"/>
                <w:bCs/>
                <w:lang w:val="en-US"/>
              </w:rPr>
            </w:pPr>
            <w:del w:id="5393" w:author="Mutali Nepfumbada" w:date="2022-11-27T22:14:00Z">
              <w:r w:rsidRPr="00DC29B7" w:rsidDel="00700056">
                <w:rPr>
                  <w:bCs/>
                  <w:lang w:val="en-US"/>
                </w:rPr>
                <w:delText>Jul 22</w:delText>
              </w:r>
            </w:del>
          </w:p>
        </w:tc>
        <w:tc>
          <w:tcPr>
            <w:tcW w:w="927" w:type="dxa"/>
            <w:noWrap/>
          </w:tcPr>
          <w:p w14:paraId="609B37D4" w14:textId="3C0132E0" w:rsidR="00F8104B" w:rsidRPr="00DC29B7" w:rsidDel="00700056" w:rsidRDefault="00F8104B" w:rsidP="00F8104B">
            <w:pPr>
              <w:jc w:val="center"/>
              <w:rPr>
                <w:del w:id="5394" w:author="Mutali Nepfumbada" w:date="2022-11-27T22:14:00Z"/>
                <w:bCs/>
                <w:lang w:val="en-US"/>
              </w:rPr>
            </w:pPr>
            <w:del w:id="5395"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059</w:delText>
              </w:r>
            </w:del>
          </w:p>
        </w:tc>
        <w:tc>
          <w:tcPr>
            <w:tcW w:w="1233" w:type="dxa"/>
            <w:noWrap/>
          </w:tcPr>
          <w:p w14:paraId="3DB9AEC3" w14:textId="2ADF39F7" w:rsidR="00F8104B" w:rsidRPr="00DC29B7" w:rsidDel="00700056" w:rsidRDefault="00F8104B" w:rsidP="00F8104B">
            <w:pPr>
              <w:jc w:val="center"/>
              <w:rPr>
                <w:del w:id="5396" w:author="Mutali Nepfumbada" w:date="2022-11-27T22:14:00Z"/>
                <w:bCs/>
                <w:lang w:val="en-US"/>
              </w:rPr>
            </w:pPr>
            <w:del w:id="5397" w:author="Mutali Nepfumbada" w:date="2022-11-27T22:14:00Z">
              <w:r w:rsidDel="00700056">
                <w:rPr>
                  <w:bCs/>
                  <w:lang w:val="en-US"/>
                </w:rPr>
                <w:delText>30,133</w:delText>
              </w:r>
            </w:del>
          </w:p>
        </w:tc>
        <w:tc>
          <w:tcPr>
            <w:tcW w:w="1106" w:type="dxa"/>
            <w:noWrap/>
          </w:tcPr>
          <w:p w14:paraId="17723427" w14:textId="666EABA8" w:rsidR="00F8104B" w:rsidRPr="00DC29B7" w:rsidDel="00700056" w:rsidRDefault="00F8104B" w:rsidP="00F8104B">
            <w:pPr>
              <w:jc w:val="center"/>
              <w:rPr>
                <w:del w:id="5398" w:author="Mutali Nepfumbada" w:date="2022-11-27T22:14:00Z"/>
                <w:bCs/>
                <w:lang w:val="en-US"/>
              </w:rPr>
            </w:pPr>
            <w:del w:id="5399"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623</w:delText>
              </w:r>
            </w:del>
          </w:p>
        </w:tc>
        <w:tc>
          <w:tcPr>
            <w:tcW w:w="970" w:type="dxa"/>
          </w:tcPr>
          <w:p w14:paraId="0A747CB9" w14:textId="56DCC174" w:rsidR="00F8104B" w:rsidRPr="00F8104B" w:rsidDel="00700056" w:rsidRDefault="00F8104B" w:rsidP="00F8104B">
            <w:pPr>
              <w:jc w:val="center"/>
              <w:rPr>
                <w:del w:id="5400" w:author="Mutali Nepfumbada" w:date="2022-11-27T22:14:00Z"/>
                <w:bCs/>
                <w:color w:val="FF0000"/>
                <w:lang w:val="en-US"/>
              </w:rPr>
            </w:pPr>
            <w:del w:id="5401" w:author="Mutali Nepfumbada" w:date="2022-11-27T22:14:00Z">
              <w:r w:rsidRPr="00885D3F" w:rsidDel="00700056">
                <w:delText>32,100</w:delText>
              </w:r>
            </w:del>
          </w:p>
        </w:tc>
        <w:tc>
          <w:tcPr>
            <w:tcW w:w="970" w:type="dxa"/>
          </w:tcPr>
          <w:p w14:paraId="13477052" w14:textId="2030564E" w:rsidR="00F8104B" w:rsidRPr="00500908" w:rsidDel="00700056" w:rsidRDefault="00F8104B" w:rsidP="00F8104B">
            <w:pPr>
              <w:jc w:val="center"/>
              <w:rPr>
                <w:del w:id="5402" w:author="Mutali Nepfumbada" w:date="2022-11-27T22:14:00Z"/>
                <w:bCs/>
                <w:color w:val="FF0000"/>
                <w:lang w:val="en-US"/>
                <w:rPrChange w:id="5403" w:author="Mutali Nepfumbada" w:date="2022-10-27T15:34:00Z">
                  <w:rPr>
                    <w:del w:id="5404" w:author="Mutali Nepfumbada" w:date="2022-11-27T22:14:00Z"/>
                    <w:bCs/>
                    <w:lang w:val="en-US"/>
                  </w:rPr>
                </w:rPrChange>
              </w:rPr>
            </w:pPr>
            <w:del w:id="5405" w:author="Mutali Nepfumbada" w:date="2022-11-27T22:14:00Z">
              <w:r w:rsidRPr="00500908" w:rsidDel="00700056">
                <w:rPr>
                  <w:bCs/>
                  <w:color w:val="FF0000"/>
                  <w:lang w:val="en-US"/>
                  <w:rPrChange w:id="5406" w:author="Mutali Nepfumbada" w:date="2022-10-27T15:34:00Z">
                    <w:rPr>
                      <w:bCs/>
                      <w:lang w:val="en-US"/>
                    </w:rPr>
                  </w:rPrChange>
                </w:rPr>
                <w:delText>-32.55</w:delText>
              </w:r>
            </w:del>
          </w:p>
        </w:tc>
        <w:tc>
          <w:tcPr>
            <w:tcW w:w="902" w:type="dxa"/>
          </w:tcPr>
          <w:p w14:paraId="36ACBD73" w14:textId="328FEA33" w:rsidR="00F8104B" w:rsidRPr="00500908" w:rsidDel="00700056" w:rsidRDefault="00F8104B" w:rsidP="00F8104B">
            <w:pPr>
              <w:jc w:val="center"/>
              <w:rPr>
                <w:del w:id="5407" w:author="Mutali Nepfumbada" w:date="2022-11-27T22:14:00Z"/>
                <w:bCs/>
                <w:color w:val="FF0000"/>
                <w:lang w:val="en-US"/>
                <w:rPrChange w:id="5408" w:author="Mutali Nepfumbada" w:date="2022-10-27T15:34:00Z">
                  <w:rPr>
                    <w:del w:id="5409" w:author="Mutali Nepfumbada" w:date="2022-11-27T22:14:00Z"/>
                    <w:bCs/>
                    <w:lang w:val="en-US"/>
                  </w:rPr>
                </w:rPrChange>
              </w:rPr>
            </w:pPr>
            <w:del w:id="5410" w:author="Mutali Nepfumbada" w:date="2022-11-27T22:14:00Z">
              <w:r w:rsidRPr="00500908" w:rsidDel="00700056">
                <w:rPr>
                  <w:bCs/>
                  <w:color w:val="FF0000"/>
                  <w:lang w:val="en-US"/>
                  <w:rPrChange w:id="5411" w:author="Mutali Nepfumbada" w:date="2022-10-27T15:34:00Z">
                    <w:rPr>
                      <w:bCs/>
                      <w:lang w:val="en-US"/>
                    </w:rPr>
                  </w:rPrChange>
                </w:rPr>
                <w:delText>-28.24</w:delText>
              </w:r>
            </w:del>
          </w:p>
        </w:tc>
        <w:tc>
          <w:tcPr>
            <w:tcW w:w="797" w:type="dxa"/>
          </w:tcPr>
          <w:p w14:paraId="64DE34A0" w14:textId="031E7D8D" w:rsidR="00F8104B" w:rsidRPr="00F8104B" w:rsidDel="00700056" w:rsidRDefault="00F8104B" w:rsidP="00F8104B">
            <w:pPr>
              <w:jc w:val="center"/>
              <w:rPr>
                <w:del w:id="5412" w:author="Mutali Nepfumbada" w:date="2022-11-27T22:14:00Z"/>
                <w:bCs/>
                <w:color w:val="FF0000"/>
                <w:lang w:val="en-US"/>
              </w:rPr>
            </w:pPr>
            <w:del w:id="5413" w:author="Mutali Nepfumbada" w:date="2022-11-27T22:14:00Z">
              <w:r w:rsidRPr="00F8104B" w:rsidDel="00700056">
                <w:rPr>
                  <w:color w:val="FF0000"/>
                </w:rPr>
                <w:delText>-32.64</w:delText>
              </w:r>
            </w:del>
          </w:p>
        </w:tc>
      </w:tr>
      <w:tr w:rsidR="00F8104B" w:rsidRPr="00DC29B7" w:rsidDel="00700056" w14:paraId="6667D44D" w14:textId="69E8889B" w:rsidTr="00C95C39">
        <w:trPr>
          <w:trHeight w:val="241"/>
          <w:jc w:val="center"/>
          <w:del w:id="5414" w:author="Mutali Nepfumbada" w:date="2022-11-27T22:14:00Z"/>
        </w:trPr>
        <w:tc>
          <w:tcPr>
            <w:tcW w:w="733" w:type="dxa"/>
            <w:noWrap/>
          </w:tcPr>
          <w:p w14:paraId="647923A5" w14:textId="772DAE73" w:rsidR="00F8104B" w:rsidRPr="00DC29B7" w:rsidDel="00700056" w:rsidRDefault="00F8104B" w:rsidP="00F8104B">
            <w:pPr>
              <w:rPr>
                <w:del w:id="5415" w:author="Mutali Nepfumbada" w:date="2022-11-27T22:14:00Z"/>
                <w:bCs/>
                <w:lang w:val="en-US"/>
              </w:rPr>
            </w:pPr>
            <w:del w:id="5416" w:author="Mutali Nepfumbada" w:date="2022-11-27T22:14:00Z">
              <w:r w:rsidRPr="00DC29B7" w:rsidDel="00700056">
                <w:rPr>
                  <w:bCs/>
                  <w:lang w:val="en-US"/>
                </w:rPr>
                <w:delText>Aug 22</w:delText>
              </w:r>
            </w:del>
          </w:p>
        </w:tc>
        <w:tc>
          <w:tcPr>
            <w:tcW w:w="927" w:type="dxa"/>
            <w:noWrap/>
          </w:tcPr>
          <w:p w14:paraId="165969BB" w14:textId="26A2B1AE" w:rsidR="00F8104B" w:rsidRPr="00DC29B7" w:rsidDel="00700056" w:rsidRDefault="00F8104B" w:rsidP="00F8104B">
            <w:pPr>
              <w:jc w:val="center"/>
              <w:rPr>
                <w:del w:id="5417" w:author="Mutali Nepfumbada" w:date="2022-11-27T22:14:00Z"/>
                <w:bCs/>
                <w:lang w:val="en-US"/>
              </w:rPr>
            </w:pPr>
            <w:del w:id="5418" w:author="Mutali Nepfumbada" w:date="2022-11-27T22:14:00Z">
              <w:r w:rsidRPr="00DC29B7" w:rsidDel="00700056">
                <w:rPr>
                  <w:bCs/>
                  <w:lang w:val="en-US"/>
                </w:rPr>
                <w:delText>36</w:delText>
              </w:r>
              <w:r w:rsidDel="00700056">
                <w:rPr>
                  <w:bCs/>
                  <w:lang w:val="en-US"/>
                </w:rPr>
                <w:delText>,</w:delText>
              </w:r>
              <w:r w:rsidRPr="00DC29B7" w:rsidDel="00700056">
                <w:rPr>
                  <w:bCs/>
                  <w:lang w:val="en-US"/>
                </w:rPr>
                <w:delText>696</w:delText>
              </w:r>
            </w:del>
          </w:p>
        </w:tc>
        <w:tc>
          <w:tcPr>
            <w:tcW w:w="1233" w:type="dxa"/>
            <w:noWrap/>
          </w:tcPr>
          <w:p w14:paraId="7F39D6EA" w14:textId="3F2A0926" w:rsidR="00F8104B" w:rsidRPr="00DC29B7" w:rsidDel="00700056" w:rsidRDefault="00F8104B" w:rsidP="00F8104B">
            <w:pPr>
              <w:jc w:val="center"/>
              <w:rPr>
                <w:del w:id="5419" w:author="Mutali Nepfumbada" w:date="2022-11-27T22:14:00Z"/>
                <w:bCs/>
                <w:lang w:val="en-US"/>
              </w:rPr>
            </w:pPr>
            <w:del w:id="5420" w:author="Mutali Nepfumbada" w:date="2022-11-27T22:14:00Z">
              <w:r w:rsidDel="00700056">
                <w:rPr>
                  <w:bCs/>
                  <w:lang w:val="en-US"/>
                </w:rPr>
                <w:delText>38,548</w:delText>
              </w:r>
            </w:del>
          </w:p>
        </w:tc>
        <w:tc>
          <w:tcPr>
            <w:tcW w:w="1106" w:type="dxa"/>
            <w:noWrap/>
          </w:tcPr>
          <w:p w14:paraId="68F6C0BF" w14:textId="6B18599B" w:rsidR="00F8104B" w:rsidRPr="00DC29B7" w:rsidDel="00700056" w:rsidRDefault="00F8104B" w:rsidP="00F8104B">
            <w:pPr>
              <w:jc w:val="center"/>
              <w:rPr>
                <w:del w:id="5421" w:author="Mutali Nepfumbada" w:date="2022-11-27T22:14:00Z"/>
                <w:bCs/>
                <w:lang w:val="en-US"/>
              </w:rPr>
            </w:pPr>
            <w:del w:id="5422" w:author="Mutali Nepfumbada" w:date="2022-11-27T22:14:00Z">
              <w:r w:rsidRPr="00DC29B7" w:rsidDel="00700056">
                <w:rPr>
                  <w:bCs/>
                  <w:lang w:val="en-US"/>
                </w:rPr>
                <w:delText>30</w:delText>
              </w:r>
              <w:r w:rsidDel="00700056">
                <w:rPr>
                  <w:bCs/>
                  <w:lang w:val="en-US"/>
                </w:rPr>
                <w:delText>,</w:delText>
              </w:r>
              <w:r w:rsidRPr="00DC29B7" w:rsidDel="00700056">
                <w:rPr>
                  <w:bCs/>
                  <w:lang w:val="en-US"/>
                </w:rPr>
                <w:delText>455</w:delText>
              </w:r>
            </w:del>
          </w:p>
        </w:tc>
        <w:tc>
          <w:tcPr>
            <w:tcW w:w="970" w:type="dxa"/>
          </w:tcPr>
          <w:p w14:paraId="2FD75AA8" w14:textId="4991019F" w:rsidR="00F8104B" w:rsidRPr="00F8104B" w:rsidDel="00700056" w:rsidRDefault="00F8104B" w:rsidP="00F8104B">
            <w:pPr>
              <w:jc w:val="center"/>
              <w:rPr>
                <w:del w:id="5423" w:author="Mutali Nepfumbada" w:date="2022-11-27T22:14:00Z"/>
                <w:bCs/>
                <w:color w:val="FF0000"/>
                <w:lang w:val="en-US"/>
              </w:rPr>
            </w:pPr>
            <w:del w:id="5424" w:author="Mutali Nepfumbada" w:date="2022-11-27T22:14:00Z">
              <w:r w:rsidRPr="00885D3F" w:rsidDel="00700056">
                <w:delText>37,300</w:delText>
              </w:r>
            </w:del>
          </w:p>
        </w:tc>
        <w:tc>
          <w:tcPr>
            <w:tcW w:w="970" w:type="dxa"/>
          </w:tcPr>
          <w:p w14:paraId="5D4D5566" w14:textId="7A6D9416" w:rsidR="00F8104B" w:rsidRPr="00500908" w:rsidDel="00700056" w:rsidRDefault="00F8104B" w:rsidP="00F8104B">
            <w:pPr>
              <w:jc w:val="center"/>
              <w:rPr>
                <w:del w:id="5425" w:author="Mutali Nepfumbada" w:date="2022-11-27T22:14:00Z"/>
                <w:bCs/>
                <w:color w:val="FF0000"/>
                <w:lang w:val="en-US"/>
                <w:rPrChange w:id="5426" w:author="Mutali Nepfumbada" w:date="2022-10-27T15:34:00Z">
                  <w:rPr>
                    <w:del w:id="5427" w:author="Mutali Nepfumbada" w:date="2022-11-27T22:14:00Z"/>
                    <w:bCs/>
                    <w:lang w:val="en-US"/>
                  </w:rPr>
                </w:rPrChange>
              </w:rPr>
            </w:pPr>
            <w:del w:id="5428" w:author="Mutali Nepfumbada" w:date="2022-11-27T22:14:00Z">
              <w:r w:rsidRPr="00500908" w:rsidDel="00700056">
                <w:rPr>
                  <w:bCs/>
                  <w:color w:val="FF0000"/>
                  <w:lang w:val="en-US"/>
                  <w:rPrChange w:id="5429" w:author="Mutali Nepfumbada" w:date="2022-10-27T15:34:00Z">
                    <w:rPr>
                      <w:bCs/>
                      <w:lang w:val="en-US"/>
                    </w:rPr>
                  </w:rPrChange>
                </w:rPr>
                <w:delText>-17.01</w:delText>
              </w:r>
            </w:del>
          </w:p>
        </w:tc>
        <w:tc>
          <w:tcPr>
            <w:tcW w:w="902" w:type="dxa"/>
          </w:tcPr>
          <w:p w14:paraId="7AD2071D" w14:textId="4C3F0F3A" w:rsidR="00F8104B" w:rsidRPr="00500908" w:rsidDel="00700056" w:rsidRDefault="00F8104B" w:rsidP="00F8104B">
            <w:pPr>
              <w:jc w:val="center"/>
              <w:rPr>
                <w:del w:id="5430" w:author="Mutali Nepfumbada" w:date="2022-11-27T22:14:00Z"/>
                <w:bCs/>
                <w:color w:val="FF0000"/>
                <w:lang w:val="en-US"/>
                <w:rPrChange w:id="5431" w:author="Mutali Nepfumbada" w:date="2022-10-27T15:34:00Z">
                  <w:rPr>
                    <w:del w:id="5432" w:author="Mutali Nepfumbada" w:date="2022-11-27T22:14:00Z"/>
                    <w:bCs/>
                    <w:lang w:val="en-US"/>
                  </w:rPr>
                </w:rPrChange>
              </w:rPr>
            </w:pPr>
            <w:del w:id="5433" w:author="Mutali Nepfumbada" w:date="2022-11-27T22:14:00Z">
              <w:r w:rsidRPr="00500908" w:rsidDel="00700056">
                <w:rPr>
                  <w:bCs/>
                  <w:color w:val="FF0000"/>
                  <w:lang w:val="en-US"/>
                  <w:rPrChange w:id="5434" w:author="Mutali Nepfumbada" w:date="2022-10-27T15:34:00Z">
                    <w:rPr>
                      <w:bCs/>
                      <w:lang w:val="en-US"/>
                    </w:rPr>
                  </w:rPrChange>
                </w:rPr>
                <w:delText>-20.99</w:delText>
              </w:r>
            </w:del>
          </w:p>
        </w:tc>
        <w:tc>
          <w:tcPr>
            <w:tcW w:w="797" w:type="dxa"/>
          </w:tcPr>
          <w:p w14:paraId="32386EF6" w14:textId="3FC45473" w:rsidR="00F8104B" w:rsidRPr="00F8104B" w:rsidDel="00700056" w:rsidRDefault="00F8104B" w:rsidP="00F8104B">
            <w:pPr>
              <w:jc w:val="center"/>
              <w:rPr>
                <w:del w:id="5435" w:author="Mutali Nepfumbada" w:date="2022-11-27T22:14:00Z"/>
                <w:bCs/>
                <w:color w:val="FF0000"/>
                <w:lang w:val="en-US"/>
              </w:rPr>
            </w:pPr>
            <w:del w:id="5436" w:author="Mutali Nepfumbada" w:date="2022-11-27T22:14:00Z">
              <w:r w:rsidRPr="00F8104B" w:rsidDel="00700056">
                <w:rPr>
                  <w:color w:val="FF0000"/>
                </w:rPr>
                <w:delText>-18.35</w:delText>
              </w:r>
            </w:del>
          </w:p>
        </w:tc>
      </w:tr>
      <w:tr w:rsidR="00F8104B" w:rsidRPr="00DC29B7" w:rsidDel="00700056" w14:paraId="07B4C8E9" w14:textId="64D91E1C" w:rsidTr="00C95C39">
        <w:trPr>
          <w:trHeight w:val="241"/>
          <w:jc w:val="center"/>
          <w:del w:id="5437" w:author="Mutali Nepfumbada" w:date="2022-11-27T22:14:00Z"/>
        </w:trPr>
        <w:tc>
          <w:tcPr>
            <w:tcW w:w="733" w:type="dxa"/>
            <w:noWrap/>
          </w:tcPr>
          <w:p w14:paraId="3848760D" w14:textId="2150EAC0" w:rsidR="00F8104B" w:rsidRPr="00F8104B" w:rsidDel="00700056" w:rsidRDefault="00F8104B" w:rsidP="00F8104B">
            <w:pPr>
              <w:rPr>
                <w:del w:id="5438" w:author="Mutali Nepfumbada" w:date="2022-11-27T22:14:00Z"/>
                <w:b/>
                <w:lang w:val="en-US"/>
              </w:rPr>
            </w:pPr>
            <w:del w:id="5439" w:author="Mutali Nepfumbada" w:date="2022-11-27T22:14:00Z">
              <w:r w:rsidRPr="00F8104B" w:rsidDel="00700056">
                <w:rPr>
                  <w:b/>
                  <w:lang w:val="en-US"/>
                </w:rPr>
                <w:delText>Total</w:delText>
              </w:r>
            </w:del>
          </w:p>
        </w:tc>
        <w:tc>
          <w:tcPr>
            <w:tcW w:w="927" w:type="dxa"/>
            <w:noWrap/>
          </w:tcPr>
          <w:p w14:paraId="4EE58FA9" w14:textId="1F2951EE" w:rsidR="00F8104B" w:rsidRPr="00F8104B" w:rsidDel="00700056" w:rsidRDefault="00F8104B" w:rsidP="00F8104B">
            <w:pPr>
              <w:jc w:val="center"/>
              <w:rPr>
                <w:del w:id="5440" w:author="Mutali Nepfumbada" w:date="2022-11-27T22:14:00Z"/>
                <w:b/>
                <w:lang w:val="en-US"/>
              </w:rPr>
            </w:pPr>
            <w:del w:id="5441" w:author="Mutali Nepfumbada" w:date="2022-11-27T22:14:00Z">
              <w:r w:rsidRPr="00F8104B" w:rsidDel="00700056">
                <w:rPr>
                  <w:b/>
                  <w:lang w:val="en-US"/>
                </w:rPr>
                <w:delText>162,380</w:delText>
              </w:r>
            </w:del>
          </w:p>
        </w:tc>
        <w:tc>
          <w:tcPr>
            <w:tcW w:w="1233" w:type="dxa"/>
            <w:noWrap/>
          </w:tcPr>
          <w:p w14:paraId="57C53669" w14:textId="140A059E" w:rsidR="00F8104B" w:rsidRPr="00F8104B" w:rsidDel="00700056" w:rsidRDefault="00F8104B" w:rsidP="00F8104B">
            <w:pPr>
              <w:jc w:val="center"/>
              <w:rPr>
                <w:del w:id="5442" w:author="Mutali Nepfumbada" w:date="2022-11-27T22:14:00Z"/>
                <w:b/>
                <w:lang w:val="en-US"/>
              </w:rPr>
            </w:pPr>
            <w:del w:id="5443" w:author="Mutali Nepfumbada" w:date="2022-11-27T22:14:00Z">
              <w:r w:rsidRPr="00F8104B" w:rsidDel="00700056">
                <w:rPr>
                  <w:b/>
                  <w:lang w:val="en-US"/>
                </w:rPr>
                <w:delText>152,463</w:delText>
              </w:r>
            </w:del>
          </w:p>
        </w:tc>
        <w:tc>
          <w:tcPr>
            <w:tcW w:w="1106" w:type="dxa"/>
            <w:noWrap/>
          </w:tcPr>
          <w:p w14:paraId="43C54930" w14:textId="3A7EECAF" w:rsidR="00F8104B" w:rsidRPr="00F8104B" w:rsidDel="00700056" w:rsidRDefault="00F8104B" w:rsidP="00F8104B">
            <w:pPr>
              <w:jc w:val="center"/>
              <w:rPr>
                <w:del w:id="5444" w:author="Mutali Nepfumbada" w:date="2022-11-27T22:14:00Z"/>
                <w:b/>
                <w:lang w:val="en-US"/>
              </w:rPr>
            </w:pPr>
            <w:del w:id="5445" w:author="Mutali Nepfumbada" w:date="2022-11-27T22:14:00Z">
              <w:r w:rsidRPr="00F8104B" w:rsidDel="00700056">
                <w:rPr>
                  <w:b/>
                  <w:lang w:val="en-US"/>
                </w:rPr>
                <w:delText>119,827</w:delText>
              </w:r>
            </w:del>
          </w:p>
        </w:tc>
        <w:tc>
          <w:tcPr>
            <w:tcW w:w="970" w:type="dxa"/>
          </w:tcPr>
          <w:p w14:paraId="4D259A51" w14:textId="7C235A3E" w:rsidR="00F8104B" w:rsidRPr="00F8104B" w:rsidDel="00700056" w:rsidRDefault="00F8104B" w:rsidP="00F8104B">
            <w:pPr>
              <w:jc w:val="center"/>
              <w:rPr>
                <w:del w:id="5446" w:author="Mutali Nepfumbada" w:date="2022-11-27T22:14:00Z"/>
                <w:b/>
                <w:color w:val="FF0000"/>
                <w:lang w:val="en-US"/>
              </w:rPr>
            </w:pPr>
            <w:del w:id="5447" w:author="Mutali Nepfumbada" w:date="2022-11-27T22:14:00Z">
              <w:r w:rsidRPr="00F8104B" w:rsidDel="00700056">
                <w:rPr>
                  <w:b/>
                </w:rPr>
                <w:delText>164,300</w:delText>
              </w:r>
            </w:del>
          </w:p>
        </w:tc>
        <w:tc>
          <w:tcPr>
            <w:tcW w:w="970" w:type="dxa"/>
          </w:tcPr>
          <w:p w14:paraId="029597A0" w14:textId="79DB6D05" w:rsidR="00F8104B" w:rsidRPr="00F8104B" w:rsidDel="00700056" w:rsidRDefault="00F8104B" w:rsidP="00F8104B">
            <w:pPr>
              <w:jc w:val="center"/>
              <w:rPr>
                <w:del w:id="5448" w:author="Mutali Nepfumbada" w:date="2022-11-27T22:14:00Z"/>
                <w:b/>
                <w:color w:val="FF0000"/>
                <w:lang w:val="en-US"/>
                <w:rPrChange w:id="5449" w:author="Mutali Nepfumbada" w:date="2022-10-27T15:34:00Z">
                  <w:rPr>
                    <w:del w:id="5450" w:author="Mutali Nepfumbada" w:date="2022-11-27T22:14:00Z"/>
                    <w:b/>
                    <w:lang w:val="en-US"/>
                  </w:rPr>
                </w:rPrChange>
              </w:rPr>
            </w:pPr>
            <w:del w:id="5451" w:author="Mutali Nepfumbada" w:date="2022-11-27T22:14:00Z">
              <w:r w:rsidRPr="00F8104B" w:rsidDel="00700056">
                <w:rPr>
                  <w:b/>
                  <w:color w:val="FF0000"/>
                  <w:lang w:val="en-US"/>
                  <w:rPrChange w:id="5452" w:author="Mutali Nepfumbada" w:date="2022-10-27T15:34:00Z">
                    <w:rPr>
                      <w:b/>
                      <w:lang w:val="en-US"/>
                    </w:rPr>
                  </w:rPrChange>
                </w:rPr>
                <w:delText>-26.21</w:delText>
              </w:r>
            </w:del>
          </w:p>
        </w:tc>
        <w:tc>
          <w:tcPr>
            <w:tcW w:w="902" w:type="dxa"/>
          </w:tcPr>
          <w:p w14:paraId="3FE678CB" w14:textId="77373E9D" w:rsidR="00F8104B" w:rsidRPr="00F8104B" w:rsidDel="00700056" w:rsidRDefault="00F8104B" w:rsidP="00F8104B">
            <w:pPr>
              <w:jc w:val="center"/>
              <w:rPr>
                <w:del w:id="5453" w:author="Mutali Nepfumbada" w:date="2022-11-27T22:14:00Z"/>
                <w:b/>
                <w:color w:val="FF0000"/>
                <w:lang w:val="en-US"/>
                <w:rPrChange w:id="5454" w:author="Mutali Nepfumbada" w:date="2022-10-27T15:34:00Z">
                  <w:rPr>
                    <w:del w:id="5455" w:author="Mutali Nepfumbada" w:date="2022-11-27T22:14:00Z"/>
                    <w:b/>
                    <w:lang w:val="en-US"/>
                  </w:rPr>
                </w:rPrChange>
              </w:rPr>
            </w:pPr>
            <w:del w:id="5456" w:author="Mutali Nepfumbada" w:date="2022-11-27T22:14:00Z">
              <w:r w:rsidRPr="00F8104B" w:rsidDel="00700056">
                <w:rPr>
                  <w:b/>
                  <w:color w:val="FF0000"/>
                  <w:lang w:val="en-US"/>
                  <w:rPrChange w:id="5457" w:author="Mutali Nepfumbada" w:date="2022-10-27T15:34:00Z">
                    <w:rPr>
                      <w:b/>
                      <w:lang w:val="en-US"/>
                    </w:rPr>
                  </w:rPrChange>
                </w:rPr>
                <w:delText>-21.41</w:delText>
              </w:r>
            </w:del>
          </w:p>
        </w:tc>
        <w:tc>
          <w:tcPr>
            <w:tcW w:w="797" w:type="dxa"/>
          </w:tcPr>
          <w:p w14:paraId="4E1D2963" w14:textId="096AE4D3" w:rsidR="00F8104B" w:rsidRPr="00F8104B" w:rsidDel="00700056" w:rsidRDefault="00F8104B" w:rsidP="00F8104B">
            <w:pPr>
              <w:jc w:val="center"/>
              <w:rPr>
                <w:del w:id="5458" w:author="Mutali Nepfumbada" w:date="2022-11-27T22:14:00Z"/>
                <w:b/>
                <w:color w:val="FF0000"/>
                <w:lang w:val="en-US"/>
              </w:rPr>
            </w:pPr>
            <w:del w:id="5459" w:author="Mutali Nepfumbada" w:date="2022-11-27T22:14:00Z">
              <w:r w:rsidRPr="00F8104B" w:rsidDel="00700056">
                <w:rPr>
                  <w:b/>
                  <w:color w:val="FF0000"/>
                </w:rPr>
                <w:delText>-27.07</w:delText>
              </w:r>
            </w:del>
          </w:p>
        </w:tc>
      </w:tr>
    </w:tbl>
    <w:p w14:paraId="4698DA84" w14:textId="7F24DF1F" w:rsidR="00500908" w:rsidRPr="00D82B8B" w:rsidDel="00700056" w:rsidRDefault="00500908" w:rsidP="00500908">
      <w:pPr>
        <w:pStyle w:val="Caption"/>
        <w:rPr>
          <w:del w:id="5460" w:author="Mutali Nepfumbada" w:date="2022-11-27T22:14:00Z"/>
        </w:rPr>
      </w:pPr>
      <w:bookmarkStart w:id="5461" w:name="_Ref117850620"/>
      <w:del w:id="5462" w:author="Mutali Nepfumbada" w:date="2022-11-27T22:14: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5</w:delText>
        </w:r>
        <w:r w:rsidR="00000000" w:rsidDel="00700056">
          <w:rPr>
            <w:noProof/>
          </w:rPr>
          <w:fldChar w:fldCharType="end"/>
        </w:r>
        <w:bookmarkEnd w:id="5461"/>
        <w:r w:rsidRPr="00D82B8B" w:rsidDel="00700056">
          <w:rPr>
            <w:noProof/>
          </w:rPr>
          <w:delText xml:space="preserve">: </w:delText>
        </w:r>
        <w:r w:rsidRPr="00D82B8B" w:rsidDel="00700056">
          <w:delText>Highveld Production and Forecast</w:delText>
        </w:r>
      </w:del>
    </w:p>
    <w:p w14:paraId="4AE0941F" w14:textId="4490B175" w:rsidR="00500908" w:rsidDel="00700056" w:rsidRDefault="00500908" w:rsidP="00500908">
      <w:pPr>
        <w:rPr>
          <w:del w:id="5463" w:author="Mutali Nepfumbada" w:date="2022-11-27T22:14:00Z"/>
          <w:lang w:eastAsia="en-US"/>
        </w:rPr>
      </w:pPr>
    </w:p>
    <w:p w14:paraId="249F4400" w14:textId="1FFA35D6" w:rsidR="00500908" w:rsidDel="00700056" w:rsidRDefault="00500908" w:rsidP="00500908">
      <w:pPr>
        <w:jc w:val="center"/>
        <w:rPr>
          <w:del w:id="5464" w:author="Mutali Nepfumbada" w:date="2022-11-27T22:14:00Z"/>
          <w:lang w:val="en-US"/>
        </w:rPr>
      </w:pPr>
      <w:del w:id="5465" w:author="Mutali Nepfumbada" w:date="2022-11-27T22:14:00Z">
        <w:r w:rsidDel="00700056">
          <w:rPr>
            <w:noProof/>
          </w:rPr>
          <w:drawing>
            <wp:inline distT="0" distB="0" distL="0" distR="0" wp14:anchorId="691D64F9" wp14:editId="27B79D8B">
              <wp:extent cx="5760000" cy="3168066"/>
              <wp:effectExtent l="0" t="0" r="0" b="0"/>
              <wp:docPr id="1"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0" descr="Chart, bar chart&#10;&#10;Description automatically generated"/>
                      <pic:cNvPicPr/>
                    </pic:nvPicPr>
                    <pic:blipFill>
                      <a:blip r:embed="rId30"/>
                      <a:stretch>
                        <a:fillRect/>
                      </a:stretch>
                    </pic:blipFill>
                    <pic:spPr>
                      <a:xfrm>
                        <a:off x="0" y="0"/>
                        <a:ext cx="5760000" cy="3168066"/>
                      </a:xfrm>
                      <a:prstGeom prst="rect">
                        <a:avLst/>
                      </a:prstGeom>
                    </pic:spPr>
                  </pic:pic>
                </a:graphicData>
              </a:graphic>
            </wp:inline>
          </w:drawing>
        </w:r>
      </w:del>
    </w:p>
    <w:p w14:paraId="64529967" w14:textId="437B92BB" w:rsidR="00F5760E" w:rsidRPr="00500908" w:rsidDel="00700056" w:rsidRDefault="00500908" w:rsidP="00A934D1">
      <w:pPr>
        <w:pStyle w:val="Caption"/>
        <w:rPr>
          <w:ins w:id="5466" w:author="Chanda Nxumalo" w:date="2022-10-18T12:51:00Z"/>
          <w:del w:id="5467" w:author="Mutali Nepfumbada" w:date="2022-11-27T22:14:00Z"/>
          <w:lang w:val="en-US"/>
          <w:rPrChange w:id="5468" w:author="Mutali Nepfumbada" w:date="2022-10-27T15:35:00Z">
            <w:rPr>
              <w:ins w:id="5469" w:author="Chanda Nxumalo" w:date="2022-10-18T12:51:00Z"/>
              <w:del w:id="5470" w:author="Mutali Nepfumbada" w:date="2022-11-27T22:14:00Z"/>
              <w:lang w:eastAsia="en-US"/>
            </w:rPr>
          </w:rPrChange>
        </w:rPr>
      </w:pPr>
      <w:bookmarkStart w:id="5471" w:name="_Toc118269009"/>
      <w:del w:id="5472" w:author="Mutali Nepfumbada" w:date="2022-11-27T22:14: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Highveld</w:delText>
        </w:r>
      </w:del>
      <w:del w:id="5473" w:author="Mutali Nepfumbada" w:date="2022-11-02T08:06:00Z">
        <w:r w:rsidRPr="00D82B8B" w:rsidDel="00A934D1">
          <w:delText xml:space="preserve"> PR</w:delText>
        </w:r>
      </w:del>
      <w:del w:id="5474" w:author="Mutali Nepfumbada" w:date="2022-11-27T22:14:00Z">
        <w:r w:rsidRPr="00D82B8B" w:rsidDel="00700056">
          <w:rPr>
            <w:lang w:eastAsia="en-US"/>
          </w:rPr>
          <w:delText xml:space="preserve"> Production Vs Forecast</w:delText>
        </w:r>
      </w:del>
      <w:bookmarkEnd w:id="5471"/>
    </w:p>
    <w:p w14:paraId="04252178" w14:textId="77777777" w:rsidR="000F7AFF" w:rsidDel="004B3366" w:rsidRDefault="000F7AFF" w:rsidP="009536CB">
      <w:pPr>
        <w:rPr>
          <w:ins w:id="5475" w:author="Chanda Nxumalo" w:date="2022-10-18T12:51:00Z"/>
          <w:del w:id="5476" w:author="Mutali Nepfumbada" w:date="2022-10-20T05:51:00Z"/>
          <w:lang w:eastAsia="en-US"/>
        </w:rPr>
      </w:pPr>
    </w:p>
    <w:p w14:paraId="1AE23893" w14:textId="77777777" w:rsidR="000F7AFF" w:rsidDel="004B3366" w:rsidRDefault="000F7AFF" w:rsidP="009536CB">
      <w:pPr>
        <w:rPr>
          <w:ins w:id="5477" w:author="Chanda Nxumalo" w:date="2022-10-18T12:51:00Z"/>
          <w:del w:id="5478" w:author="Mutali Nepfumbada" w:date="2022-10-20T05:51:00Z"/>
          <w:lang w:eastAsia="en-US"/>
        </w:rPr>
      </w:pPr>
    </w:p>
    <w:p w14:paraId="3F9FF4E0" w14:textId="77777777" w:rsidR="000F7AFF" w:rsidDel="004B3366" w:rsidRDefault="000F7AFF" w:rsidP="009536CB">
      <w:pPr>
        <w:rPr>
          <w:ins w:id="5479" w:author="Chanda Nxumalo" w:date="2022-10-18T12:51:00Z"/>
          <w:del w:id="5480" w:author="Mutali Nepfumbada" w:date="2022-10-20T05:50:00Z"/>
          <w:lang w:eastAsia="en-US"/>
        </w:rPr>
      </w:pPr>
    </w:p>
    <w:p w14:paraId="2E19D720" w14:textId="77777777" w:rsidR="000F7AFF" w:rsidDel="004B3366" w:rsidRDefault="000F7AFF" w:rsidP="009536CB">
      <w:pPr>
        <w:rPr>
          <w:ins w:id="5481" w:author="Chanda Nxumalo" w:date="2022-10-18T12:51:00Z"/>
          <w:del w:id="5482" w:author="Mutali Nepfumbada" w:date="2022-10-20T05:50:00Z"/>
          <w:lang w:eastAsia="en-US"/>
        </w:rPr>
      </w:pPr>
    </w:p>
    <w:p w14:paraId="75211464" w14:textId="67AEF822" w:rsidR="000F7AFF" w:rsidRPr="00D82B8B" w:rsidDel="00500908" w:rsidRDefault="000F7AFF" w:rsidP="009536CB">
      <w:pPr>
        <w:rPr>
          <w:del w:id="5483" w:author="Mutali Nepfumbada" w:date="2022-10-27T15:35:00Z"/>
          <w:lang w:eastAsia="en-US"/>
        </w:rPr>
      </w:pPr>
    </w:p>
    <w:tbl>
      <w:tblPr>
        <w:tblStyle w:val="TableGridLight"/>
        <w:tblW w:w="0" w:type="auto"/>
        <w:jc w:val="center"/>
        <w:tblLook w:val="04A0" w:firstRow="1" w:lastRow="0" w:firstColumn="1" w:lastColumn="0" w:noHBand="0" w:noVBand="1"/>
        <w:tblPrChange w:id="5484" w:author="Mutali Nepfumbada" w:date="2022-10-21T06:30:00Z">
          <w:tblPr>
            <w:tblStyle w:val="TableGridLight"/>
            <w:tblW w:w="0" w:type="auto"/>
            <w:jc w:val="center"/>
            <w:tblLook w:val="04A0" w:firstRow="1" w:lastRow="0" w:firstColumn="1" w:lastColumn="0" w:noHBand="0" w:noVBand="1"/>
          </w:tblPr>
        </w:tblPrChange>
      </w:tblPr>
      <w:tblGrid>
        <w:gridCol w:w="753"/>
        <w:gridCol w:w="952"/>
        <w:gridCol w:w="1250"/>
        <w:gridCol w:w="1098"/>
        <w:gridCol w:w="6"/>
        <w:gridCol w:w="890"/>
        <w:gridCol w:w="10"/>
        <w:gridCol w:w="1132"/>
        <w:tblGridChange w:id="5485">
          <w:tblGrid>
            <w:gridCol w:w="753"/>
            <w:gridCol w:w="549"/>
            <w:gridCol w:w="403"/>
            <w:gridCol w:w="1243"/>
            <w:gridCol w:w="7"/>
            <w:gridCol w:w="1104"/>
            <w:gridCol w:w="419"/>
            <w:gridCol w:w="481"/>
            <w:gridCol w:w="1032"/>
            <w:gridCol w:w="29"/>
            <w:gridCol w:w="704"/>
            <w:gridCol w:w="815"/>
            <w:gridCol w:w="1784"/>
          </w:tblGrid>
        </w:tblGridChange>
      </w:tblGrid>
      <w:tr w:rsidR="00F5760E" w:rsidRPr="00D82B8B" w:rsidDel="00500908" w14:paraId="64979543" w14:textId="3901ED46" w:rsidTr="00A36E18">
        <w:trPr>
          <w:trHeight w:val="84"/>
          <w:jc w:val="center"/>
          <w:del w:id="5486" w:author="Mutali Nepfumbada" w:date="2022-10-27T15:35:00Z"/>
          <w:trPrChange w:id="5487" w:author="Mutali Nepfumbada" w:date="2022-10-21T06:30:00Z">
            <w:trPr>
              <w:gridAfter w:val="0"/>
              <w:trHeight w:val="84"/>
              <w:jc w:val="center"/>
            </w:trPr>
          </w:trPrChange>
        </w:trPr>
        <w:tc>
          <w:tcPr>
            <w:tcW w:w="753" w:type="dxa"/>
            <w:shd w:val="clear" w:color="auto" w:fill="5F0505"/>
            <w:noWrap/>
            <w:tcPrChange w:id="5488" w:author="Mutali Nepfumbada" w:date="2022-10-21T06:30:00Z">
              <w:tcPr>
                <w:tcW w:w="753" w:type="dxa"/>
                <w:shd w:val="clear" w:color="auto" w:fill="5F0505"/>
                <w:noWrap/>
              </w:tcPr>
            </w:tcPrChange>
          </w:tcPr>
          <w:p w14:paraId="647C0322" w14:textId="3C701843" w:rsidR="00F5760E" w:rsidRPr="00D82B8B" w:rsidDel="00500908" w:rsidRDefault="00F5760E">
            <w:pPr>
              <w:rPr>
                <w:del w:id="5489" w:author="Mutali Nepfumbada" w:date="2022-10-27T15:35:00Z"/>
                <w:b/>
                <w:bCs/>
              </w:rPr>
            </w:pPr>
            <w:del w:id="5490" w:author="Mutali Nepfumbada" w:date="2022-10-27T15:35:00Z">
              <w:r w:rsidRPr="00D82B8B" w:rsidDel="00500908">
                <w:rPr>
                  <w:b/>
                  <w:bCs/>
                </w:rPr>
                <w:delText>Month</w:delText>
              </w:r>
            </w:del>
          </w:p>
        </w:tc>
        <w:tc>
          <w:tcPr>
            <w:tcW w:w="3306" w:type="dxa"/>
            <w:gridSpan w:val="4"/>
            <w:shd w:val="clear" w:color="auto" w:fill="5F0505"/>
            <w:tcPrChange w:id="5491" w:author="Mutali Nepfumbada" w:date="2022-10-21T06:30:00Z">
              <w:tcPr>
                <w:tcW w:w="2730" w:type="dxa"/>
                <w:gridSpan w:val="5"/>
                <w:shd w:val="clear" w:color="auto" w:fill="5F0505"/>
              </w:tcPr>
            </w:tcPrChange>
          </w:tcPr>
          <w:p w14:paraId="04911C4D" w14:textId="72CCC6DA" w:rsidR="00F5760E" w:rsidRPr="00D82B8B" w:rsidDel="00500908" w:rsidRDefault="00F5760E">
            <w:pPr>
              <w:jc w:val="center"/>
              <w:rPr>
                <w:del w:id="5492" w:author="Mutali Nepfumbada" w:date="2022-10-27T15:35:00Z"/>
                <w:b/>
                <w:bCs/>
              </w:rPr>
            </w:pPr>
            <w:del w:id="5493" w:author="Mutali Nepfumbada" w:date="2022-10-27T15:35:00Z">
              <w:r w:rsidRPr="00D82B8B" w:rsidDel="00500908">
                <w:rPr>
                  <w:b/>
                  <w:bCs/>
                </w:rPr>
                <w:delText>Production (kWh)</w:delText>
              </w:r>
            </w:del>
          </w:p>
        </w:tc>
        <w:tc>
          <w:tcPr>
            <w:tcW w:w="900" w:type="dxa"/>
            <w:gridSpan w:val="2"/>
            <w:shd w:val="clear" w:color="auto" w:fill="5F0505"/>
            <w:tcPrChange w:id="5494" w:author="Mutali Nepfumbada" w:date="2022-10-21T06:30:00Z">
              <w:tcPr>
                <w:tcW w:w="879" w:type="dxa"/>
                <w:gridSpan w:val="2"/>
                <w:shd w:val="clear" w:color="auto" w:fill="5F0505"/>
              </w:tcPr>
            </w:tcPrChange>
          </w:tcPr>
          <w:p w14:paraId="4DF76D7E" w14:textId="267609DE" w:rsidR="00F5760E" w:rsidRPr="00D82B8B" w:rsidDel="00500908" w:rsidRDefault="00A17291">
            <w:pPr>
              <w:jc w:val="center"/>
              <w:rPr>
                <w:del w:id="5495" w:author="Mutali Nepfumbada" w:date="2022-10-27T15:35:00Z"/>
                <w:b/>
                <w:bCs/>
              </w:rPr>
            </w:pPr>
            <w:del w:id="5496" w:author="Mutali Nepfumbada" w:date="2022-10-27T15:35:00Z">
              <w:r w:rsidRPr="00D82B8B" w:rsidDel="00500908">
                <w:rPr>
                  <w:b/>
                  <w:bCs/>
                </w:rPr>
                <w:delText>Actual vs</w:delText>
              </w:r>
              <w:commentRangeStart w:id="5497"/>
              <w:r w:rsidRPr="00D82B8B" w:rsidDel="00500908">
                <w:rPr>
                  <w:b/>
                  <w:bCs/>
                </w:rPr>
                <w:delText xml:space="preserve"> Original Forecast</w:delText>
              </w:r>
              <w:r w:rsidRPr="00D82B8B" w:rsidDel="00500908">
                <w:rPr>
                  <w:b/>
                  <w:bCs/>
                  <w:lang w:val="en-US"/>
                </w:rPr>
                <w:delText xml:space="preserve"> (%)</w:delText>
              </w:r>
              <w:commentRangeEnd w:id="5497"/>
              <w:r w:rsidRPr="00D82B8B" w:rsidDel="00500908">
                <w:rPr>
                  <w:rStyle w:val="CommentReference"/>
                  <w:b/>
                  <w:bCs/>
                  <w:rPrChange w:id="5498" w:author="Mutali Nepfumbada" w:date="2022-10-14T09:34:00Z">
                    <w:rPr>
                      <w:rStyle w:val="CommentReference"/>
                      <w:rFonts w:ascii="Verdana" w:hAnsi="Verdana"/>
                      <w:b/>
                      <w:bCs/>
                    </w:rPr>
                  </w:rPrChange>
                </w:rPr>
                <w:commentReference w:id="5497"/>
              </w:r>
            </w:del>
          </w:p>
        </w:tc>
        <w:tc>
          <w:tcPr>
            <w:tcW w:w="1132" w:type="dxa"/>
            <w:shd w:val="clear" w:color="auto" w:fill="5F0505"/>
            <w:tcPrChange w:id="5500" w:author="Mutali Nepfumbada" w:date="2022-10-21T06:30:00Z">
              <w:tcPr>
                <w:tcW w:w="1032" w:type="dxa"/>
                <w:gridSpan w:val="3"/>
                <w:shd w:val="clear" w:color="auto" w:fill="5F0505"/>
              </w:tcPr>
            </w:tcPrChange>
          </w:tcPr>
          <w:p w14:paraId="28306B78" w14:textId="5E568A3B" w:rsidR="00F5760E" w:rsidRPr="00D82B8B" w:rsidDel="00500908" w:rsidRDefault="00F5760E">
            <w:pPr>
              <w:jc w:val="center"/>
              <w:rPr>
                <w:del w:id="5501" w:author="Mutali Nepfumbada" w:date="2022-10-27T15:35:00Z"/>
                <w:b/>
                <w:bCs/>
              </w:rPr>
            </w:pPr>
            <w:del w:id="5502" w:author="Mutali Nepfumbada" w:date="2022-10-27T15:35:00Z">
              <w:r w:rsidRPr="00D82B8B" w:rsidDel="00500908">
                <w:rPr>
                  <w:b/>
                  <w:bCs/>
                </w:rPr>
                <w:delText>Actual vs Weather Adjusted Forecast (%)</w:delText>
              </w:r>
            </w:del>
          </w:p>
        </w:tc>
      </w:tr>
      <w:tr w:rsidR="00F5760E" w:rsidRPr="00D82B8B" w:rsidDel="00500908" w14:paraId="70173B7F" w14:textId="03BB50EE" w:rsidTr="00A36E18">
        <w:trPr>
          <w:trHeight w:val="84"/>
          <w:jc w:val="center"/>
          <w:del w:id="5503" w:author="Mutali Nepfumbada" w:date="2022-10-27T15:35:00Z"/>
          <w:trPrChange w:id="5504" w:author="Mutali Nepfumbada" w:date="2022-10-21T06:30:00Z">
            <w:trPr>
              <w:gridAfter w:val="0"/>
              <w:wAfter w:w="733" w:type="dxa"/>
              <w:trHeight w:val="84"/>
              <w:jc w:val="center"/>
            </w:trPr>
          </w:trPrChange>
        </w:trPr>
        <w:tc>
          <w:tcPr>
            <w:tcW w:w="753" w:type="dxa"/>
            <w:shd w:val="clear" w:color="auto" w:fill="5F0505"/>
            <w:noWrap/>
            <w:tcPrChange w:id="5505" w:author="Mutali Nepfumbada" w:date="2022-10-21T06:30:00Z">
              <w:tcPr>
                <w:tcW w:w="753" w:type="dxa"/>
                <w:shd w:val="clear" w:color="auto" w:fill="5F0505"/>
                <w:noWrap/>
              </w:tcPr>
            </w:tcPrChange>
          </w:tcPr>
          <w:p w14:paraId="26460DCC" w14:textId="19F8693A" w:rsidR="00F5760E" w:rsidRPr="00D82B8B" w:rsidDel="00500908" w:rsidRDefault="00F5760E">
            <w:pPr>
              <w:rPr>
                <w:del w:id="5506" w:author="Mutali Nepfumbada" w:date="2022-10-27T15:35:00Z"/>
                <w:b/>
                <w:lang w:val="en-US"/>
              </w:rPr>
            </w:pPr>
          </w:p>
        </w:tc>
        <w:tc>
          <w:tcPr>
            <w:tcW w:w="952" w:type="dxa"/>
            <w:shd w:val="clear" w:color="auto" w:fill="5F0505"/>
            <w:noWrap/>
            <w:tcPrChange w:id="5507" w:author="Mutali Nepfumbada" w:date="2022-10-21T06:30:00Z">
              <w:tcPr>
                <w:tcW w:w="952" w:type="dxa"/>
                <w:gridSpan w:val="2"/>
                <w:shd w:val="clear" w:color="auto" w:fill="5F0505"/>
                <w:noWrap/>
              </w:tcPr>
            </w:tcPrChange>
          </w:tcPr>
          <w:p w14:paraId="688C1882" w14:textId="4367C254" w:rsidR="00F5760E" w:rsidRPr="00D82B8B" w:rsidDel="00500908" w:rsidRDefault="00F5760E">
            <w:pPr>
              <w:jc w:val="center"/>
              <w:rPr>
                <w:del w:id="5508" w:author="Mutali Nepfumbada" w:date="2022-10-27T15:35:00Z"/>
                <w:b/>
                <w:bCs/>
                <w:lang w:val="en-US"/>
              </w:rPr>
            </w:pPr>
            <w:del w:id="5509" w:author="Mutali Nepfumbada" w:date="2022-10-27T15:35:00Z">
              <w:r w:rsidRPr="00D82B8B" w:rsidDel="00500908">
                <w:rPr>
                  <w:b/>
                  <w:bCs/>
                  <w:lang w:val="en-US"/>
                </w:rPr>
                <w:delText>Original Forecast</w:delText>
              </w:r>
            </w:del>
          </w:p>
        </w:tc>
        <w:tc>
          <w:tcPr>
            <w:tcW w:w="1250" w:type="dxa"/>
            <w:shd w:val="clear" w:color="auto" w:fill="5F0505"/>
            <w:noWrap/>
            <w:tcPrChange w:id="5510" w:author="Mutali Nepfumbada" w:date="2022-10-21T06:30:00Z">
              <w:tcPr>
                <w:tcW w:w="885" w:type="dxa"/>
                <w:gridSpan w:val="2"/>
                <w:shd w:val="clear" w:color="auto" w:fill="5F0505"/>
                <w:noWrap/>
              </w:tcPr>
            </w:tcPrChange>
          </w:tcPr>
          <w:p w14:paraId="6195256A" w14:textId="2E8B6069" w:rsidR="00F5760E" w:rsidRPr="00D82B8B" w:rsidDel="00500908" w:rsidRDefault="00F5760E">
            <w:pPr>
              <w:jc w:val="center"/>
              <w:rPr>
                <w:del w:id="5511" w:author="Mutali Nepfumbada" w:date="2022-10-27T15:35:00Z"/>
                <w:b/>
                <w:bCs/>
                <w:lang w:val="en-US"/>
              </w:rPr>
            </w:pPr>
            <w:commentRangeStart w:id="5512"/>
            <w:del w:id="5513" w:author="Mutali Nepfumbada" w:date="2022-10-27T15:35:00Z">
              <w:r w:rsidRPr="00D82B8B" w:rsidDel="00500908">
                <w:rPr>
                  <w:b/>
                  <w:bCs/>
                </w:rPr>
                <w:delText>W</w:delText>
              </w:r>
              <w:commentRangeEnd w:id="5512"/>
              <w:r w:rsidRPr="00D82B8B" w:rsidDel="00500908">
                <w:rPr>
                  <w:rStyle w:val="CommentReference"/>
                  <w:rPrChange w:id="5514" w:author="Mutali Nepfumbada" w:date="2022-10-14T09:34:00Z">
                    <w:rPr>
                      <w:rStyle w:val="CommentReference"/>
                      <w:rFonts w:ascii="Verdana" w:hAnsi="Verdana"/>
                    </w:rPr>
                  </w:rPrChange>
                </w:rPr>
                <w:commentReference w:id="5512"/>
              </w:r>
              <w:r w:rsidRPr="00D82B8B" w:rsidDel="00500908">
                <w:rPr>
                  <w:b/>
                  <w:bCs/>
                </w:rPr>
                <w:delText>eather Adjusted Forecast</w:delText>
              </w:r>
            </w:del>
          </w:p>
        </w:tc>
        <w:tc>
          <w:tcPr>
            <w:tcW w:w="1104" w:type="dxa"/>
            <w:gridSpan w:val="2"/>
            <w:shd w:val="clear" w:color="auto" w:fill="5F0505"/>
            <w:noWrap/>
            <w:tcPrChange w:id="5515" w:author="Mutali Nepfumbada" w:date="2022-10-21T06:30:00Z">
              <w:tcPr>
                <w:tcW w:w="892" w:type="dxa"/>
                <w:shd w:val="clear" w:color="auto" w:fill="5F0505"/>
                <w:noWrap/>
              </w:tcPr>
            </w:tcPrChange>
          </w:tcPr>
          <w:p w14:paraId="31C94CD1" w14:textId="61CD838F" w:rsidR="00F5760E" w:rsidRPr="00D82B8B" w:rsidDel="00500908" w:rsidRDefault="00F5760E">
            <w:pPr>
              <w:jc w:val="center"/>
              <w:rPr>
                <w:del w:id="5516" w:author="Mutali Nepfumbada" w:date="2022-10-27T15:35:00Z"/>
                <w:b/>
                <w:bCs/>
                <w:lang w:val="en-US"/>
              </w:rPr>
            </w:pPr>
            <w:commentRangeStart w:id="5517"/>
            <w:del w:id="5518" w:author="Mutali Nepfumbada" w:date="2022-10-27T15:35:00Z">
              <w:r w:rsidRPr="00D82B8B" w:rsidDel="00500908">
                <w:rPr>
                  <w:b/>
                  <w:bCs/>
                  <w:lang w:val="en-US"/>
                </w:rPr>
                <w:delText>A</w:delText>
              </w:r>
              <w:commentRangeEnd w:id="5517"/>
              <w:r w:rsidRPr="00D82B8B" w:rsidDel="00500908">
                <w:rPr>
                  <w:rStyle w:val="CommentReference"/>
                  <w:rPrChange w:id="5519" w:author="Mutali Nepfumbada" w:date="2022-10-14T09:34:00Z">
                    <w:rPr>
                      <w:rStyle w:val="CommentReference"/>
                      <w:rFonts w:ascii="Verdana" w:hAnsi="Verdana"/>
                    </w:rPr>
                  </w:rPrChange>
                </w:rPr>
                <w:commentReference w:id="5517"/>
              </w:r>
              <w:r w:rsidRPr="00D82B8B" w:rsidDel="00500908">
                <w:rPr>
                  <w:b/>
                  <w:bCs/>
                  <w:lang w:val="en-US"/>
                </w:rPr>
                <w:delText>ctual Production</w:delText>
              </w:r>
            </w:del>
          </w:p>
        </w:tc>
        <w:tc>
          <w:tcPr>
            <w:tcW w:w="900" w:type="dxa"/>
            <w:gridSpan w:val="2"/>
            <w:shd w:val="clear" w:color="auto" w:fill="5F0505"/>
            <w:tcPrChange w:id="5520" w:author="Mutali Nepfumbada" w:date="2022-10-21T06:30:00Z">
              <w:tcPr>
                <w:tcW w:w="879" w:type="dxa"/>
                <w:gridSpan w:val="2"/>
                <w:shd w:val="clear" w:color="auto" w:fill="5F0505"/>
              </w:tcPr>
            </w:tcPrChange>
          </w:tcPr>
          <w:p w14:paraId="1294CAB1" w14:textId="243CF678" w:rsidR="00F5760E" w:rsidRPr="00D82B8B" w:rsidDel="00500908" w:rsidRDefault="00F5760E">
            <w:pPr>
              <w:jc w:val="center"/>
              <w:rPr>
                <w:del w:id="5521" w:author="Mutali Nepfumbada" w:date="2022-10-27T15:35:00Z"/>
                <w:b/>
                <w:bCs/>
              </w:rPr>
            </w:pPr>
          </w:p>
        </w:tc>
        <w:tc>
          <w:tcPr>
            <w:tcW w:w="1132" w:type="dxa"/>
            <w:shd w:val="clear" w:color="auto" w:fill="5F0505"/>
            <w:tcPrChange w:id="5522" w:author="Mutali Nepfumbada" w:date="2022-10-21T06:30:00Z">
              <w:tcPr>
                <w:tcW w:w="1032" w:type="dxa"/>
                <w:shd w:val="clear" w:color="auto" w:fill="5F0505"/>
              </w:tcPr>
            </w:tcPrChange>
          </w:tcPr>
          <w:p w14:paraId="713096D4" w14:textId="51C81430" w:rsidR="00F5760E" w:rsidRPr="00D82B8B" w:rsidDel="00500908" w:rsidRDefault="00F5760E">
            <w:pPr>
              <w:jc w:val="center"/>
              <w:rPr>
                <w:del w:id="5523" w:author="Mutali Nepfumbada" w:date="2022-10-27T15:35:00Z"/>
                <w:b/>
                <w:bCs/>
              </w:rPr>
            </w:pPr>
          </w:p>
        </w:tc>
      </w:tr>
      <w:tr w:rsidR="00F5760E" w:rsidRPr="00D82B8B" w:rsidDel="00500908" w14:paraId="5FDE4745" w14:textId="4456DA26" w:rsidTr="00A36E18">
        <w:trPr>
          <w:trHeight w:val="219"/>
          <w:jc w:val="center"/>
          <w:del w:id="5524" w:author="Mutali Nepfumbada" w:date="2022-10-27T15:35:00Z"/>
          <w:trPrChange w:id="5525" w:author="Mutali Nepfumbada" w:date="2022-10-21T06:30:00Z">
            <w:trPr>
              <w:trHeight w:val="224"/>
              <w:jc w:val="center"/>
            </w:trPr>
          </w:trPrChange>
        </w:trPr>
        <w:tc>
          <w:tcPr>
            <w:tcW w:w="753" w:type="dxa"/>
            <w:noWrap/>
            <w:tcPrChange w:id="5526" w:author="Mutali Nepfumbada" w:date="2022-10-21T06:30:00Z">
              <w:tcPr>
                <w:tcW w:w="1302" w:type="dxa"/>
                <w:gridSpan w:val="2"/>
                <w:noWrap/>
              </w:tcPr>
            </w:tcPrChange>
          </w:tcPr>
          <w:p w14:paraId="669BE6AD" w14:textId="10735038" w:rsidR="00F5760E" w:rsidRPr="00D82B8B" w:rsidDel="00500908" w:rsidRDefault="00F5760E">
            <w:pPr>
              <w:rPr>
                <w:del w:id="5527" w:author="Mutali Nepfumbada" w:date="2022-10-27T15:35:00Z"/>
                <w:bCs/>
                <w:lang w:val="en-US"/>
              </w:rPr>
            </w:pPr>
            <w:bookmarkStart w:id="5528" w:name="_Hlk117826518"/>
            <w:del w:id="5529" w:author="Mutali Nepfumbada" w:date="2022-10-27T15:35:00Z">
              <w:r w:rsidRPr="00D82B8B" w:rsidDel="00500908">
                <w:rPr>
                  <w:bCs/>
                  <w:lang w:val="en-US"/>
                </w:rPr>
                <w:delText>Apr 22</w:delText>
              </w:r>
            </w:del>
          </w:p>
        </w:tc>
        <w:tc>
          <w:tcPr>
            <w:tcW w:w="952" w:type="dxa"/>
            <w:noWrap/>
            <w:tcPrChange w:id="5530" w:author="Mutali Nepfumbada" w:date="2022-10-21T06:30:00Z">
              <w:tcPr>
                <w:tcW w:w="1646" w:type="dxa"/>
                <w:gridSpan w:val="2"/>
                <w:noWrap/>
              </w:tcPr>
            </w:tcPrChange>
          </w:tcPr>
          <w:p w14:paraId="05ED7A4E" w14:textId="1132F995" w:rsidR="00F5760E" w:rsidRPr="00D82B8B" w:rsidDel="00500908" w:rsidRDefault="00F5760E">
            <w:pPr>
              <w:jc w:val="center"/>
              <w:rPr>
                <w:del w:id="5531" w:author="Mutali Nepfumbada" w:date="2022-10-27T15:35:00Z"/>
                <w:bCs/>
                <w:lang w:val="en-US"/>
              </w:rPr>
            </w:pPr>
            <w:del w:id="5532"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408</w:delText>
              </w:r>
            </w:del>
          </w:p>
        </w:tc>
        <w:tc>
          <w:tcPr>
            <w:tcW w:w="1250" w:type="dxa"/>
            <w:noWrap/>
            <w:tcPrChange w:id="5533" w:author="Mutali Nepfumbada" w:date="2022-10-21T06:30:00Z">
              <w:tcPr>
                <w:tcW w:w="1530" w:type="dxa"/>
                <w:gridSpan w:val="3"/>
                <w:noWrap/>
              </w:tcPr>
            </w:tcPrChange>
          </w:tcPr>
          <w:p w14:paraId="0279B4B1" w14:textId="20B9D687" w:rsidR="00F5760E" w:rsidRPr="00D82B8B" w:rsidDel="00500908" w:rsidRDefault="00F5760E">
            <w:pPr>
              <w:jc w:val="center"/>
              <w:rPr>
                <w:del w:id="5534" w:author="Mutali Nepfumbada" w:date="2022-10-27T15:35:00Z"/>
                <w:bCs/>
                <w:lang w:val="en-US"/>
              </w:rPr>
            </w:pPr>
            <w:del w:id="5535"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400</w:delText>
              </w:r>
            </w:del>
          </w:p>
        </w:tc>
        <w:tc>
          <w:tcPr>
            <w:tcW w:w="1098" w:type="dxa"/>
            <w:noWrap/>
            <w:tcPrChange w:id="5536" w:author="Mutali Nepfumbada" w:date="2022-10-21T06:30:00Z">
              <w:tcPr>
                <w:tcW w:w="1542" w:type="dxa"/>
                <w:gridSpan w:val="3"/>
                <w:noWrap/>
              </w:tcPr>
            </w:tcPrChange>
          </w:tcPr>
          <w:p w14:paraId="1215A02D" w14:textId="0DE18F54" w:rsidR="00F5760E" w:rsidRPr="00D82B8B" w:rsidDel="00500908" w:rsidRDefault="00F5760E">
            <w:pPr>
              <w:jc w:val="center"/>
              <w:rPr>
                <w:del w:id="5537" w:author="Mutali Nepfumbada" w:date="2022-10-27T15:35:00Z"/>
                <w:bCs/>
                <w:lang w:val="en-US"/>
              </w:rPr>
            </w:pPr>
            <w:del w:id="5538"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644</w:delText>
              </w:r>
            </w:del>
          </w:p>
        </w:tc>
        <w:tc>
          <w:tcPr>
            <w:tcW w:w="896" w:type="dxa"/>
            <w:gridSpan w:val="2"/>
            <w:tcPrChange w:id="5539" w:author="Mutali Nepfumbada" w:date="2022-10-21T06:30:00Z">
              <w:tcPr>
                <w:tcW w:w="1519" w:type="dxa"/>
                <w:gridSpan w:val="2"/>
              </w:tcPr>
            </w:tcPrChange>
          </w:tcPr>
          <w:p w14:paraId="62AEA8D4" w14:textId="51801279" w:rsidR="00F5760E" w:rsidRPr="00D82B8B" w:rsidDel="00500908" w:rsidRDefault="00F5760E">
            <w:pPr>
              <w:jc w:val="center"/>
              <w:rPr>
                <w:del w:id="5540" w:author="Mutali Nepfumbada" w:date="2022-10-27T15:35:00Z"/>
                <w:bCs/>
                <w:color w:val="FF0000"/>
                <w:lang w:val="en-US"/>
              </w:rPr>
            </w:pPr>
            <w:del w:id="5541" w:author="Mutali Nepfumbada" w:date="2022-10-27T15:35:00Z">
              <w:r w:rsidRPr="00D82B8B" w:rsidDel="00500908">
                <w:rPr>
                  <w:bCs/>
                  <w:color w:val="FF0000"/>
                  <w:lang w:val="en-US"/>
                </w:rPr>
                <w:delText>-33.21</w:delText>
              </w:r>
            </w:del>
          </w:p>
        </w:tc>
        <w:tc>
          <w:tcPr>
            <w:tcW w:w="1142" w:type="dxa"/>
            <w:gridSpan w:val="2"/>
            <w:tcPrChange w:id="5542" w:author="Mutali Nepfumbada" w:date="2022-10-21T06:30:00Z">
              <w:tcPr>
                <w:tcW w:w="1784" w:type="dxa"/>
              </w:tcPr>
            </w:tcPrChange>
          </w:tcPr>
          <w:p w14:paraId="618FAC9F" w14:textId="0613E578" w:rsidR="00F5760E" w:rsidRPr="00D82B8B" w:rsidDel="00500908" w:rsidRDefault="00F5760E">
            <w:pPr>
              <w:jc w:val="center"/>
              <w:rPr>
                <w:del w:id="5543" w:author="Mutali Nepfumbada" w:date="2022-10-27T15:35:00Z"/>
                <w:color w:val="FF0000"/>
                <w:lang w:val="en-US"/>
              </w:rPr>
            </w:pPr>
            <w:del w:id="5544" w:author="Mutali Nepfumbada" w:date="2022-10-27T15:35:00Z">
              <w:r w:rsidRPr="00D82B8B" w:rsidDel="00500908">
                <w:rPr>
                  <w:color w:val="FF0000"/>
                  <w:lang w:val="en-US"/>
                </w:rPr>
                <w:delText>-33.2</w:delText>
              </w:r>
            </w:del>
          </w:p>
        </w:tc>
      </w:tr>
      <w:tr w:rsidR="00F5760E" w:rsidRPr="00D82B8B" w:rsidDel="00500908" w14:paraId="6855FED9" w14:textId="4AFB2FF0" w:rsidTr="00A36E18">
        <w:trPr>
          <w:trHeight w:val="219"/>
          <w:jc w:val="center"/>
          <w:del w:id="5545" w:author="Mutali Nepfumbada" w:date="2022-10-27T15:35:00Z"/>
          <w:trPrChange w:id="5546" w:author="Mutali Nepfumbada" w:date="2022-10-21T06:30:00Z">
            <w:trPr>
              <w:trHeight w:val="224"/>
              <w:jc w:val="center"/>
            </w:trPr>
          </w:trPrChange>
        </w:trPr>
        <w:tc>
          <w:tcPr>
            <w:tcW w:w="753" w:type="dxa"/>
            <w:noWrap/>
            <w:tcPrChange w:id="5547" w:author="Mutali Nepfumbada" w:date="2022-10-21T06:30:00Z">
              <w:tcPr>
                <w:tcW w:w="1302" w:type="dxa"/>
                <w:gridSpan w:val="2"/>
                <w:noWrap/>
              </w:tcPr>
            </w:tcPrChange>
          </w:tcPr>
          <w:p w14:paraId="485D1239" w14:textId="212B17A5" w:rsidR="00F5760E" w:rsidRPr="00D82B8B" w:rsidDel="00500908" w:rsidRDefault="00F5760E">
            <w:pPr>
              <w:rPr>
                <w:del w:id="5548" w:author="Mutali Nepfumbada" w:date="2022-10-27T15:35:00Z"/>
                <w:bCs/>
                <w:lang w:val="en-US"/>
              </w:rPr>
            </w:pPr>
            <w:del w:id="5549" w:author="Mutali Nepfumbada" w:date="2022-10-27T15:35:00Z">
              <w:r w:rsidRPr="00D82B8B" w:rsidDel="00500908">
                <w:rPr>
                  <w:bCs/>
                  <w:lang w:val="en-US"/>
                </w:rPr>
                <w:delText>May 22</w:delText>
              </w:r>
            </w:del>
          </w:p>
        </w:tc>
        <w:tc>
          <w:tcPr>
            <w:tcW w:w="952" w:type="dxa"/>
            <w:noWrap/>
            <w:tcPrChange w:id="5550" w:author="Mutali Nepfumbada" w:date="2022-10-21T06:30:00Z">
              <w:tcPr>
                <w:tcW w:w="1646" w:type="dxa"/>
                <w:gridSpan w:val="2"/>
                <w:noWrap/>
              </w:tcPr>
            </w:tcPrChange>
          </w:tcPr>
          <w:p w14:paraId="35910194" w14:textId="34503DCD" w:rsidR="00F5760E" w:rsidRPr="00D82B8B" w:rsidDel="00500908" w:rsidRDefault="00F5760E">
            <w:pPr>
              <w:jc w:val="center"/>
              <w:rPr>
                <w:del w:id="5551" w:author="Mutali Nepfumbada" w:date="2022-10-27T15:35:00Z"/>
                <w:bCs/>
                <w:lang w:val="en-US"/>
              </w:rPr>
            </w:pPr>
            <w:del w:id="5552"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008</w:delText>
              </w:r>
            </w:del>
          </w:p>
        </w:tc>
        <w:tc>
          <w:tcPr>
            <w:tcW w:w="1250" w:type="dxa"/>
            <w:noWrap/>
            <w:tcPrChange w:id="5553" w:author="Mutali Nepfumbada" w:date="2022-10-21T06:30:00Z">
              <w:tcPr>
                <w:tcW w:w="1530" w:type="dxa"/>
                <w:gridSpan w:val="3"/>
                <w:noWrap/>
              </w:tcPr>
            </w:tcPrChange>
          </w:tcPr>
          <w:p w14:paraId="16F661AF" w14:textId="31667124" w:rsidR="00F5760E" w:rsidRPr="00D82B8B" w:rsidDel="00500908" w:rsidRDefault="00F5760E">
            <w:pPr>
              <w:jc w:val="center"/>
              <w:rPr>
                <w:del w:id="5554" w:author="Mutali Nepfumbada" w:date="2022-10-27T15:35:00Z"/>
                <w:bCs/>
                <w:lang w:val="en-US"/>
              </w:rPr>
            </w:pPr>
            <w:del w:id="5555"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200</w:delText>
              </w:r>
            </w:del>
          </w:p>
        </w:tc>
        <w:tc>
          <w:tcPr>
            <w:tcW w:w="1098" w:type="dxa"/>
            <w:noWrap/>
            <w:tcPrChange w:id="5556" w:author="Mutali Nepfumbada" w:date="2022-10-21T06:30:00Z">
              <w:tcPr>
                <w:tcW w:w="1542" w:type="dxa"/>
                <w:gridSpan w:val="3"/>
                <w:noWrap/>
              </w:tcPr>
            </w:tcPrChange>
          </w:tcPr>
          <w:p w14:paraId="050E4507" w14:textId="1183760D" w:rsidR="00F5760E" w:rsidRPr="00D82B8B" w:rsidDel="00500908" w:rsidRDefault="00F5760E">
            <w:pPr>
              <w:jc w:val="center"/>
              <w:rPr>
                <w:del w:id="5557" w:author="Mutali Nepfumbada" w:date="2022-10-27T15:35:00Z"/>
                <w:bCs/>
                <w:lang w:val="en-US"/>
              </w:rPr>
            </w:pPr>
            <w:del w:id="5558" w:author="Mutali Nepfumbada" w:date="2022-10-27T15:35:00Z">
              <w:r w:rsidRPr="00D82B8B" w:rsidDel="00500908">
                <w:rPr>
                  <w:bCs/>
                  <w:lang w:val="en-US"/>
                </w:rPr>
                <w:delText>28</w:delText>
              </w:r>
              <w:r w:rsidR="0038254E" w:rsidRPr="00D82B8B" w:rsidDel="00500908">
                <w:rPr>
                  <w:bCs/>
                  <w:lang w:val="en-US"/>
                </w:rPr>
                <w:delText>,</w:delText>
              </w:r>
              <w:r w:rsidRPr="00D82B8B" w:rsidDel="00500908">
                <w:rPr>
                  <w:bCs/>
                  <w:lang w:val="en-US"/>
                </w:rPr>
                <w:delText>195</w:delText>
              </w:r>
            </w:del>
          </w:p>
        </w:tc>
        <w:tc>
          <w:tcPr>
            <w:tcW w:w="896" w:type="dxa"/>
            <w:gridSpan w:val="2"/>
            <w:tcPrChange w:id="5559" w:author="Mutali Nepfumbada" w:date="2022-10-21T06:30:00Z">
              <w:tcPr>
                <w:tcW w:w="1519" w:type="dxa"/>
                <w:gridSpan w:val="2"/>
              </w:tcPr>
            </w:tcPrChange>
          </w:tcPr>
          <w:p w14:paraId="0F7AD7D7" w14:textId="74776929" w:rsidR="00F5760E" w:rsidRPr="00D82B8B" w:rsidDel="00500908" w:rsidRDefault="00F5760E">
            <w:pPr>
              <w:jc w:val="center"/>
              <w:rPr>
                <w:del w:id="5560" w:author="Mutali Nepfumbada" w:date="2022-10-27T15:35:00Z"/>
                <w:bCs/>
                <w:color w:val="FF0000"/>
                <w:lang w:val="en-US"/>
              </w:rPr>
            </w:pPr>
            <w:del w:id="5561" w:author="Mutali Nepfumbada" w:date="2022-10-27T15:35:00Z">
              <w:r w:rsidRPr="00D82B8B" w:rsidDel="00500908">
                <w:rPr>
                  <w:bCs/>
                  <w:color w:val="FF0000"/>
                  <w:lang w:val="en-US"/>
                </w:rPr>
                <w:delText>-11.91</w:delText>
              </w:r>
            </w:del>
          </w:p>
        </w:tc>
        <w:tc>
          <w:tcPr>
            <w:tcW w:w="1142" w:type="dxa"/>
            <w:gridSpan w:val="2"/>
            <w:tcPrChange w:id="5562" w:author="Mutali Nepfumbada" w:date="2022-10-21T06:30:00Z">
              <w:tcPr>
                <w:tcW w:w="1784" w:type="dxa"/>
              </w:tcPr>
            </w:tcPrChange>
          </w:tcPr>
          <w:p w14:paraId="76B712B7" w14:textId="3A8CEA09" w:rsidR="00F5760E" w:rsidRPr="00D82B8B" w:rsidDel="00500908" w:rsidRDefault="00F5760E">
            <w:pPr>
              <w:jc w:val="center"/>
              <w:rPr>
                <w:del w:id="5563" w:author="Mutali Nepfumbada" w:date="2022-10-27T15:35:00Z"/>
                <w:color w:val="FF0000"/>
                <w:lang w:val="en-US"/>
              </w:rPr>
            </w:pPr>
            <w:del w:id="5564" w:author="Mutali Nepfumbada" w:date="2022-10-27T15:35:00Z">
              <w:r w:rsidRPr="00D82B8B" w:rsidDel="00500908">
                <w:rPr>
                  <w:color w:val="FF0000"/>
                  <w:lang w:val="en-US"/>
                </w:rPr>
                <w:delText>-9.63</w:delText>
              </w:r>
            </w:del>
          </w:p>
        </w:tc>
      </w:tr>
      <w:tr w:rsidR="00F5760E" w:rsidRPr="00D82B8B" w:rsidDel="00500908" w14:paraId="444A0B61" w14:textId="49828B55" w:rsidTr="00A36E18">
        <w:trPr>
          <w:trHeight w:val="219"/>
          <w:jc w:val="center"/>
          <w:del w:id="5565" w:author="Mutali Nepfumbada" w:date="2022-10-27T15:35:00Z"/>
          <w:trPrChange w:id="5566" w:author="Mutali Nepfumbada" w:date="2022-10-21T06:30:00Z">
            <w:trPr>
              <w:trHeight w:val="224"/>
              <w:jc w:val="center"/>
            </w:trPr>
          </w:trPrChange>
        </w:trPr>
        <w:tc>
          <w:tcPr>
            <w:tcW w:w="753" w:type="dxa"/>
            <w:noWrap/>
            <w:tcPrChange w:id="5567" w:author="Mutali Nepfumbada" w:date="2022-10-21T06:30:00Z">
              <w:tcPr>
                <w:tcW w:w="1302" w:type="dxa"/>
                <w:gridSpan w:val="2"/>
                <w:noWrap/>
              </w:tcPr>
            </w:tcPrChange>
          </w:tcPr>
          <w:p w14:paraId="461EBB26" w14:textId="1E306168" w:rsidR="00F5760E" w:rsidRPr="00D82B8B" w:rsidDel="00500908" w:rsidRDefault="00F5760E">
            <w:pPr>
              <w:rPr>
                <w:del w:id="5568" w:author="Mutali Nepfumbada" w:date="2022-10-27T15:35:00Z"/>
                <w:bCs/>
                <w:lang w:val="en-US"/>
              </w:rPr>
            </w:pPr>
            <w:del w:id="5569" w:author="Mutali Nepfumbada" w:date="2022-10-27T15:35:00Z">
              <w:r w:rsidRPr="00D82B8B" w:rsidDel="00500908">
                <w:rPr>
                  <w:bCs/>
                  <w:lang w:val="en-US"/>
                </w:rPr>
                <w:delText>Jun 22</w:delText>
              </w:r>
            </w:del>
          </w:p>
        </w:tc>
        <w:tc>
          <w:tcPr>
            <w:tcW w:w="952" w:type="dxa"/>
            <w:noWrap/>
            <w:tcPrChange w:id="5570" w:author="Mutali Nepfumbada" w:date="2022-10-21T06:30:00Z">
              <w:tcPr>
                <w:tcW w:w="1646" w:type="dxa"/>
                <w:gridSpan w:val="2"/>
                <w:noWrap/>
              </w:tcPr>
            </w:tcPrChange>
          </w:tcPr>
          <w:p w14:paraId="23FE855C" w14:textId="54762D65" w:rsidR="00F5760E" w:rsidRPr="00D82B8B" w:rsidDel="00500908" w:rsidRDefault="00F5760E">
            <w:pPr>
              <w:jc w:val="center"/>
              <w:rPr>
                <w:del w:id="5571" w:author="Mutali Nepfumbada" w:date="2022-10-27T15:35:00Z"/>
                <w:bCs/>
                <w:lang w:val="en-US"/>
              </w:rPr>
            </w:pPr>
            <w:del w:id="5572" w:author="Mutali Nepfumbada" w:date="2022-10-27T15:35:00Z">
              <w:r w:rsidRPr="00D82B8B" w:rsidDel="00500908">
                <w:rPr>
                  <w:bCs/>
                  <w:lang w:val="en-US"/>
                </w:rPr>
                <w:delText>29</w:delText>
              </w:r>
              <w:r w:rsidR="00EA2B52" w:rsidRPr="00D82B8B" w:rsidDel="00500908">
                <w:rPr>
                  <w:bCs/>
                  <w:lang w:val="en-US"/>
                </w:rPr>
                <w:delText>,</w:delText>
              </w:r>
              <w:r w:rsidRPr="00D82B8B" w:rsidDel="00500908">
                <w:rPr>
                  <w:bCs/>
                  <w:lang w:val="en-US"/>
                </w:rPr>
                <w:delText>209</w:delText>
              </w:r>
            </w:del>
          </w:p>
        </w:tc>
        <w:tc>
          <w:tcPr>
            <w:tcW w:w="1250" w:type="dxa"/>
            <w:noWrap/>
            <w:tcPrChange w:id="5573" w:author="Mutali Nepfumbada" w:date="2022-10-21T06:30:00Z">
              <w:tcPr>
                <w:tcW w:w="1530" w:type="dxa"/>
                <w:gridSpan w:val="3"/>
                <w:noWrap/>
              </w:tcPr>
            </w:tcPrChange>
          </w:tcPr>
          <w:p w14:paraId="764EEB1E" w14:textId="16CBD179" w:rsidR="00F5760E" w:rsidRPr="00D82B8B" w:rsidDel="00500908" w:rsidRDefault="00F5760E">
            <w:pPr>
              <w:jc w:val="center"/>
              <w:rPr>
                <w:del w:id="5574" w:author="Mutali Nepfumbada" w:date="2022-10-27T15:35:00Z"/>
                <w:bCs/>
                <w:lang w:val="en-US"/>
              </w:rPr>
            </w:pPr>
            <w:del w:id="5575"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300</w:delText>
              </w:r>
            </w:del>
          </w:p>
        </w:tc>
        <w:tc>
          <w:tcPr>
            <w:tcW w:w="1098" w:type="dxa"/>
            <w:noWrap/>
            <w:tcPrChange w:id="5576" w:author="Mutali Nepfumbada" w:date="2022-10-21T06:30:00Z">
              <w:tcPr>
                <w:tcW w:w="1542" w:type="dxa"/>
                <w:gridSpan w:val="3"/>
                <w:noWrap/>
              </w:tcPr>
            </w:tcPrChange>
          </w:tcPr>
          <w:p w14:paraId="4C9ECFCA" w14:textId="0BDD636C" w:rsidR="00F5760E" w:rsidRPr="00D82B8B" w:rsidDel="00500908" w:rsidRDefault="00F5760E">
            <w:pPr>
              <w:jc w:val="center"/>
              <w:rPr>
                <w:del w:id="5577" w:author="Mutali Nepfumbada" w:date="2022-10-27T15:35:00Z"/>
                <w:bCs/>
                <w:lang w:val="en-US"/>
              </w:rPr>
            </w:pPr>
            <w:del w:id="5578" w:author="Mutali Nepfumbada" w:date="2022-10-27T15:35:00Z">
              <w:r w:rsidRPr="00D82B8B" w:rsidDel="00500908">
                <w:rPr>
                  <w:bCs/>
                  <w:lang w:val="en-US"/>
                </w:rPr>
                <w:delText>17</w:delText>
              </w:r>
              <w:r w:rsidR="0038254E" w:rsidRPr="00D82B8B" w:rsidDel="00500908">
                <w:rPr>
                  <w:bCs/>
                  <w:lang w:val="en-US"/>
                </w:rPr>
                <w:delText>,</w:delText>
              </w:r>
              <w:r w:rsidRPr="00D82B8B" w:rsidDel="00500908">
                <w:rPr>
                  <w:bCs/>
                  <w:lang w:val="en-US"/>
                </w:rPr>
                <w:delText>910</w:delText>
              </w:r>
            </w:del>
          </w:p>
        </w:tc>
        <w:tc>
          <w:tcPr>
            <w:tcW w:w="896" w:type="dxa"/>
            <w:gridSpan w:val="2"/>
            <w:tcPrChange w:id="5579" w:author="Mutali Nepfumbada" w:date="2022-10-21T06:30:00Z">
              <w:tcPr>
                <w:tcW w:w="1519" w:type="dxa"/>
                <w:gridSpan w:val="2"/>
              </w:tcPr>
            </w:tcPrChange>
          </w:tcPr>
          <w:p w14:paraId="039655D3" w14:textId="5E04EDD2" w:rsidR="00F5760E" w:rsidRPr="00D82B8B" w:rsidDel="00500908" w:rsidRDefault="00F5760E">
            <w:pPr>
              <w:jc w:val="center"/>
              <w:rPr>
                <w:del w:id="5580" w:author="Mutali Nepfumbada" w:date="2022-10-27T15:35:00Z"/>
                <w:bCs/>
                <w:color w:val="FF0000"/>
                <w:lang w:val="en-US"/>
              </w:rPr>
            </w:pPr>
            <w:del w:id="5581" w:author="Mutali Nepfumbada" w:date="2022-10-27T15:35:00Z">
              <w:r w:rsidRPr="00D82B8B" w:rsidDel="00500908">
                <w:rPr>
                  <w:bCs/>
                  <w:color w:val="FF0000"/>
                  <w:lang w:val="en-US"/>
                </w:rPr>
                <w:delText>-38.69</w:delText>
              </w:r>
            </w:del>
          </w:p>
        </w:tc>
        <w:tc>
          <w:tcPr>
            <w:tcW w:w="1142" w:type="dxa"/>
            <w:gridSpan w:val="2"/>
            <w:tcPrChange w:id="5582" w:author="Mutali Nepfumbada" w:date="2022-10-21T06:30:00Z">
              <w:tcPr>
                <w:tcW w:w="1784" w:type="dxa"/>
              </w:tcPr>
            </w:tcPrChange>
          </w:tcPr>
          <w:p w14:paraId="3967202C" w14:textId="5B0E2A88" w:rsidR="00F5760E" w:rsidRPr="00D82B8B" w:rsidDel="00500908" w:rsidRDefault="00F5760E">
            <w:pPr>
              <w:jc w:val="center"/>
              <w:rPr>
                <w:del w:id="5583" w:author="Mutali Nepfumbada" w:date="2022-10-27T15:35:00Z"/>
                <w:color w:val="FF0000"/>
                <w:lang w:val="en-US"/>
              </w:rPr>
            </w:pPr>
            <w:del w:id="5584" w:author="Mutali Nepfumbada" w:date="2022-10-27T15:35:00Z">
              <w:r w:rsidRPr="00D82B8B" w:rsidDel="00500908">
                <w:rPr>
                  <w:color w:val="FF0000"/>
                  <w:lang w:val="en-US"/>
                </w:rPr>
                <w:delText>-42.78</w:delText>
              </w:r>
            </w:del>
          </w:p>
        </w:tc>
      </w:tr>
      <w:tr w:rsidR="00F5760E" w:rsidRPr="00D82B8B" w:rsidDel="00500908" w14:paraId="044BB52C" w14:textId="71C0ECAD" w:rsidTr="00A36E18">
        <w:trPr>
          <w:trHeight w:val="219"/>
          <w:jc w:val="center"/>
          <w:del w:id="5585" w:author="Mutali Nepfumbada" w:date="2022-10-27T15:35:00Z"/>
          <w:trPrChange w:id="5586" w:author="Mutali Nepfumbada" w:date="2022-10-21T06:30:00Z">
            <w:trPr>
              <w:trHeight w:val="224"/>
              <w:jc w:val="center"/>
            </w:trPr>
          </w:trPrChange>
        </w:trPr>
        <w:tc>
          <w:tcPr>
            <w:tcW w:w="753" w:type="dxa"/>
            <w:noWrap/>
            <w:tcPrChange w:id="5587" w:author="Mutali Nepfumbada" w:date="2022-10-21T06:30:00Z">
              <w:tcPr>
                <w:tcW w:w="1302" w:type="dxa"/>
                <w:gridSpan w:val="2"/>
                <w:noWrap/>
              </w:tcPr>
            </w:tcPrChange>
          </w:tcPr>
          <w:p w14:paraId="67A36872" w14:textId="0C7729C9" w:rsidR="00F5760E" w:rsidRPr="00D82B8B" w:rsidDel="00500908" w:rsidRDefault="00F5760E">
            <w:pPr>
              <w:rPr>
                <w:del w:id="5588" w:author="Mutali Nepfumbada" w:date="2022-10-27T15:35:00Z"/>
                <w:bCs/>
                <w:lang w:val="en-US"/>
              </w:rPr>
            </w:pPr>
            <w:del w:id="5589" w:author="Mutali Nepfumbada" w:date="2022-10-27T15:35:00Z">
              <w:r w:rsidRPr="00D82B8B" w:rsidDel="00500908">
                <w:rPr>
                  <w:bCs/>
                  <w:lang w:val="en-US"/>
                </w:rPr>
                <w:delText>Jul 22</w:delText>
              </w:r>
            </w:del>
          </w:p>
        </w:tc>
        <w:tc>
          <w:tcPr>
            <w:tcW w:w="952" w:type="dxa"/>
            <w:noWrap/>
            <w:tcPrChange w:id="5590" w:author="Mutali Nepfumbada" w:date="2022-10-21T06:30:00Z">
              <w:tcPr>
                <w:tcW w:w="1646" w:type="dxa"/>
                <w:gridSpan w:val="2"/>
                <w:noWrap/>
              </w:tcPr>
            </w:tcPrChange>
          </w:tcPr>
          <w:p w14:paraId="02EABFF3" w14:textId="084C9071" w:rsidR="00F5760E" w:rsidRPr="00D82B8B" w:rsidDel="00500908" w:rsidRDefault="00F5760E">
            <w:pPr>
              <w:jc w:val="center"/>
              <w:rPr>
                <w:del w:id="5591" w:author="Mutali Nepfumbada" w:date="2022-10-27T15:35:00Z"/>
                <w:bCs/>
                <w:lang w:val="en-US"/>
              </w:rPr>
            </w:pPr>
            <w:del w:id="5592"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059</w:delText>
              </w:r>
            </w:del>
          </w:p>
        </w:tc>
        <w:tc>
          <w:tcPr>
            <w:tcW w:w="1250" w:type="dxa"/>
            <w:noWrap/>
            <w:tcPrChange w:id="5593" w:author="Mutali Nepfumbada" w:date="2022-10-21T06:30:00Z">
              <w:tcPr>
                <w:tcW w:w="1530" w:type="dxa"/>
                <w:gridSpan w:val="3"/>
                <w:noWrap/>
              </w:tcPr>
            </w:tcPrChange>
          </w:tcPr>
          <w:p w14:paraId="02D27B4A" w14:textId="102BB3B4" w:rsidR="00F5760E" w:rsidRPr="00D82B8B" w:rsidDel="00500908" w:rsidRDefault="00F5760E">
            <w:pPr>
              <w:jc w:val="center"/>
              <w:rPr>
                <w:del w:id="5594" w:author="Mutali Nepfumbada" w:date="2022-10-27T15:35:00Z"/>
                <w:bCs/>
                <w:lang w:val="en-US"/>
              </w:rPr>
            </w:pPr>
            <w:del w:id="5595"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100</w:delText>
              </w:r>
            </w:del>
          </w:p>
        </w:tc>
        <w:tc>
          <w:tcPr>
            <w:tcW w:w="1098" w:type="dxa"/>
            <w:noWrap/>
            <w:tcPrChange w:id="5596" w:author="Mutali Nepfumbada" w:date="2022-10-21T06:30:00Z">
              <w:tcPr>
                <w:tcW w:w="1542" w:type="dxa"/>
                <w:gridSpan w:val="3"/>
                <w:noWrap/>
              </w:tcPr>
            </w:tcPrChange>
          </w:tcPr>
          <w:p w14:paraId="5FD0673A" w14:textId="0EAA103B" w:rsidR="00F5760E" w:rsidRPr="00D82B8B" w:rsidDel="00500908" w:rsidRDefault="00F5760E">
            <w:pPr>
              <w:jc w:val="center"/>
              <w:rPr>
                <w:del w:id="5597" w:author="Mutali Nepfumbada" w:date="2022-10-27T15:35:00Z"/>
                <w:bCs/>
                <w:lang w:val="en-US"/>
              </w:rPr>
            </w:pPr>
            <w:del w:id="5598"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623</w:delText>
              </w:r>
            </w:del>
          </w:p>
        </w:tc>
        <w:tc>
          <w:tcPr>
            <w:tcW w:w="896" w:type="dxa"/>
            <w:gridSpan w:val="2"/>
            <w:tcPrChange w:id="5599" w:author="Mutali Nepfumbada" w:date="2022-10-21T06:30:00Z">
              <w:tcPr>
                <w:tcW w:w="1519" w:type="dxa"/>
                <w:gridSpan w:val="2"/>
              </w:tcPr>
            </w:tcPrChange>
          </w:tcPr>
          <w:p w14:paraId="59150663" w14:textId="26486925" w:rsidR="00F5760E" w:rsidRPr="00D82B8B" w:rsidDel="00500908" w:rsidRDefault="00F5760E">
            <w:pPr>
              <w:jc w:val="center"/>
              <w:rPr>
                <w:del w:id="5600" w:author="Mutali Nepfumbada" w:date="2022-10-27T15:35:00Z"/>
                <w:bCs/>
                <w:color w:val="FF0000"/>
                <w:lang w:val="en-US"/>
              </w:rPr>
            </w:pPr>
            <w:del w:id="5601" w:author="Mutali Nepfumbada" w:date="2022-10-27T15:35:00Z">
              <w:r w:rsidRPr="00D82B8B" w:rsidDel="00500908">
                <w:rPr>
                  <w:bCs/>
                  <w:color w:val="FF0000"/>
                  <w:lang w:val="en-US"/>
                </w:rPr>
                <w:delText>-32.55</w:delText>
              </w:r>
            </w:del>
          </w:p>
        </w:tc>
        <w:tc>
          <w:tcPr>
            <w:tcW w:w="1142" w:type="dxa"/>
            <w:gridSpan w:val="2"/>
            <w:tcPrChange w:id="5602" w:author="Mutali Nepfumbada" w:date="2022-10-21T06:30:00Z">
              <w:tcPr>
                <w:tcW w:w="1784" w:type="dxa"/>
              </w:tcPr>
            </w:tcPrChange>
          </w:tcPr>
          <w:p w14:paraId="16A2F2DD" w14:textId="055D9244" w:rsidR="00F5760E" w:rsidRPr="00D82B8B" w:rsidDel="00500908" w:rsidRDefault="00F5760E">
            <w:pPr>
              <w:jc w:val="center"/>
              <w:rPr>
                <w:del w:id="5603" w:author="Mutali Nepfumbada" w:date="2022-10-27T15:35:00Z"/>
                <w:color w:val="FF0000"/>
                <w:lang w:val="en-US"/>
              </w:rPr>
            </w:pPr>
            <w:del w:id="5604" w:author="Mutali Nepfumbada" w:date="2022-10-27T15:35:00Z">
              <w:r w:rsidRPr="00D82B8B" w:rsidDel="00500908">
                <w:rPr>
                  <w:color w:val="FF0000"/>
                  <w:lang w:val="en-US"/>
                </w:rPr>
                <w:delText>-32.64</w:delText>
              </w:r>
            </w:del>
          </w:p>
        </w:tc>
      </w:tr>
      <w:tr w:rsidR="00F5760E" w:rsidRPr="00D82B8B" w:rsidDel="00500908" w14:paraId="623A0FE9" w14:textId="7E6A9DB1" w:rsidTr="00A36E18">
        <w:trPr>
          <w:trHeight w:val="219"/>
          <w:jc w:val="center"/>
          <w:del w:id="5605" w:author="Mutali Nepfumbada" w:date="2022-10-27T15:35:00Z"/>
          <w:trPrChange w:id="5606" w:author="Mutali Nepfumbada" w:date="2022-10-21T06:30:00Z">
            <w:trPr>
              <w:trHeight w:val="224"/>
              <w:jc w:val="center"/>
            </w:trPr>
          </w:trPrChange>
        </w:trPr>
        <w:tc>
          <w:tcPr>
            <w:tcW w:w="753" w:type="dxa"/>
            <w:noWrap/>
            <w:tcPrChange w:id="5607" w:author="Mutali Nepfumbada" w:date="2022-10-21T06:30:00Z">
              <w:tcPr>
                <w:tcW w:w="1302" w:type="dxa"/>
                <w:gridSpan w:val="2"/>
                <w:noWrap/>
              </w:tcPr>
            </w:tcPrChange>
          </w:tcPr>
          <w:p w14:paraId="677204E4" w14:textId="12F93F55" w:rsidR="00F5760E" w:rsidRPr="00D82B8B" w:rsidDel="00500908" w:rsidRDefault="00F5760E">
            <w:pPr>
              <w:rPr>
                <w:del w:id="5608" w:author="Mutali Nepfumbada" w:date="2022-10-27T15:35:00Z"/>
                <w:bCs/>
                <w:lang w:val="en-US"/>
              </w:rPr>
            </w:pPr>
            <w:del w:id="5609" w:author="Mutali Nepfumbada" w:date="2022-10-27T15:35:00Z">
              <w:r w:rsidRPr="00D82B8B" w:rsidDel="00500908">
                <w:rPr>
                  <w:bCs/>
                  <w:lang w:val="en-US"/>
                </w:rPr>
                <w:delText>Aug 22</w:delText>
              </w:r>
            </w:del>
          </w:p>
        </w:tc>
        <w:tc>
          <w:tcPr>
            <w:tcW w:w="952" w:type="dxa"/>
            <w:noWrap/>
            <w:tcPrChange w:id="5610" w:author="Mutali Nepfumbada" w:date="2022-10-21T06:30:00Z">
              <w:tcPr>
                <w:tcW w:w="1646" w:type="dxa"/>
                <w:gridSpan w:val="2"/>
                <w:noWrap/>
              </w:tcPr>
            </w:tcPrChange>
          </w:tcPr>
          <w:p w14:paraId="1C32899A" w14:textId="5EBB3641" w:rsidR="00F5760E" w:rsidRPr="00D82B8B" w:rsidDel="00500908" w:rsidRDefault="00F5760E">
            <w:pPr>
              <w:jc w:val="center"/>
              <w:rPr>
                <w:del w:id="5611" w:author="Mutali Nepfumbada" w:date="2022-10-27T15:35:00Z"/>
                <w:bCs/>
                <w:lang w:val="en-US"/>
              </w:rPr>
            </w:pPr>
            <w:del w:id="5612" w:author="Mutali Nepfumbada" w:date="2022-10-27T15:35:00Z">
              <w:r w:rsidRPr="00D82B8B" w:rsidDel="00500908">
                <w:rPr>
                  <w:bCs/>
                  <w:lang w:val="en-US"/>
                </w:rPr>
                <w:delText>36</w:delText>
              </w:r>
              <w:r w:rsidR="00EA2B52" w:rsidRPr="00D82B8B" w:rsidDel="00500908">
                <w:rPr>
                  <w:bCs/>
                  <w:lang w:val="en-US"/>
                </w:rPr>
                <w:delText>,</w:delText>
              </w:r>
              <w:r w:rsidRPr="00D82B8B" w:rsidDel="00500908">
                <w:rPr>
                  <w:bCs/>
                  <w:lang w:val="en-US"/>
                </w:rPr>
                <w:delText>696</w:delText>
              </w:r>
            </w:del>
          </w:p>
        </w:tc>
        <w:tc>
          <w:tcPr>
            <w:tcW w:w="1250" w:type="dxa"/>
            <w:noWrap/>
            <w:tcPrChange w:id="5613" w:author="Mutali Nepfumbada" w:date="2022-10-21T06:30:00Z">
              <w:tcPr>
                <w:tcW w:w="1530" w:type="dxa"/>
                <w:gridSpan w:val="3"/>
                <w:noWrap/>
              </w:tcPr>
            </w:tcPrChange>
          </w:tcPr>
          <w:p w14:paraId="59D5AC90" w14:textId="5D47C015" w:rsidR="00F5760E" w:rsidRPr="00D82B8B" w:rsidDel="00500908" w:rsidRDefault="00F5760E">
            <w:pPr>
              <w:jc w:val="center"/>
              <w:rPr>
                <w:del w:id="5614" w:author="Mutali Nepfumbada" w:date="2022-10-27T15:35:00Z"/>
                <w:bCs/>
                <w:lang w:val="en-US"/>
              </w:rPr>
            </w:pPr>
            <w:del w:id="5615" w:author="Mutali Nepfumbada" w:date="2022-10-27T15:35:00Z">
              <w:r w:rsidRPr="00D82B8B" w:rsidDel="00500908">
                <w:rPr>
                  <w:bCs/>
                  <w:lang w:val="en-US"/>
                </w:rPr>
                <w:delText>37</w:delText>
              </w:r>
              <w:r w:rsidR="0038254E" w:rsidRPr="00D82B8B" w:rsidDel="00500908">
                <w:rPr>
                  <w:bCs/>
                  <w:lang w:val="en-US"/>
                </w:rPr>
                <w:delText>,</w:delText>
              </w:r>
              <w:r w:rsidRPr="00D82B8B" w:rsidDel="00500908">
                <w:rPr>
                  <w:bCs/>
                  <w:lang w:val="en-US"/>
                </w:rPr>
                <w:delText>300</w:delText>
              </w:r>
            </w:del>
          </w:p>
        </w:tc>
        <w:tc>
          <w:tcPr>
            <w:tcW w:w="1098" w:type="dxa"/>
            <w:noWrap/>
            <w:tcPrChange w:id="5616" w:author="Mutali Nepfumbada" w:date="2022-10-21T06:30:00Z">
              <w:tcPr>
                <w:tcW w:w="1542" w:type="dxa"/>
                <w:gridSpan w:val="3"/>
                <w:noWrap/>
              </w:tcPr>
            </w:tcPrChange>
          </w:tcPr>
          <w:p w14:paraId="754A056C" w14:textId="2BC59217" w:rsidR="00F5760E" w:rsidRPr="00D82B8B" w:rsidDel="00500908" w:rsidRDefault="00F5760E">
            <w:pPr>
              <w:jc w:val="center"/>
              <w:rPr>
                <w:del w:id="5617" w:author="Mutali Nepfumbada" w:date="2022-10-27T15:35:00Z"/>
                <w:bCs/>
                <w:lang w:val="en-US"/>
              </w:rPr>
            </w:pPr>
            <w:del w:id="5618" w:author="Mutali Nepfumbada" w:date="2022-10-27T15:35:00Z">
              <w:r w:rsidRPr="00D82B8B" w:rsidDel="00500908">
                <w:rPr>
                  <w:bCs/>
                  <w:lang w:val="en-US"/>
                </w:rPr>
                <w:delText>30</w:delText>
              </w:r>
              <w:r w:rsidR="0038254E" w:rsidRPr="00D82B8B" w:rsidDel="00500908">
                <w:rPr>
                  <w:bCs/>
                  <w:lang w:val="en-US"/>
                </w:rPr>
                <w:delText>,</w:delText>
              </w:r>
              <w:r w:rsidRPr="00D82B8B" w:rsidDel="00500908">
                <w:rPr>
                  <w:bCs/>
                  <w:lang w:val="en-US"/>
                </w:rPr>
                <w:delText>455</w:delText>
              </w:r>
            </w:del>
          </w:p>
        </w:tc>
        <w:tc>
          <w:tcPr>
            <w:tcW w:w="896" w:type="dxa"/>
            <w:gridSpan w:val="2"/>
            <w:tcPrChange w:id="5619" w:author="Mutali Nepfumbada" w:date="2022-10-21T06:30:00Z">
              <w:tcPr>
                <w:tcW w:w="1519" w:type="dxa"/>
                <w:gridSpan w:val="2"/>
              </w:tcPr>
            </w:tcPrChange>
          </w:tcPr>
          <w:p w14:paraId="33BEFCC4" w14:textId="7FE1BF7E" w:rsidR="00F5760E" w:rsidRPr="00D82B8B" w:rsidDel="00500908" w:rsidRDefault="00F5760E">
            <w:pPr>
              <w:jc w:val="center"/>
              <w:rPr>
                <w:del w:id="5620" w:author="Mutali Nepfumbada" w:date="2022-10-27T15:35:00Z"/>
                <w:bCs/>
                <w:color w:val="FF0000"/>
                <w:lang w:val="en-US"/>
              </w:rPr>
            </w:pPr>
            <w:del w:id="5621" w:author="Mutali Nepfumbada" w:date="2022-10-27T15:35:00Z">
              <w:r w:rsidRPr="00D82B8B" w:rsidDel="00500908">
                <w:rPr>
                  <w:bCs/>
                  <w:color w:val="FF0000"/>
                  <w:lang w:val="en-US"/>
                </w:rPr>
                <w:delText>-17.01</w:delText>
              </w:r>
            </w:del>
          </w:p>
        </w:tc>
        <w:tc>
          <w:tcPr>
            <w:tcW w:w="1142" w:type="dxa"/>
            <w:gridSpan w:val="2"/>
            <w:tcPrChange w:id="5622" w:author="Mutali Nepfumbada" w:date="2022-10-21T06:30:00Z">
              <w:tcPr>
                <w:tcW w:w="1784" w:type="dxa"/>
              </w:tcPr>
            </w:tcPrChange>
          </w:tcPr>
          <w:p w14:paraId="40F3C0D9" w14:textId="45CDACCA" w:rsidR="00F5760E" w:rsidRPr="00D82B8B" w:rsidDel="00500908" w:rsidRDefault="00F5760E">
            <w:pPr>
              <w:jc w:val="center"/>
              <w:rPr>
                <w:del w:id="5623" w:author="Mutali Nepfumbada" w:date="2022-10-27T15:35:00Z"/>
                <w:color w:val="FF0000"/>
                <w:lang w:val="en-US"/>
              </w:rPr>
            </w:pPr>
            <w:del w:id="5624" w:author="Mutali Nepfumbada" w:date="2022-10-27T15:35:00Z">
              <w:r w:rsidRPr="00D82B8B" w:rsidDel="00500908">
                <w:rPr>
                  <w:color w:val="FF0000"/>
                  <w:lang w:val="en-US"/>
                </w:rPr>
                <w:delText>-18.35</w:delText>
              </w:r>
            </w:del>
          </w:p>
        </w:tc>
      </w:tr>
      <w:tr w:rsidR="00F5760E" w:rsidRPr="00D82B8B" w:rsidDel="00500908" w14:paraId="23CB717E" w14:textId="71BA590A" w:rsidTr="00A36E18">
        <w:trPr>
          <w:trHeight w:val="219"/>
          <w:jc w:val="center"/>
          <w:del w:id="5625" w:author="Mutali Nepfumbada" w:date="2022-10-27T15:35:00Z"/>
          <w:trPrChange w:id="5626" w:author="Mutali Nepfumbada" w:date="2022-10-21T06:30:00Z">
            <w:trPr>
              <w:trHeight w:val="224"/>
              <w:jc w:val="center"/>
            </w:trPr>
          </w:trPrChange>
        </w:trPr>
        <w:tc>
          <w:tcPr>
            <w:tcW w:w="753" w:type="dxa"/>
            <w:noWrap/>
            <w:tcPrChange w:id="5627" w:author="Mutali Nepfumbada" w:date="2022-10-21T06:30:00Z">
              <w:tcPr>
                <w:tcW w:w="1302" w:type="dxa"/>
                <w:gridSpan w:val="2"/>
                <w:noWrap/>
              </w:tcPr>
            </w:tcPrChange>
          </w:tcPr>
          <w:p w14:paraId="61FE6BFA" w14:textId="6FBC2818" w:rsidR="00F5760E" w:rsidRPr="00D82B8B" w:rsidDel="00500908" w:rsidRDefault="00F5760E">
            <w:pPr>
              <w:rPr>
                <w:del w:id="5628" w:author="Mutali Nepfumbada" w:date="2022-10-27T15:35:00Z"/>
                <w:b/>
                <w:lang w:val="en-US"/>
              </w:rPr>
            </w:pPr>
            <w:del w:id="5629" w:author="Mutali Nepfumbada" w:date="2022-10-27T15:35:00Z">
              <w:r w:rsidRPr="00D82B8B" w:rsidDel="00500908">
                <w:rPr>
                  <w:b/>
                  <w:lang w:val="en-US"/>
                </w:rPr>
                <w:delText>Total</w:delText>
              </w:r>
            </w:del>
          </w:p>
        </w:tc>
        <w:tc>
          <w:tcPr>
            <w:tcW w:w="952" w:type="dxa"/>
            <w:noWrap/>
            <w:tcPrChange w:id="5630" w:author="Mutali Nepfumbada" w:date="2022-10-21T06:30:00Z">
              <w:tcPr>
                <w:tcW w:w="1646" w:type="dxa"/>
                <w:gridSpan w:val="2"/>
                <w:noWrap/>
              </w:tcPr>
            </w:tcPrChange>
          </w:tcPr>
          <w:p w14:paraId="7881416A" w14:textId="73D1F10E" w:rsidR="00F5760E" w:rsidRPr="00D82B8B" w:rsidDel="00500908" w:rsidRDefault="00F5760E">
            <w:pPr>
              <w:jc w:val="center"/>
              <w:rPr>
                <w:del w:id="5631" w:author="Mutali Nepfumbada" w:date="2022-10-27T15:35:00Z"/>
                <w:b/>
                <w:lang w:val="en-US"/>
              </w:rPr>
            </w:pPr>
            <w:del w:id="5632" w:author="Mutali Nepfumbada" w:date="2022-10-27T15:35:00Z">
              <w:r w:rsidRPr="00D82B8B" w:rsidDel="00500908">
                <w:rPr>
                  <w:b/>
                  <w:lang w:val="en-US"/>
                </w:rPr>
                <w:delText>162</w:delText>
              </w:r>
              <w:r w:rsidR="00EA2B52" w:rsidRPr="00D82B8B" w:rsidDel="00500908">
                <w:rPr>
                  <w:b/>
                  <w:lang w:val="en-US"/>
                </w:rPr>
                <w:delText>,</w:delText>
              </w:r>
              <w:r w:rsidRPr="00D82B8B" w:rsidDel="00500908">
                <w:rPr>
                  <w:b/>
                  <w:lang w:val="en-US"/>
                </w:rPr>
                <w:delText>380</w:delText>
              </w:r>
            </w:del>
          </w:p>
        </w:tc>
        <w:tc>
          <w:tcPr>
            <w:tcW w:w="1250" w:type="dxa"/>
            <w:noWrap/>
            <w:tcPrChange w:id="5633" w:author="Mutali Nepfumbada" w:date="2022-10-21T06:30:00Z">
              <w:tcPr>
                <w:tcW w:w="1530" w:type="dxa"/>
                <w:gridSpan w:val="3"/>
                <w:noWrap/>
              </w:tcPr>
            </w:tcPrChange>
          </w:tcPr>
          <w:p w14:paraId="11B7796B" w14:textId="19685600" w:rsidR="00F5760E" w:rsidRPr="00D82B8B" w:rsidDel="00500908" w:rsidRDefault="00F5760E">
            <w:pPr>
              <w:jc w:val="center"/>
              <w:rPr>
                <w:del w:id="5634" w:author="Mutali Nepfumbada" w:date="2022-10-27T15:35:00Z"/>
                <w:b/>
                <w:lang w:val="en-US"/>
              </w:rPr>
            </w:pPr>
            <w:del w:id="5635" w:author="Mutali Nepfumbada" w:date="2022-10-27T15:35:00Z">
              <w:r w:rsidRPr="00D82B8B" w:rsidDel="00500908">
                <w:rPr>
                  <w:b/>
                  <w:lang w:val="en-US"/>
                </w:rPr>
                <w:delText>164</w:delText>
              </w:r>
              <w:r w:rsidR="0038254E" w:rsidRPr="00D82B8B" w:rsidDel="00500908">
                <w:rPr>
                  <w:b/>
                  <w:lang w:val="en-US"/>
                </w:rPr>
                <w:delText>,</w:delText>
              </w:r>
              <w:r w:rsidRPr="00D82B8B" w:rsidDel="00500908">
                <w:rPr>
                  <w:b/>
                  <w:lang w:val="en-US"/>
                </w:rPr>
                <w:delText>300</w:delText>
              </w:r>
            </w:del>
          </w:p>
        </w:tc>
        <w:tc>
          <w:tcPr>
            <w:tcW w:w="1098" w:type="dxa"/>
            <w:noWrap/>
            <w:tcPrChange w:id="5636" w:author="Mutali Nepfumbada" w:date="2022-10-21T06:30:00Z">
              <w:tcPr>
                <w:tcW w:w="1542" w:type="dxa"/>
                <w:gridSpan w:val="3"/>
                <w:noWrap/>
              </w:tcPr>
            </w:tcPrChange>
          </w:tcPr>
          <w:p w14:paraId="46B9C5BA" w14:textId="40100F4C" w:rsidR="00F5760E" w:rsidRPr="00D82B8B" w:rsidDel="00500908" w:rsidRDefault="00F5760E">
            <w:pPr>
              <w:jc w:val="center"/>
              <w:rPr>
                <w:del w:id="5637" w:author="Mutali Nepfumbada" w:date="2022-10-27T15:35:00Z"/>
                <w:b/>
                <w:lang w:val="en-US"/>
              </w:rPr>
            </w:pPr>
            <w:del w:id="5638" w:author="Mutali Nepfumbada" w:date="2022-10-27T15:35:00Z">
              <w:r w:rsidRPr="00D82B8B" w:rsidDel="00500908">
                <w:rPr>
                  <w:b/>
                  <w:lang w:val="en-US"/>
                </w:rPr>
                <w:delText>119</w:delText>
              </w:r>
              <w:r w:rsidR="00EA2B52" w:rsidRPr="00D82B8B" w:rsidDel="00500908">
                <w:rPr>
                  <w:b/>
                  <w:lang w:val="en-US"/>
                </w:rPr>
                <w:delText>,</w:delText>
              </w:r>
              <w:r w:rsidRPr="00D82B8B" w:rsidDel="00500908">
                <w:rPr>
                  <w:b/>
                  <w:lang w:val="en-US"/>
                </w:rPr>
                <w:delText>827</w:delText>
              </w:r>
            </w:del>
          </w:p>
        </w:tc>
        <w:tc>
          <w:tcPr>
            <w:tcW w:w="896" w:type="dxa"/>
            <w:gridSpan w:val="2"/>
            <w:tcPrChange w:id="5639" w:author="Mutali Nepfumbada" w:date="2022-10-21T06:30:00Z">
              <w:tcPr>
                <w:tcW w:w="1519" w:type="dxa"/>
                <w:gridSpan w:val="2"/>
              </w:tcPr>
            </w:tcPrChange>
          </w:tcPr>
          <w:p w14:paraId="5FE351D3" w14:textId="6660C9A9" w:rsidR="00F5760E" w:rsidRPr="00D82B8B" w:rsidDel="00500908" w:rsidRDefault="00F5760E">
            <w:pPr>
              <w:jc w:val="center"/>
              <w:rPr>
                <w:del w:id="5640" w:author="Mutali Nepfumbada" w:date="2022-10-27T15:35:00Z"/>
                <w:b/>
                <w:color w:val="FF0000"/>
                <w:lang w:val="en-US"/>
              </w:rPr>
            </w:pPr>
            <w:del w:id="5641" w:author="Mutali Nepfumbada" w:date="2022-10-27T15:35:00Z">
              <w:r w:rsidRPr="00D82B8B" w:rsidDel="00500908">
                <w:rPr>
                  <w:b/>
                  <w:color w:val="FF0000"/>
                  <w:lang w:val="en-US"/>
                </w:rPr>
                <w:delText>-26.21</w:delText>
              </w:r>
            </w:del>
          </w:p>
        </w:tc>
        <w:tc>
          <w:tcPr>
            <w:tcW w:w="1142" w:type="dxa"/>
            <w:gridSpan w:val="2"/>
            <w:tcPrChange w:id="5642" w:author="Mutali Nepfumbada" w:date="2022-10-21T06:30:00Z">
              <w:tcPr>
                <w:tcW w:w="1784" w:type="dxa"/>
              </w:tcPr>
            </w:tcPrChange>
          </w:tcPr>
          <w:p w14:paraId="2EC70304" w14:textId="733274DE" w:rsidR="00F5760E" w:rsidRPr="00D82B8B" w:rsidDel="00500908" w:rsidRDefault="00F5760E">
            <w:pPr>
              <w:jc w:val="center"/>
              <w:rPr>
                <w:del w:id="5643" w:author="Mutali Nepfumbada" w:date="2022-10-27T15:35:00Z"/>
                <w:b/>
                <w:color w:val="FF0000"/>
                <w:lang w:val="en-US"/>
              </w:rPr>
            </w:pPr>
            <w:del w:id="5644" w:author="Mutali Nepfumbada" w:date="2022-10-27T15:35:00Z">
              <w:r w:rsidRPr="00D82B8B" w:rsidDel="00500908">
                <w:rPr>
                  <w:b/>
                  <w:color w:val="FF0000"/>
                  <w:lang w:val="en-US"/>
                </w:rPr>
                <w:delText>-27.07</w:delText>
              </w:r>
            </w:del>
          </w:p>
        </w:tc>
      </w:tr>
    </w:tbl>
    <w:p w14:paraId="1A0F4116" w14:textId="066F15CA" w:rsidR="00F5760E" w:rsidDel="00700056" w:rsidRDefault="00F5760E" w:rsidP="006F445A">
      <w:pPr>
        <w:rPr>
          <w:del w:id="5645" w:author="Mutali Nepfumbada" w:date="2022-10-27T15:35:00Z"/>
        </w:rPr>
      </w:pPr>
      <w:bookmarkStart w:id="5646" w:name="_Toc115023700"/>
      <w:bookmarkEnd w:id="5528"/>
      <w:del w:id="5647" w:author="Mutali Nepfumbada" w:date="2022-10-27T15:35:00Z">
        <w:r w:rsidRPr="00D82B8B"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5</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5648" w:author="Mutali Nepfumbada" w:date="2022-10-14T06:13:00Z">
        <w:r w:rsidRPr="00D82B8B" w:rsidDel="00E109C1">
          <w:rPr>
            <w:noProof/>
          </w:rPr>
          <w:delText>2</w:delText>
        </w:r>
      </w:del>
      <w:del w:id="5649" w:author="Mutali Nepfumbada" w:date="2022-10-27T15:35:00Z">
        <w:r w:rsidDel="00500908">
          <w:rPr>
            <w:i/>
            <w:iCs/>
            <w:color w:val="5F0505"/>
            <w:sz w:val="18"/>
            <w:szCs w:val="18"/>
          </w:rPr>
          <w:fldChar w:fldCharType="end"/>
        </w:r>
        <w:r w:rsidRPr="00D82B8B" w:rsidDel="00500908">
          <w:rPr>
            <w:noProof/>
          </w:rPr>
          <w:delText xml:space="preserve">: </w:delText>
        </w:r>
        <w:r w:rsidR="00270D13" w:rsidRPr="00D82B8B" w:rsidDel="00500908">
          <w:delText>Highveld</w:delText>
        </w:r>
        <w:r w:rsidRPr="00D82B8B" w:rsidDel="00500908">
          <w:delText xml:space="preserve"> Production and Forecast</w:delText>
        </w:r>
        <w:bookmarkEnd w:id="5646"/>
      </w:del>
    </w:p>
    <w:p w14:paraId="6EA3889F" w14:textId="7F5F1AE2" w:rsidR="00700056" w:rsidRDefault="00700056" w:rsidP="00B239EE">
      <w:pPr>
        <w:pStyle w:val="Caption"/>
        <w:rPr>
          <w:ins w:id="5650" w:author="Mutali Nepfumbada" w:date="2022-11-27T22:14:00Z"/>
          <w:i w:val="0"/>
          <w:iCs w:val="0"/>
          <w:color w:val="auto"/>
          <w:sz w:val="20"/>
          <w:szCs w:val="20"/>
        </w:rPr>
      </w:pPr>
    </w:p>
    <w:p w14:paraId="7E974F07" w14:textId="77777777" w:rsidR="00700056" w:rsidRPr="00700056" w:rsidRDefault="00700056" w:rsidP="00700056">
      <w:pPr>
        <w:rPr>
          <w:ins w:id="5651" w:author="Mutali Nepfumbada" w:date="2022-11-27T22:14:00Z"/>
        </w:rPr>
        <w:pPrChange w:id="5652" w:author="Mutali Nepfumbada" w:date="2022-11-27T22:14:00Z">
          <w:pPr>
            <w:pStyle w:val="Caption"/>
          </w:pPr>
        </w:pPrChange>
      </w:pPr>
    </w:p>
    <w:p w14:paraId="7F67C152" w14:textId="77777777" w:rsidR="00700056" w:rsidRPr="00700056" w:rsidRDefault="00700056" w:rsidP="00700056">
      <w:pPr>
        <w:rPr>
          <w:ins w:id="5653" w:author="Mutali Nepfumbada" w:date="2022-11-27T22:15:00Z"/>
          <w:lang w:eastAsia="en-US"/>
        </w:rPr>
      </w:pPr>
      <w:bookmarkStart w:id="5654" w:name="_Hlk12047969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700056" w14:paraId="6CF9DA8B" w14:textId="77777777" w:rsidTr="002A53ED">
        <w:trPr>
          <w:trHeight w:val="86"/>
          <w:jc w:val="center"/>
          <w:ins w:id="5655" w:author="Mutali Nepfumbada" w:date="2022-11-27T22:15:00Z"/>
        </w:trPr>
        <w:tc>
          <w:tcPr>
            <w:tcW w:w="1302" w:type="dxa"/>
            <w:shd w:val="clear" w:color="auto" w:fill="5F0505"/>
            <w:noWrap/>
          </w:tcPr>
          <w:p w14:paraId="4A706FFC" w14:textId="77777777" w:rsidR="00700056" w:rsidRPr="00700056" w:rsidRDefault="00700056" w:rsidP="00700056">
            <w:pPr>
              <w:jc w:val="left"/>
              <w:rPr>
                <w:ins w:id="5656" w:author="Mutali Nepfumbada" w:date="2022-11-27T22:15:00Z"/>
                <w:b/>
                <w:bCs/>
              </w:rPr>
            </w:pPr>
            <w:ins w:id="5657" w:author="Mutali Nepfumbada" w:date="2022-11-27T22:15:00Z">
              <w:r w:rsidRPr="00700056">
                <w:rPr>
                  <w:b/>
                  <w:bCs/>
                </w:rPr>
                <w:t>Month</w:t>
              </w:r>
            </w:ins>
          </w:p>
        </w:tc>
        <w:tc>
          <w:tcPr>
            <w:tcW w:w="4718" w:type="dxa"/>
            <w:gridSpan w:val="3"/>
            <w:shd w:val="clear" w:color="auto" w:fill="5F0505"/>
          </w:tcPr>
          <w:p w14:paraId="5684E080" w14:textId="77777777" w:rsidR="00700056" w:rsidRPr="00700056" w:rsidRDefault="00700056" w:rsidP="00700056">
            <w:pPr>
              <w:jc w:val="center"/>
              <w:rPr>
                <w:ins w:id="5658" w:author="Mutali Nepfumbada" w:date="2022-11-27T22:15:00Z"/>
                <w:b/>
                <w:bCs/>
              </w:rPr>
            </w:pPr>
            <w:ins w:id="5659" w:author="Mutali Nepfumbada" w:date="2022-11-27T22:15:00Z">
              <w:r w:rsidRPr="00700056">
                <w:rPr>
                  <w:b/>
                  <w:bCs/>
                </w:rPr>
                <w:t>Production (kWh)</w:t>
              </w:r>
            </w:ins>
          </w:p>
        </w:tc>
        <w:tc>
          <w:tcPr>
            <w:tcW w:w="1519" w:type="dxa"/>
            <w:vMerge w:val="restart"/>
            <w:shd w:val="clear" w:color="auto" w:fill="5F0505"/>
          </w:tcPr>
          <w:p w14:paraId="42A5730E" w14:textId="77777777" w:rsidR="00700056" w:rsidRPr="00700056" w:rsidRDefault="00700056" w:rsidP="00700056">
            <w:pPr>
              <w:jc w:val="center"/>
              <w:rPr>
                <w:ins w:id="5660" w:author="Mutali Nepfumbada" w:date="2022-11-27T22:15:00Z"/>
                <w:b/>
                <w:bCs/>
              </w:rPr>
            </w:pPr>
          </w:p>
        </w:tc>
        <w:tc>
          <w:tcPr>
            <w:tcW w:w="1784" w:type="dxa"/>
            <w:vMerge w:val="restart"/>
            <w:shd w:val="clear" w:color="auto" w:fill="5F0505"/>
          </w:tcPr>
          <w:p w14:paraId="603BB0C8" w14:textId="77777777" w:rsidR="00700056" w:rsidRPr="00700056" w:rsidRDefault="00700056" w:rsidP="00700056">
            <w:pPr>
              <w:jc w:val="center"/>
              <w:rPr>
                <w:ins w:id="5661" w:author="Mutali Nepfumbada" w:date="2022-11-27T22:15:00Z"/>
                <w:b/>
                <w:bCs/>
              </w:rPr>
            </w:pPr>
            <w:ins w:id="5662" w:author="Mutali Nepfumbada" w:date="2022-11-27T22:15:00Z">
              <w:r w:rsidRPr="00700056">
                <w:rPr>
                  <w:b/>
                  <w:bCs/>
                </w:rPr>
                <w:t>Actual vs Weather Adjusted Forecast (%)</w:t>
              </w:r>
            </w:ins>
          </w:p>
        </w:tc>
      </w:tr>
      <w:tr w:rsidR="00700056" w:rsidRPr="00700056" w14:paraId="4946D3F0" w14:textId="77777777" w:rsidTr="002A53ED">
        <w:trPr>
          <w:trHeight w:val="86"/>
          <w:jc w:val="center"/>
          <w:ins w:id="5663" w:author="Mutali Nepfumbada" w:date="2022-11-27T22:15:00Z"/>
        </w:trPr>
        <w:tc>
          <w:tcPr>
            <w:tcW w:w="1302" w:type="dxa"/>
            <w:shd w:val="clear" w:color="auto" w:fill="5F0505"/>
            <w:noWrap/>
          </w:tcPr>
          <w:p w14:paraId="48420A4B" w14:textId="77777777" w:rsidR="00700056" w:rsidRPr="00700056" w:rsidRDefault="00700056" w:rsidP="00700056">
            <w:pPr>
              <w:jc w:val="left"/>
              <w:rPr>
                <w:ins w:id="5664" w:author="Mutali Nepfumbada" w:date="2022-11-27T22:15:00Z"/>
                <w:b/>
                <w:lang w:val="en-US"/>
              </w:rPr>
            </w:pPr>
          </w:p>
        </w:tc>
        <w:tc>
          <w:tcPr>
            <w:tcW w:w="1646" w:type="dxa"/>
            <w:shd w:val="clear" w:color="auto" w:fill="5F0505"/>
            <w:noWrap/>
          </w:tcPr>
          <w:p w14:paraId="2891CC91" w14:textId="77777777" w:rsidR="00700056" w:rsidRPr="00700056" w:rsidRDefault="00700056" w:rsidP="00700056">
            <w:pPr>
              <w:jc w:val="center"/>
              <w:rPr>
                <w:ins w:id="5665" w:author="Mutali Nepfumbada" w:date="2022-11-27T22:15:00Z"/>
                <w:b/>
                <w:bCs/>
                <w:lang w:val="en-US"/>
              </w:rPr>
            </w:pPr>
            <w:ins w:id="5666" w:author="Mutali Nepfumbada" w:date="2022-11-27T22:15:00Z">
              <w:r w:rsidRPr="00700056">
                <w:rPr>
                  <w:b/>
                  <w:bCs/>
                  <w:lang w:val="en-US"/>
                </w:rPr>
                <w:t>Original Forecast</w:t>
              </w:r>
            </w:ins>
          </w:p>
        </w:tc>
        <w:tc>
          <w:tcPr>
            <w:tcW w:w="1530" w:type="dxa"/>
            <w:shd w:val="clear" w:color="auto" w:fill="5F0505"/>
            <w:noWrap/>
          </w:tcPr>
          <w:p w14:paraId="7C61B109" w14:textId="77777777" w:rsidR="00700056" w:rsidRPr="00700056" w:rsidRDefault="00700056" w:rsidP="00700056">
            <w:pPr>
              <w:jc w:val="center"/>
              <w:rPr>
                <w:ins w:id="5667" w:author="Mutali Nepfumbada" w:date="2022-11-27T22:15:00Z"/>
                <w:b/>
                <w:bCs/>
                <w:lang w:val="en-US"/>
              </w:rPr>
            </w:pPr>
            <w:commentRangeStart w:id="5668"/>
            <w:ins w:id="5669" w:author="Mutali Nepfumbada" w:date="2022-11-27T22:15:00Z">
              <w:r w:rsidRPr="00700056">
                <w:rPr>
                  <w:b/>
                  <w:bCs/>
                </w:rPr>
                <w:t>W</w:t>
              </w:r>
              <w:commentRangeEnd w:id="5668"/>
              <w:r w:rsidRPr="00700056">
                <w:rPr>
                  <w:rFonts w:ascii="Verdana" w:hAnsi="Verdana"/>
                  <w:sz w:val="16"/>
                  <w:szCs w:val="16"/>
                </w:rPr>
                <w:commentReference w:id="5668"/>
              </w:r>
              <w:r w:rsidRPr="00700056">
                <w:rPr>
                  <w:b/>
                  <w:bCs/>
                </w:rPr>
                <w:t>eather Adjusted Forecast</w:t>
              </w:r>
            </w:ins>
          </w:p>
        </w:tc>
        <w:tc>
          <w:tcPr>
            <w:tcW w:w="1542" w:type="dxa"/>
            <w:shd w:val="clear" w:color="auto" w:fill="5F0505"/>
            <w:noWrap/>
          </w:tcPr>
          <w:p w14:paraId="4AD1A8B8" w14:textId="77777777" w:rsidR="00700056" w:rsidRPr="00700056" w:rsidRDefault="00700056" w:rsidP="00700056">
            <w:pPr>
              <w:jc w:val="center"/>
              <w:rPr>
                <w:ins w:id="5670" w:author="Mutali Nepfumbada" w:date="2022-11-27T22:15:00Z"/>
                <w:b/>
                <w:bCs/>
                <w:lang w:val="en-US"/>
              </w:rPr>
            </w:pPr>
            <w:commentRangeStart w:id="5671"/>
            <w:ins w:id="5672" w:author="Mutali Nepfumbada" w:date="2022-11-27T22:15:00Z">
              <w:r w:rsidRPr="00700056">
                <w:rPr>
                  <w:b/>
                  <w:bCs/>
                  <w:lang w:val="en-US"/>
                </w:rPr>
                <w:t>A</w:t>
              </w:r>
              <w:commentRangeEnd w:id="5671"/>
              <w:r w:rsidRPr="00700056">
                <w:rPr>
                  <w:rFonts w:ascii="Verdana" w:hAnsi="Verdana"/>
                  <w:sz w:val="16"/>
                  <w:szCs w:val="16"/>
                </w:rPr>
                <w:commentReference w:id="5671"/>
              </w:r>
              <w:r w:rsidRPr="00700056">
                <w:rPr>
                  <w:b/>
                  <w:bCs/>
                  <w:lang w:val="en-US"/>
                </w:rPr>
                <w:t>ctual Production</w:t>
              </w:r>
            </w:ins>
          </w:p>
        </w:tc>
        <w:tc>
          <w:tcPr>
            <w:tcW w:w="1519" w:type="dxa"/>
            <w:vMerge/>
            <w:shd w:val="clear" w:color="auto" w:fill="5F0505"/>
          </w:tcPr>
          <w:p w14:paraId="68427DD2" w14:textId="77777777" w:rsidR="00700056" w:rsidRPr="00700056" w:rsidRDefault="00700056" w:rsidP="00700056">
            <w:pPr>
              <w:jc w:val="center"/>
              <w:rPr>
                <w:ins w:id="5673" w:author="Mutali Nepfumbada" w:date="2022-11-27T22:15:00Z"/>
                <w:b/>
                <w:bCs/>
              </w:rPr>
            </w:pPr>
          </w:p>
        </w:tc>
        <w:tc>
          <w:tcPr>
            <w:tcW w:w="1784" w:type="dxa"/>
            <w:vMerge/>
            <w:shd w:val="clear" w:color="auto" w:fill="5F0505"/>
          </w:tcPr>
          <w:p w14:paraId="59E1DF78" w14:textId="77777777" w:rsidR="00700056" w:rsidRPr="00700056" w:rsidRDefault="00700056" w:rsidP="00700056">
            <w:pPr>
              <w:jc w:val="center"/>
              <w:rPr>
                <w:ins w:id="5674" w:author="Mutali Nepfumbada" w:date="2022-11-27T22:15:00Z"/>
                <w:b/>
                <w:bCs/>
              </w:rPr>
            </w:pPr>
          </w:p>
        </w:tc>
      </w:tr>
      <w:tr w:rsidR="00700056" w:rsidRPr="00700056" w14:paraId="798E9D95" w14:textId="77777777" w:rsidTr="002A53ED">
        <w:trPr>
          <w:trHeight w:val="212"/>
          <w:jc w:val="center"/>
          <w:ins w:id="5675" w:author="Mutali Nepfumbada" w:date="2022-11-27T22:15:00Z"/>
        </w:trPr>
        <w:tc>
          <w:tcPr>
            <w:tcW w:w="9323" w:type="dxa"/>
            <w:gridSpan w:val="6"/>
            <w:noWrap/>
          </w:tcPr>
          <w:p w14:paraId="3D3D73C2" w14:textId="77777777" w:rsidR="00700056" w:rsidRPr="00700056" w:rsidRDefault="00700056" w:rsidP="00700056">
            <w:pPr>
              <w:tabs>
                <w:tab w:val="left" w:pos="2205"/>
              </w:tabs>
              <w:jc w:val="left"/>
              <w:rPr>
                <w:ins w:id="5676" w:author="Mutali Nepfumbada" w:date="2022-11-27T22:15:00Z"/>
                <w:bCs/>
                <w:lang w:val="en-US"/>
              </w:rPr>
            </w:pPr>
            <w:ins w:id="5677" w:author="Mutali Nepfumbada" w:date="2022-11-27T22:15:00Z">
              <w:r w:rsidRPr="00700056">
                <w:rPr>
                  <w:bCs/>
                  <w:lang w:val="en-US"/>
                </w:rPr>
                <w:tab/>
                <w:t>{%tr for item in HIGPtable_contents%}</w:t>
              </w:r>
            </w:ins>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{{item.Date}}</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{{item.HIGPF}}</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{{item.HIGPW}}</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item.HIGPA}}</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{{item.HIGPV}}</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{{item.HIGPWV}}</w:t>
              </w:r>
            </w:ins>
          </w:p>
        </w:tc>
      </w:tr>
      <w:tr w:rsidR="00700056" w:rsidRPr="00700056" w14:paraId="5CE269CA" w14:textId="77777777" w:rsidTr="002A53ED">
        <w:trPr>
          <w:trHeight w:val="224"/>
          <w:jc w:val="center"/>
          <w:ins w:id="5691" w:author="Mutali Nepfumbada" w:date="2022-11-27T22:15:00Z"/>
        </w:trPr>
        <w:tc>
          <w:tcPr>
            <w:tcW w:w="9323" w:type="dxa"/>
            <w:gridSpan w:val="6"/>
            <w:noWrap/>
          </w:tcPr>
          <w:p w14:paraId="0BAF3DCC" w14:textId="77777777" w:rsidR="00700056" w:rsidRPr="00700056" w:rsidRDefault="00700056" w:rsidP="00700056">
            <w:pPr>
              <w:jc w:val="center"/>
              <w:rPr>
                <w:ins w:id="5692" w:author="Mutali Nepfumbada" w:date="2022-11-27T22:15:00Z"/>
                <w:bCs/>
                <w:lang w:val="en-US"/>
              </w:rPr>
            </w:pPr>
            <w:ins w:id="5693" w:author="Mutali Nepfumbada" w:date="2022-11-27T22:15:00Z">
              <w:r w:rsidRPr="00700056">
                <w:rPr>
                  <w:bCs/>
                  <w:lang w:val="en-US"/>
                </w:rPr>
                <w:t>{%tr endfor%}</w:t>
              </w:r>
            </w:ins>
          </w:p>
        </w:tc>
      </w:tr>
      <w:tr w:rsidR="00700056" w:rsidRPr="00700056" w14:paraId="6C592600" w14:textId="77777777" w:rsidTr="002A53ED">
        <w:trPr>
          <w:trHeight w:val="224"/>
          <w:jc w:val="center"/>
          <w:ins w:id="5694" w:author="Mutali Nepfumbada" w:date="2022-11-27T22:15:00Z"/>
        </w:trPr>
        <w:tc>
          <w:tcPr>
            <w:tcW w:w="1302" w:type="dxa"/>
            <w:noWrap/>
          </w:tcPr>
          <w:p w14:paraId="75014A70" w14:textId="77777777" w:rsidR="00700056" w:rsidRPr="00700056" w:rsidRDefault="00700056" w:rsidP="00700056">
            <w:pPr>
              <w:rPr>
                <w:ins w:id="5695" w:author="Mutali Nepfumbada" w:date="2022-11-27T22:15:00Z"/>
                <w:b/>
                <w:lang w:val="en-US"/>
              </w:rPr>
            </w:pPr>
            <w:ins w:id="5696" w:author="Mutali Nepfumbada" w:date="2022-11-27T22:15:00Z">
              <w:r w:rsidRPr="00700056">
                <w:rPr>
                  <w:b/>
                  <w:lang w:val="en-US"/>
                </w:rPr>
                <w:t>Total</w:t>
              </w:r>
            </w:ins>
          </w:p>
        </w:tc>
        <w:tc>
          <w:tcPr>
            <w:tcW w:w="1646" w:type="dxa"/>
            <w:noWrap/>
          </w:tcPr>
          <w:p w14:paraId="4D91A5A5" w14:textId="77777777" w:rsidR="00700056" w:rsidRPr="00700056" w:rsidRDefault="00700056" w:rsidP="00700056">
            <w:pPr>
              <w:jc w:val="center"/>
              <w:rPr>
                <w:ins w:id="5697" w:author="Mutali Nepfumbada" w:date="2022-11-27T22:15:00Z"/>
                <w:b/>
                <w:lang w:val="en-US"/>
              </w:rPr>
            </w:pPr>
            <w:ins w:id="5698" w:author="Mutali Nepfumbada" w:date="2022-11-27T22:15:00Z">
              <w:r w:rsidRPr="00700056">
                <w:rPr>
                  <w:b/>
                  <w:lang w:val="en-US"/>
                </w:rPr>
                <w:t>{{HIGPFTOT}}</w:t>
              </w:r>
            </w:ins>
          </w:p>
        </w:tc>
        <w:tc>
          <w:tcPr>
            <w:tcW w:w="1530" w:type="dxa"/>
            <w:noWrap/>
          </w:tcPr>
          <w:p w14:paraId="678C87A0" w14:textId="77777777" w:rsidR="00700056" w:rsidRPr="00700056" w:rsidRDefault="00700056" w:rsidP="00700056">
            <w:pPr>
              <w:jc w:val="center"/>
              <w:rPr>
                <w:ins w:id="5699" w:author="Mutali Nepfumbada" w:date="2022-11-27T22:15:00Z"/>
                <w:b/>
                <w:lang w:val="en-US"/>
              </w:rPr>
            </w:pPr>
            <w:ins w:id="5700" w:author="Mutali Nepfumbada" w:date="2022-11-27T22:15:00Z">
              <w:r w:rsidRPr="00700056">
                <w:rPr>
                  <w:b/>
                  <w:lang w:val="en-US"/>
                </w:rPr>
                <w:t>{{HIGPWTOT}}</w:t>
              </w:r>
            </w:ins>
          </w:p>
        </w:tc>
        <w:tc>
          <w:tcPr>
            <w:tcW w:w="1542" w:type="dxa"/>
            <w:noWrap/>
          </w:tcPr>
          <w:p w14:paraId="153BF96B" w14:textId="77777777" w:rsidR="00700056" w:rsidRPr="00700056" w:rsidRDefault="00700056" w:rsidP="00700056">
            <w:pPr>
              <w:jc w:val="center"/>
              <w:rPr>
                <w:ins w:id="5701" w:author="Mutali Nepfumbada" w:date="2022-11-27T22:15:00Z"/>
                <w:b/>
                <w:lang w:val="en-US"/>
              </w:rPr>
            </w:pPr>
            <w:ins w:id="5702" w:author="Mutali Nepfumbada" w:date="2022-11-27T22:15:00Z">
              <w:r w:rsidRPr="00700056">
                <w:rPr>
                  <w:b/>
                  <w:lang w:val="en-US"/>
                </w:rPr>
                <w:t>{{HIGPATOT}}</w:t>
              </w:r>
            </w:ins>
          </w:p>
        </w:tc>
        <w:tc>
          <w:tcPr>
            <w:tcW w:w="1519" w:type="dxa"/>
          </w:tcPr>
          <w:p w14:paraId="38DC2DC0" w14:textId="77777777" w:rsidR="00700056" w:rsidRPr="00700056" w:rsidRDefault="00700056" w:rsidP="00700056">
            <w:pPr>
              <w:jc w:val="center"/>
              <w:rPr>
                <w:ins w:id="5703" w:author="Mutali Nepfumbada" w:date="2022-11-27T22:15:00Z"/>
                <w:b/>
                <w:lang w:val="en-US"/>
              </w:rPr>
            </w:pPr>
            <w:ins w:id="5704" w:author="Mutali Nepfumbada" w:date="2022-11-27T22:15:00Z">
              <w:r w:rsidRPr="00700056">
                <w:rPr>
                  <w:b/>
                  <w:lang w:val="en-US"/>
                </w:rPr>
                <w:t>{{HIGPVTOT}}</w:t>
              </w:r>
            </w:ins>
          </w:p>
        </w:tc>
        <w:tc>
          <w:tcPr>
            <w:tcW w:w="1784" w:type="dxa"/>
          </w:tcPr>
          <w:p w14:paraId="71D3FB35" w14:textId="77777777" w:rsidR="00700056" w:rsidRPr="00700056" w:rsidRDefault="00700056" w:rsidP="00700056">
            <w:pPr>
              <w:jc w:val="center"/>
              <w:rPr>
                <w:ins w:id="5705" w:author="Mutali Nepfumbada" w:date="2022-11-27T22:15:00Z"/>
                <w:b/>
                <w:lang w:val="en-US"/>
              </w:rPr>
            </w:pPr>
            <w:ins w:id="5706" w:author="Mutali Nepfumbada" w:date="2022-11-27T22:15:00Z">
              <w:r w:rsidRPr="00700056">
                <w:rPr>
                  <w:b/>
                  <w:lang w:val="en-US"/>
                </w:rPr>
                <w:t>{{HIGPWVTOT}}</w:t>
              </w:r>
            </w:ins>
          </w:p>
        </w:tc>
      </w:tr>
    </w:tbl>
    <w:p w14:paraId="3313B0AF" w14:textId="77777777" w:rsidR="00700056" w:rsidRPr="00700056" w:rsidRDefault="00700056" w:rsidP="00700056">
      <w:pPr>
        <w:spacing w:after="200"/>
        <w:jc w:val="center"/>
        <w:rPr>
          <w:ins w:id="5707" w:author="Mutali Nepfumbada" w:date="2022-11-27T22:15:00Z"/>
          <w:i/>
          <w:iCs/>
          <w:color w:val="5F0505"/>
          <w:sz w:val="18"/>
          <w:szCs w:val="18"/>
        </w:rPr>
      </w:pPr>
      <w:bookmarkStart w:id="5708" w:name="_Toc120510252"/>
      <w:ins w:id="5709" w:author="Mutali Nepfumbada" w:date="2022-11-27T22:15: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 Hermanus</w:t>
        </w:r>
        <w:r w:rsidRPr="00700056">
          <w:rPr>
            <w:i/>
            <w:iCs/>
            <w:color w:val="5F0505"/>
            <w:sz w:val="18"/>
            <w:szCs w:val="18"/>
          </w:rPr>
          <w:t xml:space="preserve"> Production and Forecast</w:t>
        </w:r>
        <w:bookmarkEnd w:id="5708"/>
      </w:ins>
    </w:p>
    <w:p w14:paraId="156DE598" w14:textId="77777777" w:rsidR="00700056" w:rsidRPr="00700056" w:rsidRDefault="00700056" w:rsidP="00700056">
      <w:pPr>
        <w:rPr>
          <w:ins w:id="5710" w:author="Mutali Nepfumbada" w:date="2022-11-27T22:15:00Z"/>
          <w:lang w:eastAsia="en-US"/>
        </w:rPr>
      </w:pPr>
    </w:p>
    <w:p w14:paraId="340DBEA7" w14:textId="77777777" w:rsidR="00700056" w:rsidRPr="00700056" w:rsidRDefault="00700056" w:rsidP="00700056">
      <w:pPr>
        <w:jc w:val="center"/>
        <w:rPr>
          <w:ins w:id="5711" w:author="Mutali Nepfumbada" w:date="2022-11-27T22:15:00Z"/>
          <w:lang w:val="en-US"/>
        </w:rPr>
      </w:pPr>
      <w:ins w:id="5712" w:author="Mutali Nepfumbada" w:date="2022-11-27T22:15:00Z">
        <w:r w:rsidRPr="00700056">
          <w:rPr>
            <w:lang w:val="en-US"/>
          </w:rPr>
          <w:t>{{ HIGPImage}}</w:t>
        </w:r>
      </w:ins>
    </w:p>
    <w:p w14:paraId="0E57DC9F" w14:textId="77777777" w:rsidR="00700056" w:rsidRPr="00700056" w:rsidRDefault="00700056" w:rsidP="00700056">
      <w:pPr>
        <w:spacing w:after="200"/>
        <w:jc w:val="center"/>
        <w:rPr>
          <w:ins w:id="5713" w:author="Mutali Nepfumbada" w:date="2022-11-27T22:15:00Z"/>
          <w:i/>
          <w:iCs/>
          <w:color w:val="5F0505"/>
          <w:sz w:val="18"/>
          <w:szCs w:val="18"/>
          <w:lang w:val="en-US"/>
        </w:rPr>
      </w:pPr>
      <w:ins w:id="5714" w:author="Mutali Nepfumbada" w:date="2022-11-27T22:15: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noProof/>
            <w:color w:val="5F0505"/>
            <w:sz w:val="18"/>
            <w:szCs w:val="18"/>
          </w:rPr>
          <w:fldChar w:fldCharType="end"/>
        </w:r>
        <w:r w:rsidRPr="00700056">
          <w:rPr>
            <w:i/>
            <w:iCs/>
            <w:color w:val="5F0505"/>
            <w:sz w:val="18"/>
            <w:szCs w:val="18"/>
          </w:rPr>
          <w:t>: Hermanus</w:t>
        </w:r>
        <w:r w:rsidRPr="00700056">
          <w:rPr>
            <w:i/>
            <w:iCs/>
            <w:color w:val="5F0505"/>
            <w:sz w:val="18"/>
            <w:szCs w:val="18"/>
            <w:lang w:eastAsia="en-US"/>
          </w:rPr>
          <w:t xml:space="preserve"> Production Vs Forecast</w:t>
        </w:r>
      </w:ins>
    </w:p>
    <w:p w14:paraId="5BB76BF8" w14:textId="77777777" w:rsidR="00700056" w:rsidRPr="00700056" w:rsidRDefault="00700056" w:rsidP="00700056">
      <w:pPr>
        <w:rPr>
          <w:ins w:id="5715" w:author="Mutali Nepfumbada" w:date="2022-11-27T22:15:00Z"/>
          <w:lang w:eastAsia="en-US"/>
        </w:rPr>
      </w:pPr>
    </w:p>
    <w:bookmarkEnd w:id="5654"/>
    <w:p w14:paraId="3892721F" w14:textId="56D3D382" w:rsidR="00F5760E" w:rsidRPr="00D82B8B" w:rsidDel="00500908" w:rsidRDefault="00F5760E" w:rsidP="00F5760E">
      <w:pPr>
        <w:jc w:val="center"/>
        <w:rPr>
          <w:del w:id="5716" w:author="Mutali Nepfumbada" w:date="2022-10-27T15:35:00Z"/>
          <w:lang w:val="en-US"/>
        </w:rPr>
      </w:pPr>
      <w:del w:id="5717" w:author="Mutali Nepfumbada" w:date="2022-10-27T15:35:00Z">
        <w:r w:rsidRPr="00D82B8B" w:rsidDel="00500908">
          <w:rPr>
            <w:noProof/>
          </w:rPr>
          <w:drawing>
            <wp:inline distT="0" distB="0" distL="0" distR="0" wp14:anchorId="33879044" wp14:editId="72B64EDA">
              <wp:extent cx="5760000" cy="3168066"/>
              <wp:effectExtent l="0" t="0" r="0" b="0"/>
              <wp:docPr id="101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1"/>
                      <a:stretch>
                        <a:fillRect/>
                      </a:stretch>
                    </pic:blipFill>
                    <pic:spPr>
                      <a:xfrm>
                        <a:off x="0" y="0"/>
                        <a:ext cx="5760000" cy="3168066"/>
                      </a:xfrm>
                      <a:prstGeom prst="rect">
                        <a:avLst/>
                      </a:prstGeom>
                    </pic:spPr>
                  </pic:pic>
                </a:graphicData>
              </a:graphic>
            </wp:inline>
          </w:drawing>
        </w:r>
      </w:del>
    </w:p>
    <w:p w14:paraId="5A12B20D" w14:textId="42BC46A4" w:rsidR="00F5760E" w:rsidRPr="00D82B8B" w:rsidDel="00500908" w:rsidRDefault="00F5760E" w:rsidP="005D5866">
      <w:pPr>
        <w:pStyle w:val="Caption"/>
        <w:rPr>
          <w:del w:id="5718" w:author="Mutali Nepfumbada" w:date="2022-10-27T15:35:00Z"/>
          <w:lang w:val="en-US"/>
        </w:rPr>
      </w:pPr>
      <w:bookmarkStart w:id="5719" w:name="_Toc115023549"/>
      <w:del w:id="5720" w:author="Mutali Nepfumbada" w:date="2022-10-27T15:35:00Z">
        <w:r w:rsidRPr="00D82B8B"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5</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5721" w:author="Mutali Nepfumbada" w:date="2022-10-14T06:13:00Z">
        <w:r w:rsidRPr="00D82B8B" w:rsidDel="00E109C1">
          <w:rPr>
            <w:noProof/>
          </w:rPr>
          <w:delText>1</w:delText>
        </w:r>
      </w:del>
      <w:del w:id="5722" w:author="Mutali Nepfumbada" w:date="2022-10-27T15:35:00Z">
        <w:r w:rsidDel="00500908">
          <w:rPr>
            <w:i w:val="0"/>
            <w:iCs w:val="0"/>
          </w:rPr>
          <w:fldChar w:fldCharType="end"/>
        </w:r>
        <w:r w:rsidRPr="00D82B8B" w:rsidDel="00500908">
          <w:delText xml:space="preserve">: </w:delText>
        </w:r>
        <w:r w:rsidR="00270D13" w:rsidRPr="00D82B8B" w:rsidDel="00500908">
          <w:delText>Highveld PR</w:delText>
        </w:r>
        <w:r w:rsidRPr="00D82B8B" w:rsidDel="00500908">
          <w:rPr>
            <w:lang w:eastAsia="en-US"/>
          </w:rPr>
          <w:delText xml:space="preserve"> Production Vs Forecast</w:delText>
        </w:r>
        <w:bookmarkEnd w:id="5719"/>
      </w:del>
    </w:p>
    <w:p w14:paraId="385983D6" w14:textId="77777777" w:rsidR="006F445A" w:rsidRPr="00D82B8B" w:rsidRDefault="006F445A" w:rsidP="006F445A">
      <w:pPr>
        <w:rPr>
          <w:lang w:eastAsia="en-US"/>
        </w:rPr>
      </w:pPr>
    </w:p>
    <w:p w14:paraId="47FD4E00" w14:textId="4941AC86" w:rsidR="00663EEA" w:rsidRPr="00D82B8B" w:rsidRDefault="00BF3686" w:rsidP="00663EEA">
      <w:pPr>
        <w:rPr>
          <w:ins w:id="5723" w:author="Mutali Nepfumbada" w:date="2022-10-27T06:32:00Z"/>
        </w:rPr>
      </w:pPr>
      <w:r w:rsidRPr="00D82B8B">
        <w:rPr>
          <w:lang w:eastAsia="en-US"/>
        </w:rPr>
        <w:t xml:space="preserve">To understand the underperformance </w:t>
      </w:r>
      <w:r w:rsidR="006F445A" w:rsidRPr="00D82B8B">
        <w:rPr>
          <w:lang w:eastAsia="en-US"/>
        </w:rPr>
        <w:t xml:space="preserve">Harmattan has spoken with the </w:t>
      </w:r>
      <w:ins w:id="5724" w:author="Mutali Nepfumbada" w:date="2022-10-14T05:38:00Z">
        <w:r w:rsidR="00834581" w:rsidRPr="00D82B8B">
          <w:rPr>
            <w:lang w:eastAsia="en-US"/>
          </w:rPr>
          <w:t>O</w:t>
        </w:r>
      </w:ins>
      <w:del w:id="5725" w:author="Mutali Nepfumbada" w:date="2022-10-14T05:38:00Z">
        <w:r w:rsidR="006F445A" w:rsidRPr="00D82B8B" w:rsidDel="00834581">
          <w:rPr>
            <w:lang w:eastAsia="en-US"/>
          </w:rPr>
          <w:delText>o</w:delText>
        </w:r>
      </w:del>
      <w:r w:rsidR="006F445A" w:rsidRPr="00D82B8B">
        <w:rPr>
          <w:lang w:eastAsia="en-US"/>
        </w:rPr>
        <w:t xml:space="preserve">perator and </w:t>
      </w:r>
      <w:del w:id="5726" w:author="Mutali Nepfumbada" w:date="2022-10-14T05:39:00Z">
        <w:r w:rsidR="006F445A" w:rsidRPr="00D82B8B" w:rsidDel="00921C85">
          <w:rPr>
            <w:lang w:eastAsia="en-US"/>
          </w:rPr>
          <w:delText>the</w:delText>
        </w:r>
      </w:del>
      <w:ins w:id="5727" w:author="Mutali Nepfumbada" w:date="2022-10-14T05:39:00Z">
        <w:r w:rsidR="00921C85" w:rsidRPr="00D82B8B">
          <w:rPr>
            <w:lang w:eastAsia="en-US"/>
          </w:rPr>
          <w:t xml:space="preserve">they have </w:t>
        </w:r>
      </w:ins>
      <w:del w:id="5728" w:author="Mutali Nepfumbada" w:date="2022-10-14T05:39:00Z">
        <w:r w:rsidR="006F445A" w:rsidRPr="00D82B8B" w:rsidDel="00921C85">
          <w:rPr>
            <w:lang w:eastAsia="en-US"/>
          </w:rPr>
          <w:delText xml:space="preserve"> operator has</w:delText>
        </w:r>
      </w:del>
      <w:r w:rsidR="006F445A" w:rsidRPr="00D82B8B">
        <w:rPr>
          <w:lang w:eastAsia="en-US"/>
        </w:rPr>
        <w:t xml:space="preserve">stated that the unavailability of the plant during </w:t>
      </w:r>
      <w:r w:rsidR="004C6D1C" w:rsidRPr="00D82B8B">
        <w:rPr>
          <w:lang w:eastAsia="en-US"/>
        </w:rPr>
        <w:t xml:space="preserve">Eskom </w:t>
      </w:r>
      <w:r w:rsidR="006F445A" w:rsidRPr="00D82B8B">
        <w:rPr>
          <w:lang w:eastAsia="en-US"/>
        </w:rPr>
        <w:t>load shedding has affected the overall performance of the plant.</w:t>
      </w:r>
      <w:r w:rsidR="00663EEA" w:rsidRPr="00663EEA">
        <w:t xml:space="preserve"> </w:t>
      </w:r>
      <w:ins w:id="5729" w:author="Mutali Nepfumbada" w:date="2022-10-27T06:32:00Z">
        <w:r w:rsidR="00663EEA" w:rsidRPr="00D82B8B">
          <w:t xml:space="preserve">We note that a genset integrator is required to </w:t>
        </w:r>
      </w:ins>
      <w:ins w:id="5730" w:author="Justin Wimbush" w:date="2022-11-01T17:05:00Z">
        <w:r w:rsidR="003212DD">
          <w:t xml:space="preserve">enable the PV plant to </w:t>
        </w:r>
      </w:ins>
      <w:ins w:id="5731" w:author="Mutali Nepfumbada" w:date="2022-10-27T06:32:00Z">
        <w:r w:rsidR="00663EEA" w:rsidRPr="00D82B8B">
          <w:t>generate power during load shedding</w:t>
        </w:r>
      </w:ins>
      <w:ins w:id="5732" w:author="Justin Wimbush" w:date="2022-11-01T17:05:00Z">
        <w:r w:rsidR="00221743">
          <w:t xml:space="preserve"> and that</w:t>
        </w:r>
      </w:ins>
      <w:ins w:id="5733" w:author="Mutali Nepfumbada" w:date="2022-10-27T06:32:00Z">
        <w:del w:id="5734" w:author="Justin Wimbush" w:date="2022-11-01T17:05:00Z">
          <w:r w:rsidR="00663EEA" w:rsidRPr="00D82B8B">
            <w:delText>,</w:delText>
          </w:r>
        </w:del>
        <w:r w:rsidR="00663EEA" w:rsidRPr="00D82B8B">
          <w:t xml:space="preserve"> this would inter</w:t>
        </w:r>
        <w:r w:rsidR="00663EEA">
          <w:t>face</w:t>
        </w:r>
        <w:r w:rsidR="00663EEA" w:rsidRPr="00D82B8B">
          <w:t xml:space="preserve"> with the </w:t>
        </w:r>
        <w:commentRangeStart w:id="5735"/>
        <w:r w:rsidR="00663EEA" w:rsidRPr="00D82B8B">
          <w:t>existing Mediclinic generator</w:t>
        </w:r>
        <w:commentRangeEnd w:id="5735"/>
        <w:r w:rsidR="00663EEA">
          <w:rPr>
            <w:rStyle w:val="CommentReference"/>
            <w:rFonts w:ascii="Verdana" w:hAnsi="Verdana"/>
          </w:rPr>
          <w:commentReference w:id="5735"/>
        </w:r>
      </w:ins>
      <w:r w:rsidR="00663EEA">
        <w:t>. We note that Moshesh need to communicate this to Mediclinic as there are risk involve</w:t>
      </w:r>
      <w:ins w:id="5736" w:author="Justin Wimbush" w:date="2022-11-01T17:05:00Z">
        <w:r w:rsidR="00221743">
          <w:t>d</w:t>
        </w:r>
      </w:ins>
      <w:r w:rsidR="00663EEA">
        <w:t xml:space="preserve"> with </w:t>
      </w:r>
      <w:r w:rsidR="00663EEA" w:rsidRPr="002A017A">
        <w:t>the gen</w:t>
      </w:r>
      <w:r w:rsidR="00663EEA">
        <w:t>set integration. For example, if a generator</w:t>
      </w:r>
      <w:r w:rsidR="00663EEA" w:rsidRPr="002A017A">
        <w:t xml:space="preserve"> fails because of the PV integration, Moshesh </w:t>
      </w:r>
      <w:del w:id="5737" w:author="Justin Wimbush" w:date="2022-11-01T17:06:00Z">
        <w:r w:rsidR="00663EEA" w:rsidRPr="002A017A">
          <w:delText xml:space="preserve">will </w:delText>
        </w:r>
      </w:del>
      <w:ins w:id="5738" w:author="Justin Wimbush" w:date="2022-11-01T17:06:00Z">
        <w:r w:rsidR="00002FC1">
          <w:t>may</w:t>
        </w:r>
        <w:r w:rsidR="00002FC1" w:rsidRPr="002A017A">
          <w:t xml:space="preserve"> </w:t>
        </w:r>
      </w:ins>
      <w:r w:rsidR="00663EEA" w:rsidRPr="002A017A">
        <w:t xml:space="preserve">be liable. </w:t>
      </w:r>
    </w:p>
    <w:p w14:paraId="328DEF21" w14:textId="57A5F1C4" w:rsidR="00663EEA" w:rsidRDefault="006F445A">
      <w:pPr>
        <w:rPr>
          <w:lang w:eastAsia="en-US"/>
        </w:rPr>
      </w:pPr>
      <w:del w:id="5739" w:author="Chanda Nxumalo" w:date="2022-10-18T12:52:00Z">
        <w:r w:rsidRPr="00D82B8B">
          <w:rPr>
            <w:lang w:eastAsia="en-US"/>
          </w:rPr>
          <w:delText xml:space="preserve"> The </w:delText>
        </w:r>
        <w:r w:rsidRPr="00D82B8B" w:rsidDel="0056434F">
          <w:rPr>
            <w:lang w:eastAsia="en-US"/>
          </w:rPr>
          <w:delText>operator</w:delText>
        </w:r>
      </w:del>
      <w:ins w:id="5740" w:author="Mutali Nepfumbada" w:date="2022-10-14T06:32:00Z">
        <w:del w:id="5741" w:author="Chanda Nxumalo" w:date="2022-10-18T12:52:00Z">
          <w:r w:rsidR="0056434F" w:rsidRPr="00D82B8B">
            <w:rPr>
              <w:lang w:eastAsia="en-US"/>
            </w:rPr>
            <w:delText>Operator</w:delText>
          </w:r>
        </w:del>
      </w:ins>
      <w:del w:id="5742" w:author="Chanda Nxumalo" w:date="2022-10-18T12:52:00Z">
        <w:r w:rsidRPr="00D82B8B">
          <w:rPr>
            <w:lang w:eastAsia="en-US"/>
          </w:rPr>
          <w:delText xml:space="preserve"> has proposed to install a generator integrator to mitigate the impact of load shedding on the power plant</w:delText>
        </w:r>
      </w:del>
      <w:ins w:id="5743" w:author="Mutali Nepfumbada" w:date="2022-10-14T05:39:00Z">
        <w:del w:id="5744" w:author="Chanda Nxumalo" w:date="2022-10-18T12:52:00Z">
          <w:r w:rsidR="00921C85" w:rsidRPr="00D82B8B">
            <w:rPr>
              <w:lang w:eastAsia="en-US"/>
            </w:rPr>
            <w:delText>.</w:delText>
          </w:r>
        </w:del>
      </w:ins>
      <w:ins w:id="5745" w:author="Mutali Nepfumbada" w:date="2022-10-14T05:44:00Z">
        <w:del w:id="5746" w:author="Chanda Nxumalo" w:date="2022-10-18T12:52:00Z">
          <w:r w:rsidR="00364E78" w:rsidRPr="00D82B8B">
            <w:rPr>
              <w:lang w:eastAsia="en-US"/>
            </w:rPr>
            <w:delText xml:space="preserve"> </w:delText>
          </w:r>
        </w:del>
      </w:ins>
      <w:ins w:id="5747" w:author="Mutali Nepfumbada" w:date="2022-10-14T05:39:00Z">
        <w:del w:id="5748" w:author="Chanda Nxumalo" w:date="2022-10-18T12:52:00Z">
          <w:r w:rsidR="00921C85" w:rsidRPr="00D82B8B">
            <w:rPr>
              <w:lang w:eastAsia="en-US"/>
            </w:rPr>
            <w:delText xml:space="preserve">Harmattan note </w:delText>
          </w:r>
        </w:del>
      </w:ins>
      <w:ins w:id="5749" w:author="Mutali Nepfumbada" w:date="2022-10-14T05:42:00Z">
        <w:del w:id="5750" w:author="Chanda Nxumalo" w:date="2022-10-18T12:52:00Z">
          <w:r w:rsidR="00275AEB" w:rsidRPr="00D82B8B">
            <w:rPr>
              <w:lang w:eastAsia="en-US"/>
            </w:rPr>
            <w:delText xml:space="preserve">that a cost benefit analysis </w:delText>
          </w:r>
        </w:del>
      </w:ins>
      <w:ins w:id="5751" w:author="Mutali Nepfumbada" w:date="2022-10-14T05:43:00Z">
        <w:del w:id="5752" w:author="Chanda Nxumalo" w:date="2022-10-18T12:52:00Z">
          <w:r w:rsidR="00987EAD" w:rsidRPr="00D82B8B">
            <w:rPr>
              <w:lang w:eastAsia="en-US"/>
            </w:rPr>
            <w:delText>needs</w:delText>
          </w:r>
        </w:del>
      </w:ins>
      <w:ins w:id="5753" w:author="Mutali Nepfumbada" w:date="2022-10-14T05:42:00Z">
        <w:del w:id="5754" w:author="Chanda Nxumalo" w:date="2022-10-18T12:52:00Z">
          <w:r w:rsidR="00275AEB" w:rsidRPr="00D82B8B">
            <w:rPr>
              <w:lang w:eastAsia="en-US"/>
            </w:rPr>
            <w:delText xml:space="preserve"> to be </w:delText>
          </w:r>
        </w:del>
      </w:ins>
      <w:ins w:id="5755" w:author="Mutali Nepfumbada" w:date="2022-10-14T05:43:00Z">
        <w:del w:id="5756" w:author="Chanda Nxumalo" w:date="2022-10-18T12:52:00Z">
          <w:r w:rsidR="00275AEB" w:rsidRPr="00D82B8B">
            <w:rPr>
              <w:lang w:eastAsia="en-US"/>
            </w:rPr>
            <w:delText xml:space="preserve">considered </w:delText>
          </w:r>
          <w:r w:rsidR="00987EAD" w:rsidRPr="00D82B8B">
            <w:rPr>
              <w:lang w:eastAsia="en-US"/>
            </w:rPr>
            <w:delText xml:space="preserve">for various </w:delText>
          </w:r>
          <w:r w:rsidR="00364E78" w:rsidRPr="00D82B8B">
            <w:rPr>
              <w:lang w:eastAsia="en-US"/>
            </w:rPr>
            <w:delText>options</w:delText>
          </w:r>
          <w:r w:rsidR="00987EAD" w:rsidRPr="00D82B8B">
            <w:rPr>
              <w:lang w:eastAsia="en-US"/>
            </w:rPr>
            <w:delText xml:space="preserve"> in the market</w:delText>
          </w:r>
          <w:r w:rsidR="00364E78" w:rsidRPr="00D82B8B">
            <w:rPr>
              <w:lang w:eastAsia="en-US"/>
            </w:rPr>
            <w:delText xml:space="preserve"> that could be used t</w:delText>
          </w:r>
        </w:del>
      </w:ins>
      <w:ins w:id="5757" w:author="Mutali Nepfumbada" w:date="2022-10-14T05:44:00Z">
        <w:del w:id="5758" w:author="Chanda Nxumalo" w:date="2022-10-18T12:52:00Z">
          <w:r w:rsidR="00364E78" w:rsidRPr="00D82B8B">
            <w:rPr>
              <w:lang w:eastAsia="en-US"/>
            </w:rPr>
            <w:delText xml:space="preserve">o solve the problem </w:delText>
          </w:r>
        </w:del>
      </w:ins>
    </w:p>
    <w:p w14:paraId="2E172B1E" w14:textId="2F291C44" w:rsidR="00221F27" w:rsidRDefault="006F445A">
      <w:pPr>
        <w:rPr>
          <w:lang w:eastAsia="en-US"/>
        </w:rPr>
      </w:pPr>
      <w:del w:id="5759" w:author="Chanda Nxumalo" w:date="2022-10-18T12:53:00Z">
        <w:r w:rsidRPr="00D82B8B">
          <w:rPr>
            <w:lang w:eastAsia="en-US"/>
          </w:rPr>
          <w:delText xml:space="preserve">Harmattan </w:delText>
        </w:r>
        <w:r w:rsidR="00C545A7" w:rsidRPr="00D82B8B">
          <w:rPr>
            <w:lang w:eastAsia="en-US"/>
          </w:rPr>
          <w:delText xml:space="preserve">could not review </w:delText>
        </w:r>
        <w:r w:rsidRPr="00D82B8B">
          <w:rPr>
            <w:lang w:eastAsia="en-US"/>
          </w:rPr>
          <w:delText>t</w:delText>
        </w:r>
      </w:del>
      <w:ins w:id="5760" w:author="Chanda Nxumalo" w:date="2022-10-18T12:53:00Z">
        <w:del w:id="5761" w:author="Justin Wimbush" w:date="2022-11-01T17:06:00Z">
          <w:r w:rsidR="0099552C">
            <w:rPr>
              <w:lang w:eastAsia="en-US"/>
            </w:rPr>
            <w:delText xml:space="preserve"> </w:delText>
          </w:r>
        </w:del>
        <w:r w:rsidR="0099552C">
          <w:rPr>
            <w:lang w:eastAsia="en-US"/>
          </w:rPr>
          <w:t>Semi-</w:t>
        </w:r>
      </w:ins>
      <w:del w:id="5762" w:author="Chanda Nxumalo" w:date="2022-10-18T12:53:00Z">
        <w:r w:rsidRPr="00D82B8B">
          <w:rPr>
            <w:lang w:eastAsia="en-US"/>
          </w:rPr>
          <w:delText xml:space="preserve"> B</w:delText>
        </w:r>
      </w:del>
      <w:del w:id="5763" w:author="Chanda Nxumalo" w:date="2022-10-18T12:54:00Z">
        <w:r w:rsidRPr="00D82B8B">
          <w:rPr>
            <w:lang w:eastAsia="en-US"/>
          </w:rPr>
          <w:delText>i</w:delText>
        </w:r>
      </w:del>
      <w:r w:rsidRPr="00D82B8B">
        <w:rPr>
          <w:lang w:eastAsia="en-US"/>
        </w:rPr>
        <w:t xml:space="preserve">annual Inspection Checklist, Unscheduled Maintenance, and Thermal Report </w:t>
      </w:r>
      <w:ins w:id="5764" w:author="Chanda Nxumalo" w:date="2022-10-18T12:53:00Z">
        <w:r w:rsidR="00855D6C">
          <w:rPr>
            <w:lang w:eastAsia="en-US"/>
          </w:rPr>
          <w:t xml:space="preserve">were not provided by the Operator for review </w:t>
        </w:r>
      </w:ins>
      <w:r w:rsidRPr="00D82B8B">
        <w:rPr>
          <w:lang w:eastAsia="en-US"/>
        </w:rPr>
        <w:t>to determine if there were any other issues that may have affected the plant</w:t>
      </w:r>
      <w:r w:rsidR="00EA7287" w:rsidRPr="00D82B8B">
        <w:rPr>
          <w:lang w:eastAsia="en-US"/>
        </w:rPr>
        <w:t>’</w:t>
      </w:r>
      <w:r w:rsidRPr="00D82B8B">
        <w:rPr>
          <w:lang w:eastAsia="en-US"/>
        </w:rPr>
        <w:t>s performance</w:t>
      </w:r>
      <w:ins w:id="5765" w:author="Chanda Nxumalo" w:date="2022-10-18T12:54:00Z">
        <w:r w:rsidR="00855D6C">
          <w:rPr>
            <w:lang w:eastAsia="en-US"/>
          </w:rPr>
          <w:t>.</w:t>
        </w:r>
      </w:ins>
      <w:del w:id="5766" w:author="Chanda Nxumalo" w:date="2022-10-18T12:54:00Z">
        <w:r w:rsidR="00135760" w:rsidRPr="00D82B8B">
          <w:rPr>
            <w:lang w:eastAsia="en-US"/>
          </w:rPr>
          <w:delText xml:space="preserve"> </w:delText>
        </w:r>
      </w:del>
      <w:del w:id="5767" w:author="Chanda Nxumalo" w:date="2022-10-18T12:53:00Z">
        <w:r w:rsidR="00135760" w:rsidRPr="00D82B8B">
          <w:rPr>
            <w:lang w:eastAsia="en-US"/>
          </w:rPr>
          <w:delText xml:space="preserve">since they were not provided by the </w:delText>
        </w:r>
        <w:r w:rsidR="00135760" w:rsidRPr="00D82B8B" w:rsidDel="0056434F">
          <w:rPr>
            <w:lang w:eastAsia="en-US"/>
          </w:rPr>
          <w:delText>operator</w:delText>
        </w:r>
      </w:del>
      <w:ins w:id="5768" w:author="Mutali Nepfumbada" w:date="2022-10-14T06:32:00Z">
        <w:del w:id="5769" w:author="Chanda Nxumalo" w:date="2022-10-18T12:53:00Z">
          <w:r w:rsidR="0056434F" w:rsidRPr="00D82B8B">
            <w:rPr>
              <w:lang w:eastAsia="en-US"/>
            </w:rPr>
            <w:delText>Operator</w:delText>
          </w:r>
        </w:del>
      </w:ins>
    </w:p>
    <w:p w14:paraId="05E1EC51" w14:textId="0B7C632F" w:rsidR="007A3A0B" w:rsidRDefault="007A3A0B" w:rsidP="00984CED">
      <w:pPr>
        <w:rPr>
          <w:lang w:eastAsia="en-US"/>
        </w:rPr>
      </w:pPr>
    </w:p>
    <w:p w14:paraId="18A9D839" w14:textId="42773431" w:rsidR="007A3A0B" w:rsidRDefault="007A3A0B" w:rsidP="00984CED">
      <w:pPr>
        <w:rPr>
          <w:lang w:eastAsia="en-US"/>
        </w:rPr>
      </w:pPr>
      <w:r>
        <w:rPr>
          <w:lang w:eastAsia="en-US"/>
        </w:rPr>
        <w:t xml:space="preserve">We recommend performing </w:t>
      </w:r>
      <w:r w:rsidR="0007056E">
        <w:rPr>
          <w:lang w:eastAsia="en-US"/>
        </w:rPr>
        <w:t>a cost</w:t>
      </w:r>
      <w:r>
        <w:rPr>
          <w:lang w:eastAsia="en-US"/>
        </w:rPr>
        <w:t xml:space="preserve"> benefit analysis looking at various options that could be </w:t>
      </w:r>
      <w:r w:rsidR="00E469F9">
        <w:rPr>
          <w:lang w:eastAsia="en-US"/>
        </w:rPr>
        <w:t xml:space="preserve">employed </w:t>
      </w:r>
      <w:ins w:id="5770" w:author="Justin Wimbush" w:date="2022-11-01T17:06:00Z">
        <w:r w:rsidR="00B72079">
          <w:rPr>
            <w:lang w:eastAsia="en-US"/>
          </w:rPr>
          <w:t xml:space="preserve">to improve the performance of the PV facility </w:t>
        </w:r>
      </w:ins>
      <w:r w:rsidR="00E469F9">
        <w:rPr>
          <w:lang w:eastAsia="en-US"/>
        </w:rPr>
        <w:t xml:space="preserve">before </w:t>
      </w:r>
      <w:r w:rsidR="0007056E">
        <w:rPr>
          <w:lang w:eastAsia="en-US"/>
        </w:rPr>
        <w:t>implementing any solution</w:t>
      </w:r>
      <w:ins w:id="5771" w:author="Justin Wimbush" w:date="2022-11-01T17:06:00Z">
        <w:r w:rsidR="00B72079">
          <w:rPr>
            <w:lang w:eastAsia="en-US"/>
          </w:rPr>
          <w:t>s</w:t>
        </w:r>
      </w:ins>
      <w:r w:rsidR="0007056E">
        <w:rPr>
          <w:lang w:eastAsia="en-US"/>
        </w:rPr>
        <w:t>.</w:t>
      </w:r>
    </w:p>
    <w:p w14:paraId="73C7C23E" w14:textId="407790E4" w:rsidR="00984CED" w:rsidRDefault="00486C91" w:rsidP="00984CED">
      <w:ins w:id="5772" w:author="Mutali Nepfumbada" w:date="2022-10-27T06:32:00Z">
        <w:r w:rsidRPr="00D82B8B">
          <w:t xml:space="preserve"> </w:t>
        </w:r>
      </w:ins>
    </w:p>
    <w:p w14:paraId="5FFBB493" w14:textId="2B05BBE4" w:rsidR="00984CED" w:rsidRDefault="00984CED" w:rsidP="00984CED">
      <w:pPr>
        <w:rPr>
          <w:ins w:id="5773" w:author="Mutali Nepfumbada" w:date="2022-10-14T10:07:00Z"/>
          <w:del w:id="5774" w:author="Chanda Nxumalo" w:date="2022-10-18T12:53:00Z"/>
          <w:lang w:eastAsia="en-US"/>
        </w:rPr>
      </w:pPr>
    </w:p>
    <w:p w14:paraId="3B659927" w14:textId="77777777" w:rsidR="006D4C10" w:rsidRDefault="006D4C10">
      <w:pPr>
        <w:rPr>
          <w:ins w:id="5775" w:author="Chanda Nxumalo" w:date="2022-10-18T12:52:00Z"/>
          <w:lang w:eastAsia="en-US"/>
        </w:rPr>
        <w:sectPr w:rsidR="006D4C10" w:rsidSect="006C75D2">
          <w:pgSz w:w="11907" w:h="16840" w:code="9"/>
          <w:pgMar w:top="1985" w:right="1179" w:bottom="1134" w:left="1179" w:header="709" w:footer="425" w:gutter="0"/>
          <w:cols w:space="708"/>
          <w:docGrid w:linePitch="360"/>
        </w:sectPr>
        <w:pPrChange w:id="5776" w:author="Chanda Nxumalo" w:date="2022-10-18T12:54:00Z">
          <w:pPr>
            <w:pStyle w:val="Heading1"/>
          </w:pPr>
        </w:pPrChange>
      </w:pPr>
    </w:p>
    <w:p w14:paraId="7F7EBEDA" w14:textId="49DDD917" w:rsidR="006E7869" w:rsidRPr="00D82B8B" w:rsidDel="00221F27" w:rsidRDefault="00135760" w:rsidP="00135760">
      <w:pPr>
        <w:rPr>
          <w:del w:id="5777" w:author="Mutali Nepfumbada" w:date="2022-10-14T10:07:00Z"/>
        </w:rPr>
      </w:pPr>
      <w:del w:id="5778" w:author="Mutali Nepfumbada" w:date="2022-10-14T10:07:00Z">
        <w:r w:rsidRPr="00D82B8B" w:rsidDel="00221F27">
          <w:rPr>
            <w:lang w:eastAsia="en-US"/>
          </w:rPr>
          <w:lastRenderedPageBreak/>
          <w:delText>.</w:delText>
        </w:r>
        <w:bookmarkStart w:id="5779" w:name="_Toc116636994"/>
        <w:bookmarkStart w:id="5780" w:name="_Toc117850333"/>
        <w:bookmarkStart w:id="5781" w:name="_Toc118269257"/>
        <w:bookmarkEnd w:id="5779"/>
        <w:bookmarkEnd w:id="5780"/>
        <w:bookmarkEnd w:id="5781"/>
      </w:del>
    </w:p>
    <w:p w14:paraId="47209C74" w14:textId="0E66502C" w:rsidR="00C3627C" w:rsidRPr="00D82B8B" w:rsidDel="00221F27" w:rsidRDefault="00C3627C" w:rsidP="00C3627C">
      <w:pPr>
        <w:rPr>
          <w:del w:id="5782" w:author="Mutali Nepfumbada" w:date="2022-10-14T10:07:00Z"/>
        </w:rPr>
      </w:pPr>
      <w:bookmarkStart w:id="5783" w:name="_Toc116636995"/>
      <w:bookmarkStart w:id="5784" w:name="_Toc117850334"/>
      <w:bookmarkStart w:id="5785" w:name="_Toc118269258"/>
      <w:bookmarkEnd w:id="5783"/>
      <w:bookmarkEnd w:id="5784"/>
      <w:bookmarkEnd w:id="5785"/>
    </w:p>
    <w:p w14:paraId="3C6C9E4B" w14:textId="77777777" w:rsidR="00C3627C" w:rsidRPr="00D82B8B" w:rsidRDefault="00C3627C" w:rsidP="00C3627C">
      <w:pPr>
        <w:pStyle w:val="Heading1"/>
        <w:rPr>
          <w:ins w:id="5786" w:author="Mutali Nepfumbada" w:date="2022-10-08T15:42:00Z"/>
        </w:rPr>
      </w:pPr>
      <w:bookmarkStart w:id="5787" w:name="_Toc111090539"/>
      <w:bookmarkStart w:id="5788" w:name="_Toc118269259"/>
      <w:r w:rsidRPr="00D82B8B">
        <w:t>Durbanville Technical Performance</w:t>
      </w:r>
      <w:bookmarkEnd w:id="5787"/>
      <w:bookmarkEnd w:id="5788"/>
    </w:p>
    <w:p w14:paraId="4BDE0AEC" w14:textId="77777777" w:rsidR="00F75CB4" w:rsidRPr="00D82B8B" w:rsidRDefault="00F75CB4">
      <w:pPr>
        <w:rPr>
          <w:ins w:id="5789" w:author="Mutali Nepfumbada" w:date="2022-10-08T15:42:00Z"/>
        </w:rPr>
        <w:pPrChange w:id="5790" w:author="Mutali Nepfumbada" w:date="2022-10-08T15:42:00Z">
          <w:pPr>
            <w:pStyle w:val="Heading1"/>
          </w:pPr>
        </w:pPrChange>
      </w:pPr>
    </w:p>
    <w:p w14:paraId="5A291719" w14:textId="3B8B5B85" w:rsidR="00F75CB4" w:rsidRPr="00D82B8B" w:rsidDel="0028279D" w:rsidRDefault="00F75CB4">
      <w:pPr>
        <w:rPr>
          <w:del w:id="5791" w:author="Mutali Nepfumbada" w:date="2022-10-08T15:42:00Z"/>
          <w:shd w:val="clear" w:color="auto" w:fill="FFFFFF"/>
        </w:rPr>
      </w:pPr>
      <w:ins w:id="5792" w:author="Mutali Nepfumbada" w:date="2022-10-08T15:42:00Z">
        <w:r w:rsidRPr="00D82B8B">
          <w:rPr>
            <w:shd w:val="clear" w:color="auto" w:fill="FFFFFF"/>
          </w:rPr>
          <w:t xml:space="preserve">The following table gives a brief overview of the Durbanville PV </w:t>
        </w:r>
        <w:del w:id="5793" w:author="Mutali Nepfumbada" w:date="2022-10-13T14:51:00Z">
          <w:r w:rsidRPr="00D82B8B" w:rsidDel="0028279D">
            <w:rPr>
              <w:shd w:val="clear" w:color="auto" w:fill="FFFFFF"/>
            </w:rPr>
            <w:delText>installatio</w:delText>
          </w:r>
        </w:del>
      </w:ins>
      <w:ins w:id="5794" w:author="Mutali Nepfumbada" w:date="2022-10-13T14:51:00Z">
        <w:r w:rsidR="0028279D" w:rsidRPr="00D82B8B">
          <w:rPr>
            <w:shd w:val="clear" w:color="auto" w:fill="FFFFFF"/>
          </w:rPr>
          <w:t>installation</w:t>
        </w:r>
      </w:ins>
      <w:del w:id="5795" w:author="Mutali Nepfumbada" w:date="2022-10-08T15:42:00Z">
        <w:r w:rsidRPr="00D82B8B" w:rsidDel="00F75CB4">
          <w:rPr>
            <w:shd w:val="clear" w:color="auto" w:fill="FFFFFF"/>
          </w:rPr>
          <w:delText>n</w:delText>
        </w:r>
      </w:del>
    </w:p>
    <w:p w14:paraId="2D92D731" w14:textId="77777777" w:rsidR="0028279D" w:rsidRPr="00D82B8B" w:rsidRDefault="0028279D" w:rsidP="00F75CB4">
      <w:pPr>
        <w:rPr>
          <w:ins w:id="5796" w:author="Mutali Nepfumbada" w:date="2022-10-13T14:51:00Z"/>
          <w:shd w:val="clear" w:color="auto" w:fill="FFFFFF"/>
        </w:rPr>
      </w:pPr>
    </w:p>
    <w:p w14:paraId="6BE7879B" w14:textId="77777777" w:rsidR="00F75CB4" w:rsidRPr="00D82B8B" w:rsidRDefault="00F75CB4">
      <w:pPr>
        <w:pPrChange w:id="5797" w:author="Mutali Nepfumbada" w:date="2022-10-08T15:42:00Z">
          <w:pPr>
            <w:pStyle w:val="Heading1"/>
          </w:pPr>
        </w:pPrChange>
      </w:pPr>
    </w:p>
    <w:tbl>
      <w:tblPr>
        <w:tblStyle w:val="TableGridLight"/>
        <w:tblW w:w="2909" w:type="pct"/>
        <w:jc w:val="center"/>
        <w:tblLook w:val="04A0" w:firstRow="1" w:lastRow="0" w:firstColumn="1" w:lastColumn="0" w:noHBand="0" w:noVBand="1"/>
        <w:tblPrChange w:id="5798" w:author="Mutali Nepfumbada" w:date="2022-10-12T05:51:00Z">
          <w:tblPr>
            <w:tblStyle w:val="TableGridLight"/>
            <w:tblW w:w="5000" w:type="pct"/>
            <w:jc w:val="center"/>
            <w:tblLook w:val="04A0" w:firstRow="1" w:lastRow="0" w:firstColumn="1" w:lastColumn="0" w:noHBand="0" w:noVBand="1"/>
          </w:tblPr>
        </w:tblPrChange>
      </w:tblPr>
      <w:tblGrid>
        <w:gridCol w:w="2522"/>
        <w:gridCol w:w="3376"/>
        <w:tblGridChange w:id="5799">
          <w:tblGrid>
            <w:gridCol w:w="4769"/>
            <w:gridCol w:w="4770"/>
          </w:tblGrid>
        </w:tblGridChange>
      </w:tblGrid>
      <w:tr w:rsidR="00F75CB4" w:rsidRPr="00D82B8B" w14:paraId="091FD5D2" w14:textId="77777777" w:rsidTr="00AE349D">
        <w:trPr>
          <w:trHeight w:val="259"/>
          <w:jc w:val="center"/>
          <w:trPrChange w:id="5800" w:author="Mutali Nepfumbada" w:date="2022-10-12T05:51:00Z">
            <w:trPr>
              <w:trHeight w:val="262"/>
              <w:jc w:val="center"/>
            </w:trPr>
          </w:trPrChange>
        </w:trPr>
        <w:tc>
          <w:tcPr>
            <w:tcW w:w="5000" w:type="pct"/>
            <w:gridSpan w:val="2"/>
            <w:shd w:val="clear" w:color="auto" w:fill="5F0500"/>
            <w:noWrap/>
            <w:tcPrChange w:id="5801" w:author="Mutali Nepfumbada" w:date="2022-10-12T05:51:00Z">
              <w:tcPr>
                <w:tcW w:w="5000" w:type="pct"/>
                <w:gridSpan w:val="2"/>
                <w:shd w:val="clear" w:color="auto" w:fill="5F0500"/>
                <w:noWrap/>
              </w:tcPr>
            </w:tcPrChange>
          </w:tcPr>
          <w:p w14:paraId="6BE69CF2" w14:textId="77777777" w:rsidR="00F75CB4" w:rsidRPr="00D82B8B" w:rsidRDefault="00F75CB4" w:rsidP="00F75CB4">
            <w:pPr>
              <w:jc w:val="center"/>
              <w:rPr>
                <w:rFonts w:cs="Calibri"/>
                <w:b/>
                <w:bCs/>
                <w:lang w:eastAsia="en-US"/>
              </w:rPr>
            </w:pPr>
            <w:ins w:id="5802" w:author="Mutali Nepfumbada" w:date="2022-10-08T15:42:00Z">
              <w:r w:rsidRPr="00D82B8B">
                <w:rPr>
                  <w:rFonts w:cs="Calibri"/>
                  <w:b/>
                  <w:bCs/>
                  <w:lang w:eastAsia="en-US"/>
                </w:rPr>
                <w:t>Project Overview</w:t>
              </w:r>
            </w:ins>
          </w:p>
        </w:tc>
      </w:tr>
      <w:tr w:rsidR="00F75CB4" w:rsidRPr="00D82B8B" w14:paraId="427C6504" w14:textId="77777777" w:rsidTr="00AE349D">
        <w:trPr>
          <w:trHeight w:val="259"/>
          <w:jc w:val="center"/>
          <w:trPrChange w:id="5803" w:author="Mutali Nepfumbada" w:date="2022-10-12T05:51:00Z">
            <w:trPr>
              <w:trHeight w:val="262"/>
              <w:jc w:val="center"/>
            </w:trPr>
          </w:trPrChange>
        </w:trPr>
        <w:tc>
          <w:tcPr>
            <w:tcW w:w="2500" w:type="pct"/>
            <w:noWrap/>
            <w:hideMark/>
            <w:tcPrChange w:id="5804" w:author="Mutali Nepfumbada" w:date="2022-10-12T05:51:00Z">
              <w:tcPr>
                <w:tcW w:w="2500" w:type="pct"/>
                <w:noWrap/>
                <w:hideMark/>
              </w:tcPr>
            </w:tcPrChange>
          </w:tcPr>
          <w:p w14:paraId="255A8DF7" w14:textId="77777777" w:rsidR="00F75CB4" w:rsidRPr="00D82B8B" w:rsidRDefault="00F75CB4" w:rsidP="00F75CB4">
            <w:pPr>
              <w:rPr>
                <w:rFonts w:cs="Calibri"/>
                <w:color w:val="000000"/>
                <w:lang w:val="en-ZA" w:eastAsia="en-ZA"/>
              </w:rPr>
            </w:pPr>
            <w:ins w:id="5805" w:author="Mutali Nepfumbada" w:date="2022-10-08T15:42:00Z">
              <w:r w:rsidRPr="00D82B8B">
                <w:rPr>
                  <w:rFonts w:cs="Calibri"/>
                  <w:lang w:eastAsia="en-US"/>
                </w:rPr>
                <w:t>Design Capacity DC/AC (kW)</w:t>
              </w:r>
            </w:ins>
          </w:p>
        </w:tc>
        <w:tc>
          <w:tcPr>
            <w:tcW w:w="2500" w:type="pct"/>
            <w:noWrap/>
            <w:hideMark/>
            <w:tcPrChange w:id="5806" w:author="Mutali Nepfumbada" w:date="2022-10-12T05:51:00Z">
              <w:tcPr>
                <w:tcW w:w="2500" w:type="pct"/>
                <w:noWrap/>
                <w:hideMark/>
              </w:tcPr>
            </w:tcPrChange>
          </w:tcPr>
          <w:p w14:paraId="1E050ACF" w14:textId="77777777" w:rsidR="00F75CB4" w:rsidRPr="00D82B8B" w:rsidRDefault="00F75CB4" w:rsidP="00F75CB4">
            <w:pPr>
              <w:rPr>
                <w:rFonts w:cs="Calibri"/>
                <w:color w:val="000000"/>
                <w:lang w:val="en-ZA" w:eastAsia="en-ZA"/>
              </w:rPr>
            </w:pPr>
            <w:ins w:id="5807" w:author="Mutali Nepfumbada" w:date="2022-10-08T15:42:00Z">
              <w:r w:rsidRPr="00D82B8B">
                <w:rPr>
                  <w:rFonts w:cs="Calibri"/>
                  <w:lang w:eastAsia="en-US"/>
                </w:rPr>
                <w:t>704.6 / 650</w:t>
              </w:r>
            </w:ins>
          </w:p>
        </w:tc>
      </w:tr>
      <w:tr w:rsidR="00F75CB4" w:rsidRPr="00D82B8B" w14:paraId="692C64F5" w14:textId="77777777" w:rsidTr="00AE349D">
        <w:trPr>
          <w:trHeight w:val="259"/>
          <w:jc w:val="center"/>
          <w:trPrChange w:id="5808" w:author="Mutali Nepfumbada" w:date="2022-10-12T05:51:00Z">
            <w:trPr>
              <w:trHeight w:val="262"/>
              <w:jc w:val="center"/>
            </w:trPr>
          </w:trPrChange>
        </w:trPr>
        <w:tc>
          <w:tcPr>
            <w:tcW w:w="2500" w:type="pct"/>
            <w:noWrap/>
            <w:tcPrChange w:id="5809" w:author="Mutali Nepfumbada" w:date="2022-10-12T05:51:00Z">
              <w:tcPr>
                <w:tcW w:w="2500" w:type="pct"/>
                <w:noWrap/>
              </w:tcPr>
            </w:tcPrChange>
          </w:tcPr>
          <w:p w14:paraId="393C1EAC" w14:textId="77777777" w:rsidR="00F75CB4" w:rsidRPr="00D82B8B" w:rsidRDefault="00F75CB4" w:rsidP="00F75CB4">
            <w:pPr>
              <w:rPr>
                <w:rFonts w:cs="Calibri"/>
                <w:lang w:eastAsia="en-US"/>
              </w:rPr>
            </w:pPr>
            <w:ins w:id="5810" w:author="Mutali Nepfumbada" w:date="2022-10-08T15:42:00Z">
              <w:r w:rsidRPr="00D82B8B">
                <w:rPr>
                  <w:rFonts w:cs="Calibri"/>
                  <w:lang w:eastAsia="en-US"/>
                </w:rPr>
                <w:t>Achieved Capacity DC/AC (kW)</w:t>
              </w:r>
            </w:ins>
          </w:p>
        </w:tc>
        <w:tc>
          <w:tcPr>
            <w:tcW w:w="2500" w:type="pct"/>
            <w:noWrap/>
            <w:tcPrChange w:id="5811" w:author="Mutali Nepfumbada" w:date="2022-10-12T05:51:00Z">
              <w:tcPr>
                <w:tcW w:w="2500" w:type="pct"/>
                <w:noWrap/>
              </w:tcPr>
            </w:tcPrChange>
          </w:tcPr>
          <w:p w14:paraId="52718C9E" w14:textId="77777777" w:rsidR="00F75CB4" w:rsidRPr="00D82B8B" w:rsidRDefault="00F75CB4" w:rsidP="00F75CB4">
            <w:pPr>
              <w:rPr>
                <w:rFonts w:cs="Calibri"/>
                <w:lang w:eastAsia="en-US"/>
              </w:rPr>
            </w:pPr>
            <w:ins w:id="5812" w:author="Mutali Nepfumbada" w:date="2022-10-08T15:42:00Z">
              <w:r w:rsidRPr="00D82B8B">
                <w:rPr>
                  <w:rFonts w:cs="Calibri"/>
                  <w:lang w:eastAsia="en-US"/>
                </w:rPr>
                <w:t>705.7 / 650</w:t>
              </w:r>
            </w:ins>
          </w:p>
        </w:tc>
      </w:tr>
      <w:tr w:rsidR="00F75CB4" w:rsidRPr="00D82B8B" w14:paraId="04B50876" w14:textId="77777777" w:rsidTr="00AE349D">
        <w:trPr>
          <w:trHeight w:val="259"/>
          <w:jc w:val="center"/>
          <w:trPrChange w:id="5813" w:author="Mutali Nepfumbada" w:date="2022-10-12T05:51:00Z">
            <w:trPr>
              <w:trHeight w:val="262"/>
              <w:jc w:val="center"/>
            </w:trPr>
          </w:trPrChange>
        </w:trPr>
        <w:tc>
          <w:tcPr>
            <w:tcW w:w="2500" w:type="pct"/>
            <w:noWrap/>
            <w:hideMark/>
            <w:tcPrChange w:id="5814" w:author="Mutali Nepfumbada" w:date="2022-10-12T05:51:00Z">
              <w:tcPr>
                <w:tcW w:w="2500" w:type="pct"/>
                <w:noWrap/>
                <w:hideMark/>
              </w:tcPr>
            </w:tcPrChange>
          </w:tcPr>
          <w:p w14:paraId="672A09DB" w14:textId="77777777" w:rsidR="00F75CB4" w:rsidRPr="00D82B8B" w:rsidRDefault="00F75CB4" w:rsidP="00F75CB4">
            <w:pPr>
              <w:rPr>
                <w:rFonts w:cs="Calibri"/>
                <w:color w:val="000000"/>
                <w:lang w:val="en-ZA" w:eastAsia="en-ZA"/>
              </w:rPr>
            </w:pPr>
            <w:ins w:id="5815" w:author="Mutali Nepfumbada" w:date="2022-10-08T15:42:00Z">
              <w:r w:rsidRPr="00D82B8B">
                <w:rPr>
                  <w:rFonts w:cs="Calibri"/>
                  <w:lang w:eastAsia="en-US"/>
                </w:rPr>
                <w:t>Technology</w:t>
              </w:r>
            </w:ins>
          </w:p>
        </w:tc>
        <w:tc>
          <w:tcPr>
            <w:tcW w:w="2500" w:type="pct"/>
            <w:noWrap/>
            <w:hideMark/>
            <w:tcPrChange w:id="5816" w:author="Mutali Nepfumbada" w:date="2022-10-12T05:51:00Z">
              <w:tcPr>
                <w:tcW w:w="2500" w:type="pct"/>
                <w:noWrap/>
                <w:hideMark/>
              </w:tcPr>
            </w:tcPrChange>
          </w:tcPr>
          <w:p w14:paraId="52C90441" w14:textId="77777777" w:rsidR="00F75CB4" w:rsidRPr="00D82B8B" w:rsidRDefault="00F75CB4" w:rsidP="00F75CB4">
            <w:pPr>
              <w:rPr>
                <w:rFonts w:cs="Calibri"/>
                <w:color w:val="000000"/>
                <w:lang w:val="en-ZA" w:eastAsia="en-ZA"/>
              </w:rPr>
            </w:pPr>
            <w:ins w:id="5817" w:author="Mutali Nepfumbada" w:date="2022-10-08T15:42:00Z">
              <w:r w:rsidRPr="00D82B8B">
                <w:rPr>
                  <w:rFonts w:cs="Calibri"/>
                  <w:lang w:eastAsia="en-US"/>
                </w:rPr>
                <w:t>Solar</w:t>
              </w:r>
            </w:ins>
          </w:p>
        </w:tc>
      </w:tr>
      <w:tr w:rsidR="00F75CB4" w:rsidRPr="00D82B8B" w14:paraId="3B588CC1" w14:textId="77777777" w:rsidTr="00AE349D">
        <w:trPr>
          <w:trHeight w:val="259"/>
          <w:jc w:val="center"/>
          <w:trPrChange w:id="5818" w:author="Mutali Nepfumbada" w:date="2022-10-12T05:51:00Z">
            <w:trPr>
              <w:trHeight w:val="262"/>
              <w:jc w:val="center"/>
            </w:trPr>
          </w:trPrChange>
        </w:trPr>
        <w:tc>
          <w:tcPr>
            <w:tcW w:w="2500" w:type="pct"/>
            <w:noWrap/>
            <w:hideMark/>
            <w:tcPrChange w:id="5819" w:author="Mutali Nepfumbada" w:date="2022-10-12T05:51:00Z">
              <w:tcPr>
                <w:tcW w:w="2500" w:type="pct"/>
                <w:noWrap/>
                <w:hideMark/>
              </w:tcPr>
            </w:tcPrChange>
          </w:tcPr>
          <w:p w14:paraId="301237FD" w14:textId="77777777" w:rsidR="00F75CB4" w:rsidRPr="00D82B8B" w:rsidRDefault="00F75CB4" w:rsidP="00F75CB4">
            <w:pPr>
              <w:rPr>
                <w:rFonts w:cs="Calibri"/>
                <w:color w:val="000000"/>
                <w:lang w:val="en-ZA" w:eastAsia="en-ZA"/>
              </w:rPr>
            </w:pPr>
            <w:ins w:id="5820" w:author="Mutali Nepfumbada" w:date="2022-10-08T15:42:00Z">
              <w:r w:rsidRPr="00D82B8B">
                <w:rPr>
                  <w:rFonts w:cs="Calibri"/>
                  <w:lang w:eastAsia="en-US"/>
                </w:rPr>
                <w:t>Project Company:</w:t>
              </w:r>
            </w:ins>
          </w:p>
        </w:tc>
        <w:tc>
          <w:tcPr>
            <w:tcW w:w="2500" w:type="pct"/>
            <w:noWrap/>
            <w:hideMark/>
            <w:tcPrChange w:id="5821" w:author="Mutali Nepfumbada" w:date="2022-10-12T05:51:00Z">
              <w:tcPr>
                <w:tcW w:w="2500" w:type="pct"/>
                <w:noWrap/>
                <w:hideMark/>
              </w:tcPr>
            </w:tcPrChange>
          </w:tcPr>
          <w:p w14:paraId="45FAA353" w14:textId="77777777" w:rsidR="00F75CB4" w:rsidRPr="00D82B8B" w:rsidRDefault="00F75CB4" w:rsidP="00F75CB4">
            <w:pPr>
              <w:rPr>
                <w:rFonts w:cs="Calibri"/>
                <w:color w:val="000000"/>
                <w:lang w:val="en-ZA" w:eastAsia="en-ZA"/>
              </w:rPr>
            </w:pPr>
            <w:ins w:id="5822" w:author="Mutali Nepfumbada" w:date="2022-10-08T15:42:00Z">
              <w:r w:rsidRPr="00D82B8B">
                <w:rPr>
                  <w:rFonts w:cs="Calibri"/>
                  <w:color w:val="000000"/>
                  <w:lang w:eastAsia="en-ZA"/>
                </w:rPr>
                <w:t>Moshesh Solar PV 1 (Pty) Ltd</w:t>
              </w:r>
            </w:ins>
          </w:p>
        </w:tc>
      </w:tr>
      <w:tr w:rsidR="00F75CB4" w:rsidRPr="00D82B8B" w14:paraId="62D56065" w14:textId="77777777" w:rsidTr="00AE349D">
        <w:trPr>
          <w:trHeight w:val="259"/>
          <w:jc w:val="center"/>
          <w:trPrChange w:id="5823" w:author="Mutali Nepfumbada" w:date="2022-10-12T05:51:00Z">
            <w:trPr>
              <w:trHeight w:val="262"/>
              <w:jc w:val="center"/>
            </w:trPr>
          </w:trPrChange>
        </w:trPr>
        <w:tc>
          <w:tcPr>
            <w:tcW w:w="2500" w:type="pct"/>
            <w:noWrap/>
            <w:hideMark/>
            <w:tcPrChange w:id="5824" w:author="Mutali Nepfumbada" w:date="2022-10-12T05:51:00Z">
              <w:tcPr>
                <w:tcW w:w="2500" w:type="pct"/>
                <w:noWrap/>
                <w:hideMark/>
              </w:tcPr>
            </w:tcPrChange>
          </w:tcPr>
          <w:p w14:paraId="4F1CADA4" w14:textId="77777777" w:rsidR="00F75CB4" w:rsidRPr="00D82B8B" w:rsidRDefault="00F75CB4" w:rsidP="00F75CB4">
            <w:pPr>
              <w:rPr>
                <w:rFonts w:cs="Calibri"/>
                <w:color w:val="000000"/>
                <w:lang w:val="en-ZA" w:eastAsia="en-ZA"/>
              </w:rPr>
            </w:pPr>
            <w:ins w:id="5825" w:author="Mutali Nepfumbada" w:date="2022-10-08T15:42:00Z">
              <w:r w:rsidRPr="00D82B8B">
                <w:rPr>
                  <w:rFonts w:cs="Calibri"/>
                  <w:spacing w:val="-2"/>
                  <w:lang w:eastAsia="en-ZA"/>
                </w:rPr>
                <w:t>Address:</w:t>
              </w:r>
            </w:ins>
          </w:p>
        </w:tc>
        <w:tc>
          <w:tcPr>
            <w:tcW w:w="2500" w:type="pct"/>
            <w:noWrap/>
            <w:hideMark/>
            <w:tcPrChange w:id="5826" w:author="Mutali Nepfumbada" w:date="2022-10-12T05:51:00Z">
              <w:tcPr>
                <w:tcW w:w="2500" w:type="pct"/>
                <w:noWrap/>
                <w:hideMark/>
              </w:tcPr>
            </w:tcPrChange>
          </w:tcPr>
          <w:p w14:paraId="1A3E4B24" w14:textId="77777777" w:rsidR="00F75CB4" w:rsidRPr="00D82B8B" w:rsidRDefault="00F75CB4" w:rsidP="00F75CB4">
            <w:pPr>
              <w:rPr>
                <w:rFonts w:cs="Calibri"/>
                <w:color w:val="000000"/>
                <w:w w:val="105"/>
                <w:lang w:eastAsia="en-ZA"/>
              </w:rPr>
            </w:pPr>
            <w:ins w:id="5827" w:author="Mutali Nepfumbada" w:date="2022-10-08T15:42:00Z">
              <w:r w:rsidRPr="00D82B8B">
                <w:rPr>
                  <w:rFonts w:cs="Calibri"/>
                  <w:color w:val="000000"/>
                  <w:w w:val="105"/>
                  <w:lang w:eastAsia="en-ZA"/>
                </w:rPr>
                <w:t>Wellington Road Durbanville South Africa</w:t>
              </w:r>
            </w:ins>
          </w:p>
        </w:tc>
      </w:tr>
      <w:tr w:rsidR="00F75CB4" w:rsidRPr="00D82B8B" w14:paraId="47F5D94D" w14:textId="77777777" w:rsidTr="00AE349D">
        <w:trPr>
          <w:trHeight w:val="259"/>
          <w:jc w:val="center"/>
          <w:trPrChange w:id="5828" w:author="Mutali Nepfumbada" w:date="2022-10-12T05:51:00Z">
            <w:trPr>
              <w:trHeight w:val="262"/>
              <w:jc w:val="center"/>
            </w:trPr>
          </w:trPrChange>
        </w:trPr>
        <w:tc>
          <w:tcPr>
            <w:tcW w:w="2500" w:type="pct"/>
            <w:noWrap/>
            <w:tcPrChange w:id="5829" w:author="Mutali Nepfumbada" w:date="2022-10-12T05:51:00Z">
              <w:tcPr>
                <w:tcW w:w="2500" w:type="pct"/>
                <w:noWrap/>
              </w:tcPr>
            </w:tcPrChange>
          </w:tcPr>
          <w:p w14:paraId="2EDFE500" w14:textId="77777777" w:rsidR="00F75CB4" w:rsidRPr="00D82B8B" w:rsidRDefault="00F75CB4" w:rsidP="00F75CB4">
            <w:pPr>
              <w:rPr>
                <w:rFonts w:cs="Calibri"/>
                <w:spacing w:val="-2"/>
                <w:lang w:eastAsia="en-ZA"/>
              </w:rPr>
            </w:pPr>
            <w:ins w:id="5830" w:author="Mutali Nepfumbada" w:date="2022-10-08T15:42:00Z">
              <w:r w:rsidRPr="00D82B8B">
                <w:rPr>
                  <w:rFonts w:cs="Calibri"/>
                  <w:color w:val="000000"/>
                  <w:lang w:val="en-ZA" w:eastAsia="en-ZA"/>
                </w:rPr>
                <w:t>Commercial Operation Date</w:t>
              </w:r>
            </w:ins>
          </w:p>
        </w:tc>
        <w:tc>
          <w:tcPr>
            <w:tcW w:w="2500" w:type="pct"/>
            <w:noWrap/>
            <w:tcPrChange w:id="5831" w:author="Mutali Nepfumbada" w:date="2022-10-12T05:51:00Z">
              <w:tcPr>
                <w:tcW w:w="2500" w:type="pct"/>
                <w:noWrap/>
              </w:tcPr>
            </w:tcPrChange>
          </w:tcPr>
          <w:p w14:paraId="5E60F076" w14:textId="77777777" w:rsidR="00F75CB4" w:rsidRPr="00D82B8B" w:rsidRDefault="00F75CB4" w:rsidP="00F75CB4">
            <w:pPr>
              <w:rPr>
                <w:rFonts w:cs="Calibri"/>
                <w:color w:val="000000"/>
                <w:w w:val="105"/>
                <w:lang w:eastAsia="en-ZA"/>
              </w:rPr>
            </w:pPr>
            <w:ins w:id="5832" w:author="Mutali Nepfumbada" w:date="2022-10-08T15:42:00Z">
              <w:r w:rsidRPr="00D82B8B">
                <w:rPr>
                  <w:rFonts w:cs="Calibri"/>
                  <w:color w:val="000000"/>
                  <w:w w:val="105"/>
                  <w:lang w:eastAsia="en-ZA"/>
                </w:rPr>
                <w:t>11 November 2022</w:t>
              </w:r>
            </w:ins>
          </w:p>
        </w:tc>
      </w:tr>
    </w:tbl>
    <w:p w14:paraId="3D9E312B" w14:textId="1E33A7AF" w:rsidR="00F75CB4" w:rsidRPr="00D82B8B" w:rsidRDefault="00F75CB4" w:rsidP="00F75CB4">
      <w:pPr>
        <w:pStyle w:val="Caption"/>
        <w:rPr>
          <w:ins w:id="5833" w:author="Mutali Nepfumbada" w:date="2022-10-08T15:42:00Z"/>
        </w:rPr>
      </w:pPr>
      <w:bookmarkStart w:id="5834" w:name="_Toc120510253"/>
      <w:ins w:id="5835" w:author="Mutali Nepfumbada" w:date="2022-10-08T15:42:00Z">
        <w:r w:rsidRPr="00D82B8B">
          <w:t xml:space="preserve">Table </w:t>
        </w:r>
        <w:r w:rsidRPr="00D82B8B">
          <w:fldChar w:fldCharType="begin"/>
        </w:r>
        <w:r w:rsidRPr="00D82B8B">
          <w:instrText xml:space="preserve"> STYLEREF 1 \s </w:instrText>
        </w:r>
        <w:r w:rsidRPr="00D82B8B">
          <w:fldChar w:fldCharType="separate"/>
        </w:r>
      </w:ins>
      <w:r w:rsidR="00A934D1">
        <w:rPr>
          <w:noProof/>
        </w:rPr>
        <w:t>7</w:t>
      </w:r>
      <w:ins w:id="5836" w:author="Mutali Nepfumbada" w:date="2022-10-08T15:42: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5837" w:author="Mutali Nepfumbada" w:date="2022-10-08T15:42:00Z">
        <w:r w:rsidRPr="00D82B8B">
          <w:rPr>
            <w:noProof/>
          </w:rPr>
          <w:fldChar w:fldCharType="end"/>
        </w:r>
        <w:r w:rsidRPr="00D82B8B">
          <w:t>: Durbanville Project Overview</w:t>
        </w:r>
        <w:bookmarkEnd w:id="5834"/>
      </w:ins>
    </w:p>
    <w:p w14:paraId="188E6A1B" w14:textId="77777777" w:rsidR="00A05974" w:rsidRPr="00D82B8B" w:rsidRDefault="00A05974" w:rsidP="00A05974"/>
    <w:p w14:paraId="3A5BADE2" w14:textId="5EAF7445" w:rsidR="00B86FC2" w:rsidRPr="00D82B8B" w:rsidDel="000D174D" w:rsidRDefault="00B86FC2" w:rsidP="00B86FC2">
      <w:pPr>
        <w:pStyle w:val="Heading2"/>
        <w:rPr>
          <w:del w:id="5838" w:author="Mutali Nepfumbada" w:date="2022-11-28T06:22:00Z"/>
        </w:rPr>
      </w:pPr>
      <w:bookmarkStart w:id="5839" w:name="_Toc118269260"/>
      <w:del w:id="5840" w:author="Mutali Nepfumbada" w:date="2022-11-28T06:22:00Z">
        <w:r w:rsidRPr="00D82B8B" w:rsidDel="000D174D">
          <w:delText>Summary</w:delText>
        </w:r>
        <w:bookmarkEnd w:id="5839"/>
      </w:del>
    </w:p>
    <w:p w14:paraId="6A2A8F5D" w14:textId="0C0C5788" w:rsidR="00B86FC2" w:rsidRPr="00D82B8B" w:rsidDel="000D174D" w:rsidRDefault="00B86FC2" w:rsidP="00B86FC2">
      <w:pPr>
        <w:rPr>
          <w:del w:id="5841" w:author="Mutali Nepfumbada" w:date="2022-11-28T06:22:00Z"/>
        </w:rPr>
      </w:pPr>
    </w:p>
    <w:p w14:paraId="341342BC" w14:textId="15F086A4" w:rsidR="00B063BE" w:rsidDel="000D174D" w:rsidRDefault="00B86FC2" w:rsidP="00B86FC2">
      <w:pPr>
        <w:rPr>
          <w:del w:id="5842" w:author="Mutali Nepfumbada" w:date="2022-11-28T06:22:00Z"/>
        </w:rPr>
      </w:pPr>
      <w:del w:id="5843" w:author="Mutali Nepfumbada" w:date="2022-11-28T06:22:00Z">
        <w:r w:rsidRPr="00D82B8B" w:rsidDel="000D174D">
          <w:delText xml:space="preserve">Harmattan reviewed the SCADA data and the submitted </w:delText>
        </w:r>
        <w:r w:rsidR="00C7760F" w:rsidRPr="00D82B8B" w:rsidDel="000D174D">
          <w:delText>Unscheduled Maintenance Reports</w:delText>
        </w:r>
        <w:r w:rsidRPr="00D82B8B" w:rsidDel="000D174D">
          <w:delText xml:space="preserve">, </w:delText>
        </w:r>
      </w:del>
      <w:ins w:id="5844" w:author="Chanda Nxumalo" w:date="2022-10-18T12:57:00Z">
        <w:del w:id="5845" w:author="Mutali Nepfumbada" w:date="2022-11-28T06:22:00Z">
          <w:r w:rsidR="00DF03BF" w:rsidDel="000D174D">
            <w:delText>Sem</w:delText>
          </w:r>
        </w:del>
      </w:ins>
      <w:del w:id="5846" w:author="Mutali Nepfumbada" w:date="2022-11-28T06:22:00Z">
        <w:r w:rsidR="00C7760F" w:rsidRPr="00D82B8B" w:rsidDel="000D174D">
          <w:delText>Bi-annual Inspection Report</w:delText>
        </w:r>
        <w:r w:rsidRPr="00D82B8B" w:rsidDel="000D174D">
          <w:delText xml:space="preserve">, and </w:delText>
        </w:r>
        <w:r w:rsidR="00C7760F" w:rsidRPr="00D82B8B" w:rsidDel="000D174D">
          <w:delText>Thermal Report</w:delText>
        </w:r>
      </w:del>
      <w:ins w:id="5847" w:author="Justin Wimbush" w:date="2022-11-01T17:07:00Z">
        <w:del w:id="5848" w:author="Mutali Nepfumbada" w:date="2022-11-28T06:22:00Z">
          <w:r w:rsidR="00A329ED" w:rsidDel="000D174D">
            <w:delText xml:space="preserve">s </w:delText>
          </w:r>
          <w:r w:rsidR="00A329ED" w:rsidRPr="00D82B8B" w:rsidDel="000D174D">
            <w:delText>submitted</w:delText>
          </w:r>
        </w:del>
      </w:ins>
      <w:del w:id="5849" w:author="Mutali Nepfumbada" w:date="2022-11-28T06:22:00Z">
        <w:r w:rsidR="00C7760F" w:rsidRPr="00D82B8B" w:rsidDel="000D174D">
          <w:delText xml:space="preserve"> </w:delText>
        </w:r>
        <w:r w:rsidRPr="00D82B8B" w:rsidDel="000D174D">
          <w:delText>to analyse the performance of the facility</w:delText>
        </w:r>
        <w:r w:rsidR="00B063BE" w:rsidRPr="00D82B8B" w:rsidDel="000D174D">
          <w:delText xml:space="preserve"> and have </w:delText>
        </w:r>
        <w:r w:rsidR="00404DB3" w:rsidRPr="00D82B8B" w:rsidDel="000D174D">
          <w:delText>adjusted</w:delText>
        </w:r>
        <w:r w:rsidR="00B063BE" w:rsidRPr="00D82B8B" w:rsidDel="000D174D">
          <w:delText xml:space="preserve"> the forecast when </w:delText>
        </w:r>
        <w:r w:rsidR="00A46963" w:rsidRPr="00D82B8B" w:rsidDel="000D174D">
          <w:delText>data w</w:delText>
        </w:r>
        <w:r w:rsidR="00404DB3" w:rsidRPr="00D82B8B" w:rsidDel="000D174D">
          <w:delText>as</w:delText>
        </w:r>
        <w:r w:rsidR="00A46963" w:rsidRPr="00D82B8B" w:rsidDel="000D174D">
          <w:delText xml:space="preserve"> not available </w:delText>
        </w:r>
        <w:r w:rsidR="00404DB3" w:rsidRPr="00D82B8B" w:rsidDel="000D174D">
          <w:delText>u</w:delText>
        </w:r>
        <w:r w:rsidR="00A46963" w:rsidRPr="00D82B8B" w:rsidDel="000D174D">
          <w:delText>sing Equation 2</w:delText>
        </w:r>
        <w:r w:rsidRPr="00D82B8B" w:rsidDel="000D174D">
          <w:delText xml:space="preserve">. </w:delText>
        </w:r>
      </w:del>
    </w:p>
    <w:p w14:paraId="66DBC5B9" w14:textId="4769F7D3" w:rsidR="00B063BE" w:rsidRPr="00D82B8B" w:rsidDel="000D174D" w:rsidRDefault="00B063BE" w:rsidP="00B86FC2">
      <w:pPr>
        <w:rPr>
          <w:del w:id="5850" w:author="Mutali Nepfumbada" w:date="2022-11-28T06:22:00Z"/>
        </w:rPr>
      </w:pPr>
    </w:p>
    <w:p w14:paraId="3507F369" w14:textId="295FC3F2" w:rsidR="00AB210E" w:rsidDel="000D174D" w:rsidRDefault="00B86FC2" w:rsidP="00B86FC2">
      <w:pPr>
        <w:rPr>
          <w:ins w:id="5851" w:author="Justin Wimbush" w:date="2022-11-01T17:08:00Z"/>
          <w:del w:id="5852" w:author="Mutali Nepfumbada" w:date="2022-11-28T06:22:00Z"/>
        </w:rPr>
      </w:pPr>
      <w:del w:id="5853" w:author="Mutali Nepfumbada" w:date="2022-11-28T06:22:00Z">
        <w:r w:rsidRPr="00D82B8B" w:rsidDel="000D174D">
          <w:delText xml:space="preserve">The SCADA data shows that the </w:delText>
        </w:r>
        <w:r w:rsidR="00404DB3" w:rsidRPr="00D82B8B" w:rsidDel="000D174D">
          <w:delText>plant’s</w:delText>
        </w:r>
        <w:r w:rsidRPr="00D82B8B" w:rsidDel="000D174D">
          <w:delText xml:space="preserve"> production is 21.</w:delText>
        </w:r>
      </w:del>
      <w:del w:id="5854" w:author="Mutali Nepfumbada" w:date="2022-10-14T06:30:00Z">
        <w:r w:rsidRPr="00D82B8B" w:rsidDel="0024613F">
          <w:delText>66</w:delText>
        </w:r>
      </w:del>
      <w:del w:id="5855" w:author="Mutali Nepfumbada" w:date="2022-11-28T06:22:00Z">
        <w:r w:rsidRPr="00D82B8B" w:rsidDel="000D174D">
          <w:delText xml:space="preserve">% below the P50 forecast. We also included the weather-adjusted production forecast to understand the impact of weather on the </w:delText>
        </w:r>
        <w:r w:rsidR="00404DB3" w:rsidRPr="00D82B8B" w:rsidDel="000D174D">
          <w:delText>plant’s</w:delText>
        </w:r>
        <w:r w:rsidRPr="00D82B8B" w:rsidDel="000D174D">
          <w:delText xml:space="preserve"> performance, and we find that the weather-adjusted forecast shows a similar production forecast to the original P50 forecast, with a variance of </w:delText>
        </w:r>
        <w:r w:rsidR="007063EF" w:rsidDel="000D174D">
          <w:delText>20.68</w:delText>
        </w:r>
      </w:del>
      <w:del w:id="5856" w:author="Mutali Nepfumbada" w:date="2022-10-14T06:31:00Z">
        <w:r w:rsidRPr="00D82B8B" w:rsidDel="00FF32BB">
          <w:delText>66</w:delText>
        </w:r>
      </w:del>
      <w:del w:id="5857" w:author="Mutali Nepfumbada" w:date="2022-11-28T06:22:00Z">
        <w:r w:rsidRPr="00D82B8B" w:rsidDel="000D174D">
          <w:delText>% below actual production</w:delText>
        </w:r>
        <w:r w:rsidR="00DB1763" w:rsidDel="000D174D">
          <w:delText xml:space="preserve">. </w:delText>
        </w:r>
        <w:r w:rsidR="00950EEA" w:rsidRPr="00950EEA" w:rsidDel="000D174D">
          <w:delText xml:space="preserve">We note that the weather adjustment forecast is not representative of weather conditions as no adjustments were made prior to April 2022 as the operator did not purchase the data. </w:delText>
        </w:r>
      </w:del>
    </w:p>
    <w:p w14:paraId="4773A36F" w14:textId="59ECE64A" w:rsidR="00AB210E" w:rsidDel="000D174D" w:rsidRDefault="00AB210E" w:rsidP="00B86FC2">
      <w:pPr>
        <w:rPr>
          <w:ins w:id="5858" w:author="Justin Wimbush" w:date="2022-11-01T17:08:00Z"/>
          <w:del w:id="5859" w:author="Mutali Nepfumbada" w:date="2022-11-28T06:22:00Z"/>
        </w:rPr>
      </w:pPr>
    </w:p>
    <w:p w14:paraId="0E585650" w14:textId="6A6B2D01" w:rsidR="00FE0116" w:rsidDel="000D174D" w:rsidRDefault="00950EEA" w:rsidP="00B86FC2">
      <w:pPr>
        <w:rPr>
          <w:del w:id="5860" w:author="Mutali Nepfumbada" w:date="2022-11-28T06:22:00Z"/>
        </w:rPr>
      </w:pPr>
      <w:del w:id="5861" w:author="Mutali Nepfumbada" w:date="2022-11-28T06:22:00Z">
        <w:r w:rsidRPr="00950EEA" w:rsidDel="000D174D">
          <w:delText xml:space="preserve">We then spoke to the </w:delText>
        </w:r>
        <w:r w:rsidR="003B0D99" w:rsidDel="000D174D">
          <w:delText>O</w:delText>
        </w:r>
        <w:r w:rsidRPr="00950EEA" w:rsidDel="000D174D">
          <w:delText xml:space="preserve">perator about the underperformance of the </w:delText>
        </w:r>
        <w:r w:rsidDel="000D174D">
          <w:delText>system</w:delText>
        </w:r>
      </w:del>
      <w:ins w:id="5862" w:author="Justin Wimbush" w:date="2022-11-01T17:08:00Z">
        <w:del w:id="5863" w:author="Mutali Nepfumbada" w:date="2022-11-28T06:22:00Z">
          <w:r w:rsidR="00BF7C38" w:rsidDel="000D174D">
            <w:delText xml:space="preserve"> and the </w:delText>
          </w:r>
        </w:del>
      </w:ins>
      <w:del w:id="5864" w:author="Mutali Nepfumbada" w:date="2022-11-28T06:22:00Z">
        <w:r w:rsidDel="000D174D">
          <w:delText>.</w:delText>
        </w:r>
      </w:del>
    </w:p>
    <w:p w14:paraId="0B347C30" w14:textId="2CAA6A83" w:rsidR="00950EEA" w:rsidRPr="00D82B8B" w:rsidDel="000D174D" w:rsidRDefault="00950EEA" w:rsidP="00B86FC2">
      <w:pPr>
        <w:rPr>
          <w:del w:id="5865" w:author="Mutali Nepfumbada" w:date="2022-11-28T06:22:00Z"/>
        </w:rPr>
      </w:pPr>
    </w:p>
    <w:p w14:paraId="5F41CD90" w14:textId="69256BD7" w:rsidR="00621198" w:rsidRPr="00D82B8B" w:rsidDel="00E20FF4" w:rsidRDefault="00B86FC2" w:rsidP="00B86FC2">
      <w:pPr>
        <w:rPr>
          <w:del w:id="5866" w:author="Mutali Nepfumbada" w:date="2022-10-31T06:31:00Z"/>
        </w:rPr>
      </w:pPr>
      <w:del w:id="5867" w:author="Mutali Nepfumbada" w:date="2022-11-28T06:22:00Z">
        <w:r w:rsidRPr="00D82B8B" w:rsidDel="000D174D">
          <w:delText xml:space="preserve">The </w:delText>
        </w:r>
      </w:del>
      <w:del w:id="5868" w:author="Mutali Nepfumbada" w:date="2022-10-14T06:32:00Z">
        <w:r w:rsidRPr="00D82B8B" w:rsidDel="0056434F">
          <w:delText>operator</w:delText>
        </w:r>
      </w:del>
      <w:del w:id="5869" w:author="Mutali Nepfumbada" w:date="2022-11-28T06:22:00Z">
        <w:r w:rsidR="0029555C" w:rsidDel="000D174D">
          <w:delText xml:space="preserve"> has stated </w:delText>
        </w:r>
        <w:r w:rsidRPr="00D82B8B" w:rsidDel="000D174D">
          <w:delText xml:space="preserve">that the inadequate performance of the PV system was due to frequent load shedding that affected the grid-connected inverters because they have an </w:delText>
        </w:r>
      </w:del>
      <w:ins w:id="5870" w:author="Justin Wimbush" w:date="2022-11-01T17:09:00Z">
        <w:del w:id="5871" w:author="Mutali Nepfumbada" w:date="2022-11-28T06:22:00Z">
          <w:r w:rsidR="00253BA9" w:rsidDel="000D174D">
            <w:delText>a</w:delText>
          </w:r>
        </w:del>
      </w:ins>
      <w:del w:id="5872" w:author="Mutali Nepfumbada" w:date="2022-11-28T06:22:00Z">
        <w:r w:rsidRPr="00D82B8B" w:rsidDel="000D174D">
          <w:delText xml:space="preserve">Anti-islanding </w:delText>
        </w:r>
      </w:del>
      <w:ins w:id="5873" w:author="Justin Wimbush" w:date="2022-11-01T17:09:00Z">
        <w:del w:id="5874" w:author="Mutali Nepfumbada" w:date="2022-11-28T06:22:00Z">
          <w:r w:rsidR="00253BA9" w:rsidDel="000D174D">
            <w:delText>p</w:delText>
          </w:r>
        </w:del>
      </w:ins>
      <w:del w:id="5875" w:author="Mutali Nepfumbada" w:date="2022-11-28T06:22:00Z">
        <w:r w:rsidR="00DE336E" w:rsidDel="000D174D">
          <w:delText>P</w:delText>
        </w:r>
        <w:r w:rsidR="00AB1886" w:rsidDel="000D174D">
          <w:delText>rotection</w:delText>
        </w:r>
        <w:r w:rsidR="005F1531" w:rsidDel="000D174D">
          <w:delText>.</w:delText>
        </w:r>
      </w:del>
      <w:del w:id="5876" w:author="Mutali Nepfumbada" w:date="2022-10-31T06:23:00Z">
        <w:r w:rsidR="0029555C" w:rsidDel="002B2496">
          <w:delText>H</w:delText>
        </w:r>
        <w:r w:rsidRPr="00D82B8B" w:rsidDel="002B2496">
          <w:delText xml:space="preserve">armattan asked the </w:delText>
        </w:r>
      </w:del>
      <w:del w:id="5877" w:author="Mutali Nepfumbada" w:date="2022-10-14T06:32:00Z">
        <w:r w:rsidRPr="00D82B8B" w:rsidDel="0056434F">
          <w:delText>Operator</w:delText>
        </w:r>
      </w:del>
      <w:del w:id="5878" w:author="Mutali Nepfumbada" w:date="2022-10-31T06:23:00Z">
        <w:r w:rsidRPr="00D82B8B" w:rsidDel="002B2496">
          <w:delText xml:space="preserve"> for a solution that would allow the system to produce during load shedding, and a generator integrator was proposed. This could integrate with the existing Mediclinic backup diesel generator system, using the PV system to offset the diesel costs. </w:delText>
        </w:r>
      </w:del>
      <w:ins w:id="5879" w:author="Justin Wimbush" w:date="2022-11-01T17:09:00Z">
        <w:del w:id="5880" w:author="Mutali Nepfumbada" w:date="2022-11-28T06:22:00Z">
          <w:r w:rsidR="00253BA9" w:rsidDel="000D174D">
            <w:delText>sres</w:delText>
          </w:r>
          <w:r w:rsidR="00A7100B" w:rsidDel="000D174D">
            <w:delText xml:space="preserve">,that </w:delText>
          </w:r>
        </w:del>
      </w:ins>
    </w:p>
    <w:p w14:paraId="6B4A9764" w14:textId="5BA70673" w:rsidR="00B86FC2" w:rsidRPr="00D82B8B" w:rsidDel="000D174D" w:rsidRDefault="00B86FC2" w:rsidP="00B86FC2">
      <w:pPr>
        <w:rPr>
          <w:del w:id="5881" w:author="Mutali Nepfumbada" w:date="2022-11-28T06:22:00Z"/>
        </w:rPr>
      </w:pPr>
    </w:p>
    <w:p w14:paraId="3AC195D0" w14:textId="612E01F9" w:rsidR="009C05A2" w:rsidDel="00E20FF4" w:rsidRDefault="00B86FC2" w:rsidP="00B86FC2">
      <w:pPr>
        <w:rPr>
          <w:ins w:id="5882" w:author="Chanda Nxumalo" w:date="2022-10-18T13:04:00Z"/>
          <w:del w:id="5883" w:author="Mutali Nepfumbada" w:date="2022-10-31T06:30:00Z"/>
        </w:rPr>
      </w:pPr>
      <w:del w:id="5884" w:author="Mutali Nepfumbada" w:date="2022-10-31T06:30:00Z">
        <w:r w:rsidRPr="00D82B8B" w:rsidDel="00E20FF4">
          <w:delText>We also reviewed the data room provided and we noted that the plant had four unscheduled maintenance events (see Table 9-1), but only</w:delText>
        </w:r>
      </w:del>
      <w:ins w:id="5885" w:author="Chanda Nxumalo" w:date="2022-10-18T12:58:00Z">
        <w:del w:id="5886" w:author="Mutali Nepfumbada" w:date="2022-10-31T06:30:00Z">
          <w:r w:rsidR="00626869" w:rsidDel="00E20FF4">
            <w:delText>of which</w:delText>
          </w:r>
        </w:del>
      </w:ins>
      <w:del w:id="5887" w:author="Mutali Nepfumbada" w:date="2022-10-31T06:30:00Z">
        <w:r w:rsidRPr="00D82B8B" w:rsidDel="00E20FF4">
          <w:delText xml:space="preserve"> three resulted in a cumulative production loss of 3270 k</w:delText>
        </w:r>
        <w:r w:rsidR="0082601A" w:rsidRPr="00D82B8B" w:rsidDel="00E20FF4">
          <w:delText>W</w:delText>
        </w:r>
        <w:r w:rsidRPr="00D82B8B" w:rsidDel="00E20FF4">
          <w:delText xml:space="preserve">h, which was minimal compared to the total losses since COD. In the </w:delText>
        </w:r>
      </w:del>
      <w:ins w:id="5888" w:author="Chanda Nxumalo" w:date="2022-10-18T12:59:00Z">
        <w:del w:id="5889" w:author="Mutali Nepfumbada" w:date="2022-10-31T06:30:00Z">
          <w:r w:rsidR="00626869" w:rsidDel="00E20FF4">
            <w:delText>sem</w:delText>
          </w:r>
        </w:del>
      </w:ins>
      <w:del w:id="5890" w:author="Mutali Nepfumbada" w:date="2022-10-31T06:30:00Z">
        <w:r w:rsidR="00C7760F" w:rsidRPr="00D82B8B" w:rsidDel="00E20FF4">
          <w:delText>Bi-annual Inspection Checklist Reports</w:delText>
        </w:r>
        <w:r w:rsidRPr="00D82B8B" w:rsidDel="00E20FF4">
          <w:delText xml:space="preserve">, we noted that the modules were shaded by nearby trees, which </w:delText>
        </w:r>
      </w:del>
      <w:ins w:id="5891" w:author="Chanda Nxumalo" w:date="2022-10-18T13:04:00Z">
        <w:del w:id="5892" w:author="Mutali Nepfumbada" w:date="2022-10-31T06:30:00Z">
          <w:r w:rsidR="009C05A2" w:rsidDel="00E20FF4">
            <w:delText>is likely to</w:delText>
          </w:r>
        </w:del>
      </w:ins>
      <w:del w:id="5893" w:author="Mutali Nepfumbada" w:date="2022-10-31T06:30:00Z">
        <w:r w:rsidRPr="00D82B8B" w:rsidDel="00E20FF4">
          <w:delText xml:space="preserve">can affect the performance of the modules and lead to shading losses and damage to the modules. </w:delText>
        </w:r>
      </w:del>
    </w:p>
    <w:p w14:paraId="5221B864" w14:textId="3D0E9F93" w:rsidR="009C05A2" w:rsidDel="00E20FF4" w:rsidRDefault="009C05A2" w:rsidP="00B86FC2">
      <w:pPr>
        <w:rPr>
          <w:ins w:id="5894" w:author="Chanda Nxumalo" w:date="2022-10-18T13:04:00Z"/>
          <w:del w:id="5895" w:author="Mutali Nepfumbada" w:date="2022-10-31T06:30:00Z"/>
        </w:rPr>
      </w:pPr>
    </w:p>
    <w:p w14:paraId="279EC40D" w14:textId="2EB0EA86" w:rsidR="00B86FC2" w:rsidRPr="00F7048E" w:rsidDel="000D174D" w:rsidRDefault="00B86FC2" w:rsidP="00B86FC2">
      <w:pPr>
        <w:rPr>
          <w:del w:id="5896" w:author="Mutali Nepfumbada" w:date="2022-11-28T06:22:00Z"/>
          <w:lang w:val="en-ZA"/>
          <w:rPrChange w:id="5897" w:author="Chanda Nxumalo" w:date="2022-10-18T16:40:00Z">
            <w:rPr>
              <w:del w:id="5898" w:author="Mutali Nepfumbada" w:date="2022-11-28T06:22:00Z"/>
            </w:rPr>
          </w:rPrChange>
        </w:rPr>
      </w:pPr>
      <w:del w:id="5899" w:author="Mutali Nepfumbada" w:date="2022-10-31T06:30:00Z">
        <w:r w:rsidRPr="00D82B8B" w:rsidDel="00E20FF4">
          <w:delText xml:space="preserve">The </w:delText>
        </w:r>
        <w:r w:rsidR="00B04EC4" w:rsidRPr="00D82B8B" w:rsidDel="00E20FF4">
          <w:delText xml:space="preserve">Thermal Report </w:delText>
        </w:r>
        <w:r w:rsidRPr="00D82B8B" w:rsidDel="00E20FF4">
          <w:delText xml:space="preserve">shows that all inverters were operated at a temperature below 36 ˚C, which is not a problem as this is below the maximum operating temperature of 60˚C. The losses of the inverter operating in this temperature range are minimal, but we note that this may change in hot summer weather and recommend that a thermal report be </w:delText>
        </w:r>
      </w:del>
      <w:ins w:id="5900" w:author="Chanda Nxumalo" w:date="2022-10-18T13:04:00Z">
        <w:del w:id="5901" w:author="Mutali Nepfumbada" w:date="2022-10-31T06:30:00Z">
          <w:r w:rsidR="00EF55B4" w:rsidDel="00E20FF4">
            <w:delText>under</w:delText>
          </w:r>
        </w:del>
      </w:ins>
      <w:del w:id="5902" w:author="Mutali Nepfumbada" w:date="2022-10-31T06:30:00Z">
        <w:r w:rsidRPr="00D82B8B" w:rsidDel="00E20FF4">
          <w:delText>taken in the summer.</w:delText>
        </w:r>
      </w:del>
      <w:ins w:id="5903" w:author="Chanda Nxumalo" w:date="2022-10-18T13:05:00Z">
        <w:del w:id="5904" w:author="Mutali Nepfumbada" w:date="2022-10-31T06:31:00Z">
          <w:r w:rsidR="00F7048E" w:rsidDel="00E20FF4">
            <w:delText xml:space="preserve"> </w:delText>
          </w:r>
        </w:del>
        <w:del w:id="5905" w:author="Mutali Nepfumbada" w:date="2022-11-28T06:22:00Z">
          <w:r w:rsidR="00F7048E" w:rsidRPr="00D82B8B" w:rsidDel="000D174D">
            <w:delText>Harmattan recommends cutting down or trimming trees that are shading the panels.</w:delText>
          </w:r>
        </w:del>
      </w:ins>
    </w:p>
    <w:p w14:paraId="10D3EFC8" w14:textId="5421D52B" w:rsidR="00B86FC2" w:rsidRPr="00D82B8B" w:rsidDel="000D174D" w:rsidRDefault="00B86FC2" w:rsidP="00B86FC2">
      <w:pPr>
        <w:rPr>
          <w:del w:id="5906" w:author="Mutali Nepfumbada" w:date="2022-11-28T06:22:00Z"/>
        </w:rPr>
      </w:pPr>
    </w:p>
    <w:p w14:paraId="2DA282F4" w14:textId="2257954A" w:rsidR="00B86FC2" w:rsidRPr="00D82B8B" w:rsidDel="000D174D" w:rsidRDefault="00B86FC2" w:rsidP="00B86FC2">
      <w:pPr>
        <w:rPr>
          <w:del w:id="5907" w:author="Mutali Nepfumbada" w:date="2022-11-28T06:22:00Z"/>
          <w:lang w:val="en-ZA"/>
        </w:rPr>
      </w:pPr>
      <w:del w:id="5908" w:author="Mutali Nepfumbada" w:date="2022-11-28T06:22:00Z">
        <w:r w:rsidRPr="00D82B8B" w:rsidDel="000D174D">
          <w:delText>Harmattan recommends installing a generator integrator to reduce production losses, but notes that this must be discussed with Mediclinic. Harmattan has asked Aces (operator/contractor) to provide a cost estimate for the procurement and installation of a generator integrator. Harmattan also recommends cutting down or trimming trees that shade the panels.</w:delText>
        </w:r>
      </w:del>
    </w:p>
    <w:p w14:paraId="6EB21EDD" w14:textId="1506ED76" w:rsidR="00BE0B72" w:rsidRPr="00D82B8B" w:rsidDel="000D174D" w:rsidRDefault="00BE0B72" w:rsidP="00C3627C">
      <w:pPr>
        <w:rPr>
          <w:del w:id="5909" w:author="Mutali Nepfumbada" w:date="2022-11-28T06:22:00Z"/>
          <w:lang w:eastAsia="en-US"/>
        </w:rPr>
      </w:pPr>
    </w:p>
    <w:p w14:paraId="7DD9E8CB" w14:textId="5A6B337C" w:rsidR="00D24334" w:rsidRPr="00D82B8B" w:rsidDel="00F75CB4" w:rsidRDefault="00D24334" w:rsidP="00C3627C">
      <w:pPr>
        <w:rPr>
          <w:del w:id="5910" w:author="Mutali Nepfumbada" w:date="2022-10-08T15:42:00Z"/>
          <w:shd w:val="clear" w:color="auto" w:fill="FFFFFF"/>
        </w:rPr>
      </w:pPr>
      <w:del w:id="5911" w:author="Mutali Nepfumbada" w:date="2022-10-08T15:42:00Z">
        <w:r w:rsidRPr="00D82B8B" w:rsidDel="00F75CB4">
          <w:rPr>
            <w:shd w:val="clear" w:color="auto" w:fill="FFFFFF"/>
          </w:rPr>
          <w:delText>The following table gives a brief overview of the Durbanville PV installation</w:delText>
        </w:r>
        <w:bookmarkStart w:id="5912" w:name="_Toc116620445"/>
        <w:bookmarkStart w:id="5913" w:name="_Toc116632549"/>
        <w:bookmarkStart w:id="5914" w:name="_Toc116636998"/>
        <w:bookmarkStart w:id="5915" w:name="_Toc117850337"/>
        <w:bookmarkStart w:id="5916" w:name="_Toc118269261"/>
        <w:bookmarkEnd w:id="5912"/>
        <w:bookmarkEnd w:id="5913"/>
        <w:bookmarkEnd w:id="5914"/>
        <w:bookmarkEnd w:id="5915"/>
        <w:bookmarkEnd w:id="5916"/>
      </w:del>
    </w:p>
    <w:p w14:paraId="2E638F92" w14:textId="4C0A2E96" w:rsidR="00D24334" w:rsidRPr="00D82B8B" w:rsidDel="0028279D" w:rsidRDefault="00D24334" w:rsidP="00C3627C">
      <w:pPr>
        <w:rPr>
          <w:del w:id="5917" w:author="Mutali Nepfumbada" w:date="2022-10-13T14:51:00Z"/>
          <w:lang w:eastAsia="en-US"/>
        </w:rPr>
      </w:pPr>
      <w:bookmarkStart w:id="5918" w:name="_Toc116620446"/>
      <w:bookmarkStart w:id="5919" w:name="_Toc116632550"/>
      <w:bookmarkStart w:id="5920" w:name="_Toc116636999"/>
      <w:bookmarkStart w:id="5921" w:name="_Toc117850338"/>
      <w:bookmarkStart w:id="5922" w:name="_Toc118269262"/>
      <w:bookmarkEnd w:id="5918"/>
      <w:bookmarkEnd w:id="5919"/>
      <w:bookmarkEnd w:id="5920"/>
      <w:bookmarkEnd w:id="5921"/>
      <w:bookmarkEnd w:id="5922"/>
    </w:p>
    <w:tbl>
      <w:tblPr>
        <w:tblStyle w:val="TableGridLight"/>
        <w:tblW w:w="5000" w:type="pct"/>
        <w:jc w:val="center"/>
        <w:tblLook w:val="04A0" w:firstRow="1" w:lastRow="0" w:firstColumn="1" w:lastColumn="0" w:noHBand="0" w:noVBand="1"/>
      </w:tblPr>
      <w:tblGrid>
        <w:gridCol w:w="4769"/>
        <w:gridCol w:w="4770"/>
      </w:tblGrid>
      <w:tr w:rsidR="00C3627C" w:rsidRPr="00D82B8B" w:rsidDel="0028279D" w14:paraId="7BBA734A" w14:textId="54F55CFC">
        <w:trPr>
          <w:trHeight w:val="262"/>
          <w:jc w:val="center"/>
          <w:del w:id="5923" w:author="Mutali Nepfumbada" w:date="2022-10-13T14:51:00Z"/>
        </w:trPr>
        <w:tc>
          <w:tcPr>
            <w:tcW w:w="5000" w:type="pct"/>
            <w:gridSpan w:val="2"/>
            <w:shd w:val="clear" w:color="auto" w:fill="5F0500"/>
            <w:noWrap/>
          </w:tcPr>
          <w:p w14:paraId="05FAA5E2" w14:textId="73746FE3" w:rsidR="00C3627C" w:rsidRPr="00D82B8B" w:rsidDel="0028279D" w:rsidRDefault="00C3627C">
            <w:pPr>
              <w:jc w:val="center"/>
              <w:rPr>
                <w:del w:id="5924" w:author="Mutali Nepfumbada" w:date="2022-10-13T14:51:00Z"/>
                <w:rFonts w:cs="Calibri"/>
                <w:b/>
                <w:bCs/>
                <w:lang w:eastAsia="en-US"/>
              </w:rPr>
            </w:pPr>
            <w:del w:id="5925" w:author="Mutali Nepfumbada" w:date="2022-10-13T14:51:00Z">
              <w:r w:rsidRPr="00D82B8B" w:rsidDel="0028279D">
                <w:rPr>
                  <w:rFonts w:cs="Calibri"/>
                  <w:b/>
                  <w:bCs/>
                  <w:lang w:eastAsia="en-US"/>
                </w:rPr>
                <w:delText>Project Overview</w:delText>
              </w:r>
              <w:bookmarkStart w:id="5926" w:name="_Toc116620447"/>
              <w:bookmarkStart w:id="5927" w:name="_Toc116632551"/>
              <w:bookmarkStart w:id="5928" w:name="_Toc116637000"/>
              <w:bookmarkStart w:id="5929" w:name="_Toc117850339"/>
              <w:bookmarkStart w:id="5930" w:name="_Toc118269263"/>
              <w:bookmarkEnd w:id="5926"/>
              <w:bookmarkEnd w:id="5927"/>
              <w:bookmarkEnd w:id="5928"/>
              <w:bookmarkEnd w:id="5929"/>
              <w:bookmarkEnd w:id="5930"/>
            </w:del>
          </w:p>
        </w:tc>
        <w:bookmarkStart w:id="5931" w:name="_Toc116620448"/>
        <w:bookmarkStart w:id="5932" w:name="_Toc116632552"/>
        <w:bookmarkStart w:id="5933" w:name="_Toc116637001"/>
        <w:bookmarkStart w:id="5934" w:name="_Toc117850340"/>
        <w:bookmarkStart w:id="5935" w:name="_Toc118269264"/>
        <w:bookmarkEnd w:id="5931"/>
        <w:bookmarkEnd w:id="5932"/>
        <w:bookmarkEnd w:id="5933"/>
        <w:bookmarkEnd w:id="5934"/>
        <w:bookmarkEnd w:id="5935"/>
      </w:tr>
      <w:tr w:rsidR="00C3627C" w:rsidRPr="00D82B8B" w:rsidDel="0028279D" w14:paraId="66073EDE" w14:textId="5E41337B">
        <w:trPr>
          <w:trHeight w:val="262"/>
          <w:jc w:val="center"/>
          <w:del w:id="5936" w:author="Mutali Nepfumbada" w:date="2022-10-13T14:51:00Z"/>
        </w:trPr>
        <w:tc>
          <w:tcPr>
            <w:tcW w:w="2500" w:type="pct"/>
            <w:noWrap/>
            <w:hideMark/>
          </w:tcPr>
          <w:p w14:paraId="3AE5D3D2" w14:textId="53B7FADF" w:rsidR="00C3627C" w:rsidRPr="00D82B8B" w:rsidDel="0028279D" w:rsidRDefault="00D00DC5">
            <w:pPr>
              <w:rPr>
                <w:del w:id="5937" w:author="Mutali Nepfumbada" w:date="2022-10-13T14:51:00Z"/>
                <w:rFonts w:cs="Calibri"/>
                <w:color w:val="000000"/>
                <w:lang w:val="en-ZA" w:eastAsia="en-ZA"/>
              </w:rPr>
            </w:pPr>
            <w:del w:id="5938" w:author="Mutali Nepfumbada" w:date="2022-10-13T14:51:00Z">
              <w:r w:rsidRPr="00D82B8B" w:rsidDel="0028279D">
                <w:rPr>
                  <w:rFonts w:cs="Calibri"/>
                  <w:lang w:eastAsia="en-US"/>
                </w:rPr>
                <w:delText>De</w:delText>
              </w:r>
              <w:r w:rsidR="00DD5164" w:rsidRPr="00D82B8B" w:rsidDel="0028279D">
                <w:rPr>
                  <w:rFonts w:cs="Calibri"/>
                  <w:lang w:eastAsia="en-US"/>
                </w:rPr>
                <w:delText xml:space="preserve">sign </w:delText>
              </w:r>
              <w:r w:rsidR="00C3627C" w:rsidRPr="00D82B8B" w:rsidDel="0028279D">
                <w:rPr>
                  <w:rFonts w:cs="Calibri"/>
                  <w:lang w:eastAsia="en-US"/>
                </w:rPr>
                <w:delText>Capacity DC</w:delText>
              </w:r>
              <w:r w:rsidR="00DD5164" w:rsidRPr="00D82B8B" w:rsidDel="0028279D">
                <w:rPr>
                  <w:rFonts w:cs="Calibri"/>
                  <w:lang w:eastAsia="en-US"/>
                </w:rPr>
                <w:delText>/AC (kW)</w:delText>
              </w:r>
              <w:bookmarkStart w:id="5939" w:name="_Toc116620449"/>
              <w:bookmarkStart w:id="5940" w:name="_Toc116632553"/>
              <w:bookmarkStart w:id="5941" w:name="_Toc116637002"/>
              <w:bookmarkStart w:id="5942" w:name="_Toc117850341"/>
              <w:bookmarkStart w:id="5943" w:name="_Toc118269265"/>
              <w:bookmarkEnd w:id="5939"/>
              <w:bookmarkEnd w:id="5940"/>
              <w:bookmarkEnd w:id="5941"/>
              <w:bookmarkEnd w:id="5942"/>
              <w:bookmarkEnd w:id="5943"/>
            </w:del>
          </w:p>
        </w:tc>
        <w:tc>
          <w:tcPr>
            <w:tcW w:w="2500" w:type="pct"/>
            <w:noWrap/>
            <w:hideMark/>
          </w:tcPr>
          <w:p w14:paraId="1DFBF589" w14:textId="7035E28D" w:rsidR="00C3627C" w:rsidRPr="00D82B8B" w:rsidDel="0028279D" w:rsidRDefault="00297554">
            <w:pPr>
              <w:rPr>
                <w:del w:id="5944" w:author="Mutali Nepfumbada" w:date="2022-10-13T14:51:00Z"/>
                <w:rFonts w:cs="Calibri"/>
                <w:color w:val="000000"/>
                <w:lang w:val="en-ZA" w:eastAsia="en-ZA"/>
              </w:rPr>
            </w:pPr>
            <w:del w:id="5945" w:author="Mutali Nepfumbada" w:date="2022-10-13T14:51:00Z">
              <w:r w:rsidRPr="00D82B8B" w:rsidDel="0028279D">
                <w:rPr>
                  <w:rFonts w:cs="Calibri"/>
                  <w:lang w:eastAsia="en-US"/>
                </w:rPr>
                <w:delText>704.6 / 650</w:delText>
              </w:r>
              <w:bookmarkStart w:id="5946" w:name="_Toc116620450"/>
              <w:bookmarkStart w:id="5947" w:name="_Toc116632554"/>
              <w:bookmarkStart w:id="5948" w:name="_Toc116637003"/>
              <w:bookmarkStart w:id="5949" w:name="_Toc117850342"/>
              <w:bookmarkStart w:id="5950" w:name="_Toc118269266"/>
              <w:bookmarkEnd w:id="5946"/>
              <w:bookmarkEnd w:id="5947"/>
              <w:bookmarkEnd w:id="5948"/>
              <w:bookmarkEnd w:id="5949"/>
              <w:bookmarkEnd w:id="5950"/>
            </w:del>
          </w:p>
        </w:tc>
        <w:bookmarkStart w:id="5951" w:name="_Toc116620451"/>
        <w:bookmarkStart w:id="5952" w:name="_Toc116632555"/>
        <w:bookmarkStart w:id="5953" w:name="_Toc116637004"/>
        <w:bookmarkStart w:id="5954" w:name="_Toc117850343"/>
        <w:bookmarkStart w:id="5955" w:name="_Toc118269267"/>
        <w:bookmarkEnd w:id="5951"/>
        <w:bookmarkEnd w:id="5952"/>
        <w:bookmarkEnd w:id="5953"/>
        <w:bookmarkEnd w:id="5954"/>
        <w:bookmarkEnd w:id="5955"/>
      </w:tr>
      <w:tr w:rsidR="00DD5164" w:rsidRPr="00D82B8B" w:rsidDel="0028279D" w14:paraId="22BC241F" w14:textId="6DEA187F">
        <w:trPr>
          <w:trHeight w:val="262"/>
          <w:jc w:val="center"/>
          <w:del w:id="5956" w:author="Mutali Nepfumbada" w:date="2022-10-13T14:51:00Z"/>
        </w:trPr>
        <w:tc>
          <w:tcPr>
            <w:tcW w:w="2500" w:type="pct"/>
            <w:noWrap/>
          </w:tcPr>
          <w:p w14:paraId="07761426" w14:textId="4B64C120" w:rsidR="00DD5164" w:rsidRPr="00D82B8B" w:rsidDel="0028279D" w:rsidRDefault="00DD5164">
            <w:pPr>
              <w:rPr>
                <w:del w:id="5957" w:author="Mutali Nepfumbada" w:date="2022-10-13T14:51:00Z"/>
                <w:rFonts w:cs="Calibri"/>
                <w:lang w:eastAsia="en-US"/>
              </w:rPr>
            </w:pPr>
            <w:del w:id="5958" w:author="Mutali Nepfumbada" w:date="2022-10-13T14:51:00Z">
              <w:r w:rsidRPr="00D82B8B" w:rsidDel="0028279D">
                <w:rPr>
                  <w:rFonts w:cs="Calibri"/>
                  <w:lang w:eastAsia="en-US"/>
                </w:rPr>
                <w:delText>Achieved Capacity DC/AC (kW)</w:delText>
              </w:r>
              <w:bookmarkStart w:id="5959" w:name="_Toc116620452"/>
              <w:bookmarkStart w:id="5960" w:name="_Toc116632556"/>
              <w:bookmarkStart w:id="5961" w:name="_Toc116637005"/>
              <w:bookmarkStart w:id="5962" w:name="_Toc117850344"/>
              <w:bookmarkStart w:id="5963" w:name="_Toc118269268"/>
              <w:bookmarkEnd w:id="5959"/>
              <w:bookmarkEnd w:id="5960"/>
              <w:bookmarkEnd w:id="5961"/>
              <w:bookmarkEnd w:id="5962"/>
              <w:bookmarkEnd w:id="5963"/>
            </w:del>
          </w:p>
        </w:tc>
        <w:tc>
          <w:tcPr>
            <w:tcW w:w="2500" w:type="pct"/>
            <w:noWrap/>
          </w:tcPr>
          <w:p w14:paraId="57EFB9EA" w14:textId="24C32834" w:rsidR="00DD5164" w:rsidRPr="00D82B8B" w:rsidDel="0028279D" w:rsidRDefault="00297554">
            <w:pPr>
              <w:rPr>
                <w:del w:id="5964" w:author="Mutali Nepfumbada" w:date="2022-10-13T14:51:00Z"/>
                <w:rFonts w:cs="Calibri"/>
                <w:lang w:eastAsia="en-US"/>
              </w:rPr>
            </w:pPr>
            <w:del w:id="5965" w:author="Mutali Nepfumbada" w:date="2022-10-13T14:51:00Z">
              <w:r w:rsidRPr="00D82B8B" w:rsidDel="0028279D">
                <w:rPr>
                  <w:rFonts w:cs="Calibri"/>
                  <w:lang w:eastAsia="en-US"/>
                </w:rPr>
                <w:delText>705.7 / 650</w:delText>
              </w:r>
              <w:bookmarkStart w:id="5966" w:name="_Toc116620453"/>
              <w:bookmarkStart w:id="5967" w:name="_Toc116632557"/>
              <w:bookmarkStart w:id="5968" w:name="_Toc116637006"/>
              <w:bookmarkStart w:id="5969" w:name="_Toc117850345"/>
              <w:bookmarkStart w:id="5970" w:name="_Toc118269269"/>
              <w:bookmarkEnd w:id="5966"/>
              <w:bookmarkEnd w:id="5967"/>
              <w:bookmarkEnd w:id="5968"/>
              <w:bookmarkEnd w:id="5969"/>
              <w:bookmarkEnd w:id="5970"/>
            </w:del>
          </w:p>
        </w:tc>
        <w:bookmarkStart w:id="5971" w:name="_Toc116620454"/>
        <w:bookmarkStart w:id="5972" w:name="_Toc116632558"/>
        <w:bookmarkStart w:id="5973" w:name="_Toc116637007"/>
        <w:bookmarkStart w:id="5974" w:name="_Toc117850346"/>
        <w:bookmarkStart w:id="5975" w:name="_Toc118269270"/>
        <w:bookmarkEnd w:id="5971"/>
        <w:bookmarkEnd w:id="5972"/>
        <w:bookmarkEnd w:id="5973"/>
        <w:bookmarkEnd w:id="5974"/>
        <w:bookmarkEnd w:id="5975"/>
      </w:tr>
      <w:tr w:rsidR="00C3627C" w:rsidRPr="00D82B8B" w:rsidDel="0028279D" w14:paraId="0ABE97EE" w14:textId="1E402164">
        <w:trPr>
          <w:trHeight w:val="262"/>
          <w:jc w:val="center"/>
          <w:del w:id="5976" w:author="Mutali Nepfumbada" w:date="2022-10-13T14:51:00Z"/>
        </w:trPr>
        <w:tc>
          <w:tcPr>
            <w:tcW w:w="2500" w:type="pct"/>
            <w:noWrap/>
            <w:hideMark/>
          </w:tcPr>
          <w:p w14:paraId="3F03AA08" w14:textId="3DF90C38" w:rsidR="00C3627C" w:rsidRPr="00D82B8B" w:rsidDel="0028279D" w:rsidRDefault="00C3627C">
            <w:pPr>
              <w:rPr>
                <w:del w:id="5977" w:author="Mutali Nepfumbada" w:date="2022-10-13T14:51:00Z"/>
                <w:rFonts w:cs="Calibri"/>
                <w:color w:val="000000"/>
                <w:lang w:val="en-ZA" w:eastAsia="en-ZA"/>
              </w:rPr>
            </w:pPr>
            <w:del w:id="5978" w:author="Mutali Nepfumbada" w:date="2022-10-13T14:51:00Z">
              <w:r w:rsidRPr="00D82B8B" w:rsidDel="0028279D">
                <w:rPr>
                  <w:rFonts w:cs="Calibri"/>
                  <w:lang w:eastAsia="en-US"/>
                </w:rPr>
                <w:delText>Technology</w:delText>
              </w:r>
              <w:bookmarkStart w:id="5979" w:name="_Toc116620455"/>
              <w:bookmarkStart w:id="5980" w:name="_Toc116632559"/>
              <w:bookmarkStart w:id="5981" w:name="_Toc116637008"/>
              <w:bookmarkStart w:id="5982" w:name="_Toc117850347"/>
              <w:bookmarkStart w:id="5983" w:name="_Toc118269271"/>
              <w:bookmarkEnd w:id="5979"/>
              <w:bookmarkEnd w:id="5980"/>
              <w:bookmarkEnd w:id="5981"/>
              <w:bookmarkEnd w:id="5982"/>
              <w:bookmarkEnd w:id="5983"/>
            </w:del>
          </w:p>
        </w:tc>
        <w:tc>
          <w:tcPr>
            <w:tcW w:w="2500" w:type="pct"/>
            <w:noWrap/>
            <w:hideMark/>
          </w:tcPr>
          <w:p w14:paraId="0A9ED784" w14:textId="13BEEABD" w:rsidR="00C3627C" w:rsidRPr="00D82B8B" w:rsidDel="0028279D" w:rsidRDefault="00C3627C">
            <w:pPr>
              <w:rPr>
                <w:del w:id="5984" w:author="Mutali Nepfumbada" w:date="2022-10-13T14:51:00Z"/>
                <w:rFonts w:cs="Calibri"/>
                <w:color w:val="000000"/>
                <w:lang w:val="en-ZA" w:eastAsia="en-ZA"/>
              </w:rPr>
            </w:pPr>
            <w:del w:id="5985" w:author="Mutali Nepfumbada" w:date="2022-10-13T14:51:00Z">
              <w:r w:rsidRPr="00D82B8B" w:rsidDel="0028279D">
                <w:rPr>
                  <w:rFonts w:cs="Calibri"/>
                  <w:lang w:eastAsia="en-US"/>
                </w:rPr>
                <w:delText>Solar</w:delText>
              </w:r>
              <w:bookmarkStart w:id="5986" w:name="_Toc116620456"/>
              <w:bookmarkStart w:id="5987" w:name="_Toc116632560"/>
              <w:bookmarkStart w:id="5988" w:name="_Toc116637009"/>
              <w:bookmarkStart w:id="5989" w:name="_Toc117850348"/>
              <w:bookmarkStart w:id="5990" w:name="_Toc118269272"/>
              <w:bookmarkEnd w:id="5986"/>
              <w:bookmarkEnd w:id="5987"/>
              <w:bookmarkEnd w:id="5988"/>
              <w:bookmarkEnd w:id="5989"/>
              <w:bookmarkEnd w:id="5990"/>
            </w:del>
          </w:p>
        </w:tc>
        <w:bookmarkStart w:id="5991" w:name="_Toc116620457"/>
        <w:bookmarkStart w:id="5992" w:name="_Toc116632561"/>
        <w:bookmarkStart w:id="5993" w:name="_Toc116637010"/>
        <w:bookmarkStart w:id="5994" w:name="_Toc117850349"/>
        <w:bookmarkStart w:id="5995" w:name="_Toc118269273"/>
        <w:bookmarkEnd w:id="5991"/>
        <w:bookmarkEnd w:id="5992"/>
        <w:bookmarkEnd w:id="5993"/>
        <w:bookmarkEnd w:id="5994"/>
        <w:bookmarkEnd w:id="5995"/>
      </w:tr>
      <w:tr w:rsidR="00C3627C" w:rsidRPr="00D82B8B" w:rsidDel="0028279D" w14:paraId="580C5FCE" w14:textId="1E0544E1">
        <w:trPr>
          <w:trHeight w:val="262"/>
          <w:jc w:val="center"/>
          <w:del w:id="5996" w:author="Mutali Nepfumbada" w:date="2022-10-13T14:51:00Z"/>
        </w:trPr>
        <w:tc>
          <w:tcPr>
            <w:tcW w:w="2500" w:type="pct"/>
            <w:noWrap/>
            <w:hideMark/>
          </w:tcPr>
          <w:p w14:paraId="4CD7490C" w14:textId="47EB2C82" w:rsidR="00C3627C" w:rsidRPr="00D82B8B" w:rsidDel="0028279D" w:rsidRDefault="00C3627C">
            <w:pPr>
              <w:rPr>
                <w:del w:id="5997" w:author="Mutali Nepfumbada" w:date="2022-10-13T14:51:00Z"/>
                <w:rFonts w:cs="Calibri"/>
                <w:color w:val="000000"/>
                <w:lang w:val="en-ZA" w:eastAsia="en-ZA"/>
              </w:rPr>
            </w:pPr>
            <w:del w:id="5998" w:author="Mutali Nepfumbada" w:date="2022-10-13T14:51:00Z">
              <w:r w:rsidRPr="00D82B8B" w:rsidDel="0028279D">
                <w:rPr>
                  <w:rFonts w:cs="Calibri"/>
                  <w:lang w:eastAsia="en-US"/>
                </w:rPr>
                <w:delText>Project Company:</w:delText>
              </w:r>
              <w:bookmarkStart w:id="5999" w:name="_Toc116620458"/>
              <w:bookmarkStart w:id="6000" w:name="_Toc116632562"/>
              <w:bookmarkStart w:id="6001" w:name="_Toc116637011"/>
              <w:bookmarkStart w:id="6002" w:name="_Toc117850350"/>
              <w:bookmarkStart w:id="6003" w:name="_Toc118269274"/>
              <w:bookmarkEnd w:id="5999"/>
              <w:bookmarkEnd w:id="6000"/>
              <w:bookmarkEnd w:id="6001"/>
              <w:bookmarkEnd w:id="6002"/>
              <w:bookmarkEnd w:id="6003"/>
            </w:del>
          </w:p>
        </w:tc>
        <w:tc>
          <w:tcPr>
            <w:tcW w:w="2500" w:type="pct"/>
            <w:noWrap/>
            <w:hideMark/>
          </w:tcPr>
          <w:p w14:paraId="7A1A250D" w14:textId="2D7C8BA0" w:rsidR="00C3627C" w:rsidRPr="00D82B8B" w:rsidDel="0028279D" w:rsidRDefault="00C3627C">
            <w:pPr>
              <w:rPr>
                <w:del w:id="6004" w:author="Mutali Nepfumbada" w:date="2022-10-13T14:51:00Z"/>
                <w:rFonts w:cs="Calibri"/>
                <w:color w:val="000000"/>
                <w:lang w:val="en-ZA" w:eastAsia="en-ZA"/>
              </w:rPr>
            </w:pPr>
            <w:del w:id="6005" w:author="Mutali Nepfumbada" w:date="2022-10-13T14:51:00Z">
              <w:r w:rsidRPr="00D82B8B" w:rsidDel="0028279D">
                <w:rPr>
                  <w:rFonts w:cs="Calibri"/>
                  <w:color w:val="000000"/>
                  <w:lang w:eastAsia="en-ZA"/>
                </w:rPr>
                <w:delText>Moshesh Solar PV 1 (Pty) Ltd</w:delText>
              </w:r>
              <w:bookmarkStart w:id="6006" w:name="_Toc116620459"/>
              <w:bookmarkStart w:id="6007" w:name="_Toc116632563"/>
              <w:bookmarkStart w:id="6008" w:name="_Toc116637012"/>
              <w:bookmarkStart w:id="6009" w:name="_Toc117850351"/>
              <w:bookmarkStart w:id="6010" w:name="_Toc118269275"/>
              <w:bookmarkEnd w:id="6006"/>
              <w:bookmarkEnd w:id="6007"/>
              <w:bookmarkEnd w:id="6008"/>
              <w:bookmarkEnd w:id="6009"/>
              <w:bookmarkEnd w:id="6010"/>
            </w:del>
          </w:p>
        </w:tc>
        <w:bookmarkStart w:id="6011" w:name="_Toc116620460"/>
        <w:bookmarkStart w:id="6012" w:name="_Toc116632564"/>
        <w:bookmarkStart w:id="6013" w:name="_Toc116637013"/>
        <w:bookmarkStart w:id="6014" w:name="_Toc117850352"/>
        <w:bookmarkStart w:id="6015" w:name="_Toc118269276"/>
        <w:bookmarkEnd w:id="6011"/>
        <w:bookmarkEnd w:id="6012"/>
        <w:bookmarkEnd w:id="6013"/>
        <w:bookmarkEnd w:id="6014"/>
        <w:bookmarkEnd w:id="6015"/>
      </w:tr>
      <w:tr w:rsidR="00C3627C" w:rsidRPr="00D82B8B" w:rsidDel="0028279D" w14:paraId="7F6E1C39" w14:textId="5FFCF6DD">
        <w:trPr>
          <w:trHeight w:val="262"/>
          <w:jc w:val="center"/>
          <w:del w:id="6016" w:author="Mutali Nepfumbada" w:date="2022-10-13T14:51:00Z"/>
        </w:trPr>
        <w:tc>
          <w:tcPr>
            <w:tcW w:w="2500" w:type="pct"/>
            <w:noWrap/>
            <w:hideMark/>
          </w:tcPr>
          <w:p w14:paraId="6DC433E1" w14:textId="13D6485E" w:rsidR="00C3627C" w:rsidRPr="00D82B8B" w:rsidDel="0028279D" w:rsidRDefault="00C3627C">
            <w:pPr>
              <w:rPr>
                <w:del w:id="6017" w:author="Mutali Nepfumbada" w:date="2022-10-13T14:51:00Z"/>
                <w:rFonts w:cs="Calibri"/>
                <w:color w:val="000000"/>
                <w:lang w:val="en-ZA" w:eastAsia="en-ZA"/>
              </w:rPr>
            </w:pPr>
            <w:del w:id="6018" w:author="Mutali Nepfumbada" w:date="2022-10-13T14:51:00Z">
              <w:r w:rsidRPr="00D82B8B" w:rsidDel="0028279D">
                <w:rPr>
                  <w:rFonts w:cs="Calibri"/>
                  <w:spacing w:val="-2"/>
                  <w:lang w:eastAsia="en-ZA"/>
                </w:rPr>
                <w:delText>Address:</w:delText>
              </w:r>
              <w:bookmarkStart w:id="6019" w:name="_Toc116620461"/>
              <w:bookmarkStart w:id="6020" w:name="_Toc116632565"/>
              <w:bookmarkStart w:id="6021" w:name="_Toc116637014"/>
              <w:bookmarkStart w:id="6022" w:name="_Toc117850353"/>
              <w:bookmarkStart w:id="6023" w:name="_Toc118269277"/>
              <w:bookmarkEnd w:id="6019"/>
              <w:bookmarkEnd w:id="6020"/>
              <w:bookmarkEnd w:id="6021"/>
              <w:bookmarkEnd w:id="6022"/>
              <w:bookmarkEnd w:id="6023"/>
            </w:del>
          </w:p>
        </w:tc>
        <w:tc>
          <w:tcPr>
            <w:tcW w:w="2500" w:type="pct"/>
            <w:noWrap/>
            <w:hideMark/>
          </w:tcPr>
          <w:p w14:paraId="1B073AF9" w14:textId="78D6B57A" w:rsidR="00C3627C" w:rsidRPr="00D82B8B" w:rsidDel="0028279D" w:rsidRDefault="00C3627C">
            <w:pPr>
              <w:rPr>
                <w:del w:id="6024" w:author="Mutali Nepfumbada" w:date="2022-10-13T14:51:00Z"/>
                <w:rFonts w:cs="Calibri"/>
                <w:color w:val="000000"/>
                <w:w w:val="105"/>
                <w:lang w:eastAsia="en-ZA"/>
              </w:rPr>
            </w:pPr>
            <w:del w:id="6025" w:author="Mutali Nepfumbada" w:date="2022-10-13T14:51:00Z">
              <w:r w:rsidRPr="00D82B8B" w:rsidDel="0028279D">
                <w:rPr>
                  <w:rFonts w:cs="Calibri"/>
                  <w:color w:val="000000"/>
                  <w:w w:val="105"/>
                  <w:lang w:eastAsia="en-ZA"/>
                </w:rPr>
                <w:delText>Wellington Road Durbanville South Africa</w:delText>
              </w:r>
              <w:bookmarkStart w:id="6026" w:name="_Toc116620462"/>
              <w:bookmarkStart w:id="6027" w:name="_Toc116632566"/>
              <w:bookmarkStart w:id="6028" w:name="_Toc116637015"/>
              <w:bookmarkStart w:id="6029" w:name="_Toc117850354"/>
              <w:bookmarkStart w:id="6030" w:name="_Toc118269278"/>
              <w:bookmarkEnd w:id="6026"/>
              <w:bookmarkEnd w:id="6027"/>
              <w:bookmarkEnd w:id="6028"/>
              <w:bookmarkEnd w:id="6029"/>
              <w:bookmarkEnd w:id="6030"/>
            </w:del>
          </w:p>
        </w:tc>
        <w:bookmarkStart w:id="6031" w:name="_Toc116620463"/>
        <w:bookmarkStart w:id="6032" w:name="_Toc116632567"/>
        <w:bookmarkStart w:id="6033" w:name="_Toc116637016"/>
        <w:bookmarkStart w:id="6034" w:name="_Toc117850355"/>
        <w:bookmarkStart w:id="6035" w:name="_Toc118269279"/>
        <w:bookmarkEnd w:id="6031"/>
        <w:bookmarkEnd w:id="6032"/>
        <w:bookmarkEnd w:id="6033"/>
        <w:bookmarkEnd w:id="6034"/>
        <w:bookmarkEnd w:id="6035"/>
      </w:tr>
      <w:tr w:rsidR="00C3627C" w:rsidRPr="00D82B8B" w:rsidDel="0028279D" w14:paraId="3183720B" w14:textId="51802B91">
        <w:trPr>
          <w:trHeight w:val="262"/>
          <w:jc w:val="center"/>
          <w:del w:id="6036" w:author="Mutali Nepfumbada" w:date="2022-10-13T14:51:00Z"/>
        </w:trPr>
        <w:tc>
          <w:tcPr>
            <w:tcW w:w="2500" w:type="pct"/>
            <w:noWrap/>
          </w:tcPr>
          <w:p w14:paraId="3E3DB8A2" w14:textId="7BC0A264" w:rsidR="00C3627C" w:rsidRPr="00D82B8B" w:rsidDel="0028279D" w:rsidRDefault="00C3627C">
            <w:pPr>
              <w:rPr>
                <w:del w:id="6037" w:author="Mutali Nepfumbada" w:date="2022-10-13T14:51:00Z"/>
                <w:rFonts w:cs="Calibri"/>
                <w:spacing w:val="-2"/>
                <w:lang w:eastAsia="en-ZA"/>
              </w:rPr>
            </w:pPr>
            <w:del w:id="6038" w:author="Mutali Nepfumbada" w:date="2022-10-13T14:51:00Z">
              <w:r w:rsidRPr="00D82B8B" w:rsidDel="0028279D">
                <w:rPr>
                  <w:rFonts w:cs="Calibri"/>
                  <w:color w:val="000000"/>
                  <w:lang w:val="en-ZA" w:eastAsia="en-ZA"/>
                </w:rPr>
                <w:delText>Commercial Operation Date</w:delText>
              </w:r>
              <w:bookmarkStart w:id="6039" w:name="_Toc116620464"/>
              <w:bookmarkStart w:id="6040" w:name="_Toc116632568"/>
              <w:bookmarkStart w:id="6041" w:name="_Toc116637017"/>
              <w:bookmarkStart w:id="6042" w:name="_Toc117850356"/>
              <w:bookmarkStart w:id="6043" w:name="_Toc118269280"/>
              <w:bookmarkEnd w:id="6039"/>
              <w:bookmarkEnd w:id="6040"/>
              <w:bookmarkEnd w:id="6041"/>
              <w:bookmarkEnd w:id="6042"/>
              <w:bookmarkEnd w:id="6043"/>
            </w:del>
          </w:p>
        </w:tc>
        <w:tc>
          <w:tcPr>
            <w:tcW w:w="2500" w:type="pct"/>
            <w:noWrap/>
          </w:tcPr>
          <w:p w14:paraId="60E0F77D" w14:textId="142B058A" w:rsidR="00C3627C" w:rsidRPr="00D82B8B" w:rsidDel="0028279D" w:rsidRDefault="00C3627C">
            <w:pPr>
              <w:rPr>
                <w:del w:id="6044" w:author="Mutali Nepfumbada" w:date="2022-10-13T14:51:00Z"/>
                <w:rFonts w:cs="Calibri"/>
                <w:color w:val="000000"/>
                <w:w w:val="105"/>
                <w:lang w:eastAsia="en-ZA"/>
              </w:rPr>
            </w:pPr>
            <w:del w:id="6045" w:author="Mutali Nepfumbada" w:date="2022-10-13T14:51:00Z">
              <w:r w:rsidRPr="00D82B8B" w:rsidDel="0028279D">
                <w:rPr>
                  <w:rFonts w:cs="Calibri"/>
                  <w:color w:val="000000"/>
                  <w:w w:val="105"/>
                  <w:lang w:eastAsia="en-ZA"/>
                </w:rPr>
                <w:delText>11 Nov</w:delText>
              </w:r>
              <w:r w:rsidR="00901318" w:rsidRPr="00D82B8B" w:rsidDel="0028279D">
                <w:rPr>
                  <w:rFonts w:cs="Calibri"/>
                  <w:color w:val="000000"/>
                  <w:w w:val="105"/>
                  <w:lang w:eastAsia="en-ZA"/>
                </w:rPr>
                <w:delText>ember</w:delText>
              </w:r>
              <w:r w:rsidRPr="00D82B8B" w:rsidDel="0028279D">
                <w:rPr>
                  <w:rFonts w:cs="Calibri"/>
                  <w:color w:val="000000"/>
                  <w:w w:val="105"/>
                  <w:lang w:eastAsia="en-ZA"/>
                </w:rPr>
                <w:delText xml:space="preserve"> </w:delText>
              </w:r>
              <w:r w:rsidR="00CE5D65" w:rsidRPr="00D82B8B" w:rsidDel="0028279D">
                <w:rPr>
                  <w:rFonts w:cs="Calibri"/>
                  <w:color w:val="000000"/>
                  <w:w w:val="105"/>
                  <w:lang w:eastAsia="en-ZA"/>
                </w:rPr>
                <w:delText>2022</w:delText>
              </w:r>
              <w:bookmarkStart w:id="6046" w:name="_Toc116620465"/>
              <w:bookmarkStart w:id="6047" w:name="_Toc116632569"/>
              <w:bookmarkStart w:id="6048" w:name="_Toc116637018"/>
              <w:bookmarkStart w:id="6049" w:name="_Toc117850357"/>
              <w:bookmarkStart w:id="6050" w:name="_Toc118269281"/>
              <w:bookmarkEnd w:id="6046"/>
              <w:bookmarkEnd w:id="6047"/>
              <w:bookmarkEnd w:id="6048"/>
              <w:bookmarkEnd w:id="6049"/>
              <w:bookmarkEnd w:id="6050"/>
            </w:del>
          </w:p>
        </w:tc>
        <w:bookmarkStart w:id="6051" w:name="_Toc116620466"/>
        <w:bookmarkStart w:id="6052" w:name="_Toc116632570"/>
        <w:bookmarkStart w:id="6053" w:name="_Toc116637019"/>
        <w:bookmarkStart w:id="6054" w:name="_Toc117850358"/>
        <w:bookmarkStart w:id="6055" w:name="_Toc118269282"/>
        <w:bookmarkEnd w:id="6051"/>
        <w:bookmarkEnd w:id="6052"/>
        <w:bookmarkEnd w:id="6053"/>
        <w:bookmarkEnd w:id="6054"/>
        <w:bookmarkEnd w:id="6055"/>
      </w:tr>
    </w:tbl>
    <w:p w14:paraId="1ABADE99" w14:textId="27E99FE3" w:rsidR="00C3627C" w:rsidRPr="00D82B8B" w:rsidDel="00F75CB4" w:rsidRDefault="00C3627C" w:rsidP="00C3627C">
      <w:pPr>
        <w:pStyle w:val="Caption"/>
        <w:rPr>
          <w:del w:id="6056" w:author="Mutali Nepfumbada" w:date="2022-10-08T15:42:00Z"/>
        </w:rPr>
      </w:pPr>
      <w:bookmarkStart w:id="6057" w:name="_Toc114662529"/>
      <w:del w:id="6058" w:author="Mutali Nepfumbada" w:date="2022-10-08T15:42:00Z">
        <w:r w:rsidRPr="00D82B8B" w:rsidDel="00F75CB4">
          <w:delText xml:space="preserve">Table </w:delText>
        </w:r>
        <w:r w:rsidR="00F75CB4" w:rsidRPr="00D82B8B" w:rsidDel="00F75CB4">
          <w:rPr>
            <w:iCs w:val="0"/>
          </w:rPr>
          <w:fldChar w:fldCharType="begin"/>
        </w:r>
        <w:r w:rsidR="00F75CB4" w:rsidRPr="00D82B8B" w:rsidDel="00F75CB4">
          <w:delInstrText xml:space="preserve"> STYLEREF 1 \s </w:delInstrText>
        </w:r>
        <w:r w:rsidR="00F75CB4" w:rsidRPr="00D82B8B" w:rsidDel="00F75CB4">
          <w:rPr>
            <w:iCs w:val="0"/>
          </w:rPr>
          <w:fldChar w:fldCharType="separate"/>
        </w:r>
        <w:r w:rsidR="00B61424" w:rsidRPr="00D82B8B" w:rsidDel="00F75CB4">
          <w:rPr>
            <w:noProof/>
          </w:rPr>
          <w:delText>5</w:delText>
        </w:r>
        <w:r w:rsidR="00F75CB4" w:rsidRPr="00D82B8B" w:rsidDel="00F75CB4">
          <w:rPr>
            <w:iCs w:val="0"/>
          </w:rPr>
          <w:fldChar w:fldCharType="end"/>
        </w:r>
        <w:r w:rsidR="00B61424" w:rsidRPr="00D82B8B" w:rsidDel="00F75CB4">
          <w:noBreakHyphen/>
        </w:r>
        <w:r w:rsidR="00F75CB4" w:rsidRPr="00D82B8B" w:rsidDel="00F75CB4">
          <w:rPr>
            <w:iCs w:val="0"/>
          </w:rPr>
          <w:fldChar w:fldCharType="begin"/>
        </w:r>
        <w:r w:rsidR="00F75CB4" w:rsidRPr="00D82B8B" w:rsidDel="00F75CB4">
          <w:delInstrText xml:space="preserve"> SEQ Table \* ARABIC \s 1 </w:delInstrText>
        </w:r>
        <w:r w:rsidR="00F75CB4" w:rsidRPr="00D82B8B" w:rsidDel="00F75CB4">
          <w:rPr>
            <w:iCs w:val="0"/>
          </w:rPr>
          <w:fldChar w:fldCharType="separate"/>
        </w:r>
        <w:r w:rsidR="00B61424" w:rsidRPr="00D82B8B" w:rsidDel="00F75CB4">
          <w:rPr>
            <w:noProof/>
          </w:rPr>
          <w:delText>1</w:delText>
        </w:r>
        <w:r w:rsidR="00F75CB4" w:rsidRPr="00D82B8B" w:rsidDel="00F75CB4">
          <w:rPr>
            <w:iCs w:val="0"/>
          </w:rPr>
          <w:fldChar w:fldCharType="end"/>
        </w:r>
        <w:r w:rsidRPr="00D82B8B" w:rsidDel="00F75CB4">
          <w:delText>: Durbanville Project Overview</w:delText>
        </w:r>
        <w:bookmarkStart w:id="6059" w:name="_Toc116620467"/>
        <w:bookmarkStart w:id="6060" w:name="_Toc116632571"/>
        <w:bookmarkStart w:id="6061" w:name="_Toc116637020"/>
        <w:bookmarkStart w:id="6062" w:name="_Toc117850359"/>
        <w:bookmarkStart w:id="6063" w:name="_Toc118269283"/>
        <w:bookmarkEnd w:id="6057"/>
        <w:bookmarkEnd w:id="6059"/>
        <w:bookmarkEnd w:id="6060"/>
        <w:bookmarkEnd w:id="6061"/>
        <w:bookmarkEnd w:id="6062"/>
        <w:bookmarkEnd w:id="6063"/>
      </w:del>
    </w:p>
    <w:p w14:paraId="4FE2DBA7" w14:textId="55D9C9CC" w:rsidR="00B91641" w:rsidRPr="00D82B8B" w:rsidDel="000D174D" w:rsidRDefault="00B91641" w:rsidP="00B91641">
      <w:pPr>
        <w:pStyle w:val="Heading2"/>
        <w:rPr>
          <w:del w:id="6064" w:author="Mutali Nepfumbada" w:date="2022-11-28T06:22:00Z"/>
        </w:rPr>
      </w:pPr>
      <w:del w:id="6065" w:author="Mutali Nepfumbada" w:date="2022-10-13T14:51:00Z">
        <w:r w:rsidRPr="00D82B8B" w:rsidDel="0028279D">
          <w:delText>S</w:delText>
        </w:r>
      </w:del>
      <w:bookmarkStart w:id="6066" w:name="_Toc118269284"/>
      <w:del w:id="6067" w:author="Mutali Nepfumbada" w:date="2022-11-28T06:22:00Z">
        <w:r w:rsidRPr="00D82B8B" w:rsidDel="000D174D">
          <w:delText>ystem Design</w:delText>
        </w:r>
        <w:bookmarkEnd w:id="6066"/>
        <w:r w:rsidRPr="00D82B8B" w:rsidDel="000D174D">
          <w:delText xml:space="preserve"> </w:delText>
        </w:r>
      </w:del>
    </w:p>
    <w:p w14:paraId="4F911405" w14:textId="1F1F8BA0" w:rsidR="00B91641" w:rsidRPr="00D82B8B" w:rsidDel="000D174D" w:rsidRDefault="00B91641" w:rsidP="00B91641">
      <w:pPr>
        <w:rPr>
          <w:del w:id="6068" w:author="Mutali Nepfumbada" w:date="2022-11-28T06:22:00Z"/>
        </w:rPr>
      </w:pPr>
    </w:p>
    <w:p w14:paraId="391DFBCF" w14:textId="328C1C30" w:rsidR="006052D6" w:rsidRPr="00D82B8B" w:rsidDel="001E20E1" w:rsidRDefault="006052D6" w:rsidP="006052D6">
      <w:pPr>
        <w:rPr>
          <w:del w:id="6069" w:author="Mutali Nepfumbada" w:date="2022-10-12T06:19:00Z"/>
        </w:rPr>
      </w:pPr>
      <w:del w:id="6070" w:author="Mutali Nepfumbada" w:date="2022-10-12T06:18:00Z">
        <w:r w:rsidRPr="00D82B8B" w:rsidDel="004E6D4C">
          <w:delText xml:space="preserve">The plant is a </w:delText>
        </w:r>
        <w:r w:rsidR="0027762C" w:rsidRPr="00D82B8B" w:rsidDel="004E6D4C">
          <w:rPr>
            <w:rFonts w:cs="Calibri"/>
            <w:lang w:eastAsia="en-US"/>
          </w:rPr>
          <w:delText>70</w:delText>
        </w:r>
        <w:r w:rsidR="00565787" w:rsidRPr="00D82B8B" w:rsidDel="004E6D4C">
          <w:rPr>
            <w:rFonts w:cs="Calibri"/>
            <w:lang w:eastAsia="en-US"/>
          </w:rPr>
          <w:delText>5</w:delText>
        </w:r>
        <w:r w:rsidR="0027762C" w:rsidRPr="00D82B8B" w:rsidDel="004E6D4C">
          <w:rPr>
            <w:rFonts w:cs="Calibri"/>
            <w:lang w:eastAsia="en-US"/>
          </w:rPr>
          <w:delText>.</w:delText>
        </w:r>
        <w:r w:rsidR="00565787" w:rsidRPr="00D82B8B" w:rsidDel="004E6D4C">
          <w:rPr>
            <w:rFonts w:cs="Calibri"/>
            <w:lang w:eastAsia="en-US"/>
          </w:rPr>
          <w:delText>7</w:delText>
        </w:r>
        <w:r w:rsidRPr="00D82B8B" w:rsidDel="004E6D4C">
          <w:delText xml:space="preserve"> KWp system with 5</w:delText>
        </w:r>
        <w:r w:rsidR="00B11997" w:rsidRPr="00D82B8B" w:rsidDel="004E6D4C">
          <w:delText>35</w:delText>
        </w:r>
        <w:r w:rsidRPr="00D82B8B" w:rsidDel="004E6D4C">
          <w:delText xml:space="preserve"> Wp JA Solar PV module connected to </w:delText>
        </w:r>
        <w:r w:rsidR="001F7D3D" w:rsidRPr="00D82B8B" w:rsidDel="004E6D4C">
          <w:delText>13</w:delText>
        </w:r>
        <w:r w:rsidRPr="00D82B8B" w:rsidDel="004E6D4C">
          <w:delText xml:space="preserve"> </w:delText>
        </w:r>
        <w:r w:rsidR="00B11997" w:rsidRPr="00D82B8B" w:rsidDel="004E6D4C">
          <w:delText>Huawei 50</w:delText>
        </w:r>
        <w:r w:rsidR="001F7D3D" w:rsidRPr="00D82B8B" w:rsidDel="004E6D4C">
          <w:delText xml:space="preserve"> k</w:delText>
        </w:r>
        <w:r w:rsidR="00B11997" w:rsidRPr="00D82B8B" w:rsidDel="004E6D4C">
          <w:delText>W</w:delText>
        </w:r>
        <w:r w:rsidR="001F7D3D" w:rsidRPr="00D82B8B" w:rsidDel="004E6D4C">
          <w:delText xml:space="preserve"> </w:delText>
        </w:r>
        <w:r w:rsidRPr="00D82B8B" w:rsidDel="004E6D4C">
          <w:delText>inverter</w:delText>
        </w:r>
        <w:r w:rsidR="00B11997" w:rsidRPr="00D82B8B" w:rsidDel="004E6D4C">
          <w:delText>s</w:delText>
        </w:r>
      </w:del>
      <w:del w:id="6071" w:author="Mutali Nepfumbada" w:date="2022-10-12T06:19:00Z">
        <w:r w:rsidRPr="00D82B8B" w:rsidDel="001E20E1">
          <w:delText>. The system operates by using PV modules to generate DC electricity. DC is then converted to AC so it can be used in the buildings. For this purpose, inverters are used to convert the electricity. The inverters install</w:delText>
        </w:r>
        <w:r w:rsidR="0097712F" w:rsidRPr="00D82B8B" w:rsidDel="001E20E1">
          <w:delText>ed</w:delText>
        </w:r>
        <w:r w:rsidRPr="00D82B8B" w:rsidDel="001E20E1">
          <w:delText xml:space="preserve"> by Mediclinic are grid tied with Anti-Islanding Protection.</w:delText>
        </w:r>
      </w:del>
    </w:p>
    <w:p w14:paraId="4E520785" w14:textId="44222345" w:rsidR="006052D6" w:rsidRPr="00D82B8B" w:rsidDel="001E20E1" w:rsidRDefault="006052D6" w:rsidP="006052D6">
      <w:pPr>
        <w:rPr>
          <w:del w:id="6072" w:author="Mutali Nepfumbada" w:date="2022-10-12T06:19:00Z"/>
        </w:rPr>
      </w:pPr>
    </w:p>
    <w:p w14:paraId="3BF7528E" w14:textId="77DDB7B7" w:rsidR="006052D6" w:rsidRPr="00D82B8B" w:rsidDel="001E20E1" w:rsidRDefault="006052D6" w:rsidP="006052D6">
      <w:pPr>
        <w:rPr>
          <w:del w:id="6073" w:author="Mutali Nepfumbada" w:date="2022-10-12T06:19:00Z"/>
        </w:rPr>
      </w:pPr>
      <w:del w:id="6074" w:author="Mutali Nepfumbada" w:date="2022-10-12T06:19:00Z">
        <w:r w:rsidRPr="00D82B8B" w:rsidDel="001E20E1">
          <w:delText xml:space="preserve">Anti-Islanding </w:delText>
        </w:r>
        <w:r w:rsidRPr="00D82B8B" w:rsidDel="001E20E1">
          <w:rPr>
            <w:color w:val="333333"/>
            <w:shd w:val="clear" w:color="auto" w:fill="FFFFFF"/>
          </w:rPr>
          <w:delText>is a commonly required safety feature which disables PV inverters when the grid enters an islanded condition</w:delText>
        </w:r>
        <w:r w:rsidRPr="00D82B8B" w:rsidDel="001E20E1">
          <w:delText xml:space="preserve">. This means that the inverter won’t operate during a grid outage event such as </w:delText>
        </w:r>
        <w:r w:rsidR="0097712F" w:rsidRPr="00D82B8B" w:rsidDel="001E20E1">
          <w:delText xml:space="preserve">Eskom </w:delText>
        </w:r>
        <w:r w:rsidRPr="00D82B8B" w:rsidDel="001E20E1">
          <w:delText xml:space="preserve">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5A0EC36" w14:textId="228B02A5" w:rsidR="00F72659" w:rsidRPr="00D82B8B" w:rsidDel="000D174D" w:rsidRDefault="00A7100B" w:rsidP="006052D6">
      <w:pPr>
        <w:rPr>
          <w:del w:id="6075" w:author="Mutali Nepfumbada" w:date="2022-11-28T06:22:00Z"/>
        </w:rPr>
      </w:pPr>
      <w:ins w:id="6076" w:author="Justin Wimbush" w:date="2022-11-01T17:09:00Z">
        <w:del w:id="6077" w:author="Mutali Nepfumbada" w:date="2022-11-28T06:22:00Z">
          <w:r w:rsidDel="000D174D">
            <w:delText>cons</w:delText>
          </w:r>
        </w:del>
      </w:ins>
      <w:ins w:id="6078" w:author="Justin Wimbush" w:date="2022-11-01T17:10:00Z">
        <w:del w:id="6079" w:author="Mutali Nepfumbada" w:date="2022-11-28T06:22:00Z">
          <w:r w:rsidDel="000D174D">
            <w:delText>isting of</w:delText>
          </w:r>
          <w:r w:rsidR="003D328E" w:rsidDel="000D174D">
            <w:delText>sThe electricity</w:delText>
          </w:r>
          <w:r w:rsidR="00F72659" w:rsidRPr="00D82B8B" w:rsidDel="000D174D">
            <w:delText xml:space="preserve"> </w:delText>
          </w:r>
          <w:r w:rsidR="003D328E" w:rsidDel="000D174D">
            <w:delText xml:space="preserve">electricity </w:delText>
          </w:r>
          <w:r w:rsidR="006945E9" w:rsidDel="000D174D">
            <w:delText>Maip fitted</w:delText>
          </w:r>
        </w:del>
      </w:ins>
    </w:p>
    <w:p w14:paraId="163821D0" w14:textId="5BDD33DE" w:rsidR="00A05974" w:rsidRPr="00D82B8B" w:rsidDel="00221F27" w:rsidRDefault="00A05974">
      <w:pPr>
        <w:jc w:val="left"/>
        <w:rPr>
          <w:del w:id="6080" w:author="Mutali Nepfumbada" w:date="2022-10-14T10:07:00Z"/>
        </w:rPr>
      </w:pPr>
      <w:del w:id="6081" w:author="Mutali Nepfumbada" w:date="2022-10-14T10:07:00Z">
        <w:r w:rsidRPr="00D82B8B" w:rsidDel="00221F27">
          <w:br w:type="page"/>
        </w:r>
      </w:del>
    </w:p>
    <w:p w14:paraId="000B4BDA" w14:textId="18F9FC94" w:rsidR="00A05974" w:rsidRPr="00D82B8B" w:rsidDel="00221F27" w:rsidRDefault="00A05974">
      <w:pPr>
        <w:jc w:val="left"/>
        <w:rPr>
          <w:del w:id="6082" w:author="Mutali Nepfumbada" w:date="2022-10-14T10:07:00Z"/>
        </w:rPr>
        <w:pPrChange w:id="6083" w:author="Mutali Nepfumbada" w:date="2022-10-14T10:07:00Z">
          <w:pPr/>
        </w:pPrChange>
      </w:pPr>
      <w:bookmarkStart w:id="6084" w:name="_Toc116637022"/>
      <w:bookmarkStart w:id="6085" w:name="_Toc117850361"/>
      <w:bookmarkStart w:id="6086" w:name="_Toc118269285"/>
      <w:bookmarkEnd w:id="6084"/>
      <w:bookmarkEnd w:id="6085"/>
      <w:bookmarkEnd w:id="6086"/>
    </w:p>
    <w:p w14:paraId="1A26F83E" w14:textId="0A3EBBDF" w:rsidR="006052D6" w:rsidRPr="00D82B8B" w:rsidDel="000D174D" w:rsidRDefault="001079D0" w:rsidP="00516D42">
      <w:pPr>
        <w:pStyle w:val="Heading2"/>
        <w:rPr>
          <w:del w:id="6087" w:author="Mutali Nepfumbada" w:date="2022-11-28T06:16:00Z"/>
        </w:rPr>
      </w:pPr>
      <w:bookmarkStart w:id="6088" w:name="_Toc118269286"/>
      <w:del w:id="6089" w:author="Mutali Nepfumbada" w:date="2022-11-28T06:16:00Z">
        <w:r w:rsidRPr="00D82B8B" w:rsidDel="000D174D">
          <w:delText>Data</w:delText>
        </w:r>
        <w:r w:rsidR="00A05974" w:rsidRPr="00D82B8B" w:rsidDel="000D174D">
          <w:delText xml:space="preserve"> Analysed</w:delText>
        </w:r>
        <w:bookmarkEnd w:id="6088"/>
        <w:r w:rsidRPr="00D82B8B" w:rsidDel="000D174D">
          <w:delText xml:space="preserve"> </w:delText>
        </w:r>
      </w:del>
    </w:p>
    <w:p w14:paraId="640E1027" w14:textId="23BA0A6B" w:rsidR="006052D6" w:rsidRPr="00D82B8B" w:rsidDel="000D174D" w:rsidRDefault="006052D6" w:rsidP="00516D42">
      <w:pPr>
        <w:rPr>
          <w:del w:id="6090" w:author="Mutali Nepfumbada" w:date="2022-11-28T06:16:00Z"/>
        </w:rPr>
      </w:pPr>
    </w:p>
    <w:p w14:paraId="2687A597" w14:textId="5B76D859" w:rsidR="006052D6" w:rsidRPr="00D82B8B" w:rsidDel="000D174D" w:rsidRDefault="006052D6" w:rsidP="006052D6">
      <w:pPr>
        <w:rPr>
          <w:del w:id="6091" w:author="Mutali Nepfumbada" w:date="2022-11-28T06:16:00Z"/>
          <w:lang w:eastAsia="en-US"/>
        </w:rPr>
      </w:pPr>
      <w:del w:id="6092" w:author="Mutali Nepfumbada" w:date="2022-11-28T06:16:00Z">
        <w:r w:rsidRPr="00D82B8B" w:rsidDel="000D174D">
          <w:rPr>
            <w:lang w:eastAsia="en-US"/>
          </w:rPr>
          <w:delText xml:space="preserve">The following sections describes the performance of the system. We compiled data from the SCADA system and reviewed the monthly performance report from COD through to August 2022. The </w:delText>
        </w:r>
      </w:del>
      <w:del w:id="6093" w:author="Mutali Nepfumbada" w:date="2022-10-14T06:32:00Z">
        <w:r w:rsidR="002E05F3" w:rsidRPr="00D82B8B" w:rsidDel="0056434F">
          <w:rPr>
            <w:lang w:eastAsia="en-US"/>
          </w:rPr>
          <w:delText>Operator</w:delText>
        </w:r>
      </w:del>
      <w:del w:id="6094" w:author="Mutali Nepfumbada" w:date="2022-11-28T06:16:00Z">
        <w:r w:rsidR="002E05F3" w:rsidRPr="00D82B8B" w:rsidDel="000D174D">
          <w:rPr>
            <w:lang w:eastAsia="en-US"/>
          </w:rPr>
          <w:delText xml:space="preserve"> submitted</w:delText>
        </w:r>
      </w:del>
      <w:ins w:id="6095" w:author="Chanda Nxumalo" w:date="2022-10-18T13:05:00Z">
        <w:del w:id="6096" w:author="Mutali Nepfumbada" w:date="2022-11-28T06:16:00Z">
          <w:r w:rsidR="00F7048E" w:rsidDel="000D174D">
            <w:rPr>
              <w:lang w:eastAsia="en-US"/>
            </w:rPr>
            <w:delText xml:space="preserve"> </w:delText>
          </w:r>
        </w:del>
      </w:ins>
      <w:ins w:id="6097" w:author="Chanda Nxumalo" w:date="2022-10-18T13:06:00Z">
        <w:del w:id="6098" w:author="Mutali Nepfumbada" w:date="2022-11-28T06:16:00Z">
          <w:r w:rsidR="00F7048E" w:rsidDel="000D174D">
            <w:rPr>
              <w:lang w:eastAsia="en-US"/>
            </w:rPr>
            <w:delText>sem</w:delText>
          </w:r>
        </w:del>
      </w:ins>
      <w:del w:id="6099" w:author="Mutali Nepfumbada" w:date="2022-11-28T06:16:00Z">
        <w:r w:rsidR="0082601A" w:rsidRPr="00D82B8B" w:rsidDel="000D174D">
          <w:rPr>
            <w:lang w:eastAsia="en-US"/>
          </w:rPr>
          <w:delText>, Bi-annual Checklist Reports</w:delText>
        </w:r>
        <w:r w:rsidR="00416A7C" w:rsidRPr="00D82B8B" w:rsidDel="000D174D">
          <w:rPr>
            <w:lang w:eastAsia="en-US"/>
          </w:rPr>
          <w:delText xml:space="preserve">, </w:delText>
        </w:r>
      </w:del>
      <w:ins w:id="6100" w:author="Justin Wimbush" w:date="2022-11-01T17:11:00Z">
        <w:del w:id="6101" w:author="Mutali Nepfumbada" w:date="2022-11-28T06:16:00Z">
          <w:r w:rsidR="000B3FE1" w:rsidDel="000D174D">
            <w:rPr>
              <w:lang w:eastAsia="en-US"/>
            </w:rPr>
            <w:delText xml:space="preserve">a </w:delText>
          </w:r>
        </w:del>
      </w:ins>
      <w:del w:id="6102" w:author="Mutali Nepfumbada" w:date="2022-11-28T06:16:00Z">
        <w:r w:rsidR="0082601A" w:rsidRPr="00D82B8B" w:rsidDel="000D174D">
          <w:rPr>
            <w:lang w:eastAsia="en-US"/>
          </w:rPr>
          <w:delText>Thermal Report</w:delText>
        </w:r>
      </w:del>
      <w:ins w:id="6103" w:author="Justin Wimbush" w:date="2022-11-01T17:11:00Z">
        <w:del w:id="6104" w:author="Mutali Nepfumbada" w:date="2022-11-28T06:16:00Z">
          <w:r w:rsidR="000B3FE1" w:rsidDel="000D174D">
            <w:rPr>
              <w:lang w:eastAsia="en-US"/>
            </w:rPr>
            <w:delText xml:space="preserve"> and </w:delText>
          </w:r>
        </w:del>
      </w:ins>
      <w:del w:id="6105" w:author="Mutali Nepfumbada" w:date="2022-11-28T06:16:00Z">
        <w:r w:rsidR="00CA1254" w:rsidRPr="00D82B8B" w:rsidDel="000D174D">
          <w:rPr>
            <w:lang w:eastAsia="en-US"/>
          </w:rPr>
          <w:delText xml:space="preserve">, </w:delText>
        </w:r>
        <w:r w:rsidR="0082601A" w:rsidRPr="00D82B8B" w:rsidDel="000D174D">
          <w:rPr>
            <w:lang w:eastAsia="en-US"/>
          </w:rPr>
          <w:delText>Unscheduled Maintenance Reports</w:delText>
        </w:r>
      </w:del>
      <w:ins w:id="6106" w:author="Justin Wimbush" w:date="2022-11-01T17:11:00Z">
        <w:del w:id="6107" w:author="Mutali Nepfumbada" w:date="2022-11-28T06:16:00Z">
          <w:r w:rsidR="000B3FE1" w:rsidDel="000D174D">
            <w:rPr>
              <w:lang w:eastAsia="en-US"/>
            </w:rPr>
            <w:delText>.</w:delText>
          </w:r>
        </w:del>
      </w:ins>
      <w:del w:id="6108" w:author="Mutali Nepfumbada" w:date="2022-11-28T06:16:00Z">
        <w:r w:rsidR="006826EC" w:rsidRPr="00D82B8B" w:rsidDel="000D174D">
          <w:rPr>
            <w:lang w:eastAsia="en-US"/>
          </w:rPr>
          <w:delText xml:space="preserve">, Harmattan has used </w:delText>
        </w:r>
        <w:r w:rsidR="00EE2344" w:rsidRPr="00D82B8B" w:rsidDel="000D174D">
          <w:rPr>
            <w:lang w:eastAsia="en-US"/>
          </w:rPr>
          <w:delText>these reports</w:delText>
        </w:r>
        <w:r w:rsidR="006826EC" w:rsidRPr="00D82B8B" w:rsidDel="000D174D">
          <w:rPr>
            <w:lang w:eastAsia="en-US"/>
          </w:rPr>
          <w:delText xml:space="preserve"> together with </w:delText>
        </w:r>
        <w:r w:rsidR="002E05F3" w:rsidRPr="00D82B8B" w:rsidDel="000D174D">
          <w:rPr>
            <w:lang w:eastAsia="en-US"/>
          </w:rPr>
          <w:delText xml:space="preserve">the </w:delText>
        </w:r>
        <w:r w:rsidR="00EE2344" w:rsidRPr="00D82B8B" w:rsidDel="000D174D">
          <w:rPr>
            <w:lang w:eastAsia="en-US"/>
          </w:rPr>
          <w:delText>SCADA to</w:delText>
        </w:r>
        <w:r w:rsidR="002E05F3" w:rsidRPr="00D82B8B" w:rsidDel="000D174D">
          <w:rPr>
            <w:lang w:eastAsia="en-US"/>
          </w:rPr>
          <w:delText xml:space="preserve"> analyse the performance of the </w:delText>
        </w:r>
        <w:r w:rsidR="00CA1254" w:rsidRPr="00D82B8B" w:rsidDel="000D174D">
          <w:rPr>
            <w:lang w:eastAsia="en-US"/>
          </w:rPr>
          <w:delText>s</w:delText>
        </w:r>
        <w:r w:rsidR="002E05F3" w:rsidRPr="00D82B8B" w:rsidDel="000D174D">
          <w:rPr>
            <w:lang w:eastAsia="en-US"/>
          </w:rPr>
          <w:delText>ystem</w:delText>
        </w:r>
        <w:r w:rsidR="00CA1254" w:rsidRPr="00D82B8B" w:rsidDel="000D174D">
          <w:rPr>
            <w:lang w:eastAsia="en-US"/>
          </w:rPr>
          <w:delText xml:space="preserve">. We note that the </w:delText>
        </w:r>
      </w:del>
      <w:del w:id="6109" w:author="Mutali Nepfumbada" w:date="2022-10-14T06:32:00Z">
        <w:r w:rsidR="00CA1254" w:rsidRPr="00D82B8B" w:rsidDel="0056434F">
          <w:rPr>
            <w:lang w:eastAsia="en-US"/>
          </w:rPr>
          <w:delText>operator</w:delText>
        </w:r>
      </w:del>
      <w:del w:id="6110" w:author="Mutali Nepfumbada" w:date="2022-11-28T06:16:00Z">
        <w:r w:rsidR="00CA1254" w:rsidRPr="00D82B8B" w:rsidDel="000D174D">
          <w:rPr>
            <w:lang w:eastAsia="en-US"/>
          </w:rPr>
          <w:delText xml:space="preserve"> has not provided the </w:delText>
        </w:r>
        <w:r w:rsidR="00EE2344" w:rsidRPr="00D82B8B" w:rsidDel="000D174D">
          <w:rPr>
            <w:lang w:eastAsia="en-US"/>
          </w:rPr>
          <w:delText>monthly schedule</w:delText>
        </w:r>
      </w:del>
      <w:ins w:id="6111" w:author="Chanda Nxumalo" w:date="2022-10-18T13:06:00Z">
        <w:del w:id="6112" w:author="Mutali Nepfumbada" w:date="2022-11-28T06:16:00Z">
          <w:r w:rsidR="00F7048E" w:rsidDel="000D174D">
            <w:rPr>
              <w:lang w:eastAsia="en-US"/>
            </w:rPr>
            <w:delText>d</w:delText>
          </w:r>
        </w:del>
      </w:ins>
      <w:del w:id="6113" w:author="Mutali Nepfumbada" w:date="2022-11-28T06:16:00Z">
        <w:r w:rsidR="00EE2344" w:rsidRPr="00D82B8B" w:rsidDel="000D174D">
          <w:rPr>
            <w:lang w:eastAsia="en-US"/>
          </w:rPr>
          <w:delText xml:space="preserve"> maintenance activities, or </w:delText>
        </w:r>
      </w:del>
      <w:ins w:id="6114" w:author="Justin Wimbush" w:date="2022-11-01T17:11:00Z">
        <w:del w:id="6115" w:author="Mutali Nepfumbada" w:date="2022-11-28T06:16:00Z">
          <w:r w:rsidR="000B3FE1" w:rsidDel="000D174D">
            <w:rPr>
              <w:lang w:eastAsia="en-US"/>
            </w:rPr>
            <w:delText xml:space="preserve">a </w:delText>
          </w:r>
        </w:del>
      </w:ins>
      <w:del w:id="6116" w:author="Mutali Nepfumbada" w:date="2022-11-28T06:16:00Z">
        <w:r w:rsidR="00EE2344" w:rsidRPr="00D82B8B" w:rsidDel="000D174D">
          <w:rPr>
            <w:lang w:eastAsia="en-US"/>
          </w:rPr>
          <w:delText xml:space="preserve">list of available spare parts. </w:delText>
        </w:r>
      </w:del>
    </w:p>
    <w:p w14:paraId="06CB91DF" w14:textId="7956A9AB" w:rsidR="00CA1254" w:rsidRPr="00D82B8B" w:rsidDel="000D174D" w:rsidRDefault="00CA1254" w:rsidP="006052D6">
      <w:pPr>
        <w:rPr>
          <w:del w:id="6117" w:author="Mutali Nepfumbada" w:date="2022-11-28T06:16:00Z"/>
          <w:lang w:eastAsia="en-US"/>
        </w:rPr>
      </w:pPr>
    </w:p>
    <w:p w14:paraId="3CE8481B" w14:textId="01C4BAEF" w:rsidR="006052D6" w:rsidRPr="00D82B8B" w:rsidDel="000D174D" w:rsidRDefault="006052D6" w:rsidP="006052D6">
      <w:pPr>
        <w:rPr>
          <w:del w:id="6118" w:author="Mutali Nepfumbada" w:date="2022-11-28T06:16:00Z"/>
          <w:lang w:eastAsia="en-US"/>
        </w:rPr>
      </w:pPr>
      <w:del w:id="6119" w:author="Mutali Nepfumbada" w:date="2022-11-28T06:16:00Z">
        <w:r w:rsidRPr="00D82B8B" w:rsidDel="000D174D">
          <w:rPr>
            <w:lang w:eastAsia="en-US"/>
          </w:rPr>
          <w:delText>The performance data was downloaded from the Higeco SCADA System and processed using Microsoft excel. Harmattan has reviewed the data and adjusted the incomplete month</w:delText>
        </w:r>
      </w:del>
      <w:ins w:id="6120" w:author="Justin Wimbush" w:date="2022-11-01T17:12:00Z">
        <w:del w:id="6121" w:author="Mutali Nepfumbada" w:date="2022-11-28T06:16:00Z">
          <w:r w:rsidR="00FF0B2B" w:rsidDel="000D174D">
            <w:rPr>
              <w:lang w:eastAsia="en-US"/>
            </w:rPr>
            <w:delText>s of</w:delText>
          </w:r>
        </w:del>
      </w:ins>
      <w:del w:id="6122" w:author="Mutali Nepfumbada" w:date="2022-11-28T06:16:00Z">
        <w:r w:rsidRPr="00D82B8B" w:rsidDel="000D174D">
          <w:rPr>
            <w:lang w:eastAsia="en-US"/>
          </w:rPr>
          <w:delText xml:space="preserve"> data based on </w:delText>
        </w:r>
        <w:r w:rsidR="00CF0104" w:rsidRPr="00D82B8B" w:rsidDel="000D174D">
          <w:rPr>
            <w:lang w:eastAsia="en-US"/>
          </w:rPr>
          <w:fldChar w:fldCharType="begin"/>
        </w:r>
        <w:r w:rsidR="00CF0104" w:rsidRPr="00D82B8B" w:rsidDel="000D174D">
          <w:rPr>
            <w:lang w:eastAsia="en-US"/>
          </w:rPr>
          <w:delInstrText xml:space="preserve"> REF _Ref115795376 \h </w:delInstrText>
        </w:r>
        <w:r w:rsidR="00D82B8B" w:rsidDel="000D174D">
          <w:rPr>
            <w:lang w:eastAsia="en-US"/>
          </w:rPr>
          <w:delInstrText xml:space="preserve"> \* MERGEFORMAT </w:delInstrText>
        </w:r>
        <w:r w:rsidR="00CF0104" w:rsidRPr="00D82B8B" w:rsidDel="000D174D">
          <w:rPr>
            <w:lang w:eastAsia="en-US"/>
          </w:rPr>
        </w:r>
        <w:r w:rsidR="00CF0104" w:rsidRPr="00D82B8B" w:rsidDel="000D174D">
          <w:rPr>
            <w:lang w:eastAsia="en-US"/>
          </w:rPr>
          <w:fldChar w:fldCharType="separate"/>
        </w:r>
        <w:r w:rsidR="00CF0104" w:rsidRPr="00D82B8B" w:rsidDel="000D174D">
          <w:delText xml:space="preserve">Equation </w:delText>
        </w:r>
        <w:r w:rsidR="00CF0104" w:rsidRPr="00D82B8B" w:rsidDel="000D174D">
          <w:rPr>
            <w:noProof/>
          </w:rPr>
          <w:delText>2</w:delText>
        </w:r>
        <w:r w:rsidR="00CF0104" w:rsidRPr="00D82B8B" w:rsidDel="000D174D">
          <w:delText>:</w:delText>
        </w:r>
        <w:r w:rsidR="00CF0104" w:rsidRPr="00D82B8B" w:rsidDel="000D174D">
          <w:rPr>
            <w:lang w:eastAsia="en-US"/>
          </w:rPr>
          <w:fldChar w:fldCharType="end"/>
        </w:r>
      </w:del>
      <w:ins w:id="6123" w:author="Chanda Nxumalo" w:date="2022-10-18T13:08:00Z">
        <w:del w:id="6124" w:author="Mutali Nepfumbada" w:date="2022-11-28T06:16:00Z">
          <w:r w:rsidR="00281D55" w:rsidDel="000D174D">
            <w:rPr>
              <w:lang w:eastAsia="en-US"/>
            </w:rPr>
            <w:delText xml:space="preserve"> E</w:delText>
          </w:r>
        </w:del>
      </w:ins>
      <w:ins w:id="6125" w:author="Chanda Nxumalo" w:date="2022-10-18T13:09:00Z">
        <w:del w:id="6126" w:author="Mutali Nepfumbada" w:date="2022-11-28T06:16:00Z">
          <w:r w:rsidR="00281D55" w:rsidDel="000D174D">
            <w:rPr>
              <w:lang w:eastAsia="en-US"/>
            </w:rPr>
            <w:delText xml:space="preserve">quation 2. </w:delText>
          </w:r>
        </w:del>
      </w:ins>
      <w:del w:id="6127" w:author="Mutali Nepfumbada" w:date="2022-11-28T06:16:00Z">
        <w:r w:rsidRPr="00D82B8B" w:rsidDel="000D174D">
          <w:rPr>
            <w:lang w:eastAsia="en-US"/>
          </w:rPr>
          <w:delText>:</w:delText>
        </w:r>
      </w:del>
    </w:p>
    <w:p w14:paraId="5617CF23" w14:textId="734418FF" w:rsidR="00281D55" w:rsidRPr="00D82B8B" w:rsidDel="000D174D" w:rsidRDefault="00281D55" w:rsidP="006052D6">
      <w:pPr>
        <w:rPr>
          <w:ins w:id="6128" w:author="Chanda Nxumalo" w:date="2022-10-18T13:09:00Z"/>
          <w:del w:id="6129" w:author="Mutali Nepfumbada" w:date="2022-11-28T06:16:00Z"/>
          <w:lang w:eastAsia="en-US"/>
        </w:rPr>
      </w:pPr>
    </w:p>
    <w:p w14:paraId="39D88047" w14:textId="49F14BD5" w:rsidR="00CF0104" w:rsidRPr="00D82B8B" w:rsidDel="000D174D" w:rsidRDefault="00CF0104" w:rsidP="006052D6">
      <w:pPr>
        <w:rPr>
          <w:del w:id="6130" w:author="Mutali Nepfumbada" w:date="2022-11-28T06:22:00Z"/>
          <w:lang w:eastAsia="en-US"/>
        </w:rPr>
      </w:pPr>
    </w:p>
    <w:p w14:paraId="7EDF1C1A" w14:textId="5D971CD1" w:rsidR="006052D6" w:rsidRPr="00D82B8B" w:rsidDel="000D174D" w:rsidRDefault="006052D6" w:rsidP="006052D6">
      <w:pPr>
        <w:rPr>
          <w:del w:id="6131" w:author="Mutali Nepfumbada" w:date="2022-11-28T06:22:00Z"/>
          <w:lang w:eastAsia="en-US"/>
        </w:rPr>
      </w:pPr>
      <w:del w:id="6132" w:author="Mutali Nepfumbada" w:date="2022-11-28T06:22:00Z">
        <w:r w:rsidRPr="00D82B8B" w:rsidDel="000D174D">
          <w:rPr>
            <w:lang w:eastAsia="en-US"/>
          </w:rPr>
          <w:delText xml:space="preserve">Based on this data, </w:delText>
        </w:r>
        <w:r w:rsidR="003E6390" w:rsidRPr="00D82B8B" w:rsidDel="000D174D">
          <w:rPr>
            <w:lang w:eastAsia="en-US"/>
          </w:rPr>
          <w:delText>i</w:delText>
        </w:r>
        <w:r w:rsidRPr="00D82B8B" w:rsidDel="000D174D">
          <w:rPr>
            <w:lang w:eastAsia="en-US"/>
          </w:rPr>
          <w:delText xml:space="preserve">rradiance, availability performance </w:delText>
        </w:r>
        <w:r w:rsidR="003E6390" w:rsidRPr="00D82B8B" w:rsidDel="000D174D">
          <w:rPr>
            <w:lang w:eastAsia="en-US"/>
          </w:rPr>
          <w:delText>r</w:delText>
        </w:r>
        <w:r w:rsidRPr="00D82B8B" w:rsidDel="000D174D">
          <w:rPr>
            <w:lang w:eastAsia="en-US"/>
          </w:rPr>
          <w:delText xml:space="preserve">atio and </w:delText>
        </w:r>
        <w:r w:rsidR="003E6390" w:rsidRPr="00D82B8B" w:rsidDel="000D174D">
          <w:rPr>
            <w:lang w:eastAsia="en-US"/>
          </w:rPr>
          <w:delText>p</w:delText>
        </w:r>
        <w:r w:rsidRPr="00D82B8B" w:rsidDel="000D174D">
          <w:rPr>
            <w:lang w:eastAsia="en-US"/>
          </w:rPr>
          <w:delText>roduction are analysed. The irradiation data is based on the Solarcast</w:delText>
        </w:r>
      </w:del>
      <w:ins w:id="6133" w:author="Justin Wimbush" w:date="2022-11-01T17:00:00Z">
        <w:del w:id="6134" w:author="Mutali Nepfumbada" w:date="2022-11-28T06:22:00Z">
          <w:r w:rsidR="00C12430" w:rsidDel="000D174D">
            <w:rPr>
              <w:lang w:eastAsia="en-US"/>
            </w:rPr>
            <w:delText>Solcast</w:delText>
          </w:r>
        </w:del>
      </w:ins>
      <w:del w:id="6135" w:author="Mutali Nepfumbada" w:date="2022-11-28T06:22:00Z">
        <w:r w:rsidRPr="00D82B8B" w:rsidDel="000D174D">
          <w:rPr>
            <w:lang w:eastAsia="en-US"/>
          </w:rPr>
          <w:delText xml:space="preserve"> satellite data, availability and performance </w:delText>
        </w:r>
        <w:r w:rsidR="00FD2077" w:rsidRPr="00D82B8B" w:rsidDel="000D174D">
          <w:rPr>
            <w:lang w:eastAsia="en-US"/>
          </w:rPr>
          <w:delText>r</w:delText>
        </w:r>
        <w:r w:rsidRPr="00D82B8B" w:rsidDel="000D174D">
          <w:rPr>
            <w:lang w:eastAsia="en-US"/>
          </w:rPr>
          <w:delText xml:space="preserve">atio are calculated from the SCADA system. The production is measured using a meter installed onsite. </w:delText>
        </w:r>
      </w:del>
    </w:p>
    <w:p w14:paraId="2A7366D0" w14:textId="77777777" w:rsidR="006052D6" w:rsidRPr="00D82B8B" w:rsidRDefault="006052D6">
      <w:pPr>
        <w:rPr>
          <w:lang w:eastAsia="en-US"/>
        </w:rPr>
      </w:pPr>
    </w:p>
    <w:p w14:paraId="356894F5" w14:textId="31F814C7" w:rsidR="00C3627C" w:rsidRPr="00D82B8B" w:rsidRDefault="00E86F67" w:rsidP="00C3627C">
      <w:pPr>
        <w:pStyle w:val="Heading2"/>
      </w:pPr>
      <w:bookmarkStart w:id="6136" w:name="_Toc115927826"/>
      <w:bookmarkStart w:id="6137" w:name="_Toc115928236"/>
      <w:bookmarkStart w:id="6138" w:name="_Toc115927827"/>
      <w:bookmarkStart w:id="6139" w:name="_Toc115928237"/>
      <w:bookmarkStart w:id="6140" w:name="_Toc115927828"/>
      <w:bookmarkStart w:id="6141" w:name="_Toc115928238"/>
      <w:bookmarkStart w:id="6142" w:name="_Toc115927829"/>
      <w:bookmarkStart w:id="6143" w:name="_Toc115928239"/>
      <w:bookmarkStart w:id="6144" w:name="_Toc115927830"/>
      <w:bookmarkStart w:id="6145" w:name="_Toc115928240"/>
      <w:bookmarkStart w:id="6146" w:name="_Toc118269287"/>
      <w:bookmarkEnd w:id="6136"/>
      <w:bookmarkEnd w:id="6137"/>
      <w:bookmarkEnd w:id="6138"/>
      <w:bookmarkEnd w:id="6139"/>
      <w:bookmarkEnd w:id="6140"/>
      <w:bookmarkEnd w:id="6141"/>
      <w:bookmarkEnd w:id="6142"/>
      <w:bookmarkEnd w:id="6143"/>
      <w:bookmarkEnd w:id="6144"/>
      <w:bookmarkEnd w:id="6145"/>
      <w:r w:rsidRPr="00D82B8B">
        <w:rPr>
          <w:lang w:eastAsia="en-US"/>
        </w:rPr>
        <w:t>Ir</w:t>
      </w:r>
      <w:bookmarkStart w:id="6147" w:name="_Toc115927934"/>
      <w:bookmarkStart w:id="6148" w:name="_Toc115928344"/>
      <w:bookmarkStart w:id="6149" w:name="_Toc115927935"/>
      <w:bookmarkStart w:id="6150" w:name="_Toc115928345"/>
      <w:bookmarkStart w:id="6151" w:name="_Toc115927936"/>
      <w:bookmarkStart w:id="6152" w:name="_Toc115928346"/>
      <w:bookmarkStart w:id="6153" w:name="_Toc115927937"/>
      <w:bookmarkStart w:id="6154" w:name="_Toc115928347"/>
      <w:bookmarkStart w:id="6155" w:name="_Toc115927938"/>
      <w:bookmarkStart w:id="6156" w:name="_Toc115928348"/>
      <w:bookmarkStart w:id="6157" w:name="_Toc115927939"/>
      <w:bookmarkStart w:id="6158" w:name="_Toc115928349"/>
      <w:bookmarkStart w:id="6159" w:name="_Toc115927940"/>
      <w:bookmarkStart w:id="6160" w:name="_Toc115928350"/>
      <w:bookmarkStart w:id="6161" w:name="_Toc115927941"/>
      <w:bookmarkStart w:id="6162" w:name="_Toc115928351"/>
      <w:bookmarkStart w:id="6163" w:name="_Toc115927942"/>
      <w:bookmarkStart w:id="6164" w:name="_Toc115928352"/>
      <w:bookmarkStart w:id="6165" w:name="_Toc115927943"/>
      <w:bookmarkStart w:id="6166" w:name="_Toc115928353"/>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r w:rsidR="00C3627C" w:rsidRPr="00D82B8B">
        <w:t xml:space="preserve">radiation </w:t>
      </w:r>
      <w:r w:rsidR="003C4887" w:rsidRPr="00D82B8B">
        <w:t>v</w:t>
      </w:r>
      <w:r w:rsidR="00C3627C" w:rsidRPr="00D82B8B">
        <w:t>s Forecast</w:t>
      </w:r>
      <w:bookmarkEnd w:id="6146"/>
      <w:r w:rsidR="00C3627C" w:rsidRPr="00D82B8B">
        <w:t xml:space="preserve"> </w:t>
      </w:r>
    </w:p>
    <w:p w14:paraId="08273A8C" w14:textId="77777777" w:rsidR="00C3627C" w:rsidRPr="00D82B8B" w:rsidRDefault="00C3627C" w:rsidP="00C3627C"/>
    <w:p w14:paraId="3A89D254" w14:textId="549CA17C" w:rsidR="00EC013C" w:rsidRPr="00D82B8B" w:rsidDel="000D174D" w:rsidRDefault="00C3627C" w:rsidP="000D174D">
      <w:pPr>
        <w:rPr>
          <w:del w:id="6167" w:author="Mutali Nepfumbada" w:date="2022-11-28T06:23:00Z"/>
          <w:lang w:eastAsia="en-US"/>
        </w:rPr>
        <w:pPrChange w:id="6168" w:author="Mutali Nepfumbada" w:date="2022-11-28T06:23:00Z">
          <w:pPr/>
        </w:pPrChange>
      </w:pPr>
      <w:r w:rsidRPr="00D82B8B">
        <w:rPr>
          <w:lang w:eastAsia="en-US"/>
        </w:rPr>
        <w:t xml:space="preserve">The following table and graph describe the irradiance of the site compared to the Helioscope P50 prediction. Harmattan notes that the irradiance measurement is satellite-based. </w:t>
      </w:r>
      <w:del w:id="6169" w:author="Mutali Nepfumbada" w:date="2022-11-28T06:23:00Z">
        <w:r w:rsidRPr="00D82B8B" w:rsidDel="000D174D">
          <w:rPr>
            <w:lang w:eastAsia="en-US"/>
          </w:rPr>
          <w:delText xml:space="preserve">The site has been measuring irradiance since </w:delText>
        </w:r>
        <w:commentRangeStart w:id="6170"/>
        <w:r w:rsidRPr="00D82B8B" w:rsidDel="000D174D">
          <w:rPr>
            <w:lang w:eastAsia="en-US"/>
          </w:rPr>
          <w:delText xml:space="preserve">April </w:delText>
        </w:r>
        <w:r w:rsidR="006C2DBA" w:rsidRPr="00D82B8B" w:rsidDel="000D174D">
          <w:rPr>
            <w:lang w:eastAsia="en-US"/>
          </w:rPr>
          <w:delText>2022</w:delText>
        </w:r>
        <w:r w:rsidRPr="00D82B8B" w:rsidDel="000D174D">
          <w:rPr>
            <w:lang w:eastAsia="en-US"/>
          </w:rPr>
          <w:delText xml:space="preserve"> to the present, and no irradiance data is available prior to that tim</w:delText>
        </w:r>
        <w:commentRangeEnd w:id="6170"/>
        <w:r w:rsidRPr="00D82B8B" w:rsidDel="000D174D">
          <w:rPr>
            <w:rStyle w:val="CommentReference"/>
            <w:rPrChange w:id="6171" w:author="Mutali Nepfumbada" w:date="2022-10-14T09:34:00Z">
              <w:rPr>
                <w:rStyle w:val="CommentReference"/>
                <w:rFonts w:ascii="Verdana" w:hAnsi="Verdana"/>
              </w:rPr>
            </w:rPrChange>
          </w:rPr>
          <w:commentReference w:id="6170"/>
        </w:r>
        <w:r w:rsidRPr="00D82B8B" w:rsidDel="000D174D">
          <w:rPr>
            <w:lang w:eastAsia="en-US"/>
          </w:rPr>
          <w:delText>e</w:delText>
        </w:r>
        <w:r w:rsidR="00EC013C" w:rsidRPr="00D82B8B" w:rsidDel="000D174D">
          <w:rPr>
            <w:lang w:eastAsia="en-US"/>
          </w:rPr>
          <w:delText>. We note that some of the irradiation data were</w:delText>
        </w:r>
      </w:del>
      <w:ins w:id="6172" w:author="Justin Wimbush" w:date="2022-11-01T17:12:00Z">
        <w:del w:id="6173" w:author="Mutali Nepfumbada" w:date="2022-11-28T06:23:00Z">
          <w:r w:rsidR="008B12E2" w:rsidDel="000D174D">
            <w:rPr>
              <w:lang w:eastAsia="en-US"/>
            </w:rPr>
            <w:delText>as</w:delText>
          </w:r>
        </w:del>
      </w:ins>
      <w:del w:id="6174" w:author="Mutali Nepfumbada" w:date="2022-11-28T06:23:00Z">
        <w:r w:rsidR="00EC013C" w:rsidRPr="00D82B8B" w:rsidDel="000D174D">
          <w:rPr>
            <w:lang w:eastAsia="en-US"/>
          </w:rPr>
          <w:delText xml:space="preserve"> not fully captured in the </w:delText>
        </w:r>
        <w:r w:rsidR="003B251A" w:rsidRPr="00D82B8B" w:rsidDel="000D174D">
          <w:rPr>
            <w:lang w:eastAsia="en-US"/>
          </w:rPr>
          <w:delText>month</w:delText>
        </w:r>
      </w:del>
      <w:ins w:id="6175" w:author="Justin Wimbush" w:date="2022-11-01T17:12:00Z">
        <w:del w:id="6176" w:author="Mutali Nepfumbada" w:date="2022-11-28T06:23:00Z">
          <w:r w:rsidR="008B12E2" w:rsidDel="000D174D">
            <w:rPr>
              <w:lang w:eastAsia="en-US"/>
            </w:rPr>
            <w:delText>s</w:delText>
          </w:r>
        </w:del>
      </w:ins>
      <w:del w:id="6177" w:author="Mutali Nepfumbada" w:date="2022-11-28T06:23:00Z">
        <w:r w:rsidR="003B251A" w:rsidRPr="00D82B8B" w:rsidDel="000D174D">
          <w:rPr>
            <w:lang w:eastAsia="en-US"/>
          </w:rPr>
          <w:delText xml:space="preserve"> </w:delText>
        </w:r>
        <w:r w:rsidR="00EC013C" w:rsidRPr="00D82B8B" w:rsidDel="000D174D">
          <w:rPr>
            <w:lang w:eastAsia="en-US"/>
          </w:rPr>
          <w:delText>of April</w:delText>
        </w:r>
        <w:r w:rsidR="00E37341" w:rsidRPr="00D82B8B" w:rsidDel="000D174D">
          <w:rPr>
            <w:lang w:eastAsia="en-US"/>
          </w:rPr>
          <w:delText xml:space="preserve"> and May</w:delText>
        </w:r>
        <w:r w:rsidR="0028701E" w:rsidRPr="00D82B8B" w:rsidDel="000D174D">
          <w:rPr>
            <w:lang w:eastAsia="en-US"/>
          </w:rPr>
          <w:delText xml:space="preserve"> 2022</w:delText>
        </w:r>
        <w:r w:rsidR="00E37341" w:rsidRPr="00D82B8B" w:rsidDel="000D174D">
          <w:rPr>
            <w:lang w:eastAsia="en-US"/>
          </w:rPr>
          <w:delText>.</w:delText>
        </w:r>
      </w:del>
    </w:p>
    <w:p w14:paraId="1AFA1C48" w14:textId="17EC04D7" w:rsidR="003B251A" w:rsidRPr="00D82B8B" w:rsidDel="000D174D" w:rsidRDefault="003B251A" w:rsidP="000D174D">
      <w:pPr>
        <w:rPr>
          <w:del w:id="6178" w:author="Mutali Nepfumbada" w:date="2022-11-28T06:23:00Z"/>
          <w:lang w:eastAsia="en-US"/>
        </w:rPr>
        <w:pPrChange w:id="6179" w:author="Mutali Nepfumbada" w:date="2022-11-28T06:23:00Z">
          <w:pPr/>
        </w:pPrChange>
      </w:pPr>
    </w:p>
    <w:p w14:paraId="5456AAEB" w14:textId="2A2C16B2" w:rsidR="00EC013C" w:rsidRPr="00D82B8B" w:rsidDel="000D174D" w:rsidRDefault="00EC013C" w:rsidP="000D174D">
      <w:pPr>
        <w:rPr>
          <w:ins w:id="6180" w:author="Adam Terry" w:date="2022-11-02T14:08:00Z"/>
          <w:del w:id="6181" w:author="Mutali Nepfumbada" w:date="2022-11-28T06:23:00Z"/>
          <w:lang w:eastAsia="en-US"/>
        </w:rPr>
        <w:pPrChange w:id="6182" w:author="Mutali Nepfumbada" w:date="2022-11-28T06:23:00Z">
          <w:pPr/>
        </w:pPrChange>
      </w:pPr>
      <w:del w:id="6183" w:author="Mutali Nepfumbada" w:date="2022-11-28T06:23:00Z">
        <w:r w:rsidRPr="00D82B8B" w:rsidDel="000D174D">
          <w:rPr>
            <w:lang w:eastAsia="en-US"/>
          </w:rPr>
          <w:delText>Harmattan has noted the following after reviewing the daily irradiation SCADA data:</w:delText>
        </w:r>
      </w:del>
    </w:p>
    <w:p w14:paraId="3A262EFD" w14:textId="786F828D" w:rsidR="00415D7F" w:rsidRPr="00D82B8B" w:rsidDel="000D174D" w:rsidRDefault="00415D7F" w:rsidP="000D174D">
      <w:pPr>
        <w:rPr>
          <w:del w:id="6184" w:author="Mutali Nepfumbada" w:date="2022-11-28T06:23:00Z"/>
          <w:lang w:eastAsia="en-US"/>
        </w:rPr>
        <w:pPrChange w:id="6185" w:author="Mutali Nepfumbada" w:date="2022-11-28T06:23:00Z">
          <w:pPr/>
        </w:pPrChange>
      </w:pPr>
    </w:p>
    <w:p w14:paraId="1BE7E160" w14:textId="383390DD" w:rsidR="00EC013C" w:rsidRPr="00D82B8B" w:rsidDel="000D174D" w:rsidRDefault="00EC013C" w:rsidP="000D174D">
      <w:pPr>
        <w:rPr>
          <w:del w:id="6186" w:author="Mutali Nepfumbada" w:date="2022-11-28T06:23:00Z"/>
          <w:lang w:eastAsia="en-US"/>
        </w:rPr>
        <w:pPrChange w:id="6187" w:author="Mutali Nepfumbada" w:date="2022-11-28T06:23:00Z">
          <w:pPr>
            <w:pStyle w:val="Bullet1"/>
          </w:pPr>
        </w:pPrChange>
      </w:pPr>
      <w:del w:id="6188" w:author="Mutali Nepfumbada" w:date="2022-11-28T06:23:00Z">
        <w:r w:rsidRPr="00D82B8B" w:rsidDel="000D174D">
          <w:rPr>
            <w:lang w:eastAsia="en-US"/>
          </w:rPr>
          <w:delText xml:space="preserve">The </w:delText>
        </w:r>
        <w:r w:rsidR="003B251A" w:rsidRPr="00D82B8B" w:rsidDel="000D174D">
          <w:rPr>
            <w:lang w:eastAsia="en-US"/>
          </w:rPr>
          <w:delText xml:space="preserve">irradiance data </w:delText>
        </w:r>
        <w:r w:rsidR="002422B2" w:rsidRPr="00D82B8B" w:rsidDel="000D174D">
          <w:rPr>
            <w:lang w:eastAsia="en-US"/>
          </w:rPr>
          <w:delText xml:space="preserve">was not available for 6 days in </w:delText>
        </w:r>
        <w:r w:rsidR="00075505" w:rsidRPr="00D82B8B" w:rsidDel="000D174D">
          <w:rPr>
            <w:lang w:eastAsia="en-US"/>
          </w:rPr>
          <w:delText>April 2022;</w:delText>
        </w:r>
      </w:del>
    </w:p>
    <w:p w14:paraId="29BDD7D9" w14:textId="5A36DB61" w:rsidR="00EC013C" w:rsidRPr="00D82B8B" w:rsidDel="000D174D" w:rsidRDefault="00EC013C" w:rsidP="000D174D">
      <w:pPr>
        <w:rPr>
          <w:del w:id="6189" w:author="Mutali Nepfumbada" w:date="2022-11-28T06:23:00Z"/>
          <w:lang w:eastAsia="en-US"/>
        </w:rPr>
        <w:pPrChange w:id="6190" w:author="Mutali Nepfumbada" w:date="2022-11-28T06:23:00Z">
          <w:pPr>
            <w:pStyle w:val="Bullet1"/>
          </w:pPr>
        </w:pPrChange>
      </w:pPr>
      <w:del w:id="6191" w:author="Mutali Nepfumbada" w:date="2022-11-28T06:23:00Z">
        <w:r w:rsidRPr="00D82B8B" w:rsidDel="000D174D">
          <w:rPr>
            <w:lang w:eastAsia="en-US"/>
          </w:rPr>
          <w:delText>The</w:delText>
        </w:r>
        <w:r w:rsidR="002422B2" w:rsidRPr="00D82B8B" w:rsidDel="000D174D">
          <w:rPr>
            <w:lang w:eastAsia="en-US"/>
          </w:rPr>
          <w:delText xml:space="preserve"> irradiance data was not available </w:delText>
        </w:r>
        <w:r w:rsidR="00075505" w:rsidRPr="00D82B8B" w:rsidDel="000D174D">
          <w:rPr>
            <w:lang w:eastAsia="en-US"/>
          </w:rPr>
          <w:delText>for 1 day in May 2022;</w:delText>
        </w:r>
      </w:del>
    </w:p>
    <w:p w14:paraId="730E6D9B" w14:textId="2F928E0B" w:rsidR="00EC013C" w:rsidRPr="00D82B8B" w:rsidRDefault="00075505" w:rsidP="000D174D">
      <w:pPr>
        <w:rPr>
          <w:lang w:eastAsia="en-US"/>
        </w:rPr>
        <w:pPrChange w:id="6192" w:author="Mutali Nepfumbada" w:date="2022-11-28T06:23:00Z">
          <w:pPr>
            <w:pStyle w:val="Bullet1"/>
          </w:pPr>
        </w:pPrChange>
      </w:pPr>
      <w:del w:id="6193" w:author="Mutali Nepfumbada" w:date="2022-11-28T06:23:00Z">
        <w:r w:rsidRPr="00D82B8B" w:rsidDel="000D174D">
          <w:rPr>
            <w:lang w:eastAsia="en-US"/>
          </w:rPr>
          <w:delText xml:space="preserve">The irradiance data was </w:delText>
        </w:r>
        <w:r w:rsidR="005304C0" w:rsidRPr="00D82B8B" w:rsidDel="000D174D">
          <w:rPr>
            <w:lang w:eastAsia="en-US"/>
          </w:rPr>
          <w:delText>available for the full month</w:delText>
        </w:r>
      </w:del>
      <w:ins w:id="6194" w:author="Chanda Nxumalo" w:date="2022-10-18T13:09:00Z">
        <w:del w:id="6195" w:author="Mutali Nepfumbada" w:date="2022-11-28T06:23:00Z">
          <w:r w:rsidR="00153163" w:rsidDel="000D174D">
            <w:rPr>
              <w:lang w:eastAsia="en-US"/>
            </w:rPr>
            <w:delText>s</w:delText>
          </w:r>
        </w:del>
      </w:ins>
      <w:del w:id="6196" w:author="Mutali Nepfumbada" w:date="2022-11-28T06:23:00Z">
        <w:r w:rsidR="00DA0055" w:rsidRPr="00D82B8B" w:rsidDel="000D174D">
          <w:rPr>
            <w:lang w:eastAsia="en-US"/>
          </w:rPr>
          <w:delText xml:space="preserve"> </w:delText>
        </w:r>
      </w:del>
      <w:ins w:id="6197" w:author="Chanda Nxumalo" w:date="2022-10-18T13:09:00Z">
        <w:del w:id="6198" w:author="Mutali Nepfumbada" w:date="2022-11-28T06:23:00Z">
          <w:r w:rsidR="00153163" w:rsidDel="000D174D">
            <w:rPr>
              <w:lang w:eastAsia="en-US"/>
            </w:rPr>
            <w:delText>from</w:delText>
          </w:r>
          <w:r w:rsidR="00DA0055" w:rsidRPr="00D82B8B" w:rsidDel="000D174D">
            <w:rPr>
              <w:lang w:eastAsia="en-US"/>
            </w:rPr>
            <w:delText xml:space="preserve"> </w:delText>
          </w:r>
        </w:del>
      </w:ins>
      <w:del w:id="6199" w:author="Mutali Nepfumbada" w:date="2022-11-28T06:23:00Z">
        <w:r w:rsidR="00DA0055" w:rsidRPr="00D82B8B" w:rsidDel="000D174D">
          <w:rPr>
            <w:lang w:eastAsia="en-US"/>
          </w:rPr>
          <w:delText xml:space="preserve">in June </w:delText>
        </w:r>
      </w:del>
      <w:ins w:id="6200" w:author="Chanda Nxumalo" w:date="2022-10-18T13:09:00Z">
        <w:del w:id="6201" w:author="Mutali Nepfumbada" w:date="2022-11-28T06:23:00Z">
          <w:r w:rsidR="00153163" w:rsidDel="000D174D">
            <w:rPr>
              <w:lang w:eastAsia="en-US"/>
            </w:rPr>
            <w:delText xml:space="preserve">– August </w:delText>
          </w:r>
        </w:del>
      </w:ins>
      <w:del w:id="6202" w:author="Mutali Nepfumbada" w:date="2022-11-28T06:23:00Z">
        <w:r w:rsidR="00DA0055" w:rsidRPr="00D82B8B" w:rsidDel="000D174D">
          <w:rPr>
            <w:lang w:eastAsia="en-US"/>
          </w:rPr>
          <w:delText>2022</w:delText>
        </w:r>
        <w:r w:rsidR="00746A6A" w:rsidRPr="00D82B8B" w:rsidDel="000D174D">
          <w:rPr>
            <w:lang w:eastAsia="en-US"/>
          </w:rPr>
          <w:delText>;</w:delText>
        </w:r>
      </w:del>
    </w:p>
    <w:p w14:paraId="2E642758" w14:textId="0785BB34" w:rsidR="00FB31B4" w:rsidRPr="00D82B8B" w:rsidRDefault="00FB31B4" w:rsidP="00FB31B4">
      <w:pPr>
        <w:pStyle w:val="Bullet1"/>
        <w:rPr>
          <w:del w:id="6203" w:author="Chanda Nxumalo" w:date="2022-10-18T13:09:00Z"/>
          <w:lang w:eastAsia="en-US"/>
        </w:rPr>
      </w:pPr>
      <w:del w:id="6204" w:author="Chanda Nxumalo" w:date="2022-10-18T13:09:00Z">
        <w:r w:rsidRPr="00D82B8B">
          <w:rPr>
            <w:lang w:eastAsia="en-US"/>
          </w:rPr>
          <w:delText>The irradiance data was available for the full month</w:delText>
        </w:r>
        <w:r w:rsidR="00DA0055" w:rsidRPr="00D82B8B">
          <w:rPr>
            <w:lang w:eastAsia="en-US"/>
          </w:rPr>
          <w:delText xml:space="preserve"> </w:delText>
        </w:r>
        <w:r w:rsidR="00FD2077" w:rsidRPr="00D82B8B">
          <w:rPr>
            <w:lang w:eastAsia="en-US"/>
          </w:rPr>
          <w:delText>in July</w:delText>
        </w:r>
        <w:r w:rsidR="00746A6A" w:rsidRPr="00D82B8B">
          <w:rPr>
            <w:lang w:eastAsia="en-US"/>
          </w:rPr>
          <w:delText xml:space="preserve"> 2022;</w:delText>
        </w:r>
        <w:r w:rsidRPr="00D82B8B">
          <w:rPr>
            <w:lang w:eastAsia="en-US"/>
          </w:rPr>
          <w:delText xml:space="preserve"> </w:delText>
        </w:r>
      </w:del>
    </w:p>
    <w:p w14:paraId="52A7DF2C" w14:textId="2FBB4522" w:rsidR="00746A6A" w:rsidRPr="00D82B8B" w:rsidRDefault="00746A6A" w:rsidP="00746A6A">
      <w:pPr>
        <w:pStyle w:val="Bullet1"/>
        <w:rPr>
          <w:del w:id="6205" w:author="Chanda Nxumalo" w:date="2022-10-18T13:09:00Z"/>
          <w:lang w:eastAsia="en-US"/>
        </w:rPr>
      </w:pPr>
      <w:del w:id="6206" w:author="Chanda Nxumalo" w:date="2022-10-18T13:09:00Z">
        <w:r w:rsidRPr="00D82B8B">
          <w:rPr>
            <w:lang w:eastAsia="en-US"/>
          </w:rPr>
          <w:delText xml:space="preserve">The irradiance data was available for the full month </w:delText>
        </w:r>
        <w:r w:rsidR="00FD2077" w:rsidRPr="00D82B8B">
          <w:rPr>
            <w:lang w:eastAsia="en-US"/>
          </w:rPr>
          <w:delText>in July</w:delText>
        </w:r>
        <w:r w:rsidRPr="00D82B8B">
          <w:rPr>
            <w:lang w:eastAsia="en-US"/>
          </w:rPr>
          <w:delText xml:space="preserve"> 2022; </w:delText>
        </w:r>
      </w:del>
    </w:p>
    <w:p w14:paraId="44911358" w14:textId="4112E3C3" w:rsidR="00E37341" w:rsidRPr="00D82B8B" w:rsidRDefault="00E37341" w:rsidP="00E37341">
      <w:pPr>
        <w:pStyle w:val="Bullet1"/>
        <w:rPr>
          <w:del w:id="6207" w:author="Chanda Nxumalo" w:date="2022-10-18T13:09:00Z"/>
          <w:lang w:eastAsia="en-US"/>
        </w:rPr>
      </w:pPr>
      <w:del w:id="6208" w:author="Chanda Nxumalo" w:date="2022-10-18T13:09:00Z">
        <w:r w:rsidRPr="00D82B8B">
          <w:rPr>
            <w:lang w:eastAsia="en-US"/>
          </w:rPr>
          <w:delText>The irradiance data was available for the full month in August 2022</w:delText>
        </w:r>
        <w:r w:rsidR="00FD2077" w:rsidRPr="00D82B8B">
          <w:rPr>
            <w:lang w:eastAsia="en-US"/>
          </w:rPr>
          <w:delText>.</w:delText>
        </w:r>
        <w:r w:rsidRPr="00D82B8B">
          <w:rPr>
            <w:lang w:eastAsia="en-US"/>
          </w:rPr>
          <w:delText xml:space="preserve"> </w:delText>
        </w:r>
      </w:del>
    </w:p>
    <w:p w14:paraId="37E93683" w14:textId="77777777" w:rsidR="00BE0B72" w:rsidRPr="00D82B8B" w:rsidDel="000D174D" w:rsidRDefault="00BE0B72" w:rsidP="00C3627C">
      <w:pPr>
        <w:rPr>
          <w:del w:id="6209" w:author="Mutali Nepfumbada" w:date="2022-11-28T06:23:00Z"/>
          <w:lang w:eastAsia="en-US"/>
        </w:rPr>
      </w:pPr>
    </w:p>
    <w:p w14:paraId="5FE0FCAD" w14:textId="361EAD3C" w:rsidR="004121A7" w:rsidRDefault="002B779F" w:rsidP="00C3627C">
      <w:pPr>
        <w:rPr>
          <w:ins w:id="6210" w:author="Mutali Nepfumbada" w:date="2022-11-27T22:15:00Z"/>
          <w:lang w:eastAsia="en-US"/>
        </w:rPr>
      </w:pPr>
      <w:del w:id="6211" w:author="Mutali Nepfumbada" w:date="2022-11-28T06:23:00Z">
        <w:r w:rsidRPr="00D82B8B" w:rsidDel="000D174D">
          <w:rPr>
            <w:lang w:eastAsia="en-US"/>
          </w:rPr>
          <w:delText xml:space="preserve">Harmattan has adjusted the </w:delText>
        </w:r>
      </w:del>
      <w:ins w:id="6212" w:author="Chanda Nxumalo" w:date="2022-10-18T13:09:00Z">
        <w:del w:id="6213" w:author="Mutali Nepfumbada" w:date="2022-11-28T06:23:00Z">
          <w:r w:rsidR="00153163" w:rsidDel="000D174D">
            <w:rPr>
              <w:lang w:eastAsia="en-US"/>
            </w:rPr>
            <w:delText>i</w:delText>
          </w:r>
        </w:del>
      </w:ins>
      <w:del w:id="6214" w:author="Mutali Nepfumbada" w:date="2022-11-28T06:23:00Z">
        <w:r w:rsidRPr="00D82B8B" w:rsidDel="000D174D">
          <w:rPr>
            <w:lang w:eastAsia="en-US"/>
          </w:rPr>
          <w:delText>Irradiance forecast based on the number of data unavailability days.</w:delText>
        </w:r>
        <w:r w:rsidR="009A5F9E" w:rsidRPr="00D82B8B" w:rsidDel="000D174D">
          <w:rPr>
            <w:lang w:eastAsia="en-US"/>
          </w:rPr>
          <w:delText xml:space="preserve"> The total irradiation is </w:delText>
        </w:r>
        <w:r w:rsidR="009A5F9E" w:rsidRPr="00D82B8B" w:rsidDel="000D174D">
          <w:delText>585</w:delText>
        </w:r>
        <w:r w:rsidR="006E6BDA" w:rsidRPr="00D82B8B" w:rsidDel="000D174D">
          <w:delText xml:space="preserve"> </w:delText>
        </w:r>
        <w:r w:rsidR="009A5F9E" w:rsidRPr="00D82B8B" w:rsidDel="000D174D">
          <w:delText>kWh/m2 with a variance of 2.22</w:delText>
        </w:r>
        <w:r w:rsidR="006E6BDA" w:rsidRPr="00D82B8B" w:rsidDel="000D174D">
          <w:delText xml:space="preserve"> %</w:delText>
        </w:r>
        <w:r w:rsidR="000879D1" w:rsidRPr="00D82B8B" w:rsidDel="000D174D">
          <w:delText xml:space="preserve"> </w:delText>
        </w:r>
        <w:r w:rsidR="00E043ED" w:rsidRPr="00D82B8B" w:rsidDel="000D174D">
          <w:delText>below</w:delText>
        </w:r>
        <w:r w:rsidR="000879D1" w:rsidRPr="00D82B8B" w:rsidDel="000D174D">
          <w:delText xml:space="preserve"> the </w:delText>
        </w:r>
        <w:r w:rsidR="00A26501" w:rsidRPr="00D82B8B" w:rsidDel="000D174D">
          <w:delText>forecast,</w:delText>
        </w:r>
        <w:r w:rsidRPr="00D82B8B" w:rsidDel="000D174D">
          <w:delText xml:space="preserve"> </w:delText>
        </w:r>
        <w:r w:rsidRPr="00D82B8B" w:rsidDel="000D174D">
          <w:rPr>
            <w:lang w:eastAsia="en-US"/>
          </w:rPr>
          <w:delText>as shown in the following table.</w:delText>
        </w:r>
        <w:r w:rsidR="006E6BDA" w:rsidRPr="00D82B8B" w:rsidDel="000D174D">
          <w:rPr>
            <w:lang w:eastAsia="en-US"/>
          </w:rPr>
          <w:delText xml:space="preserve">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5B751F83" w14:textId="77777777" w:rsidTr="002A53ED">
        <w:trPr>
          <w:trHeight w:val="207"/>
          <w:ins w:id="6215" w:author="Mutali Nepfumbada" w:date="2022-11-27T22:16:00Z"/>
        </w:trPr>
        <w:tc>
          <w:tcPr>
            <w:tcW w:w="5000" w:type="pct"/>
            <w:gridSpan w:val="4"/>
            <w:shd w:val="clear" w:color="auto" w:fill="5F0500"/>
          </w:tcPr>
          <w:p w14:paraId="77ED08BC" w14:textId="77777777" w:rsidR="00700056" w:rsidRPr="00700056" w:rsidRDefault="00700056" w:rsidP="00700056">
            <w:pPr>
              <w:jc w:val="center"/>
              <w:rPr>
                <w:ins w:id="6216" w:author="Mutali Nepfumbada" w:date="2022-11-27T22:16:00Z"/>
                <w:b/>
              </w:rPr>
            </w:pPr>
            <w:ins w:id="6217" w:author="Mutali Nepfumbada" w:date="2022-11-27T22:16:00Z">
              <w:r w:rsidRPr="00700056">
                <w:rPr>
                  <w:b/>
                </w:rPr>
                <w:t>Irradiation kWh/m</w:t>
              </w:r>
              <w:r w:rsidRPr="00700056">
                <w:rPr>
                  <w:b/>
                  <w:vertAlign w:val="superscript"/>
                </w:rPr>
                <w:t>2</w:t>
              </w:r>
            </w:ins>
          </w:p>
        </w:tc>
      </w:tr>
      <w:tr w:rsidR="00700056" w:rsidRPr="00700056" w14:paraId="12C8097E" w14:textId="77777777" w:rsidTr="002A53ED">
        <w:trPr>
          <w:trHeight w:val="239"/>
          <w:ins w:id="6218" w:author="Mutali Nepfumbada" w:date="2022-11-27T22:16:00Z"/>
        </w:trPr>
        <w:tc>
          <w:tcPr>
            <w:tcW w:w="1271" w:type="pct"/>
            <w:shd w:val="clear" w:color="auto" w:fill="5F0500"/>
          </w:tcPr>
          <w:p w14:paraId="3746D150" w14:textId="77777777" w:rsidR="00700056" w:rsidRPr="00700056" w:rsidRDefault="00700056" w:rsidP="00700056">
            <w:pPr>
              <w:jc w:val="left"/>
              <w:rPr>
                <w:ins w:id="6219" w:author="Mutali Nepfumbada" w:date="2022-11-27T22:16:00Z"/>
                <w:b/>
                <w:lang w:eastAsia="en-US"/>
              </w:rPr>
            </w:pPr>
            <w:ins w:id="6220" w:author="Mutali Nepfumbada" w:date="2022-11-27T22:16:00Z">
              <w:r w:rsidRPr="00700056">
                <w:rPr>
                  <w:b/>
                  <w:lang w:eastAsia="en-US"/>
                </w:rPr>
                <w:t>Month</w:t>
              </w:r>
            </w:ins>
          </w:p>
        </w:tc>
        <w:tc>
          <w:tcPr>
            <w:tcW w:w="1243" w:type="pct"/>
            <w:shd w:val="clear" w:color="auto" w:fill="5F0500"/>
          </w:tcPr>
          <w:p w14:paraId="32D8B30B" w14:textId="77777777" w:rsidR="00700056" w:rsidRPr="00700056" w:rsidRDefault="00700056" w:rsidP="00700056">
            <w:pPr>
              <w:jc w:val="center"/>
              <w:rPr>
                <w:ins w:id="6221" w:author="Mutali Nepfumbada" w:date="2022-11-27T22:16:00Z"/>
                <w:b/>
                <w:lang w:val="en-US"/>
              </w:rPr>
            </w:pPr>
            <w:ins w:id="6222" w:author="Mutali Nepfumbada" w:date="2022-11-27T22:16:00Z">
              <w:r w:rsidRPr="00700056">
                <w:rPr>
                  <w:b/>
                  <w:lang w:val="en-US"/>
                </w:rPr>
                <w:t>Actual</w:t>
              </w:r>
            </w:ins>
          </w:p>
        </w:tc>
        <w:tc>
          <w:tcPr>
            <w:tcW w:w="1243" w:type="pct"/>
            <w:shd w:val="clear" w:color="auto" w:fill="5F0500"/>
          </w:tcPr>
          <w:p w14:paraId="3E5983B0" w14:textId="77777777" w:rsidR="00700056" w:rsidRPr="00700056" w:rsidRDefault="00700056" w:rsidP="00700056">
            <w:pPr>
              <w:jc w:val="center"/>
              <w:rPr>
                <w:ins w:id="6223" w:author="Mutali Nepfumbada" w:date="2022-11-27T22:16:00Z"/>
                <w:b/>
                <w:lang w:val="en-US"/>
              </w:rPr>
            </w:pPr>
            <w:ins w:id="6224" w:author="Mutali Nepfumbada" w:date="2022-11-27T22:16:00Z">
              <w:r w:rsidRPr="00700056">
                <w:rPr>
                  <w:b/>
                  <w:lang w:val="en-US"/>
                </w:rPr>
                <w:t>Forecast</w:t>
              </w:r>
            </w:ins>
          </w:p>
        </w:tc>
        <w:tc>
          <w:tcPr>
            <w:tcW w:w="1242" w:type="pct"/>
            <w:shd w:val="clear" w:color="auto" w:fill="5F0500"/>
          </w:tcPr>
          <w:p w14:paraId="0B1DD6D9" w14:textId="77777777" w:rsidR="00700056" w:rsidRPr="00700056" w:rsidRDefault="00700056" w:rsidP="00700056">
            <w:pPr>
              <w:jc w:val="center"/>
              <w:rPr>
                <w:ins w:id="6225" w:author="Mutali Nepfumbada" w:date="2022-11-27T22:16:00Z"/>
                <w:b/>
                <w:lang w:eastAsia="en-US"/>
              </w:rPr>
            </w:pPr>
            <w:ins w:id="6226" w:author="Mutali Nepfumbada" w:date="2022-11-27T22:16:00Z">
              <w:r w:rsidRPr="00700056">
                <w:rPr>
                  <w:b/>
                </w:rPr>
                <w:t>Delta (%)</w:t>
              </w:r>
            </w:ins>
          </w:p>
        </w:tc>
      </w:tr>
      <w:tr w:rsidR="00700056" w:rsidRPr="00700056" w14:paraId="4C0827E9" w14:textId="77777777" w:rsidTr="002A53ED">
        <w:trPr>
          <w:trHeight w:val="177"/>
          <w:ins w:id="6227" w:author="Mutali Nepfumbada" w:date="2022-11-27T22:16:00Z"/>
        </w:trPr>
        <w:tc>
          <w:tcPr>
            <w:tcW w:w="5000" w:type="pct"/>
            <w:gridSpan w:val="4"/>
          </w:tcPr>
          <w:p w14:paraId="1F20E544" w14:textId="77777777" w:rsidR="00700056" w:rsidRPr="00700056" w:rsidRDefault="00700056" w:rsidP="00700056">
            <w:pPr>
              <w:jc w:val="center"/>
              <w:rPr>
                <w:ins w:id="6228" w:author="Mutali Nepfumbada" w:date="2022-11-27T22:16:00Z"/>
                <w:lang w:eastAsia="en-US"/>
              </w:rPr>
            </w:pPr>
            <w:ins w:id="6229" w:author="Mutali Nepfumbada" w:date="2022-11-27T22:16:00Z">
              <w:r w:rsidRPr="00700056">
                <w:rPr>
                  <w:bCs/>
                  <w:lang w:val="en-US"/>
                </w:rPr>
                <w:t>{%tr for item in DURItable_contents%}</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{{item.Date}}</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item. DURIA}}</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item. DURIF }}</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{{item. DURIV}}</w:t>
              </w:r>
            </w:ins>
          </w:p>
        </w:tc>
      </w:tr>
      <w:tr w:rsidR="00700056" w:rsidRPr="00700056" w14:paraId="3AA285FA" w14:textId="77777777" w:rsidTr="002A53ED">
        <w:trPr>
          <w:trHeight w:val="177"/>
          <w:ins w:id="6239" w:author="Mutali Nepfumbada" w:date="2022-11-27T22:16:00Z"/>
        </w:trPr>
        <w:tc>
          <w:tcPr>
            <w:tcW w:w="5000" w:type="pct"/>
            <w:gridSpan w:val="4"/>
          </w:tcPr>
          <w:p w14:paraId="084E3060" w14:textId="77777777" w:rsidR="00700056" w:rsidRPr="00700056" w:rsidRDefault="00700056" w:rsidP="00700056">
            <w:pPr>
              <w:jc w:val="center"/>
              <w:rPr>
                <w:ins w:id="6240" w:author="Mutali Nepfumbada" w:date="2022-11-27T22:16:00Z"/>
                <w:lang w:eastAsia="en-US"/>
              </w:rPr>
            </w:pPr>
            <w:ins w:id="6241" w:author="Mutali Nepfumbada" w:date="2022-11-27T22:16:00Z">
              <w:r w:rsidRPr="00700056">
                <w:rPr>
                  <w:bCs/>
                  <w:lang w:val="en-US"/>
                </w:rPr>
                <w:t>{%tr endfor %}</w:t>
              </w:r>
            </w:ins>
          </w:p>
        </w:tc>
      </w:tr>
    </w:tbl>
    <w:p w14:paraId="07FA9D04" w14:textId="77777777" w:rsidR="00700056" w:rsidRPr="00700056" w:rsidRDefault="00700056" w:rsidP="00700056">
      <w:pPr>
        <w:spacing w:after="200"/>
        <w:jc w:val="center"/>
        <w:rPr>
          <w:ins w:id="6242" w:author="Mutali Nepfumbada" w:date="2022-11-27T22:16:00Z"/>
          <w:i/>
          <w:iCs/>
          <w:color w:val="5F0505"/>
          <w:sz w:val="18"/>
          <w:szCs w:val="18"/>
        </w:rPr>
      </w:pPr>
      <w:bookmarkStart w:id="6243" w:name="_Toc120510254"/>
      <w:ins w:id="6244" w:author="Mutali Nepfumbada" w:date="2022-11-27T22:16: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Durbanville irradiation and Forecast</w:t>
        </w:r>
        <w:bookmarkEnd w:id="6243"/>
      </w:ins>
    </w:p>
    <w:p w14:paraId="34666A16" w14:textId="77777777" w:rsidR="00700056" w:rsidRPr="00700056" w:rsidRDefault="00700056" w:rsidP="00700056">
      <w:pPr>
        <w:jc w:val="center"/>
        <w:rPr>
          <w:ins w:id="6245" w:author="Mutali Nepfumbada" w:date="2022-11-27T22:16:00Z"/>
        </w:rPr>
      </w:pPr>
      <w:ins w:id="6246" w:author="Mutali Nepfumbada" w:date="2022-11-27T22:16:00Z">
        <w:r w:rsidRPr="00700056">
          <w:rPr>
            <w:lang w:eastAsia="en-US"/>
          </w:rPr>
          <w:t>{{DURIImage}}</w:t>
        </w:r>
      </w:ins>
    </w:p>
    <w:p w14:paraId="58009A58" w14:textId="77777777" w:rsidR="00700056" w:rsidRPr="00700056" w:rsidRDefault="00700056" w:rsidP="00700056">
      <w:pPr>
        <w:spacing w:after="200"/>
        <w:jc w:val="center"/>
        <w:rPr>
          <w:ins w:id="6247" w:author="Mutali Nepfumbada" w:date="2022-11-27T22:16:00Z"/>
          <w:i/>
          <w:iCs/>
          <w:color w:val="5F0505"/>
          <w:sz w:val="18"/>
          <w:szCs w:val="18"/>
        </w:rPr>
      </w:pPr>
      <w:ins w:id="6248" w:author="Mutali Nepfumbada" w:date="2022-11-27T22:16: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Irradiation Vs Forecast</w:t>
        </w:r>
      </w:ins>
    </w:p>
    <w:p w14:paraId="116B2ECF" w14:textId="0FF9362B" w:rsidR="00700056" w:rsidRDefault="00700056" w:rsidP="00C3627C">
      <w:pPr>
        <w:rPr>
          <w:ins w:id="6249" w:author="Mutali Nepfumbada" w:date="2022-11-27T22:15:00Z"/>
          <w:lang w:eastAsia="en-US"/>
        </w:rPr>
      </w:pPr>
    </w:p>
    <w:p w14:paraId="669FC50B" w14:textId="77777777" w:rsidR="00700056" w:rsidRPr="00D82B8B" w:rsidRDefault="00700056" w:rsidP="00C3627C">
      <w:pPr>
        <w:rPr>
          <w:lang w:eastAsia="en-US"/>
        </w:rPr>
      </w:pPr>
    </w:p>
    <w:p w14:paraId="6A2BA7EB" w14:textId="788EE55C" w:rsidR="002B779F" w:rsidRPr="00D82B8B" w:rsidDel="00700056" w:rsidRDefault="002B779F" w:rsidP="00C3627C">
      <w:pPr>
        <w:rPr>
          <w:del w:id="6250" w:author="Mutali Nepfumbada" w:date="2022-11-27T22:15:00Z"/>
          <w:lang w:eastAsia="en-US"/>
        </w:rPr>
      </w:pPr>
    </w:p>
    <w:tbl>
      <w:tblPr>
        <w:tblStyle w:val="TableGridLight"/>
        <w:tblW w:w="1863" w:type="pct"/>
        <w:jc w:val="center"/>
        <w:tblLook w:val="04A0" w:firstRow="1" w:lastRow="0" w:firstColumn="1" w:lastColumn="0" w:noHBand="0" w:noVBand="1"/>
        <w:tblPrChange w:id="6251" w:author="Mutali Nepfumbada" w:date="2022-10-12T05:52:00Z">
          <w:tblPr>
            <w:tblStyle w:val="TableGridLight"/>
            <w:tblW w:w="5000" w:type="pct"/>
            <w:tblLook w:val="04A0" w:firstRow="1" w:lastRow="0" w:firstColumn="1" w:lastColumn="0" w:noHBand="0" w:noVBand="1"/>
          </w:tblPr>
        </w:tblPrChange>
      </w:tblPr>
      <w:tblGrid>
        <w:gridCol w:w="814"/>
        <w:gridCol w:w="806"/>
        <w:gridCol w:w="927"/>
        <w:gridCol w:w="1007"/>
        <w:tblGridChange w:id="6252">
          <w:tblGrid>
            <w:gridCol w:w="815"/>
            <w:gridCol w:w="806"/>
            <w:gridCol w:w="1010"/>
            <w:gridCol w:w="788"/>
            <w:gridCol w:w="6120"/>
          </w:tblGrid>
        </w:tblGridChange>
      </w:tblGrid>
      <w:tr w:rsidR="00F5760E" w:rsidRPr="00D82B8B" w:rsidDel="00700056" w14:paraId="6270559F" w14:textId="4CFE0617" w:rsidTr="00AE349D">
        <w:trPr>
          <w:trHeight w:val="289"/>
          <w:jc w:val="center"/>
          <w:del w:id="6253" w:author="Mutali Nepfumbada" w:date="2022-11-27T22:15:00Z"/>
          <w:trPrChange w:id="6254" w:author="Mutali Nepfumbada" w:date="2022-10-12T05:52:00Z">
            <w:trPr>
              <w:trHeight w:val="207"/>
            </w:trPr>
          </w:trPrChange>
        </w:trPr>
        <w:tc>
          <w:tcPr>
            <w:tcW w:w="5000" w:type="pct"/>
            <w:gridSpan w:val="4"/>
            <w:shd w:val="clear" w:color="auto" w:fill="5F0500"/>
            <w:tcPrChange w:id="6255" w:author="Mutali Nepfumbada" w:date="2022-10-12T05:52:00Z">
              <w:tcPr>
                <w:tcW w:w="5000" w:type="pct"/>
                <w:gridSpan w:val="5"/>
                <w:shd w:val="clear" w:color="auto" w:fill="5F0500"/>
              </w:tcPr>
            </w:tcPrChange>
          </w:tcPr>
          <w:p w14:paraId="729893F0" w14:textId="4BC12D92" w:rsidR="00F5760E" w:rsidRPr="00D82B8B" w:rsidDel="00700056" w:rsidRDefault="00F5760E">
            <w:pPr>
              <w:jc w:val="center"/>
              <w:rPr>
                <w:del w:id="6256" w:author="Mutali Nepfumbada" w:date="2022-11-27T22:15:00Z"/>
                <w:b/>
              </w:rPr>
            </w:pPr>
            <w:del w:id="6257" w:author="Mutali Nepfumbada" w:date="2022-11-27T22:15:00Z">
              <w:r w:rsidRPr="00D82B8B" w:rsidDel="00700056">
                <w:rPr>
                  <w:b/>
                </w:rPr>
                <w:delText>Irradiation kWh/m</w:delText>
              </w:r>
              <w:r w:rsidRPr="00D82B8B" w:rsidDel="00700056">
                <w:rPr>
                  <w:b/>
                  <w:vertAlign w:val="superscript"/>
                </w:rPr>
                <w:delText>2</w:delText>
              </w:r>
            </w:del>
          </w:p>
        </w:tc>
      </w:tr>
      <w:tr w:rsidR="00AE349D" w:rsidRPr="00D82B8B" w:rsidDel="00700056" w14:paraId="0731E245" w14:textId="3F044A78" w:rsidTr="00AE349D">
        <w:tblPrEx>
          <w:tblPrExChange w:id="6258" w:author="Mutali Nepfumbada" w:date="2022-10-12T05:52:00Z">
            <w:tblPrEx>
              <w:tblW w:w="1792" w:type="pct"/>
              <w:jc w:val="center"/>
            </w:tblPrEx>
          </w:tblPrExChange>
        </w:tblPrEx>
        <w:trPr>
          <w:trHeight w:val="334"/>
          <w:jc w:val="center"/>
          <w:del w:id="6259" w:author="Mutali Nepfumbada" w:date="2022-11-27T22:15:00Z"/>
          <w:trPrChange w:id="6260" w:author="Mutali Nepfumbada" w:date="2022-10-12T05:52:00Z">
            <w:trPr>
              <w:gridAfter w:val="0"/>
              <w:trHeight w:val="334"/>
              <w:jc w:val="center"/>
            </w:trPr>
          </w:trPrChange>
        </w:trPr>
        <w:tc>
          <w:tcPr>
            <w:tcW w:w="1145" w:type="pct"/>
            <w:shd w:val="clear" w:color="auto" w:fill="5F0500"/>
            <w:tcPrChange w:id="6261" w:author="Mutali Nepfumbada" w:date="2022-10-12T05:52:00Z">
              <w:tcPr>
                <w:tcW w:w="1192" w:type="pct"/>
                <w:shd w:val="clear" w:color="auto" w:fill="5F0500"/>
              </w:tcPr>
            </w:tcPrChange>
          </w:tcPr>
          <w:p w14:paraId="0A91A349" w14:textId="554229A7" w:rsidR="00F5760E" w:rsidRPr="00D82B8B" w:rsidDel="00700056" w:rsidRDefault="00F5760E">
            <w:pPr>
              <w:rPr>
                <w:del w:id="6262" w:author="Mutali Nepfumbada" w:date="2022-11-27T22:15:00Z"/>
                <w:b/>
                <w:lang w:eastAsia="en-US"/>
              </w:rPr>
            </w:pPr>
            <w:del w:id="6263" w:author="Mutali Nepfumbada" w:date="2022-11-27T22:15:00Z">
              <w:r w:rsidRPr="00D82B8B" w:rsidDel="00700056">
                <w:rPr>
                  <w:b/>
                  <w:lang w:eastAsia="en-US"/>
                </w:rPr>
                <w:delText>Month</w:delText>
              </w:r>
            </w:del>
          </w:p>
        </w:tc>
        <w:tc>
          <w:tcPr>
            <w:tcW w:w="1134" w:type="pct"/>
            <w:shd w:val="clear" w:color="auto" w:fill="5F0500"/>
            <w:tcPrChange w:id="6264" w:author="Mutali Nepfumbada" w:date="2022-10-12T05:52:00Z">
              <w:tcPr>
                <w:tcW w:w="1179" w:type="pct"/>
                <w:shd w:val="clear" w:color="auto" w:fill="5F0500"/>
              </w:tcPr>
            </w:tcPrChange>
          </w:tcPr>
          <w:p w14:paraId="1031D7ED" w14:textId="76C7447E" w:rsidR="00F5760E" w:rsidRPr="00D82B8B" w:rsidDel="00700056" w:rsidRDefault="00F5760E">
            <w:pPr>
              <w:jc w:val="center"/>
              <w:rPr>
                <w:del w:id="6265" w:author="Mutali Nepfumbada" w:date="2022-11-27T22:15:00Z"/>
                <w:b/>
                <w:lang w:val="en-US"/>
              </w:rPr>
            </w:pPr>
            <w:del w:id="6266" w:author="Mutali Nepfumbada" w:date="2022-11-27T22:15:00Z">
              <w:r w:rsidRPr="00D82B8B" w:rsidDel="00700056">
                <w:rPr>
                  <w:b/>
                  <w:lang w:val="en-US"/>
                </w:rPr>
                <w:delText>Actual</w:delText>
              </w:r>
            </w:del>
          </w:p>
        </w:tc>
        <w:tc>
          <w:tcPr>
            <w:tcW w:w="1304" w:type="pct"/>
            <w:shd w:val="clear" w:color="auto" w:fill="5F0500"/>
            <w:tcPrChange w:id="6267" w:author="Mutali Nepfumbada" w:date="2022-10-12T05:52:00Z">
              <w:tcPr>
                <w:tcW w:w="1477" w:type="pct"/>
                <w:shd w:val="clear" w:color="auto" w:fill="5F0500"/>
              </w:tcPr>
            </w:tcPrChange>
          </w:tcPr>
          <w:p w14:paraId="63355F9C" w14:textId="49C4ACF3" w:rsidR="00F5760E" w:rsidRPr="00D82B8B" w:rsidDel="00700056" w:rsidRDefault="00F5760E">
            <w:pPr>
              <w:jc w:val="center"/>
              <w:rPr>
                <w:del w:id="6268" w:author="Mutali Nepfumbada" w:date="2022-11-27T22:15:00Z"/>
                <w:b/>
                <w:lang w:val="en-US"/>
              </w:rPr>
            </w:pPr>
            <w:del w:id="6269" w:author="Mutali Nepfumbada" w:date="2022-11-27T22:15:00Z">
              <w:r w:rsidRPr="00D82B8B" w:rsidDel="00700056">
                <w:rPr>
                  <w:b/>
                  <w:lang w:val="en-US"/>
                </w:rPr>
                <w:delText>Forecast</w:delText>
              </w:r>
            </w:del>
          </w:p>
        </w:tc>
        <w:tc>
          <w:tcPr>
            <w:tcW w:w="1418" w:type="pct"/>
            <w:shd w:val="clear" w:color="auto" w:fill="5F0500"/>
            <w:tcPrChange w:id="6270" w:author="Mutali Nepfumbada" w:date="2022-10-12T05:52:00Z">
              <w:tcPr>
                <w:tcW w:w="1151" w:type="pct"/>
                <w:shd w:val="clear" w:color="auto" w:fill="5F0500"/>
              </w:tcPr>
            </w:tcPrChange>
          </w:tcPr>
          <w:p w14:paraId="11A1CC93" w14:textId="3C9BC5E9" w:rsidR="00F5760E" w:rsidRPr="00D82B8B" w:rsidDel="00700056" w:rsidRDefault="00F5760E">
            <w:pPr>
              <w:jc w:val="center"/>
              <w:rPr>
                <w:del w:id="6271" w:author="Mutali Nepfumbada" w:date="2022-11-27T22:15:00Z"/>
                <w:b/>
                <w:lang w:eastAsia="en-US"/>
              </w:rPr>
            </w:pPr>
            <w:del w:id="6272" w:author="Mutali Nepfumbada" w:date="2022-11-27T22:15:00Z">
              <w:r w:rsidRPr="00D82B8B" w:rsidDel="00700056">
                <w:rPr>
                  <w:b/>
                </w:rPr>
                <w:delText>Delta (%)</w:delText>
              </w:r>
            </w:del>
          </w:p>
        </w:tc>
      </w:tr>
      <w:tr w:rsidR="00AE349D" w:rsidRPr="00D82B8B" w:rsidDel="00700056" w14:paraId="6A359B92" w14:textId="541B4856" w:rsidTr="00AE349D">
        <w:tblPrEx>
          <w:tblPrExChange w:id="6273" w:author="Mutali Nepfumbada" w:date="2022-10-12T05:52:00Z">
            <w:tblPrEx>
              <w:tblW w:w="1792" w:type="pct"/>
              <w:jc w:val="center"/>
            </w:tblPrEx>
          </w:tblPrExChange>
        </w:tblPrEx>
        <w:trPr>
          <w:trHeight w:val="237"/>
          <w:jc w:val="center"/>
          <w:del w:id="6274" w:author="Mutali Nepfumbada" w:date="2022-11-27T22:15:00Z"/>
          <w:trPrChange w:id="6275" w:author="Mutali Nepfumbada" w:date="2022-10-12T05:52:00Z">
            <w:trPr>
              <w:gridAfter w:val="0"/>
              <w:trHeight w:val="237"/>
              <w:jc w:val="center"/>
            </w:trPr>
          </w:trPrChange>
        </w:trPr>
        <w:tc>
          <w:tcPr>
            <w:tcW w:w="1145" w:type="pct"/>
            <w:tcPrChange w:id="6276" w:author="Mutali Nepfumbada" w:date="2022-10-12T05:52:00Z">
              <w:tcPr>
                <w:tcW w:w="1192" w:type="pct"/>
              </w:tcPr>
            </w:tcPrChange>
          </w:tcPr>
          <w:p w14:paraId="1DD8FD6B" w14:textId="646D694E" w:rsidR="00C927B6" w:rsidRPr="00D82B8B" w:rsidDel="00700056" w:rsidRDefault="00C927B6" w:rsidP="00C927B6">
            <w:pPr>
              <w:rPr>
                <w:del w:id="6277" w:author="Mutali Nepfumbada" w:date="2022-11-27T22:15:00Z"/>
                <w:lang w:eastAsia="en-US"/>
              </w:rPr>
            </w:pPr>
            <w:del w:id="6278" w:author="Mutali Nepfumbada" w:date="2022-11-27T22:15:00Z">
              <w:r w:rsidRPr="00D82B8B" w:rsidDel="00700056">
                <w:rPr>
                  <w:bCs/>
                  <w:lang w:val="en-US"/>
                </w:rPr>
                <w:delText>Apr 22</w:delText>
              </w:r>
            </w:del>
          </w:p>
        </w:tc>
        <w:tc>
          <w:tcPr>
            <w:tcW w:w="1134" w:type="pct"/>
            <w:tcPrChange w:id="6279" w:author="Mutali Nepfumbada" w:date="2022-10-12T05:52:00Z">
              <w:tcPr>
                <w:tcW w:w="1179" w:type="pct"/>
              </w:tcPr>
            </w:tcPrChange>
          </w:tcPr>
          <w:p w14:paraId="287EBBFA" w14:textId="106751B1" w:rsidR="00C927B6" w:rsidRPr="00D82B8B" w:rsidDel="00700056" w:rsidRDefault="00C927B6" w:rsidP="00C927B6">
            <w:pPr>
              <w:jc w:val="center"/>
              <w:rPr>
                <w:del w:id="6280" w:author="Mutali Nepfumbada" w:date="2022-11-27T22:15:00Z"/>
                <w:lang w:eastAsia="en-US"/>
              </w:rPr>
            </w:pPr>
            <w:del w:id="6281" w:author="Mutali Nepfumbada" w:date="2022-11-27T22:15:00Z">
              <w:r w:rsidRPr="00D82B8B" w:rsidDel="00700056">
                <w:rPr>
                  <w:bCs/>
                  <w:lang w:val="en-US"/>
                </w:rPr>
                <w:delText>126</w:delText>
              </w:r>
            </w:del>
          </w:p>
        </w:tc>
        <w:tc>
          <w:tcPr>
            <w:tcW w:w="1304" w:type="pct"/>
            <w:tcPrChange w:id="6282" w:author="Mutali Nepfumbada" w:date="2022-10-12T05:52:00Z">
              <w:tcPr>
                <w:tcW w:w="1477" w:type="pct"/>
              </w:tcPr>
            </w:tcPrChange>
          </w:tcPr>
          <w:p w14:paraId="20FE31F3" w14:textId="6535CAA6" w:rsidR="00C927B6" w:rsidRPr="00D82B8B" w:rsidDel="00700056" w:rsidRDefault="00C927B6" w:rsidP="00C927B6">
            <w:pPr>
              <w:jc w:val="center"/>
              <w:rPr>
                <w:del w:id="6283" w:author="Mutali Nepfumbada" w:date="2022-11-27T22:15:00Z"/>
                <w:lang w:eastAsia="en-US"/>
              </w:rPr>
            </w:pPr>
            <w:del w:id="6284" w:author="Mutali Nepfumbada" w:date="2022-11-27T22:15:00Z">
              <w:r w:rsidRPr="00D82B8B" w:rsidDel="00700056">
                <w:delText>126</w:delText>
              </w:r>
            </w:del>
          </w:p>
        </w:tc>
        <w:tc>
          <w:tcPr>
            <w:tcW w:w="1418" w:type="pct"/>
            <w:tcPrChange w:id="6285" w:author="Mutali Nepfumbada" w:date="2022-10-12T05:52:00Z">
              <w:tcPr>
                <w:tcW w:w="1151" w:type="pct"/>
              </w:tcPr>
            </w:tcPrChange>
          </w:tcPr>
          <w:p w14:paraId="52CEFFBB" w14:textId="76A93320" w:rsidR="00C927B6" w:rsidRPr="00D82B8B" w:rsidDel="00700056" w:rsidRDefault="00C927B6" w:rsidP="00C927B6">
            <w:pPr>
              <w:jc w:val="center"/>
              <w:rPr>
                <w:del w:id="6286" w:author="Mutali Nepfumbada" w:date="2022-11-27T22:15:00Z"/>
                <w:color w:val="00B050"/>
                <w:lang w:eastAsia="en-US"/>
              </w:rPr>
            </w:pPr>
            <w:del w:id="6287" w:author="Mutali Nepfumbada" w:date="2022-11-27T22:15:00Z">
              <w:r w:rsidRPr="00D82B8B" w:rsidDel="00700056">
                <w:rPr>
                  <w:color w:val="00B050"/>
                </w:rPr>
                <w:delText>0.47</w:delText>
              </w:r>
            </w:del>
          </w:p>
        </w:tc>
      </w:tr>
      <w:tr w:rsidR="00AE349D" w:rsidRPr="00D82B8B" w:rsidDel="00700056" w14:paraId="41BBF057" w14:textId="56E8B96E" w:rsidTr="00AE349D">
        <w:tblPrEx>
          <w:tblPrExChange w:id="6288" w:author="Mutali Nepfumbada" w:date="2022-10-12T05:52:00Z">
            <w:tblPrEx>
              <w:tblW w:w="1792" w:type="pct"/>
              <w:jc w:val="center"/>
            </w:tblPrEx>
          </w:tblPrExChange>
        </w:tblPrEx>
        <w:trPr>
          <w:trHeight w:val="237"/>
          <w:jc w:val="center"/>
          <w:del w:id="6289" w:author="Mutali Nepfumbada" w:date="2022-11-27T22:15:00Z"/>
          <w:trPrChange w:id="6290" w:author="Mutali Nepfumbada" w:date="2022-10-12T05:52:00Z">
            <w:trPr>
              <w:gridAfter w:val="0"/>
              <w:trHeight w:val="237"/>
              <w:jc w:val="center"/>
            </w:trPr>
          </w:trPrChange>
        </w:trPr>
        <w:tc>
          <w:tcPr>
            <w:tcW w:w="1145" w:type="pct"/>
            <w:tcPrChange w:id="6291" w:author="Mutali Nepfumbada" w:date="2022-10-12T05:52:00Z">
              <w:tcPr>
                <w:tcW w:w="1192" w:type="pct"/>
              </w:tcPr>
            </w:tcPrChange>
          </w:tcPr>
          <w:p w14:paraId="259E2CCC" w14:textId="2D1C1082" w:rsidR="00C927B6" w:rsidRPr="00D82B8B" w:rsidDel="00700056" w:rsidRDefault="00C927B6" w:rsidP="00C927B6">
            <w:pPr>
              <w:rPr>
                <w:del w:id="6292" w:author="Mutali Nepfumbada" w:date="2022-11-27T22:15:00Z"/>
                <w:lang w:eastAsia="en-US"/>
              </w:rPr>
            </w:pPr>
            <w:del w:id="6293" w:author="Mutali Nepfumbada" w:date="2022-11-27T22:15:00Z">
              <w:r w:rsidRPr="00D82B8B" w:rsidDel="00700056">
                <w:rPr>
                  <w:bCs/>
                  <w:lang w:val="en-US"/>
                </w:rPr>
                <w:delText>May 22</w:delText>
              </w:r>
            </w:del>
          </w:p>
        </w:tc>
        <w:tc>
          <w:tcPr>
            <w:tcW w:w="1134" w:type="pct"/>
            <w:tcPrChange w:id="6294" w:author="Mutali Nepfumbada" w:date="2022-10-12T05:52:00Z">
              <w:tcPr>
                <w:tcW w:w="1179" w:type="pct"/>
              </w:tcPr>
            </w:tcPrChange>
          </w:tcPr>
          <w:p w14:paraId="40295225" w14:textId="50CCC252" w:rsidR="00C927B6" w:rsidRPr="00D82B8B" w:rsidDel="00700056" w:rsidRDefault="00C927B6" w:rsidP="00C927B6">
            <w:pPr>
              <w:jc w:val="center"/>
              <w:rPr>
                <w:del w:id="6295" w:author="Mutali Nepfumbada" w:date="2022-11-27T22:15:00Z"/>
                <w:lang w:eastAsia="en-US"/>
              </w:rPr>
            </w:pPr>
            <w:del w:id="6296" w:author="Mutali Nepfumbada" w:date="2022-11-27T22:15:00Z">
              <w:r w:rsidRPr="00D82B8B" w:rsidDel="00700056">
                <w:rPr>
                  <w:bCs/>
                  <w:lang w:val="en-US"/>
                </w:rPr>
                <w:delText>119</w:delText>
              </w:r>
            </w:del>
          </w:p>
        </w:tc>
        <w:tc>
          <w:tcPr>
            <w:tcW w:w="1304" w:type="pct"/>
            <w:tcPrChange w:id="6297" w:author="Mutali Nepfumbada" w:date="2022-10-12T05:52:00Z">
              <w:tcPr>
                <w:tcW w:w="1477" w:type="pct"/>
              </w:tcPr>
            </w:tcPrChange>
          </w:tcPr>
          <w:p w14:paraId="0C412C96" w14:textId="06FB8C3C" w:rsidR="00C927B6" w:rsidRPr="00D82B8B" w:rsidDel="00700056" w:rsidRDefault="00C927B6" w:rsidP="00C927B6">
            <w:pPr>
              <w:jc w:val="center"/>
              <w:rPr>
                <w:del w:id="6298" w:author="Mutali Nepfumbada" w:date="2022-11-27T22:15:00Z"/>
                <w:lang w:eastAsia="en-US"/>
              </w:rPr>
            </w:pPr>
            <w:del w:id="6299" w:author="Mutali Nepfumbada" w:date="2022-11-27T22:15:00Z">
              <w:r w:rsidRPr="00D82B8B" w:rsidDel="00700056">
                <w:delText>118</w:delText>
              </w:r>
            </w:del>
          </w:p>
        </w:tc>
        <w:tc>
          <w:tcPr>
            <w:tcW w:w="1418" w:type="pct"/>
            <w:tcPrChange w:id="6300" w:author="Mutali Nepfumbada" w:date="2022-10-12T05:52:00Z">
              <w:tcPr>
                <w:tcW w:w="1151" w:type="pct"/>
              </w:tcPr>
            </w:tcPrChange>
          </w:tcPr>
          <w:p w14:paraId="3B58337C" w14:textId="5112BCFB" w:rsidR="00C927B6" w:rsidRPr="00D82B8B" w:rsidDel="00700056" w:rsidRDefault="00C927B6" w:rsidP="00C927B6">
            <w:pPr>
              <w:jc w:val="center"/>
              <w:rPr>
                <w:del w:id="6301" w:author="Mutali Nepfumbada" w:date="2022-11-27T22:15:00Z"/>
                <w:color w:val="00B050"/>
                <w:lang w:eastAsia="en-US"/>
              </w:rPr>
            </w:pPr>
            <w:del w:id="6302" w:author="Mutali Nepfumbada" w:date="2022-11-27T22:15:00Z">
              <w:r w:rsidRPr="00D82B8B" w:rsidDel="00700056">
                <w:rPr>
                  <w:color w:val="00B050"/>
                </w:rPr>
                <w:delText>0.71</w:delText>
              </w:r>
            </w:del>
          </w:p>
        </w:tc>
      </w:tr>
      <w:tr w:rsidR="00AE349D" w:rsidRPr="00D82B8B" w:rsidDel="00700056" w14:paraId="16ABF515" w14:textId="5F6CE1C0" w:rsidTr="00AE349D">
        <w:tblPrEx>
          <w:tblPrExChange w:id="6303" w:author="Mutali Nepfumbada" w:date="2022-10-12T05:52:00Z">
            <w:tblPrEx>
              <w:tblW w:w="1792" w:type="pct"/>
              <w:jc w:val="center"/>
            </w:tblPrEx>
          </w:tblPrExChange>
        </w:tblPrEx>
        <w:trPr>
          <w:trHeight w:val="237"/>
          <w:jc w:val="center"/>
          <w:del w:id="6304" w:author="Mutali Nepfumbada" w:date="2022-11-27T22:15:00Z"/>
          <w:trPrChange w:id="6305" w:author="Mutali Nepfumbada" w:date="2022-10-12T05:52:00Z">
            <w:trPr>
              <w:gridAfter w:val="0"/>
              <w:trHeight w:val="237"/>
              <w:jc w:val="center"/>
            </w:trPr>
          </w:trPrChange>
        </w:trPr>
        <w:tc>
          <w:tcPr>
            <w:tcW w:w="1145" w:type="pct"/>
            <w:tcPrChange w:id="6306" w:author="Mutali Nepfumbada" w:date="2022-10-12T05:52:00Z">
              <w:tcPr>
                <w:tcW w:w="1192" w:type="pct"/>
              </w:tcPr>
            </w:tcPrChange>
          </w:tcPr>
          <w:p w14:paraId="620020B4" w14:textId="66D62894" w:rsidR="00C927B6" w:rsidRPr="00D82B8B" w:rsidDel="00700056" w:rsidRDefault="00C927B6" w:rsidP="00C927B6">
            <w:pPr>
              <w:rPr>
                <w:del w:id="6307" w:author="Mutali Nepfumbada" w:date="2022-11-27T22:15:00Z"/>
                <w:lang w:eastAsia="en-US"/>
              </w:rPr>
            </w:pPr>
            <w:del w:id="6308" w:author="Mutali Nepfumbada" w:date="2022-11-27T22:15:00Z">
              <w:r w:rsidRPr="00D82B8B" w:rsidDel="00700056">
                <w:rPr>
                  <w:bCs/>
                  <w:lang w:val="en-US"/>
                </w:rPr>
                <w:delText>Jun 22</w:delText>
              </w:r>
            </w:del>
          </w:p>
        </w:tc>
        <w:tc>
          <w:tcPr>
            <w:tcW w:w="1134" w:type="pct"/>
            <w:tcPrChange w:id="6309" w:author="Mutali Nepfumbada" w:date="2022-10-12T05:52:00Z">
              <w:tcPr>
                <w:tcW w:w="1179" w:type="pct"/>
              </w:tcPr>
            </w:tcPrChange>
          </w:tcPr>
          <w:p w14:paraId="39F39732" w14:textId="5E27415D" w:rsidR="00C927B6" w:rsidRPr="00D82B8B" w:rsidDel="00700056" w:rsidRDefault="00C927B6" w:rsidP="00C927B6">
            <w:pPr>
              <w:jc w:val="center"/>
              <w:rPr>
                <w:del w:id="6310" w:author="Mutali Nepfumbada" w:date="2022-11-27T22:15:00Z"/>
                <w:lang w:eastAsia="en-US"/>
              </w:rPr>
            </w:pPr>
            <w:del w:id="6311" w:author="Mutali Nepfumbada" w:date="2022-11-27T22:15:00Z">
              <w:r w:rsidRPr="00D82B8B" w:rsidDel="00700056">
                <w:rPr>
                  <w:bCs/>
                  <w:lang w:val="en-US"/>
                </w:rPr>
                <w:delText>103</w:delText>
              </w:r>
            </w:del>
          </w:p>
        </w:tc>
        <w:tc>
          <w:tcPr>
            <w:tcW w:w="1304" w:type="pct"/>
            <w:tcPrChange w:id="6312" w:author="Mutali Nepfumbada" w:date="2022-10-12T05:52:00Z">
              <w:tcPr>
                <w:tcW w:w="1477" w:type="pct"/>
              </w:tcPr>
            </w:tcPrChange>
          </w:tcPr>
          <w:p w14:paraId="50FC3207" w14:textId="56C0E00F" w:rsidR="00C927B6" w:rsidRPr="00D82B8B" w:rsidDel="00700056" w:rsidRDefault="00C927B6" w:rsidP="00C927B6">
            <w:pPr>
              <w:jc w:val="center"/>
              <w:rPr>
                <w:del w:id="6313" w:author="Mutali Nepfumbada" w:date="2022-11-27T22:15:00Z"/>
                <w:lang w:eastAsia="en-US"/>
              </w:rPr>
            </w:pPr>
            <w:del w:id="6314" w:author="Mutali Nepfumbada" w:date="2022-11-27T22:15:00Z">
              <w:r w:rsidRPr="00D82B8B" w:rsidDel="00700056">
                <w:delText>103</w:delText>
              </w:r>
            </w:del>
          </w:p>
        </w:tc>
        <w:tc>
          <w:tcPr>
            <w:tcW w:w="1418" w:type="pct"/>
            <w:tcPrChange w:id="6315" w:author="Mutali Nepfumbada" w:date="2022-10-12T05:52:00Z">
              <w:tcPr>
                <w:tcW w:w="1151" w:type="pct"/>
              </w:tcPr>
            </w:tcPrChange>
          </w:tcPr>
          <w:p w14:paraId="761820B7" w14:textId="539D9513" w:rsidR="00C927B6" w:rsidRPr="00D82B8B" w:rsidDel="00700056" w:rsidRDefault="00C927B6" w:rsidP="00C927B6">
            <w:pPr>
              <w:jc w:val="center"/>
              <w:rPr>
                <w:del w:id="6316" w:author="Mutali Nepfumbada" w:date="2022-11-27T22:15:00Z"/>
                <w:color w:val="00B050"/>
                <w:lang w:eastAsia="en-US"/>
              </w:rPr>
            </w:pPr>
            <w:del w:id="6317" w:author="Mutali Nepfumbada" w:date="2022-11-27T22:15:00Z">
              <w:r w:rsidRPr="00D82B8B" w:rsidDel="00700056">
                <w:rPr>
                  <w:color w:val="00B050"/>
                </w:rPr>
                <w:delText>0.36</w:delText>
              </w:r>
            </w:del>
          </w:p>
        </w:tc>
      </w:tr>
      <w:tr w:rsidR="00AE349D" w:rsidRPr="00D82B8B" w:rsidDel="00700056" w14:paraId="2C11E37D" w14:textId="4B32E55A" w:rsidTr="00AE349D">
        <w:tblPrEx>
          <w:tblPrExChange w:id="6318" w:author="Mutali Nepfumbada" w:date="2022-10-12T05:52:00Z">
            <w:tblPrEx>
              <w:tblW w:w="1792" w:type="pct"/>
              <w:jc w:val="center"/>
            </w:tblPrEx>
          </w:tblPrExChange>
        </w:tblPrEx>
        <w:trPr>
          <w:trHeight w:val="237"/>
          <w:jc w:val="center"/>
          <w:del w:id="6319" w:author="Mutali Nepfumbada" w:date="2022-11-27T22:15:00Z"/>
          <w:trPrChange w:id="6320" w:author="Mutali Nepfumbada" w:date="2022-10-12T05:52:00Z">
            <w:trPr>
              <w:gridAfter w:val="0"/>
              <w:trHeight w:val="237"/>
              <w:jc w:val="center"/>
            </w:trPr>
          </w:trPrChange>
        </w:trPr>
        <w:tc>
          <w:tcPr>
            <w:tcW w:w="1145" w:type="pct"/>
            <w:tcPrChange w:id="6321" w:author="Mutali Nepfumbada" w:date="2022-10-12T05:52:00Z">
              <w:tcPr>
                <w:tcW w:w="1192" w:type="pct"/>
              </w:tcPr>
            </w:tcPrChange>
          </w:tcPr>
          <w:p w14:paraId="5DE5EFFB" w14:textId="58CB6C9B" w:rsidR="00C927B6" w:rsidRPr="00D82B8B" w:rsidDel="00700056" w:rsidRDefault="00C927B6" w:rsidP="00C927B6">
            <w:pPr>
              <w:rPr>
                <w:del w:id="6322" w:author="Mutali Nepfumbada" w:date="2022-11-27T22:15:00Z"/>
                <w:lang w:eastAsia="en-US"/>
              </w:rPr>
            </w:pPr>
            <w:del w:id="6323" w:author="Mutali Nepfumbada" w:date="2022-11-27T22:15:00Z">
              <w:r w:rsidRPr="00D82B8B" w:rsidDel="00700056">
                <w:rPr>
                  <w:bCs/>
                  <w:lang w:val="en-US"/>
                </w:rPr>
                <w:delText>Jul 22</w:delText>
              </w:r>
            </w:del>
          </w:p>
        </w:tc>
        <w:tc>
          <w:tcPr>
            <w:tcW w:w="1134" w:type="pct"/>
            <w:tcPrChange w:id="6324" w:author="Mutali Nepfumbada" w:date="2022-10-12T05:52:00Z">
              <w:tcPr>
                <w:tcW w:w="1179" w:type="pct"/>
              </w:tcPr>
            </w:tcPrChange>
          </w:tcPr>
          <w:p w14:paraId="593469B7" w14:textId="4F9BF0D1" w:rsidR="00C927B6" w:rsidRPr="00D82B8B" w:rsidDel="00700056" w:rsidRDefault="00C927B6" w:rsidP="00C927B6">
            <w:pPr>
              <w:jc w:val="center"/>
              <w:rPr>
                <w:del w:id="6325" w:author="Mutali Nepfumbada" w:date="2022-11-27T22:15:00Z"/>
                <w:lang w:eastAsia="en-US"/>
              </w:rPr>
            </w:pPr>
            <w:del w:id="6326" w:author="Mutali Nepfumbada" w:date="2022-11-27T22:15:00Z">
              <w:r w:rsidRPr="00D82B8B" w:rsidDel="00700056">
                <w:rPr>
                  <w:bCs/>
                  <w:lang w:val="en-US"/>
                </w:rPr>
                <w:delText>106</w:delText>
              </w:r>
            </w:del>
          </w:p>
        </w:tc>
        <w:tc>
          <w:tcPr>
            <w:tcW w:w="1304" w:type="pct"/>
            <w:tcPrChange w:id="6327" w:author="Mutali Nepfumbada" w:date="2022-10-12T05:52:00Z">
              <w:tcPr>
                <w:tcW w:w="1477" w:type="pct"/>
              </w:tcPr>
            </w:tcPrChange>
          </w:tcPr>
          <w:p w14:paraId="4AC88325" w14:textId="3B5C72AF" w:rsidR="00C927B6" w:rsidRPr="00D82B8B" w:rsidDel="00700056" w:rsidRDefault="00C927B6" w:rsidP="00C927B6">
            <w:pPr>
              <w:jc w:val="center"/>
              <w:rPr>
                <w:del w:id="6328" w:author="Mutali Nepfumbada" w:date="2022-11-27T22:15:00Z"/>
                <w:lang w:eastAsia="en-US"/>
              </w:rPr>
            </w:pPr>
            <w:del w:id="6329" w:author="Mutali Nepfumbada" w:date="2022-11-27T22:15:00Z">
              <w:r w:rsidRPr="00D82B8B" w:rsidDel="00700056">
                <w:delText>114</w:delText>
              </w:r>
            </w:del>
          </w:p>
        </w:tc>
        <w:tc>
          <w:tcPr>
            <w:tcW w:w="1418" w:type="pct"/>
            <w:tcPrChange w:id="6330" w:author="Mutali Nepfumbada" w:date="2022-10-12T05:52:00Z">
              <w:tcPr>
                <w:tcW w:w="1151" w:type="pct"/>
              </w:tcPr>
            </w:tcPrChange>
          </w:tcPr>
          <w:p w14:paraId="095C1157" w14:textId="2F0E1B1D" w:rsidR="00C927B6" w:rsidRPr="00D82B8B" w:rsidDel="00700056" w:rsidRDefault="00C927B6" w:rsidP="00C927B6">
            <w:pPr>
              <w:jc w:val="center"/>
              <w:rPr>
                <w:del w:id="6331" w:author="Mutali Nepfumbada" w:date="2022-11-27T22:15:00Z"/>
                <w:color w:val="FF0000"/>
                <w:lang w:eastAsia="en-US"/>
              </w:rPr>
            </w:pPr>
            <w:del w:id="6332" w:author="Mutali Nepfumbada" w:date="2022-11-27T22:15:00Z">
              <w:r w:rsidRPr="00D82B8B" w:rsidDel="00700056">
                <w:rPr>
                  <w:color w:val="FF0000"/>
                </w:rPr>
                <w:delText>-7.52</w:delText>
              </w:r>
            </w:del>
          </w:p>
        </w:tc>
      </w:tr>
      <w:tr w:rsidR="00AE349D" w:rsidRPr="00D82B8B" w:rsidDel="00700056" w14:paraId="5DF816C1" w14:textId="4B30B5A4" w:rsidTr="00AE349D">
        <w:tblPrEx>
          <w:tblPrExChange w:id="6333" w:author="Mutali Nepfumbada" w:date="2022-10-12T05:52:00Z">
            <w:tblPrEx>
              <w:tblW w:w="1792" w:type="pct"/>
              <w:jc w:val="center"/>
            </w:tblPrEx>
          </w:tblPrExChange>
        </w:tblPrEx>
        <w:trPr>
          <w:trHeight w:val="237"/>
          <w:jc w:val="center"/>
          <w:del w:id="6334" w:author="Mutali Nepfumbada" w:date="2022-11-27T22:15:00Z"/>
          <w:trPrChange w:id="6335" w:author="Mutali Nepfumbada" w:date="2022-10-12T05:52:00Z">
            <w:trPr>
              <w:gridAfter w:val="0"/>
              <w:trHeight w:val="237"/>
              <w:jc w:val="center"/>
            </w:trPr>
          </w:trPrChange>
        </w:trPr>
        <w:tc>
          <w:tcPr>
            <w:tcW w:w="1145" w:type="pct"/>
            <w:tcPrChange w:id="6336" w:author="Mutali Nepfumbada" w:date="2022-10-12T05:52:00Z">
              <w:tcPr>
                <w:tcW w:w="1192" w:type="pct"/>
              </w:tcPr>
            </w:tcPrChange>
          </w:tcPr>
          <w:p w14:paraId="455104AE" w14:textId="54A5CE24" w:rsidR="00C927B6" w:rsidRPr="00D82B8B" w:rsidDel="00700056" w:rsidRDefault="00C927B6" w:rsidP="00C927B6">
            <w:pPr>
              <w:rPr>
                <w:del w:id="6337" w:author="Mutali Nepfumbada" w:date="2022-11-27T22:15:00Z"/>
                <w:lang w:eastAsia="en-US"/>
              </w:rPr>
            </w:pPr>
            <w:del w:id="6338" w:author="Mutali Nepfumbada" w:date="2022-11-27T22:15:00Z">
              <w:r w:rsidRPr="00D82B8B" w:rsidDel="00700056">
                <w:rPr>
                  <w:bCs/>
                  <w:lang w:val="en-US"/>
                </w:rPr>
                <w:delText>Aug 22</w:delText>
              </w:r>
            </w:del>
          </w:p>
        </w:tc>
        <w:tc>
          <w:tcPr>
            <w:tcW w:w="1134" w:type="pct"/>
            <w:tcPrChange w:id="6339" w:author="Mutali Nepfumbada" w:date="2022-10-12T05:52:00Z">
              <w:tcPr>
                <w:tcW w:w="1179" w:type="pct"/>
              </w:tcPr>
            </w:tcPrChange>
          </w:tcPr>
          <w:p w14:paraId="502D71FC" w14:textId="378E49F1" w:rsidR="00C927B6" w:rsidRPr="00D82B8B" w:rsidDel="00700056" w:rsidRDefault="00C927B6" w:rsidP="00C927B6">
            <w:pPr>
              <w:jc w:val="center"/>
              <w:rPr>
                <w:del w:id="6340" w:author="Mutali Nepfumbada" w:date="2022-11-27T22:15:00Z"/>
                <w:lang w:eastAsia="en-US"/>
              </w:rPr>
            </w:pPr>
            <w:del w:id="6341" w:author="Mutali Nepfumbada" w:date="2022-11-27T22:15:00Z">
              <w:r w:rsidRPr="00D82B8B" w:rsidDel="00700056">
                <w:rPr>
                  <w:bCs/>
                  <w:lang w:val="en-US"/>
                </w:rPr>
                <w:delText>131</w:delText>
              </w:r>
            </w:del>
          </w:p>
        </w:tc>
        <w:tc>
          <w:tcPr>
            <w:tcW w:w="1304" w:type="pct"/>
            <w:tcPrChange w:id="6342" w:author="Mutali Nepfumbada" w:date="2022-10-12T05:52:00Z">
              <w:tcPr>
                <w:tcW w:w="1477" w:type="pct"/>
              </w:tcPr>
            </w:tcPrChange>
          </w:tcPr>
          <w:p w14:paraId="7A7AA42A" w14:textId="5ECD80CC" w:rsidR="00C927B6" w:rsidRPr="00D82B8B" w:rsidDel="00700056" w:rsidRDefault="00C927B6" w:rsidP="00C927B6">
            <w:pPr>
              <w:jc w:val="center"/>
              <w:rPr>
                <w:del w:id="6343" w:author="Mutali Nepfumbada" w:date="2022-11-27T22:15:00Z"/>
                <w:lang w:eastAsia="en-US"/>
              </w:rPr>
            </w:pPr>
            <w:del w:id="6344" w:author="Mutali Nepfumbada" w:date="2022-11-27T22:15:00Z">
              <w:r w:rsidRPr="00D82B8B" w:rsidDel="00700056">
                <w:delText>137</w:delText>
              </w:r>
            </w:del>
          </w:p>
        </w:tc>
        <w:tc>
          <w:tcPr>
            <w:tcW w:w="1418" w:type="pct"/>
            <w:tcPrChange w:id="6345" w:author="Mutali Nepfumbada" w:date="2022-10-12T05:52:00Z">
              <w:tcPr>
                <w:tcW w:w="1151" w:type="pct"/>
              </w:tcPr>
            </w:tcPrChange>
          </w:tcPr>
          <w:p w14:paraId="4DF8D45F" w14:textId="13EECCBA" w:rsidR="00C927B6" w:rsidRPr="00D82B8B" w:rsidDel="00700056" w:rsidRDefault="00C927B6" w:rsidP="00C927B6">
            <w:pPr>
              <w:jc w:val="center"/>
              <w:rPr>
                <w:del w:id="6346" w:author="Mutali Nepfumbada" w:date="2022-11-27T22:15:00Z"/>
                <w:color w:val="FF0000"/>
                <w:lang w:eastAsia="en-US"/>
              </w:rPr>
            </w:pPr>
            <w:del w:id="6347" w:author="Mutali Nepfumbada" w:date="2022-11-27T22:15:00Z">
              <w:r w:rsidRPr="00D82B8B" w:rsidDel="00700056">
                <w:rPr>
                  <w:color w:val="FF0000"/>
                </w:rPr>
                <w:delText>-4.22</w:delText>
              </w:r>
            </w:del>
          </w:p>
        </w:tc>
      </w:tr>
      <w:tr w:rsidR="00AE349D" w:rsidRPr="00D82B8B" w:rsidDel="00700056" w14:paraId="2FE4832A" w14:textId="1AE53760" w:rsidTr="00AE349D">
        <w:tblPrEx>
          <w:tblPrExChange w:id="6348" w:author="Mutali Nepfumbada" w:date="2022-10-12T05:52:00Z">
            <w:tblPrEx>
              <w:tblW w:w="1792" w:type="pct"/>
              <w:jc w:val="center"/>
            </w:tblPrEx>
          </w:tblPrExChange>
        </w:tblPrEx>
        <w:trPr>
          <w:trHeight w:val="237"/>
          <w:jc w:val="center"/>
          <w:del w:id="6349" w:author="Mutali Nepfumbada" w:date="2022-11-27T22:15:00Z"/>
          <w:trPrChange w:id="6350" w:author="Mutali Nepfumbada" w:date="2022-10-12T05:52:00Z">
            <w:trPr>
              <w:gridAfter w:val="0"/>
              <w:trHeight w:val="237"/>
              <w:jc w:val="center"/>
            </w:trPr>
          </w:trPrChange>
        </w:trPr>
        <w:tc>
          <w:tcPr>
            <w:tcW w:w="1145" w:type="pct"/>
            <w:tcPrChange w:id="6351" w:author="Mutali Nepfumbada" w:date="2022-10-12T05:52:00Z">
              <w:tcPr>
                <w:tcW w:w="1192" w:type="pct"/>
              </w:tcPr>
            </w:tcPrChange>
          </w:tcPr>
          <w:p w14:paraId="2A289082" w14:textId="0E723FAD" w:rsidR="007059E4" w:rsidRPr="00D82B8B" w:rsidDel="00700056" w:rsidRDefault="007059E4" w:rsidP="007059E4">
            <w:pPr>
              <w:rPr>
                <w:del w:id="6352" w:author="Mutali Nepfumbada" w:date="2022-11-27T22:15:00Z"/>
                <w:b/>
                <w:lang w:val="en-US"/>
              </w:rPr>
            </w:pPr>
            <w:del w:id="6353" w:author="Mutali Nepfumbada" w:date="2022-11-27T22:15:00Z">
              <w:r w:rsidRPr="00D82B8B" w:rsidDel="00700056">
                <w:rPr>
                  <w:b/>
                  <w:lang w:val="en-US"/>
                </w:rPr>
                <w:delText xml:space="preserve">Total </w:delText>
              </w:r>
            </w:del>
          </w:p>
        </w:tc>
        <w:tc>
          <w:tcPr>
            <w:tcW w:w="1134" w:type="pct"/>
            <w:tcPrChange w:id="6354" w:author="Mutali Nepfumbada" w:date="2022-10-12T05:52:00Z">
              <w:tcPr>
                <w:tcW w:w="1179" w:type="pct"/>
              </w:tcPr>
            </w:tcPrChange>
          </w:tcPr>
          <w:p w14:paraId="713CA776" w14:textId="684B13F7" w:rsidR="007059E4" w:rsidRPr="00D82B8B" w:rsidDel="00700056" w:rsidRDefault="007059E4" w:rsidP="007059E4">
            <w:pPr>
              <w:jc w:val="center"/>
              <w:rPr>
                <w:del w:id="6355" w:author="Mutali Nepfumbada" w:date="2022-11-27T22:15:00Z"/>
                <w:b/>
                <w:lang w:val="en-US"/>
              </w:rPr>
            </w:pPr>
            <w:del w:id="6356" w:author="Mutali Nepfumbada" w:date="2022-11-27T22:15:00Z">
              <w:r w:rsidRPr="00D82B8B" w:rsidDel="00700056">
                <w:rPr>
                  <w:b/>
                </w:rPr>
                <w:delText>585</w:delText>
              </w:r>
            </w:del>
          </w:p>
        </w:tc>
        <w:tc>
          <w:tcPr>
            <w:tcW w:w="1304" w:type="pct"/>
            <w:tcPrChange w:id="6357" w:author="Mutali Nepfumbada" w:date="2022-10-12T05:52:00Z">
              <w:tcPr>
                <w:tcW w:w="1477" w:type="pct"/>
              </w:tcPr>
            </w:tcPrChange>
          </w:tcPr>
          <w:p w14:paraId="3EF14AB6" w14:textId="622BEE02" w:rsidR="007059E4" w:rsidRPr="00D82B8B" w:rsidDel="00700056" w:rsidRDefault="007059E4" w:rsidP="007059E4">
            <w:pPr>
              <w:jc w:val="center"/>
              <w:rPr>
                <w:del w:id="6358" w:author="Mutali Nepfumbada" w:date="2022-11-27T22:15:00Z"/>
                <w:b/>
              </w:rPr>
            </w:pPr>
            <w:del w:id="6359" w:author="Mutali Nepfumbada" w:date="2022-11-27T22:15:00Z">
              <w:r w:rsidRPr="00D82B8B" w:rsidDel="00700056">
                <w:rPr>
                  <w:b/>
                </w:rPr>
                <w:delText>598</w:delText>
              </w:r>
            </w:del>
          </w:p>
        </w:tc>
        <w:tc>
          <w:tcPr>
            <w:tcW w:w="1418" w:type="pct"/>
            <w:tcPrChange w:id="6360" w:author="Mutali Nepfumbada" w:date="2022-10-12T05:52:00Z">
              <w:tcPr>
                <w:tcW w:w="1151" w:type="pct"/>
              </w:tcPr>
            </w:tcPrChange>
          </w:tcPr>
          <w:p w14:paraId="49CBF0DF" w14:textId="7A75F92D" w:rsidR="007059E4" w:rsidRPr="00D82B8B" w:rsidDel="00700056" w:rsidRDefault="007059E4" w:rsidP="007059E4">
            <w:pPr>
              <w:jc w:val="center"/>
              <w:rPr>
                <w:del w:id="6361" w:author="Mutali Nepfumbada" w:date="2022-11-27T22:15:00Z"/>
                <w:b/>
                <w:color w:val="FF0000"/>
              </w:rPr>
            </w:pPr>
            <w:del w:id="6362" w:author="Mutali Nepfumbada" w:date="2022-11-27T22:15:00Z">
              <w:r w:rsidRPr="00D82B8B" w:rsidDel="00700056">
                <w:rPr>
                  <w:b/>
                  <w:color w:val="FF0000"/>
                </w:rPr>
                <w:delText>-2.22</w:delText>
              </w:r>
            </w:del>
          </w:p>
        </w:tc>
      </w:tr>
    </w:tbl>
    <w:p w14:paraId="16152ABF" w14:textId="5F8AA5E7" w:rsidR="00EB2F47" w:rsidRPr="00EB2F47" w:rsidDel="00700056" w:rsidRDefault="00F5760E">
      <w:pPr>
        <w:rPr>
          <w:del w:id="6363" w:author="Mutali Nepfumbada" w:date="2022-11-27T22:15:00Z"/>
        </w:rPr>
        <w:pPrChange w:id="6364" w:author="Mutali Nepfumbada" w:date="2022-11-02T07:46:00Z">
          <w:pPr>
            <w:pStyle w:val="Caption"/>
          </w:pPr>
        </w:pPrChange>
      </w:pPr>
      <w:bookmarkStart w:id="6365" w:name="_Ref117850461"/>
      <w:del w:id="6366" w:author="Mutali Nepfumbada" w:date="2022-11-27T22:15: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bookmarkEnd w:id="6365"/>
        <w:r w:rsidRPr="00D82B8B" w:rsidDel="00700056">
          <w:delText xml:space="preserve">: Durbanville </w:delText>
        </w:r>
        <w:r w:rsidR="006A1468" w:rsidRPr="00D82B8B" w:rsidDel="00700056">
          <w:delText>I</w:delText>
        </w:r>
        <w:r w:rsidRPr="00D82B8B" w:rsidDel="00700056">
          <w:delText xml:space="preserve">rradiation and </w:delText>
        </w:r>
      </w:del>
      <w:ins w:id="6367" w:author="Chanda Nxumalo" w:date="2022-10-18T13:10:00Z">
        <w:del w:id="6368" w:author="Mutali Nepfumbada" w:date="2022-11-27T22:15:00Z">
          <w:r w:rsidR="00153163" w:rsidDel="00700056">
            <w:delText>Actual vs.</w:delText>
          </w:r>
          <w:r w:rsidR="00153163" w:rsidRPr="00D82B8B" w:rsidDel="00700056">
            <w:delText xml:space="preserve"> </w:delText>
          </w:r>
        </w:del>
      </w:ins>
      <w:del w:id="6369" w:author="Mutali Nepfumbada" w:date="2022-11-27T22:15:00Z">
        <w:r w:rsidRPr="00D82B8B" w:rsidDel="00700056">
          <w:delText>Forecast</w:delText>
        </w:r>
      </w:del>
    </w:p>
    <w:p w14:paraId="5DD22D49" w14:textId="2E01A245" w:rsidR="00F5760E" w:rsidRPr="00D82B8B" w:rsidDel="00700056" w:rsidRDefault="0047588A" w:rsidP="005D5866">
      <w:pPr>
        <w:jc w:val="center"/>
        <w:rPr>
          <w:del w:id="6370" w:author="Mutali Nepfumbada" w:date="2022-11-27T22:15:00Z"/>
        </w:rPr>
      </w:pPr>
      <w:del w:id="6371" w:author="Mutali Nepfumbada" w:date="2022-11-27T22:15:00Z">
        <w:r w:rsidRPr="00D82B8B" w:rsidDel="00700056">
          <w:rPr>
            <w:noProof/>
          </w:rPr>
          <w:drawing>
            <wp:inline distT="0" distB="0" distL="0" distR="0" wp14:anchorId="446981D0" wp14:editId="1DA44618">
              <wp:extent cx="5759450" cy="2867025"/>
              <wp:effectExtent l="0" t="0" r="0" b="9525"/>
              <wp:docPr id="102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030"/>
                      <pic:cNvPicPr>
                        <a:picLocks noChangeAspect="1"/>
                      </pic:cNvPicPr>
                    </pic:nvPicPr>
                    <pic:blipFill>
                      <a:blip r:embed="rId32"/>
                      <a:stretch>
                        <a:fillRect/>
                      </a:stretch>
                    </pic:blipFill>
                    <pic:spPr>
                      <a:xfrm>
                        <a:off x="0" y="0"/>
                        <a:ext cx="5759450" cy="2867025"/>
                      </a:xfrm>
                      <a:prstGeom prst="rect">
                        <a:avLst/>
                      </a:prstGeom>
                    </pic:spPr>
                  </pic:pic>
                </a:graphicData>
              </a:graphic>
            </wp:inline>
          </w:drawing>
        </w:r>
      </w:del>
    </w:p>
    <w:p w14:paraId="4CD390C1" w14:textId="6A7F4385" w:rsidR="00F5760E" w:rsidRPr="00D82B8B" w:rsidDel="00700056" w:rsidRDefault="00F5760E" w:rsidP="005D5866">
      <w:pPr>
        <w:pStyle w:val="Caption"/>
        <w:rPr>
          <w:del w:id="6372" w:author="Mutali Nepfumbada" w:date="2022-11-27T22:15:00Z"/>
        </w:rPr>
      </w:pPr>
      <w:bookmarkStart w:id="6373" w:name="_Toc118269010"/>
      <w:del w:id="6374" w:author="Mutali Nepfumbada" w:date="2022-11-27T22:15: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r w:rsidRPr="00D82B8B" w:rsidDel="00700056">
          <w:delText xml:space="preserve">: Durbanville </w:delText>
        </w:r>
      </w:del>
      <w:del w:id="6375" w:author="Mutali Nepfumbada" w:date="2022-11-02T07:59:00Z">
        <w:r w:rsidRPr="00D82B8B" w:rsidDel="00A934D1">
          <w:delText>Irradiation Vs</w:delText>
        </w:r>
      </w:del>
      <w:del w:id="6376" w:author="Mutali Nepfumbada" w:date="2022-11-27T22:15:00Z">
        <w:r w:rsidRPr="00D82B8B" w:rsidDel="00700056">
          <w:delText xml:space="preserve"> Forecast</w:delText>
        </w:r>
        <w:bookmarkEnd w:id="6373"/>
      </w:del>
    </w:p>
    <w:p w14:paraId="7FF3A1D0" w14:textId="2F4E3C9B" w:rsidR="00C3627C" w:rsidRPr="00D82B8B" w:rsidDel="00700056" w:rsidRDefault="00C3627C" w:rsidP="00C3627C">
      <w:pPr>
        <w:rPr>
          <w:del w:id="6377" w:author="Mutali Nepfumbada" w:date="2022-11-27T22:15:00Z"/>
          <w:lang w:eastAsia="en-US"/>
        </w:rPr>
      </w:pPr>
    </w:p>
    <w:p w14:paraId="7C25B44A" w14:textId="4B807EDC" w:rsidR="00C3627C" w:rsidRPr="00D82B8B" w:rsidRDefault="00C3627C" w:rsidP="00C3627C">
      <w:pPr>
        <w:rPr>
          <w:lang w:eastAsia="en-US"/>
        </w:rPr>
      </w:pPr>
      <w:r w:rsidRPr="00D82B8B">
        <w:rPr>
          <w:lang w:eastAsia="en-US"/>
        </w:rPr>
        <w:t xml:space="preserve">The above table and figure show that the solar irradiance from April </w:t>
      </w:r>
      <w:r w:rsidR="00CE5D65" w:rsidRPr="00D82B8B">
        <w:rPr>
          <w:lang w:eastAsia="en-US"/>
        </w:rPr>
        <w:t>2022</w:t>
      </w:r>
      <w:r w:rsidRPr="00D82B8B">
        <w:rPr>
          <w:lang w:eastAsia="en-US"/>
        </w:rPr>
        <w:t xml:space="preserve"> to </w:t>
      </w:r>
      <w:ins w:id="6378" w:author="Mutali Nepfumbada" w:date="2022-10-14T05:51:00Z">
        <w:r w:rsidR="008A6B0E" w:rsidRPr="00D82B8B">
          <w:rPr>
            <w:lang w:eastAsia="en-US"/>
          </w:rPr>
          <w:t xml:space="preserve">June </w:t>
        </w:r>
      </w:ins>
      <w:del w:id="6379" w:author="Mutali Nepfumbada" w:date="2022-10-14T05:51:00Z">
        <w:r w:rsidRPr="00D82B8B" w:rsidDel="008A6B0E">
          <w:rPr>
            <w:lang w:eastAsia="en-US"/>
          </w:rPr>
          <w:delText xml:space="preserve">August </w:delText>
        </w:r>
      </w:del>
      <w:r w:rsidR="00CE5D65" w:rsidRPr="00D82B8B">
        <w:rPr>
          <w:lang w:eastAsia="en-US"/>
        </w:rPr>
        <w:t>2022</w:t>
      </w:r>
      <w:r w:rsidRPr="00D82B8B">
        <w:rPr>
          <w:lang w:eastAsia="en-US"/>
        </w:rPr>
        <w:t xml:space="preserve"> is </w:t>
      </w:r>
      <w:ins w:id="6380" w:author="Mutali Nepfumbada" w:date="2022-10-14T05:52:00Z">
        <w:r w:rsidR="002F4595" w:rsidRPr="00D82B8B">
          <w:rPr>
            <w:lang w:eastAsia="en-US"/>
          </w:rPr>
          <w:t>above</w:t>
        </w:r>
      </w:ins>
      <w:ins w:id="6381" w:author="Chanda Nxumalo" w:date="2022-10-18T13:10:00Z">
        <w:r w:rsidR="00035F9A">
          <w:rPr>
            <w:lang w:eastAsia="en-US"/>
          </w:rPr>
          <w:t xml:space="preserve"> </w:t>
        </w:r>
      </w:ins>
      <w:del w:id="6382" w:author="Mutali Nepfumbada" w:date="2022-10-14T05:52:00Z">
        <w:r w:rsidRPr="00D82B8B" w:rsidDel="002F4595">
          <w:rPr>
            <w:lang w:eastAsia="en-US"/>
          </w:rPr>
          <w:delText>below</w:delText>
        </w:r>
      </w:del>
      <w:del w:id="6383" w:author="Chanda Nxumalo" w:date="2022-10-18T13:10:00Z">
        <w:r w:rsidRPr="00D82B8B">
          <w:rPr>
            <w:lang w:eastAsia="en-US"/>
          </w:rPr>
          <w:delText xml:space="preserve"> the </w:delText>
        </w:r>
      </w:del>
      <w:r w:rsidRPr="00D82B8B">
        <w:rPr>
          <w:lang w:eastAsia="en-US"/>
        </w:rPr>
        <w:t>forecast except for the month</w:t>
      </w:r>
      <w:ins w:id="6384" w:author="Mutali Nepfumbada" w:date="2022-10-14T05:52:00Z">
        <w:r w:rsidR="002F4595" w:rsidRPr="00D82B8B">
          <w:rPr>
            <w:lang w:eastAsia="en-US"/>
          </w:rPr>
          <w:t>s</w:t>
        </w:r>
      </w:ins>
      <w:r w:rsidRPr="00D82B8B">
        <w:rPr>
          <w:lang w:eastAsia="en-US"/>
        </w:rPr>
        <w:t xml:space="preserve"> of Ju</w:t>
      </w:r>
      <w:ins w:id="6385" w:author="Mutali Nepfumbada" w:date="2022-10-14T05:52:00Z">
        <w:r w:rsidR="002F4595" w:rsidRPr="00D82B8B">
          <w:rPr>
            <w:lang w:eastAsia="en-US"/>
          </w:rPr>
          <w:t xml:space="preserve">ly </w:t>
        </w:r>
      </w:ins>
      <w:del w:id="6386" w:author="Mutali Nepfumbada" w:date="2022-10-14T05:52:00Z">
        <w:r w:rsidRPr="00D82B8B" w:rsidDel="002F4595">
          <w:rPr>
            <w:lang w:eastAsia="en-US"/>
          </w:rPr>
          <w:delText xml:space="preserve">ne </w:delText>
        </w:r>
      </w:del>
      <w:del w:id="6387" w:author="Mutali Nepfumbada" w:date="2022-10-14T05:55:00Z">
        <w:r w:rsidR="00CE5D65" w:rsidRPr="00D82B8B" w:rsidDel="0049134A">
          <w:rPr>
            <w:lang w:eastAsia="en-US"/>
          </w:rPr>
          <w:delText>2022</w:delText>
        </w:r>
      </w:del>
      <w:ins w:id="6388" w:author="Mutali Nepfumbada" w:date="2022-10-14T05:55:00Z">
        <w:r w:rsidR="0049134A" w:rsidRPr="00D82B8B">
          <w:rPr>
            <w:lang w:eastAsia="en-US"/>
          </w:rPr>
          <w:t>2022 and</w:t>
        </w:r>
      </w:ins>
      <w:ins w:id="6389" w:author="Mutali Nepfumbada" w:date="2022-10-14T05:52:00Z">
        <w:r w:rsidR="002F4595" w:rsidRPr="00D82B8B">
          <w:rPr>
            <w:lang w:eastAsia="en-US"/>
          </w:rPr>
          <w:t xml:space="preserve"> August</w:t>
        </w:r>
      </w:ins>
      <w:ins w:id="6390" w:author="Mutali Nepfumbada" w:date="2022-10-14T05:55:00Z">
        <w:r w:rsidR="002F46F9" w:rsidRPr="00D82B8B">
          <w:rPr>
            <w:lang w:eastAsia="en-US"/>
          </w:rPr>
          <w:t xml:space="preserve"> 2022</w:t>
        </w:r>
      </w:ins>
      <w:r w:rsidRPr="00D82B8B">
        <w:rPr>
          <w:lang w:eastAsia="en-US"/>
        </w:rPr>
        <w:t>.</w:t>
      </w:r>
      <w:del w:id="6391" w:author="Mutali Nepfumbada" w:date="2022-10-14T05:55:00Z">
        <w:r w:rsidRPr="00D82B8B" w:rsidDel="002F46F9">
          <w:rPr>
            <w:lang w:eastAsia="en-US"/>
          </w:rPr>
          <w:delText xml:space="preserve"> </w:delText>
        </w:r>
        <w:r w:rsidR="00E37341" w:rsidRPr="00D82B8B" w:rsidDel="002F46F9">
          <w:rPr>
            <w:lang w:eastAsia="en-US"/>
          </w:rPr>
          <w:delText xml:space="preserve">We also note that due to </w:delText>
        </w:r>
        <w:r w:rsidR="00982548" w:rsidRPr="00D82B8B" w:rsidDel="002F46F9">
          <w:rPr>
            <w:lang w:eastAsia="en-US"/>
          </w:rPr>
          <w:delText>some data gabs in the month of April and May 2021 the irradiation is below the forecast</w:delText>
        </w:r>
      </w:del>
      <w:del w:id="6392" w:author="Mutali Nepfumbada" w:date="2022-10-14T05:57:00Z">
        <w:r w:rsidR="00982548" w:rsidRPr="00D82B8B" w:rsidDel="00883F39">
          <w:rPr>
            <w:lang w:eastAsia="en-US"/>
          </w:rPr>
          <w:delText>.</w:delText>
        </w:r>
      </w:del>
      <w:r w:rsidR="00982548" w:rsidRPr="00D82B8B">
        <w:rPr>
          <w:lang w:eastAsia="en-US"/>
        </w:rPr>
        <w:t xml:space="preserve"> </w:t>
      </w:r>
      <w:ins w:id="6393" w:author="Mutali Nepfumbada" w:date="2022-10-14T05:57:00Z">
        <w:r w:rsidR="00883F39" w:rsidRPr="00D82B8B">
          <w:rPr>
            <w:lang w:eastAsia="en-US"/>
          </w:rPr>
          <w:t>We note</w:t>
        </w:r>
      </w:ins>
      <w:ins w:id="6394" w:author="Mutali Nepfumbada" w:date="2022-10-14T05:58:00Z">
        <w:r w:rsidR="00883F39" w:rsidRPr="00D82B8B">
          <w:rPr>
            <w:lang w:eastAsia="en-US"/>
          </w:rPr>
          <w:t xml:space="preserve"> that the overall data </w:t>
        </w:r>
      </w:ins>
      <w:ins w:id="6395" w:author="Chanda Nxumalo" w:date="2022-10-18T13:10:00Z">
        <w:r w:rsidR="00035F9A">
          <w:rPr>
            <w:lang w:eastAsia="en-US"/>
          </w:rPr>
          <w:t xml:space="preserve">quality </w:t>
        </w:r>
      </w:ins>
      <w:ins w:id="6396" w:author="Mutali Nepfumbada" w:date="2022-10-14T05:58:00Z">
        <w:r w:rsidR="00883F39" w:rsidRPr="00D82B8B">
          <w:rPr>
            <w:lang w:eastAsia="en-US"/>
          </w:rPr>
          <w:t xml:space="preserve">is </w:t>
        </w:r>
        <w:r w:rsidR="00B31B6F" w:rsidRPr="00D82B8B">
          <w:rPr>
            <w:lang w:eastAsia="en-US"/>
          </w:rPr>
          <w:t xml:space="preserve">good with only 7 days of irradiation unavailability. </w:t>
        </w:r>
      </w:ins>
      <w:del w:id="6397" w:author="Mutali Nepfumbada" w:date="2022-10-14T05:57:00Z">
        <w:r w:rsidR="00982548" w:rsidRPr="00D82B8B" w:rsidDel="00883F39">
          <w:rPr>
            <w:lang w:eastAsia="en-US"/>
          </w:rPr>
          <w:delText xml:space="preserve">For the month without data gabs </w:delText>
        </w:r>
      </w:del>
      <w:ins w:id="6398" w:author="Mutali Nepfumbada" w:date="2022-10-14T05:59:00Z">
        <w:r w:rsidR="00B31B6F" w:rsidRPr="00D82B8B">
          <w:rPr>
            <w:lang w:eastAsia="en-US"/>
          </w:rPr>
          <w:t>T</w:t>
        </w:r>
      </w:ins>
      <w:del w:id="6399" w:author="Mutali Nepfumbada" w:date="2022-10-14T05:59:00Z">
        <w:r w:rsidR="00982548" w:rsidRPr="00D82B8B" w:rsidDel="00B31B6F">
          <w:rPr>
            <w:lang w:eastAsia="en-US"/>
          </w:rPr>
          <w:delText>t</w:delText>
        </w:r>
      </w:del>
      <w:r w:rsidR="00982548" w:rsidRPr="00D82B8B">
        <w:rPr>
          <w:lang w:eastAsia="en-US"/>
        </w:rPr>
        <w:t xml:space="preserve">he </w:t>
      </w:r>
      <w:ins w:id="6400" w:author="Mutali Nepfumbada" w:date="2022-10-14T05:59:00Z">
        <w:r w:rsidR="006F5739" w:rsidRPr="00D82B8B">
          <w:rPr>
            <w:lang w:eastAsia="en-US"/>
          </w:rPr>
          <w:t xml:space="preserve">below forecast irradiation in July and </w:t>
        </w:r>
      </w:ins>
      <w:ins w:id="6401" w:author="Mutali Nepfumbada" w:date="2022-10-14T06:00:00Z">
        <w:r w:rsidR="006F5739" w:rsidRPr="00D82B8B">
          <w:rPr>
            <w:lang w:eastAsia="en-US"/>
          </w:rPr>
          <w:t xml:space="preserve">August </w:t>
        </w:r>
        <w:r w:rsidR="00B91EE9" w:rsidRPr="00D82B8B">
          <w:rPr>
            <w:lang w:eastAsia="en-US"/>
          </w:rPr>
          <w:t>cannot be attributed to poor quality of data since the</w:t>
        </w:r>
        <w:r w:rsidR="00C2319D" w:rsidRPr="00D82B8B">
          <w:rPr>
            <w:lang w:eastAsia="en-US"/>
          </w:rPr>
          <w:t>re were no dat</w:t>
        </w:r>
      </w:ins>
      <w:ins w:id="6402" w:author="Mutali Nepfumbada" w:date="2022-10-14T06:01:00Z">
        <w:r w:rsidR="00C2319D" w:rsidRPr="00D82B8B">
          <w:rPr>
            <w:lang w:eastAsia="en-US"/>
          </w:rPr>
          <w:t xml:space="preserve">a gaps </w:t>
        </w:r>
      </w:ins>
      <w:ins w:id="6403" w:author="Mutali Nepfumbada" w:date="2022-10-14T06:03:00Z">
        <w:r w:rsidR="00B173A0" w:rsidRPr="00D82B8B">
          <w:rPr>
            <w:lang w:eastAsia="en-US"/>
          </w:rPr>
          <w:t>T</w:t>
        </w:r>
      </w:ins>
      <w:ins w:id="6404" w:author="Mutali Nepfumbada" w:date="2022-10-14T06:01:00Z">
        <w:r w:rsidR="00C2319D" w:rsidRPr="00D82B8B">
          <w:rPr>
            <w:lang w:eastAsia="en-US"/>
          </w:rPr>
          <w:t xml:space="preserve">he </w:t>
        </w:r>
      </w:ins>
      <w:ins w:id="6405" w:author="Mutali Nepfumbada" w:date="2022-10-14T06:03:00Z">
        <w:r w:rsidR="00B173A0" w:rsidRPr="00D82B8B">
          <w:rPr>
            <w:lang w:eastAsia="en-US"/>
          </w:rPr>
          <w:t xml:space="preserve">low </w:t>
        </w:r>
      </w:ins>
      <w:ins w:id="6406" w:author="Mutali Nepfumbada" w:date="2022-10-14T06:01:00Z">
        <w:r w:rsidR="00C2319D" w:rsidRPr="00D82B8B">
          <w:rPr>
            <w:lang w:eastAsia="en-US"/>
          </w:rPr>
          <w:t xml:space="preserve">irradiation for </w:t>
        </w:r>
      </w:ins>
      <w:ins w:id="6407" w:author="Mutali Nepfumbada" w:date="2022-10-14T06:02:00Z">
        <w:r w:rsidR="005C22A1" w:rsidRPr="00D82B8B">
          <w:rPr>
            <w:lang w:eastAsia="en-US"/>
          </w:rPr>
          <w:t>those months</w:t>
        </w:r>
      </w:ins>
      <w:ins w:id="6408" w:author="Mutali Nepfumbada" w:date="2022-10-14T06:01:00Z">
        <w:r w:rsidR="00C2319D" w:rsidRPr="00D82B8B">
          <w:rPr>
            <w:lang w:eastAsia="en-US"/>
          </w:rPr>
          <w:t xml:space="preserve"> </w:t>
        </w:r>
      </w:ins>
      <w:ins w:id="6409" w:author="Mutali Nepfumbada" w:date="2022-10-14T06:03:00Z">
        <w:r w:rsidR="00B173A0" w:rsidRPr="00D82B8B">
          <w:rPr>
            <w:lang w:eastAsia="en-US"/>
          </w:rPr>
          <w:t>is due to poo</w:t>
        </w:r>
      </w:ins>
      <w:ins w:id="6410" w:author="Mutali Nepfumbada" w:date="2022-10-14T06:04:00Z">
        <w:r w:rsidR="00B173A0" w:rsidRPr="00D82B8B">
          <w:rPr>
            <w:lang w:eastAsia="en-US"/>
          </w:rPr>
          <w:t>r weather condition</w:t>
        </w:r>
      </w:ins>
      <w:ins w:id="6411" w:author="Chanda Nxumalo" w:date="2022-10-18T13:10:00Z">
        <w:r w:rsidR="00372AF7">
          <w:rPr>
            <w:lang w:eastAsia="en-US"/>
          </w:rPr>
          <w:t>s</w:t>
        </w:r>
      </w:ins>
      <w:del w:id="6412" w:author="Mutali Nepfumbada" w:date="2022-10-14T05:59:00Z">
        <w:r w:rsidR="00982548" w:rsidRPr="00D82B8B" w:rsidDel="006F5739">
          <w:rPr>
            <w:lang w:eastAsia="en-US"/>
          </w:rPr>
          <w:delText xml:space="preserve">underperformance </w:delText>
        </w:r>
        <w:r w:rsidR="00982548" w:rsidRPr="00D82B8B" w:rsidDel="00B31B6F">
          <w:rPr>
            <w:lang w:eastAsia="en-US"/>
          </w:rPr>
          <w:delText>may be due to the low irradiation</w:delText>
        </w:r>
      </w:del>
      <w:r w:rsidR="00982548" w:rsidRPr="00D82B8B">
        <w:rPr>
          <w:lang w:eastAsia="en-US"/>
        </w:rPr>
        <w:t>. In addition, we note that no data was available prior April 2022. Due to the absence</w:t>
      </w:r>
      <w:r w:rsidRPr="00D82B8B">
        <w:rPr>
          <w:lang w:eastAsia="en-US"/>
        </w:rPr>
        <w:t xml:space="preserve"> of data from previous months, Harmattan cannot confirm whether the site has experienced good or poor solar </w:t>
      </w:r>
      <w:r w:rsidR="008677BF">
        <w:rPr>
          <w:lang w:eastAsia="en-US"/>
        </w:rPr>
        <w:t>ir</w:t>
      </w:r>
      <w:r w:rsidRPr="00D82B8B">
        <w:rPr>
          <w:lang w:eastAsia="en-US"/>
        </w:rPr>
        <w:t>radiation since COD.</w:t>
      </w:r>
    </w:p>
    <w:p w14:paraId="237658C5" w14:textId="77777777" w:rsidR="00C3627C" w:rsidRPr="00D82B8B" w:rsidRDefault="00C3627C" w:rsidP="00C3627C">
      <w:pPr>
        <w:rPr>
          <w:ins w:id="6413" w:author="Mutali Nepfumbada" w:date="2022-10-13T08:00:00Z"/>
          <w:lang w:eastAsia="en-US"/>
        </w:rPr>
      </w:pPr>
    </w:p>
    <w:p w14:paraId="0E02E0A9" w14:textId="67B1FFBE" w:rsidR="00020D47" w:rsidRPr="00D82B8B" w:rsidDel="00336725" w:rsidRDefault="00020D47" w:rsidP="00C3627C">
      <w:pPr>
        <w:rPr>
          <w:del w:id="6414" w:author="Mutali Nepfumbada" w:date="2022-10-14T10:38:00Z"/>
          <w:lang w:eastAsia="en-US"/>
        </w:rPr>
      </w:pPr>
      <w:bookmarkStart w:id="6415" w:name="_Toc116637025"/>
      <w:bookmarkStart w:id="6416" w:name="_Toc117850364"/>
      <w:bookmarkStart w:id="6417" w:name="_Toc118269288"/>
      <w:bookmarkEnd w:id="6415"/>
      <w:bookmarkEnd w:id="6416"/>
      <w:bookmarkEnd w:id="6417"/>
    </w:p>
    <w:p w14:paraId="0E384BF2" w14:textId="2041B45A" w:rsidR="00C3627C" w:rsidRPr="00D82B8B" w:rsidRDefault="00C3627C" w:rsidP="00C3627C">
      <w:pPr>
        <w:pStyle w:val="Heading2"/>
      </w:pPr>
      <w:bookmarkStart w:id="6418" w:name="_Toc118269289"/>
      <w:r w:rsidRPr="00D82B8B">
        <w:t xml:space="preserve">Durbanville Availability </w:t>
      </w:r>
      <w:r w:rsidR="00073A34" w:rsidRPr="00D82B8B">
        <w:t>v</w:t>
      </w:r>
      <w:r w:rsidRPr="00D82B8B">
        <w:t>s Forecast</w:t>
      </w:r>
      <w:bookmarkEnd w:id="6418"/>
    </w:p>
    <w:p w14:paraId="20C6363E" w14:textId="77777777" w:rsidR="00C3627C" w:rsidRPr="00D82B8B" w:rsidRDefault="00C3627C" w:rsidP="00C3627C"/>
    <w:p w14:paraId="6BBFEBA5" w14:textId="110E8A46" w:rsidR="006A14D5" w:rsidRPr="00D82B8B" w:rsidRDefault="00CF0104" w:rsidP="00C3627C">
      <w:pPr>
        <w:rPr>
          <w:lang w:eastAsia="en-US"/>
        </w:rPr>
      </w:pPr>
      <w:r w:rsidRPr="00D82B8B">
        <w:rPr>
          <w:lang w:eastAsia="en-US"/>
        </w:rPr>
        <w:t xml:space="preserve">The </w:t>
      </w:r>
      <w:del w:id="6419" w:author="Mutali Nepfumbada" w:date="2022-10-14T06:32:00Z">
        <w:r w:rsidRPr="00D82B8B" w:rsidDel="0056434F">
          <w:rPr>
            <w:lang w:eastAsia="en-US"/>
          </w:rPr>
          <w:delText>Operator</w:delText>
        </w:r>
      </w:del>
      <w:ins w:id="6420" w:author="Mutali Nepfumbada" w:date="2022-10-14T06:32:00Z">
        <w:r w:rsidR="0056434F" w:rsidRPr="00D82B8B">
          <w:rPr>
            <w:lang w:eastAsia="en-US"/>
          </w:rPr>
          <w:t>Operator</w:t>
        </w:r>
      </w:ins>
      <w:r w:rsidRPr="00D82B8B">
        <w:rPr>
          <w:lang w:eastAsia="en-US"/>
        </w:rPr>
        <w:t xml:space="preserve"> ha</w:t>
      </w:r>
      <w:ins w:id="6421" w:author="Justin Wimbush" w:date="2022-11-01T17:13:00Z">
        <w:r w:rsidR="00EA4307">
          <w:rPr>
            <w:lang w:eastAsia="en-US"/>
          </w:rPr>
          <w:t>s</w:t>
        </w:r>
      </w:ins>
      <w:del w:id="6422" w:author="Justin Wimbush" w:date="2022-11-01T17:13:00Z">
        <w:r w:rsidRPr="00D82B8B" w:rsidDel="00EA4307">
          <w:rPr>
            <w:lang w:eastAsia="en-US"/>
          </w:rPr>
          <w:delText>ve</w:delText>
        </w:r>
      </w:del>
      <w:r w:rsidRPr="00D82B8B">
        <w:rPr>
          <w:lang w:eastAsia="en-US"/>
        </w:rPr>
        <w:t xml:space="preserve"> stated a minimum guaranteed availability of 95</w:t>
      </w:r>
      <w:r w:rsidR="008330D8" w:rsidRPr="00D82B8B">
        <w:rPr>
          <w:lang w:eastAsia="en-US"/>
        </w:rPr>
        <w:t xml:space="preserve"> </w:t>
      </w:r>
      <w:r w:rsidRPr="00D82B8B">
        <w:rPr>
          <w:lang w:eastAsia="en-US"/>
        </w:rPr>
        <w:t xml:space="preserve">% in their monthly reports, Harmattan has used this guaranteed availability to compare with the actual availability from the SCADA as shown in the following table. Harmattan notes that the were no data </w:t>
      </w:r>
      <w:del w:id="6423" w:author="Mutali Nepfumbada" w:date="2022-10-14T08:45:00Z">
        <w:r w:rsidRPr="00D82B8B" w:rsidDel="00967F56">
          <w:rPr>
            <w:lang w:eastAsia="en-US"/>
          </w:rPr>
          <w:delText>gab</w:delText>
        </w:r>
      </w:del>
      <w:ins w:id="6424" w:author="Mutali Nepfumbada" w:date="2022-10-14T08:45:00Z">
        <w:r w:rsidR="00967F56" w:rsidRPr="00D82B8B">
          <w:rPr>
            <w:lang w:eastAsia="en-US"/>
          </w:rPr>
          <w:t>gap</w:t>
        </w:r>
      </w:ins>
      <w:r w:rsidRPr="00D82B8B">
        <w:rPr>
          <w:lang w:eastAsia="en-US"/>
        </w:rPr>
        <w:t>s noted for the availability.</w:t>
      </w:r>
      <w:r w:rsidR="007656B8" w:rsidRPr="00D82B8B">
        <w:rPr>
          <w:lang w:eastAsia="en-US"/>
        </w:rPr>
        <w:t xml:space="preserve"> The average availability is </w:t>
      </w:r>
      <w:r w:rsidR="008330D8" w:rsidRPr="00D82B8B">
        <w:rPr>
          <w:lang w:eastAsia="en-US"/>
        </w:rPr>
        <w:t>9</w:t>
      </w:r>
      <w:r w:rsidR="005E2FFF" w:rsidRPr="00D82B8B">
        <w:rPr>
          <w:lang w:eastAsia="en-US"/>
        </w:rPr>
        <w:t>3</w:t>
      </w:r>
      <w:r w:rsidR="008330D8" w:rsidRPr="00D82B8B">
        <w:rPr>
          <w:lang w:eastAsia="en-US"/>
        </w:rPr>
        <w:t xml:space="preserve"> % with a variance of 2.2</w:t>
      </w:r>
      <w:r w:rsidR="005E2FFF" w:rsidRPr="00D82B8B">
        <w:rPr>
          <w:lang w:eastAsia="en-US"/>
        </w:rPr>
        <w:t>0</w:t>
      </w:r>
      <w:r w:rsidR="003318F1" w:rsidRPr="00D82B8B">
        <w:rPr>
          <w:lang w:eastAsia="en-US"/>
        </w:rPr>
        <w:t xml:space="preserve"> </w:t>
      </w:r>
      <w:r w:rsidR="008330D8" w:rsidRPr="00D82B8B">
        <w:rPr>
          <w:lang w:eastAsia="en-US"/>
        </w:rPr>
        <w:t xml:space="preserve">% below the </w:t>
      </w:r>
      <w:commentRangeStart w:id="6425"/>
      <w:r w:rsidR="008330D8" w:rsidRPr="00D82B8B">
        <w:rPr>
          <w:lang w:eastAsia="en-US"/>
        </w:rPr>
        <w:t>guaranteed availability</w:t>
      </w:r>
      <w:commentRangeEnd w:id="6425"/>
      <w:r w:rsidR="00B21AE2">
        <w:rPr>
          <w:rStyle w:val="CommentReference"/>
          <w:rFonts w:ascii="Verdana" w:hAnsi="Verdana"/>
        </w:rPr>
        <w:commentReference w:id="6425"/>
      </w:r>
      <w:ins w:id="6426" w:author="Adam Terry" w:date="2022-11-02T14:08:00Z">
        <w:r w:rsidR="007905D2">
          <w:rPr>
            <w:lang w:eastAsia="en-US"/>
          </w:rPr>
          <w:t>be c</w:t>
        </w:r>
      </w:ins>
      <w:r w:rsidR="008330D8" w:rsidRPr="00D82B8B">
        <w:rPr>
          <w:lang w:eastAsia="en-US"/>
        </w:rPr>
        <w:t>.</w:t>
      </w:r>
    </w:p>
    <w:p w14:paraId="2F0DDDBB" w14:textId="77777777" w:rsidR="00700056" w:rsidRPr="00700056" w:rsidRDefault="00700056" w:rsidP="00700056">
      <w:pPr>
        <w:jc w:val="left"/>
        <w:rPr>
          <w:ins w:id="6427" w:author="Mutali Nepfumbada" w:date="2022-11-27T22:17:00Z"/>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700056" w:rsidRPr="00700056" w14:paraId="177FEFC4" w14:textId="77777777" w:rsidTr="002A53ED">
        <w:trPr>
          <w:trHeight w:val="250"/>
          <w:ins w:id="6428" w:author="Mutali Nepfumbada" w:date="2022-11-27T22:17:00Z"/>
        </w:trPr>
        <w:tc>
          <w:tcPr>
            <w:tcW w:w="5000" w:type="pct"/>
            <w:gridSpan w:val="4"/>
            <w:shd w:val="clear" w:color="auto" w:fill="5F0500"/>
          </w:tcPr>
          <w:p w14:paraId="42001059" w14:textId="77777777" w:rsidR="00700056" w:rsidRPr="00700056" w:rsidRDefault="00700056" w:rsidP="00700056">
            <w:pPr>
              <w:jc w:val="center"/>
              <w:rPr>
                <w:ins w:id="6429" w:author="Mutali Nepfumbada" w:date="2022-11-27T22:17:00Z"/>
                <w:b/>
              </w:rPr>
            </w:pPr>
            <w:ins w:id="6430" w:author="Mutali Nepfumbada" w:date="2022-11-27T22:17:00Z">
              <w:r w:rsidRPr="00700056">
                <w:rPr>
                  <w:b/>
                </w:rPr>
                <w:t>Availability (%)</w:t>
              </w:r>
            </w:ins>
          </w:p>
        </w:tc>
      </w:tr>
      <w:tr w:rsidR="00700056" w:rsidRPr="00700056" w14:paraId="796C1119" w14:textId="77777777" w:rsidTr="002A53ED">
        <w:trPr>
          <w:trHeight w:val="250"/>
          <w:ins w:id="6431" w:author="Mutali Nepfumbada" w:date="2022-11-27T22:17:00Z"/>
        </w:trPr>
        <w:tc>
          <w:tcPr>
            <w:tcW w:w="1287" w:type="pct"/>
            <w:shd w:val="clear" w:color="auto" w:fill="5F0500"/>
          </w:tcPr>
          <w:p w14:paraId="221DE5FB" w14:textId="77777777" w:rsidR="00700056" w:rsidRPr="00700056" w:rsidRDefault="00700056" w:rsidP="00700056">
            <w:pPr>
              <w:jc w:val="left"/>
              <w:rPr>
                <w:ins w:id="6432" w:author="Mutali Nepfumbada" w:date="2022-11-27T22:17:00Z"/>
                <w:b/>
                <w:lang w:eastAsia="en-US"/>
              </w:rPr>
            </w:pPr>
            <w:ins w:id="6433" w:author="Mutali Nepfumbada" w:date="2022-11-27T22:17:00Z">
              <w:r w:rsidRPr="00700056">
                <w:rPr>
                  <w:b/>
                  <w:lang w:eastAsia="en-US"/>
                </w:rPr>
                <w:t>Month</w:t>
              </w:r>
            </w:ins>
          </w:p>
        </w:tc>
        <w:tc>
          <w:tcPr>
            <w:tcW w:w="1234" w:type="pct"/>
            <w:shd w:val="clear" w:color="auto" w:fill="5F0500"/>
          </w:tcPr>
          <w:p w14:paraId="700C955D" w14:textId="77777777" w:rsidR="00700056" w:rsidRPr="00700056" w:rsidRDefault="00700056" w:rsidP="00700056">
            <w:pPr>
              <w:jc w:val="center"/>
              <w:rPr>
                <w:ins w:id="6434" w:author="Mutali Nepfumbada" w:date="2022-11-27T22:17:00Z"/>
                <w:b/>
                <w:lang w:val="en-US"/>
              </w:rPr>
            </w:pPr>
            <w:ins w:id="6435" w:author="Mutali Nepfumbada" w:date="2022-11-27T22:17:00Z">
              <w:r w:rsidRPr="00700056">
                <w:rPr>
                  <w:b/>
                  <w:lang w:val="en-US"/>
                </w:rPr>
                <w:t>Actual</w:t>
              </w:r>
            </w:ins>
          </w:p>
        </w:tc>
        <w:tc>
          <w:tcPr>
            <w:tcW w:w="1243" w:type="pct"/>
            <w:shd w:val="clear" w:color="auto" w:fill="5F0500"/>
          </w:tcPr>
          <w:p w14:paraId="2DCB000E" w14:textId="77777777" w:rsidR="00700056" w:rsidRPr="00700056" w:rsidRDefault="00700056" w:rsidP="00700056">
            <w:pPr>
              <w:jc w:val="center"/>
              <w:rPr>
                <w:ins w:id="6436" w:author="Mutali Nepfumbada" w:date="2022-11-27T22:17:00Z"/>
                <w:b/>
                <w:lang w:val="en-US"/>
              </w:rPr>
            </w:pPr>
            <w:ins w:id="6437" w:author="Mutali Nepfumbada" w:date="2022-11-27T22:17:00Z">
              <w:r w:rsidRPr="00700056">
                <w:rPr>
                  <w:b/>
                  <w:lang w:val="en-US"/>
                </w:rPr>
                <w:t>Forecast</w:t>
              </w:r>
            </w:ins>
          </w:p>
        </w:tc>
        <w:tc>
          <w:tcPr>
            <w:tcW w:w="1236" w:type="pct"/>
            <w:shd w:val="clear" w:color="auto" w:fill="5F0500"/>
          </w:tcPr>
          <w:p w14:paraId="5FCDE8E2" w14:textId="77777777" w:rsidR="00700056" w:rsidRPr="00700056" w:rsidRDefault="00700056" w:rsidP="00700056">
            <w:pPr>
              <w:jc w:val="center"/>
              <w:rPr>
                <w:ins w:id="6438" w:author="Mutali Nepfumbada" w:date="2022-11-27T22:17:00Z"/>
                <w:b/>
                <w:lang w:eastAsia="en-US"/>
              </w:rPr>
            </w:pPr>
            <w:ins w:id="6439" w:author="Mutali Nepfumbada" w:date="2022-11-27T22:17:00Z">
              <w:r w:rsidRPr="00700056">
                <w:rPr>
                  <w:b/>
                </w:rPr>
                <w:t>Delta (%)</w:t>
              </w:r>
            </w:ins>
          </w:p>
        </w:tc>
      </w:tr>
      <w:tr w:rsidR="00700056" w:rsidRPr="00700056" w14:paraId="36612722" w14:textId="77777777" w:rsidTr="002A53ED">
        <w:trPr>
          <w:trHeight w:val="126"/>
          <w:ins w:id="6440" w:author="Mutali Nepfumbada" w:date="2022-11-27T22:17:00Z"/>
        </w:trPr>
        <w:tc>
          <w:tcPr>
            <w:tcW w:w="5000" w:type="pct"/>
            <w:gridSpan w:val="4"/>
          </w:tcPr>
          <w:p w14:paraId="41D8D49B" w14:textId="77777777" w:rsidR="00700056" w:rsidRPr="00700056" w:rsidRDefault="00700056" w:rsidP="00700056">
            <w:pPr>
              <w:jc w:val="center"/>
              <w:rPr>
                <w:ins w:id="6441" w:author="Mutali Nepfumbada" w:date="2022-11-27T22:17:00Z"/>
                <w:lang w:eastAsia="en-US"/>
              </w:rPr>
            </w:pPr>
            <w:ins w:id="6442" w:author="Mutali Nepfumbada" w:date="2022-11-27T22:17:00Z">
              <w:r w:rsidRPr="00700056">
                <w:rPr>
                  <w:bCs/>
                  <w:lang w:val="en-US"/>
                </w:rPr>
                <w:t>{%tr for item in DURAtable_contents%}</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{{item.Date}}</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item. DURAA}}</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item. DURAF }}</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{{item. DURAV}}</w:t>
              </w:r>
            </w:ins>
          </w:p>
        </w:tc>
      </w:tr>
      <w:tr w:rsidR="00700056" w:rsidRPr="00700056" w14:paraId="139FBAE3" w14:textId="77777777" w:rsidTr="002A53ED">
        <w:trPr>
          <w:trHeight w:val="126"/>
          <w:ins w:id="6452" w:author="Mutali Nepfumbada" w:date="2022-11-27T22:17:00Z"/>
        </w:trPr>
        <w:tc>
          <w:tcPr>
            <w:tcW w:w="5000" w:type="pct"/>
            <w:gridSpan w:val="4"/>
          </w:tcPr>
          <w:p w14:paraId="5AE162FF" w14:textId="77777777" w:rsidR="00700056" w:rsidRPr="00700056" w:rsidRDefault="00700056" w:rsidP="00700056">
            <w:pPr>
              <w:jc w:val="center"/>
              <w:rPr>
                <w:ins w:id="6453" w:author="Mutali Nepfumbada" w:date="2022-11-27T22:17:00Z"/>
                <w:lang w:eastAsia="en-US"/>
              </w:rPr>
            </w:pPr>
            <w:ins w:id="6454" w:author="Mutali Nepfumbada" w:date="2022-11-27T22:17:00Z">
              <w:r w:rsidRPr="00700056">
                <w:rPr>
                  <w:bCs/>
                  <w:lang w:val="en-US"/>
                </w:rPr>
                <w:t>{%tr endfor %}</w:t>
              </w:r>
            </w:ins>
          </w:p>
        </w:tc>
      </w:tr>
    </w:tbl>
    <w:p w14:paraId="71D15FAB" w14:textId="77777777" w:rsidR="00700056" w:rsidRPr="00700056" w:rsidRDefault="00700056" w:rsidP="00700056">
      <w:pPr>
        <w:spacing w:after="200"/>
        <w:jc w:val="center"/>
        <w:rPr>
          <w:ins w:id="6455" w:author="Mutali Nepfumbada" w:date="2022-11-27T22:17:00Z"/>
          <w:i/>
          <w:iCs/>
          <w:color w:val="5F0505"/>
          <w:sz w:val="18"/>
          <w:szCs w:val="18"/>
        </w:rPr>
      </w:pPr>
      <w:bookmarkStart w:id="6456" w:name="_Toc120510255"/>
      <w:ins w:id="6457"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Availability and Guaranteed</w:t>
        </w:r>
        <w:bookmarkEnd w:id="6456"/>
      </w:ins>
    </w:p>
    <w:p w14:paraId="08500EB9" w14:textId="77777777" w:rsidR="00700056" w:rsidRPr="00700056" w:rsidRDefault="00700056" w:rsidP="00700056">
      <w:pPr>
        <w:jc w:val="center"/>
        <w:rPr>
          <w:ins w:id="6458" w:author="Mutali Nepfumbada" w:date="2022-11-27T22:17:00Z"/>
          <w:lang w:eastAsia="en-US"/>
        </w:rPr>
      </w:pPr>
      <w:ins w:id="6459" w:author="Mutali Nepfumbada" w:date="2022-11-27T22:17:00Z">
        <w:r w:rsidRPr="00700056">
          <w:rPr>
            <w:lang w:eastAsia="en-US"/>
          </w:rPr>
          <w:t>{{DURAImage}}</w:t>
        </w:r>
      </w:ins>
    </w:p>
    <w:p w14:paraId="02517C65" w14:textId="77777777" w:rsidR="00700056" w:rsidRPr="00700056" w:rsidRDefault="00700056" w:rsidP="00700056">
      <w:pPr>
        <w:jc w:val="center"/>
        <w:rPr>
          <w:ins w:id="6460" w:author="Mutali Nepfumbada" w:date="2022-11-27T22:17:00Z"/>
        </w:rPr>
      </w:pPr>
    </w:p>
    <w:p w14:paraId="0B1DD01D" w14:textId="77777777" w:rsidR="00700056" w:rsidRPr="00700056" w:rsidRDefault="00700056" w:rsidP="00700056">
      <w:pPr>
        <w:spacing w:after="200"/>
        <w:jc w:val="center"/>
        <w:rPr>
          <w:ins w:id="6461" w:author="Mutali Nepfumbada" w:date="2022-11-27T22:17:00Z"/>
          <w:i/>
          <w:iCs/>
          <w:color w:val="5F0505"/>
          <w:sz w:val="18"/>
          <w:szCs w:val="18"/>
          <w:lang w:eastAsia="en-US"/>
        </w:rPr>
      </w:pPr>
      <w:ins w:id="6462"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Availability Vs Forecast</w:t>
        </w:r>
      </w:ins>
    </w:p>
    <w:p w14:paraId="04058E70" w14:textId="77777777" w:rsidR="00CF0104" w:rsidRPr="00D82B8B" w:rsidRDefault="00CF0104" w:rsidP="00C3627C">
      <w:pPr>
        <w:rPr>
          <w:lang w:eastAsia="en-US"/>
        </w:rPr>
      </w:pPr>
    </w:p>
    <w:tbl>
      <w:tblPr>
        <w:tblStyle w:val="TableGridLight"/>
        <w:tblW w:w="1855" w:type="pct"/>
        <w:jc w:val="center"/>
        <w:tblLook w:val="04A0" w:firstRow="1" w:lastRow="0" w:firstColumn="1" w:lastColumn="0" w:noHBand="0" w:noVBand="1"/>
        <w:tblPrChange w:id="6463" w:author="Mutali Nepfumbada" w:date="2022-10-12T05:53:00Z">
          <w:tblPr>
            <w:tblStyle w:val="TableGridLight"/>
            <w:tblW w:w="5000" w:type="pct"/>
            <w:tblLook w:val="04A0" w:firstRow="1" w:lastRow="0" w:firstColumn="1" w:lastColumn="0" w:noHBand="0" w:noVBand="1"/>
          </w:tblPr>
        </w:tblPrChange>
      </w:tblPr>
      <w:tblGrid>
        <w:gridCol w:w="864"/>
        <w:gridCol w:w="795"/>
        <w:gridCol w:w="900"/>
        <w:gridCol w:w="980"/>
        <w:tblGridChange w:id="6464">
          <w:tblGrid>
            <w:gridCol w:w="2456"/>
            <w:gridCol w:w="2354"/>
            <w:gridCol w:w="2371"/>
            <w:gridCol w:w="2358"/>
          </w:tblGrid>
        </w:tblGridChange>
      </w:tblGrid>
      <w:tr w:rsidR="006A14D5" w:rsidRPr="00D82B8B" w:rsidDel="00700056" w14:paraId="2BF614A1" w14:textId="04166FF5" w:rsidTr="00AE349D">
        <w:trPr>
          <w:trHeight w:val="278"/>
          <w:jc w:val="center"/>
          <w:del w:id="6465" w:author="Mutali Nepfumbada" w:date="2022-11-27T22:16:00Z"/>
          <w:trPrChange w:id="6466" w:author="Mutali Nepfumbada" w:date="2022-10-12T05:53:00Z">
            <w:trPr>
              <w:trHeight w:val="250"/>
            </w:trPr>
          </w:trPrChange>
        </w:trPr>
        <w:tc>
          <w:tcPr>
            <w:tcW w:w="5000" w:type="pct"/>
            <w:gridSpan w:val="4"/>
            <w:shd w:val="clear" w:color="auto" w:fill="5F0500"/>
            <w:tcPrChange w:id="6467" w:author="Mutali Nepfumbada" w:date="2022-10-12T05:53:00Z">
              <w:tcPr>
                <w:tcW w:w="5000" w:type="pct"/>
                <w:gridSpan w:val="4"/>
                <w:shd w:val="clear" w:color="auto" w:fill="5F0500"/>
              </w:tcPr>
            </w:tcPrChange>
          </w:tcPr>
          <w:p w14:paraId="3D27690E" w14:textId="02FB7725" w:rsidR="006A14D5" w:rsidRPr="00D82B8B" w:rsidDel="00700056" w:rsidRDefault="006A14D5">
            <w:pPr>
              <w:jc w:val="center"/>
              <w:rPr>
                <w:del w:id="6468" w:author="Mutali Nepfumbada" w:date="2022-11-27T22:16:00Z"/>
                <w:b/>
              </w:rPr>
            </w:pPr>
            <w:del w:id="6469" w:author="Mutali Nepfumbada" w:date="2022-11-27T22:16:00Z">
              <w:r w:rsidRPr="00D82B8B" w:rsidDel="00700056">
                <w:rPr>
                  <w:b/>
                </w:rPr>
                <w:delText>Availability (%)</w:delText>
              </w:r>
            </w:del>
          </w:p>
        </w:tc>
      </w:tr>
      <w:tr w:rsidR="006A14D5" w:rsidRPr="00D82B8B" w:rsidDel="00700056" w14:paraId="4844A788" w14:textId="6D8D4528" w:rsidTr="00AE349D">
        <w:trPr>
          <w:trHeight w:val="278"/>
          <w:jc w:val="center"/>
          <w:del w:id="6470" w:author="Mutali Nepfumbada" w:date="2022-11-27T22:16:00Z"/>
          <w:trPrChange w:id="6471" w:author="Mutali Nepfumbada" w:date="2022-10-12T05:53:00Z">
            <w:trPr>
              <w:trHeight w:val="250"/>
            </w:trPr>
          </w:trPrChange>
        </w:trPr>
        <w:tc>
          <w:tcPr>
            <w:tcW w:w="1221" w:type="pct"/>
            <w:shd w:val="clear" w:color="auto" w:fill="5F0500"/>
            <w:tcPrChange w:id="6472" w:author="Mutali Nepfumbada" w:date="2022-10-12T05:53:00Z">
              <w:tcPr>
                <w:tcW w:w="1287" w:type="pct"/>
                <w:shd w:val="clear" w:color="auto" w:fill="5F0500"/>
              </w:tcPr>
            </w:tcPrChange>
          </w:tcPr>
          <w:p w14:paraId="1A823676" w14:textId="663CD8EB" w:rsidR="006A14D5" w:rsidRPr="00D82B8B" w:rsidDel="00700056" w:rsidRDefault="006A14D5">
            <w:pPr>
              <w:rPr>
                <w:del w:id="6473" w:author="Mutali Nepfumbada" w:date="2022-11-27T22:16:00Z"/>
                <w:b/>
                <w:lang w:eastAsia="en-US"/>
              </w:rPr>
            </w:pPr>
            <w:del w:id="6474" w:author="Mutali Nepfumbada" w:date="2022-11-27T22:16:00Z">
              <w:r w:rsidRPr="00D82B8B" w:rsidDel="00700056">
                <w:rPr>
                  <w:b/>
                  <w:lang w:eastAsia="en-US"/>
                </w:rPr>
                <w:delText>Month</w:delText>
              </w:r>
            </w:del>
          </w:p>
        </w:tc>
        <w:tc>
          <w:tcPr>
            <w:tcW w:w="1123" w:type="pct"/>
            <w:shd w:val="clear" w:color="auto" w:fill="5F0500"/>
            <w:tcPrChange w:id="6475" w:author="Mutali Nepfumbada" w:date="2022-10-12T05:53:00Z">
              <w:tcPr>
                <w:tcW w:w="1234" w:type="pct"/>
                <w:shd w:val="clear" w:color="auto" w:fill="5F0500"/>
              </w:tcPr>
            </w:tcPrChange>
          </w:tcPr>
          <w:p w14:paraId="10701BC5" w14:textId="7BB57B97" w:rsidR="006A14D5" w:rsidRPr="00D82B8B" w:rsidDel="00700056" w:rsidRDefault="006A14D5">
            <w:pPr>
              <w:jc w:val="center"/>
              <w:rPr>
                <w:del w:id="6476" w:author="Mutali Nepfumbada" w:date="2022-11-27T22:16:00Z"/>
                <w:b/>
                <w:lang w:val="en-US"/>
              </w:rPr>
            </w:pPr>
            <w:del w:id="6477" w:author="Mutali Nepfumbada" w:date="2022-11-27T22:16:00Z">
              <w:r w:rsidRPr="00D82B8B" w:rsidDel="00700056">
                <w:rPr>
                  <w:b/>
                  <w:lang w:val="en-US"/>
                </w:rPr>
                <w:delText>Actual</w:delText>
              </w:r>
            </w:del>
          </w:p>
        </w:tc>
        <w:tc>
          <w:tcPr>
            <w:tcW w:w="1272" w:type="pct"/>
            <w:shd w:val="clear" w:color="auto" w:fill="5F0500"/>
            <w:tcPrChange w:id="6478" w:author="Mutali Nepfumbada" w:date="2022-10-12T05:53:00Z">
              <w:tcPr>
                <w:tcW w:w="1243" w:type="pct"/>
                <w:shd w:val="clear" w:color="auto" w:fill="5F0500"/>
              </w:tcPr>
            </w:tcPrChange>
          </w:tcPr>
          <w:p w14:paraId="37E6124F" w14:textId="2280E937" w:rsidR="006A14D5" w:rsidRPr="00D82B8B" w:rsidDel="00700056" w:rsidRDefault="006A14D5">
            <w:pPr>
              <w:jc w:val="center"/>
              <w:rPr>
                <w:del w:id="6479" w:author="Mutali Nepfumbada" w:date="2022-11-27T22:16:00Z"/>
                <w:b/>
                <w:lang w:val="en-US"/>
              </w:rPr>
            </w:pPr>
            <w:del w:id="6480" w:author="Mutali Nepfumbada" w:date="2022-11-27T22:16:00Z">
              <w:r w:rsidRPr="00D82B8B" w:rsidDel="00700056">
                <w:rPr>
                  <w:b/>
                  <w:lang w:val="en-US"/>
                </w:rPr>
                <w:delText>Forecast</w:delText>
              </w:r>
            </w:del>
          </w:p>
        </w:tc>
        <w:tc>
          <w:tcPr>
            <w:tcW w:w="1385" w:type="pct"/>
            <w:shd w:val="clear" w:color="auto" w:fill="5F0500"/>
            <w:tcPrChange w:id="6481" w:author="Mutali Nepfumbada" w:date="2022-10-12T05:53:00Z">
              <w:tcPr>
                <w:tcW w:w="1236" w:type="pct"/>
                <w:shd w:val="clear" w:color="auto" w:fill="5F0500"/>
              </w:tcPr>
            </w:tcPrChange>
          </w:tcPr>
          <w:p w14:paraId="10592DF4" w14:textId="2C846116" w:rsidR="006A14D5" w:rsidRPr="00D82B8B" w:rsidDel="00700056" w:rsidRDefault="006A14D5">
            <w:pPr>
              <w:jc w:val="center"/>
              <w:rPr>
                <w:del w:id="6482" w:author="Mutali Nepfumbada" w:date="2022-11-27T22:16:00Z"/>
                <w:b/>
                <w:lang w:eastAsia="en-US"/>
              </w:rPr>
            </w:pPr>
            <w:del w:id="6483" w:author="Mutali Nepfumbada" w:date="2022-11-27T22:16:00Z">
              <w:r w:rsidRPr="00D82B8B" w:rsidDel="00700056">
                <w:rPr>
                  <w:b/>
                </w:rPr>
                <w:delText>Delta (%)</w:delText>
              </w:r>
            </w:del>
          </w:p>
        </w:tc>
      </w:tr>
      <w:tr w:rsidR="006A14D5" w:rsidRPr="00D82B8B" w:rsidDel="00700056" w14:paraId="15DC8762" w14:textId="08E1DC15" w:rsidTr="00AE349D">
        <w:trPr>
          <w:trHeight w:val="135"/>
          <w:jc w:val="center"/>
          <w:del w:id="6484" w:author="Mutali Nepfumbada" w:date="2022-11-27T22:16:00Z"/>
          <w:trPrChange w:id="6485" w:author="Mutali Nepfumbada" w:date="2022-10-12T05:53:00Z">
            <w:trPr>
              <w:trHeight w:val="122"/>
            </w:trPr>
          </w:trPrChange>
        </w:trPr>
        <w:tc>
          <w:tcPr>
            <w:tcW w:w="1221" w:type="pct"/>
            <w:tcPrChange w:id="6486" w:author="Mutali Nepfumbada" w:date="2022-10-12T05:53:00Z">
              <w:tcPr>
                <w:tcW w:w="1287" w:type="pct"/>
              </w:tcPr>
            </w:tcPrChange>
          </w:tcPr>
          <w:p w14:paraId="0C6D4960" w14:textId="0CCD9A90" w:rsidR="006A14D5" w:rsidRPr="00D82B8B" w:rsidDel="00700056" w:rsidRDefault="006A14D5">
            <w:pPr>
              <w:rPr>
                <w:del w:id="6487" w:author="Mutali Nepfumbada" w:date="2022-11-27T22:16:00Z"/>
                <w:lang w:eastAsia="en-US"/>
              </w:rPr>
            </w:pPr>
            <w:del w:id="6488" w:author="Mutali Nepfumbada" w:date="2022-11-27T22:16:00Z">
              <w:r w:rsidRPr="00D82B8B" w:rsidDel="00700056">
                <w:rPr>
                  <w:bCs/>
                  <w:lang w:val="en-US"/>
                </w:rPr>
                <w:delText>Nov 21</w:delText>
              </w:r>
            </w:del>
          </w:p>
        </w:tc>
        <w:tc>
          <w:tcPr>
            <w:tcW w:w="1123" w:type="pct"/>
            <w:tcPrChange w:id="6489" w:author="Mutali Nepfumbada" w:date="2022-10-12T05:53:00Z">
              <w:tcPr>
                <w:tcW w:w="1234" w:type="pct"/>
              </w:tcPr>
            </w:tcPrChange>
          </w:tcPr>
          <w:p w14:paraId="57A4968E" w14:textId="4C655F40" w:rsidR="006A14D5" w:rsidRPr="00D82B8B" w:rsidDel="00700056" w:rsidRDefault="006A14D5">
            <w:pPr>
              <w:jc w:val="center"/>
              <w:rPr>
                <w:del w:id="6490" w:author="Mutali Nepfumbada" w:date="2022-11-27T22:16:00Z"/>
                <w:lang w:eastAsia="en-US"/>
              </w:rPr>
            </w:pPr>
            <w:del w:id="6491" w:author="Mutali Nepfumbada" w:date="2022-11-27T22:16:00Z">
              <w:r w:rsidRPr="00D82B8B" w:rsidDel="00700056">
                <w:rPr>
                  <w:bCs/>
                  <w:lang w:val="en-US"/>
                </w:rPr>
                <w:delText>69</w:delText>
              </w:r>
            </w:del>
          </w:p>
        </w:tc>
        <w:tc>
          <w:tcPr>
            <w:tcW w:w="1272" w:type="pct"/>
            <w:tcPrChange w:id="6492" w:author="Mutali Nepfumbada" w:date="2022-10-12T05:53:00Z">
              <w:tcPr>
                <w:tcW w:w="1243" w:type="pct"/>
              </w:tcPr>
            </w:tcPrChange>
          </w:tcPr>
          <w:p w14:paraId="6030A5A4" w14:textId="7CC0309E" w:rsidR="006A14D5" w:rsidRPr="00D82B8B" w:rsidDel="00700056" w:rsidRDefault="006A14D5">
            <w:pPr>
              <w:jc w:val="center"/>
              <w:rPr>
                <w:del w:id="6493" w:author="Mutali Nepfumbada" w:date="2022-11-27T22:16:00Z"/>
                <w:lang w:eastAsia="en-US"/>
              </w:rPr>
            </w:pPr>
            <w:del w:id="6494" w:author="Mutali Nepfumbada" w:date="2022-11-27T22:16:00Z">
              <w:r w:rsidRPr="00D82B8B" w:rsidDel="00700056">
                <w:rPr>
                  <w:bCs/>
                  <w:lang w:val="en-US"/>
                </w:rPr>
                <w:delText>95</w:delText>
              </w:r>
            </w:del>
          </w:p>
        </w:tc>
        <w:tc>
          <w:tcPr>
            <w:tcW w:w="1385" w:type="pct"/>
            <w:tcPrChange w:id="6495" w:author="Mutali Nepfumbada" w:date="2022-10-12T05:53:00Z">
              <w:tcPr>
                <w:tcW w:w="1236" w:type="pct"/>
              </w:tcPr>
            </w:tcPrChange>
          </w:tcPr>
          <w:p w14:paraId="454F7F89" w14:textId="0CDCACE7" w:rsidR="006A14D5" w:rsidRPr="00D82B8B" w:rsidDel="00700056" w:rsidRDefault="006A14D5">
            <w:pPr>
              <w:jc w:val="center"/>
              <w:rPr>
                <w:del w:id="6496" w:author="Mutali Nepfumbada" w:date="2022-11-27T22:16:00Z"/>
                <w:color w:val="FF0000"/>
                <w:lang w:eastAsia="en-US"/>
              </w:rPr>
            </w:pPr>
            <w:del w:id="6497" w:author="Mutali Nepfumbada" w:date="2022-11-27T22:16:00Z">
              <w:r w:rsidRPr="00D82B8B" w:rsidDel="00700056">
                <w:rPr>
                  <w:color w:val="FF0000"/>
                  <w:lang w:val="en-US"/>
                </w:rPr>
                <w:delText>-27.57</w:delText>
              </w:r>
            </w:del>
          </w:p>
        </w:tc>
      </w:tr>
      <w:tr w:rsidR="006A14D5" w:rsidRPr="00D82B8B" w:rsidDel="00700056" w14:paraId="3F65E6D1" w14:textId="6D56DB69" w:rsidTr="00AE349D">
        <w:trPr>
          <w:trHeight w:val="135"/>
          <w:jc w:val="center"/>
          <w:del w:id="6498" w:author="Mutali Nepfumbada" w:date="2022-11-27T22:16:00Z"/>
          <w:trPrChange w:id="6499" w:author="Mutali Nepfumbada" w:date="2022-10-12T05:53:00Z">
            <w:trPr>
              <w:trHeight w:val="122"/>
            </w:trPr>
          </w:trPrChange>
        </w:trPr>
        <w:tc>
          <w:tcPr>
            <w:tcW w:w="1221" w:type="pct"/>
            <w:tcPrChange w:id="6500" w:author="Mutali Nepfumbada" w:date="2022-10-12T05:53:00Z">
              <w:tcPr>
                <w:tcW w:w="1287" w:type="pct"/>
              </w:tcPr>
            </w:tcPrChange>
          </w:tcPr>
          <w:p w14:paraId="118DC694" w14:textId="290674BF" w:rsidR="006A14D5" w:rsidRPr="00D82B8B" w:rsidDel="00700056" w:rsidRDefault="006A14D5">
            <w:pPr>
              <w:rPr>
                <w:del w:id="6501" w:author="Mutali Nepfumbada" w:date="2022-11-27T22:16:00Z"/>
                <w:lang w:eastAsia="en-US"/>
              </w:rPr>
            </w:pPr>
            <w:del w:id="6502" w:author="Mutali Nepfumbada" w:date="2022-11-27T22:16:00Z">
              <w:r w:rsidRPr="00D82B8B" w:rsidDel="00700056">
                <w:rPr>
                  <w:bCs/>
                  <w:lang w:val="en-US"/>
                </w:rPr>
                <w:delText>Dec 21</w:delText>
              </w:r>
            </w:del>
          </w:p>
        </w:tc>
        <w:tc>
          <w:tcPr>
            <w:tcW w:w="1123" w:type="pct"/>
            <w:tcPrChange w:id="6503" w:author="Mutali Nepfumbada" w:date="2022-10-12T05:53:00Z">
              <w:tcPr>
                <w:tcW w:w="1234" w:type="pct"/>
              </w:tcPr>
            </w:tcPrChange>
          </w:tcPr>
          <w:p w14:paraId="0707D4CA" w14:textId="2495857B" w:rsidR="006A14D5" w:rsidRPr="00D82B8B" w:rsidDel="00700056" w:rsidRDefault="006A14D5">
            <w:pPr>
              <w:jc w:val="center"/>
              <w:rPr>
                <w:del w:id="6504" w:author="Mutali Nepfumbada" w:date="2022-11-27T22:16:00Z"/>
                <w:lang w:eastAsia="en-US"/>
              </w:rPr>
            </w:pPr>
            <w:del w:id="6505" w:author="Mutali Nepfumbada" w:date="2022-11-27T22:16:00Z">
              <w:r w:rsidRPr="00D82B8B" w:rsidDel="00700056">
                <w:rPr>
                  <w:bCs/>
                  <w:lang w:val="en-US"/>
                </w:rPr>
                <w:delText>100</w:delText>
              </w:r>
            </w:del>
          </w:p>
        </w:tc>
        <w:tc>
          <w:tcPr>
            <w:tcW w:w="1272" w:type="pct"/>
            <w:tcPrChange w:id="6506" w:author="Mutali Nepfumbada" w:date="2022-10-12T05:53:00Z">
              <w:tcPr>
                <w:tcW w:w="1243" w:type="pct"/>
              </w:tcPr>
            </w:tcPrChange>
          </w:tcPr>
          <w:p w14:paraId="527B05A0" w14:textId="6E212540" w:rsidR="006A14D5" w:rsidRPr="00D82B8B" w:rsidDel="00700056" w:rsidRDefault="006A14D5">
            <w:pPr>
              <w:jc w:val="center"/>
              <w:rPr>
                <w:del w:id="6507" w:author="Mutali Nepfumbada" w:date="2022-11-27T22:16:00Z"/>
                <w:lang w:eastAsia="en-US"/>
              </w:rPr>
            </w:pPr>
            <w:del w:id="6508" w:author="Mutali Nepfumbada" w:date="2022-11-27T22:16:00Z">
              <w:r w:rsidRPr="00D82B8B" w:rsidDel="00700056">
                <w:rPr>
                  <w:bCs/>
                  <w:lang w:val="en-US"/>
                </w:rPr>
                <w:delText>95</w:delText>
              </w:r>
            </w:del>
          </w:p>
        </w:tc>
        <w:tc>
          <w:tcPr>
            <w:tcW w:w="1385" w:type="pct"/>
            <w:tcPrChange w:id="6509" w:author="Mutali Nepfumbada" w:date="2022-10-12T05:53:00Z">
              <w:tcPr>
                <w:tcW w:w="1236" w:type="pct"/>
              </w:tcPr>
            </w:tcPrChange>
          </w:tcPr>
          <w:p w14:paraId="5493A676" w14:textId="56E36998" w:rsidR="006A14D5" w:rsidRPr="00D82B8B" w:rsidDel="00700056" w:rsidRDefault="006A14D5">
            <w:pPr>
              <w:jc w:val="center"/>
              <w:rPr>
                <w:del w:id="6510" w:author="Mutali Nepfumbada" w:date="2022-11-27T22:16:00Z"/>
                <w:color w:val="FF0000"/>
                <w:lang w:eastAsia="en-US"/>
              </w:rPr>
            </w:pPr>
            <w:del w:id="6511" w:author="Mutali Nepfumbada" w:date="2022-11-27T22:16:00Z">
              <w:r w:rsidRPr="00D82B8B" w:rsidDel="00700056">
                <w:rPr>
                  <w:color w:val="00B050"/>
                  <w:lang w:val="en-US"/>
                </w:rPr>
                <w:delText>5.26</w:delText>
              </w:r>
            </w:del>
          </w:p>
        </w:tc>
      </w:tr>
      <w:tr w:rsidR="006A14D5" w:rsidRPr="00D82B8B" w:rsidDel="00700056" w14:paraId="0A38D776" w14:textId="32BD426B" w:rsidTr="00AE349D">
        <w:trPr>
          <w:trHeight w:val="135"/>
          <w:jc w:val="center"/>
          <w:del w:id="6512" w:author="Mutali Nepfumbada" w:date="2022-11-27T22:16:00Z"/>
          <w:trPrChange w:id="6513" w:author="Mutali Nepfumbada" w:date="2022-10-12T05:53:00Z">
            <w:trPr>
              <w:trHeight w:val="122"/>
            </w:trPr>
          </w:trPrChange>
        </w:trPr>
        <w:tc>
          <w:tcPr>
            <w:tcW w:w="1221" w:type="pct"/>
            <w:tcPrChange w:id="6514" w:author="Mutali Nepfumbada" w:date="2022-10-12T05:53:00Z">
              <w:tcPr>
                <w:tcW w:w="1287" w:type="pct"/>
              </w:tcPr>
            </w:tcPrChange>
          </w:tcPr>
          <w:p w14:paraId="4354B39F" w14:textId="13C40491" w:rsidR="006A14D5" w:rsidRPr="00D82B8B" w:rsidDel="00700056" w:rsidRDefault="006A14D5">
            <w:pPr>
              <w:rPr>
                <w:del w:id="6515" w:author="Mutali Nepfumbada" w:date="2022-11-27T22:16:00Z"/>
                <w:lang w:eastAsia="en-US"/>
              </w:rPr>
            </w:pPr>
            <w:del w:id="6516" w:author="Mutali Nepfumbada" w:date="2022-11-27T22:16:00Z">
              <w:r w:rsidRPr="00D82B8B" w:rsidDel="00700056">
                <w:rPr>
                  <w:bCs/>
                  <w:lang w:val="en-US"/>
                </w:rPr>
                <w:delText>Jan 22</w:delText>
              </w:r>
            </w:del>
          </w:p>
        </w:tc>
        <w:tc>
          <w:tcPr>
            <w:tcW w:w="1123" w:type="pct"/>
            <w:tcPrChange w:id="6517" w:author="Mutali Nepfumbada" w:date="2022-10-12T05:53:00Z">
              <w:tcPr>
                <w:tcW w:w="1234" w:type="pct"/>
              </w:tcPr>
            </w:tcPrChange>
          </w:tcPr>
          <w:p w14:paraId="237BB07B" w14:textId="4E9237FF" w:rsidR="006A14D5" w:rsidRPr="00D82B8B" w:rsidDel="00700056" w:rsidRDefault="006A14D5">
            <w:pPr>
              <w:jc w:val="center"/>
              <w:rPr>
                <w:del w:id="6518" w:author="Mutali Nepfumbada" w:date="2022-11-27T22:16:00Z"/>
                <w:lang w:eastAsia="en-US"/>
              </w:rPr>
            </w:pPr>
            <w:del w:id="6519" w:author="Mutali Nepfumbada" w:date="2022-11-27T22:16:00Z">
              <w:r w:rsidRPr="00D82B8B" w:rsidDel="00700056">
                <w:rPr>
                  <w:bCs/>
                  <w:lang w:val="en-US"/>
                </w:rPr>
                <w:delText>89</w:delText>
              </w:r>
            </w:del>
          </w:p>
        </w:tc>
        <w:tc>
          <w:tcPr>
            <w:tcW w:w="1272" w:type="pct"/>
            <w:tcPrChange w:id="6520" w:author="Mutali Nepfumbada" w:date="2022-10-12T05:53:00Z">
              <w:tcPr>
                <w:tcW w:w="1243" w:type="pct"/>
              </w:tcPr>
            </w:tcPrChange>
          </w:tcPr>
          <w:p w14:paraId="5B2E30BB" w14:textId="40BE531A" w:rsidR="006A14D5" w:rsidRPr="00D82B8B" w:rsidDel="00700056" w:rsidRDefault="006A14D5">
            <w:pPr>
              <w:jc w:val="center"/>
              <w:rPr>
                <w:del w:id="6521" w:author="Mutali Nepfumbada" w:date="2022-11-27T22:16:00Z"/>
                <w:lang w:eastAsia="en-US"/>
              </w:rPr>
            </w:pPr>
            <w:del w:id="6522" w:author="Mutali Nepfumbada" w:date="2022-11-27T22:16:00Z">
              <w:r w:rsidRPr="00D82B8B" w:rsidDel="00700056">
                <w:rPr>
                  <w:bCs/>
                  <w:lang w:val="en-US"/>
                </w:rPr>
                <w:delText>95</w:delText>
              </w:r>
            </w:del>
          </w:p>
        </w:tc>
        <w:tc>
          <w:tcPr>
            <w:tcW w:w="1385" w:type="pct"/>
            <w:tcPrChange w:id="6523" w:author="Mutali Nepfumbada" w:date="2022-10-12T05:53:00Z">
              <w:tcPr>
                <w:tcW w:w="1236" w:type="pct"/>
              </w:tcPr>
            </w:tcPrChange>
          </w:tcPr>
          <w:p w14:paraId="16104BCE" w14:textId="2F719065" w:rsidR="006A14D5" w:rsidRPr="00D82B8B" w:rsidDel="00700056" w:rsidRDefault="006A14D5">
            <w:pPr>
              <w:jc w:val="center"/>
              <w:rPr>
                <w:del w:id="6524" w:author="Mutali Nepfumbada" w:date="2022-11-27T22:16:00Z"/>
                <w:color w:val="FF0000"/>
                <w:lang w:eastAsia="en-US"/>
              </w:rPr>
            </w:pPr>
            <w:del w:id="6525" w:author="Mutali Nepfumbada" w:date="2022-11-27T22:16:00Z">
              <w:r w:rsidRPr="00D82B8B" w:rsidDel="00700056">
                <w:rPr>
                  <w:color w:val="FF0000"/>
                  <w:lang w:val="en-US"/>
                </w:rPr>
                <w:delText>-6.74</w:delText>
              </w:r>
            </w:del>
          </w:p>
        </w:tc>
      </w:tr>
      <w:tr w:rsidR="006A14D5" w:rsidRPr="00D82B8B" w:rsidDel="00700056" w14:paraId="52CDEA65" w14:textId="68EC9EE6" w:rsidTr="00AE349D">
        <w:trPr>
          <w:trHeight w:val="135"/>
          <w:jc w:val="center"/>
          <w:del w:id="6526" w:author="Mutali Nepfumbada" w:date="2022-11-27T22:16:00Z"/>
          <w:trPrChange w:id="6527" w:author="Mutali Nepfumbada" w:date="2022-10-12T05:53:00Z">
            <w:trPr>
              <w:trHeight w:val="122"/>
            </w:trPr>
          </w:trPrChange>
        </w:trPr>
        <w:tc>
          <w:tcPr>
            <w:tcW w:w="1221" w:type="pct"/>
            <w:tcPrChange w:id="6528" w:author="Mutali Nepfumbada" w:date="2022-10-12T05:53:00Z">
              <w:tcPr>
                <w:tcW w:w="1287" w:type="pct"/>
              </w:tcPr>
            </w:tcPrChange>
          </w:tcPr>
          <w:p w14:paraId="41AE7121" w14:textId="084C346B" w:rsidR="006A14D5" w:rsidRPr="00D82B8B" w:rsidDel="00700056" w:rsidRDefault="006A14D5">
            <w:pPr>
              <w:rPr>
                <w:del w:id="6529" w:author="Mutali Nepfumbada" w:date="2022-11-27T22:16:00Z"/>
                <w:lang w:eastAsia="en-US"/>
              </w:rPr>
            </w:pPr>
            <w:del w:id="6530" w:author="Mutali Nepfumbada" w:date="2022-11-27T22:16:00Z">
              <w:r w:rsidRPr="00D82B8B" w:rsidDel="00700056">
                <w:rPr>
                  <w:bCs/>
                  <w:lang w:val="en-US"/>
                </w:rPr>
                <w:delText>Feb 22</w:delText>
              </w:r>
            </w:del>
          </w:p>
        </w:tc>
        <w:tc>
          <w:tcPr>
            <w:tcW w:w="1123" w:type="pct"/>
            <w:tcPrChange w:id="6531" w:author="Mutali Nepfumbada" w:date="2022-10-12T05:53:00Z">
              <w:tcPr>
                <w:tcW w:w="1234" w:type="pct"/>
              </w:tcPr>
            </w:tcPrChange>
          </w:tcPr>
          <w:p w14:paraId="5C36DFB8" w14:textId="4CD8EEEA" w:rsidR="006A14D5" w:rsidRPr="00D82B8B" w:rsidDel="00700056" w:rsidRDefault="006A14D5">
            <w:pPr>
              <w:jc w:val="center"/>
              <w:rPr>
                <w:del w:id="6532" w:author="Mutali Nepfumbada" w:date="2022-11-27T22:16:00Z"/>
                <w:lang w:eastAsia="en-US"/>
              </w:rPr>
            </w:pPr>
            <w:del w:id="6533" w:author="Mutali Nepfumbada" w:date="2022-11-27T22:16:00Z">
              <w:r w:rsidRPr="00D82B8B" w:rsidDel="00700056">
                <w:rPr>
                  <w:bCs/>
                  <w:lang w:val="en-US"/>
                </w:rPr>
                <w:delText>99</w:delText>
              </w:r>
            </w:del>
          </w:p>
        </w:tc>
        <w:tc>
          <w:tcPr>
            <w:tcW w:w="1272" w:type="pct"/>
            <w:tcPrChange w:id="6534" w:author="Mutali Nepfumbada" w:date="2022-10-12T05:53:00Z">
              <w:tcPr>
                <w:tcW w:w="1243" w:type="pct"/>
              </w:tcPr>
            </w:tcPrChange>
          </w:tcPr>
          <w:p w14:paraId="403182CA" w14:textId="2934ACAD" w:rsidR="006A14D5" w:rsidRPr="00D82B8B" w:rsidDel="00700056" w:rsidRDefault="006A14D5">
            <w:pPr>
              <w:jc w:val="center"/>
              <w:rPr>
                <w:del w:id="6535" w:author="Mutali Nepfumbada" w:date="2022-11-27T22:16:00Z"/>
                <w:lang w:eastAsia="en-US"/>
              </w:rPr>
            </w:pPr>
            <w:del w:id="6536" w:author="Mutali Nepfumbada" w:date="2022-11-27T22:16:00Z">
              <w:r w:rsidRPr="00D82B8B" w:rsidDel="00700056">
                <w:rPr>
                  <w:bCs/>
                  <w:lang w:val="en-US"/>
                </w:rPr>
                <w:delText>95</w:delText>
              </w:r>
            </w:del>
          </w:p>
        </w:tc>
        <w:tc>
          <w:tcPr>
            <w:tcW w:w="1385" w:type="pct"/>
            <w:tcPrChange w:id="6537" w:author="Mutali Nepfumbada" w:date="2022-10-12T05:53:00Z">
              <w:tcPr>
                <w:tcW w:w="1236" w:type="pct"/>
              </w:tcPr>
            </w:tcPrChange>
          </w:tcPr>
          <w:p w14:paraId="46735D45" w14:textId="49F57740" w:rsidR="006A14D5" w:rsidRPr="00D82B8B" w:rsidDel="00700056" w:rsidRDefault="006A14D5">
            <w:pPr>
              <w:jc w:val="center"/>
              <w:rPr>
                <w:del w:id="6538" w:author="Mutali Nepfumbada" w:date="2022-11-27T22:16:00Z"/>
                <w:color w:val="00B050"/>
                <w:lang w:eastAsia="en-US"/>
              </w:rPr>
            </w:pPr>
            <w:del w:id="6539" w:author="Mutali Nepfumbada" w:date="2022-11-27T22:16:00Z">
              <w:r w:rsidRPr="00D82B8B" w:rsidDel="00700056">
                <w:rPr>
                  <w:color w:val="00B050"/>
                  <w:lang w:val="en-US"/>
                </w:rPr>
                <w:delText>4.26</w:delText>
              </w:r>
            </w:del>
          </w:p>
        </w:tc>
      </w:tr>
      <w:tr w:rsidR="006A14D5" w:rsidRPr="00D82B8B" w:rsidDel="00700056" w14:paraId="02929728" w14:textId="649D479A" w:rsidTr="00AE349D">
        <w:trPr>
          <w:trHeight w:val="135"/>
          <w:jc w:val="center"/>
          <w:del w:id="6540" w:author="Mutali Nepfumbada" w:date="2022-11-27T22:16:00Z"/>
          <w:trPrChange w:id="6541" w:author="Mutali Nepfumbada" w:date="2022-10-12T05:53:00Z">
            <w:trPr>
              <w:trHeight w:val="122"/>
            </w:trPr>
          </w:trPrChange>
        </w:trPr>
        <w:tc>
          <w:tcPr>
            <w:tcW w:w="1221" w:type="pct"/>
            <w:tcPrChange w:id="6542" w:author="Mutali Nepfumbada" w:date="2022-10-12T05:53:00Z">
              <w:tcPr>
                <w:tcW w:w="1287" w:type="pct"/>
              </w:tcPr>
            </w:tcPrChange>
          </w:tcPr>
          <w:p w14:paraId="40A605B9" w14:textId="7A74D92C" w:rsidR="006A14D5" w:rsidRPr="00D82B8B" w:rsidDel="00700056" w:rsidRDefault="006A14D5">
            <w:pPr>
              <w:rPr>
                <w:del w:id="6543" w:author="Mutali Nepfumbada" w:date="2022-11-27T22:16:00Z"/>
                <w:lang w:eastAsia="en-US"/>
              </w:rPr>
            </w:pPr>
            <w:del w:id="6544" w:author="Mutali Nepfumbada" w:date="2022-11-27T22:16:00Z">
              <w:r w:rsidRPr="00D82B8B" w:rsidDel="00700056">
                <w:rPr>
                  <w:bCs/>
                  <w:lang w:val="en-US"/>
                </w:rPr>
                <w:delText>Mar 22</w:delText>
              </w:r>
            </w:del>
          </w:p>
        </w:tc>
        <w:tc>
          <w:tcPr>
            <w:tcW w:w="1123" w:type="pct"/>
            <w:tcPrChange w:id="6545" w:author="Mutali Nepfumbada" w:date="2022-10-12T05:53:00Z">
              <w:tcPr>
                <w:tcW w:w="1234" w:type="pct"/>
              </w:tcPr>
            </w:tcPrChange>
          </w:tcPr>
          <w:p w14:paraId="3C366CAA" w14:textId="2A95FD89" w:rsidR="006A14D5" w:rsidRPr="00D82B8B" w:rsidDel="00700056" w:rsidRDefault="006A14D5">
            <w:pPr>
              <w:jc w:val="center"/>
              <w:rPr>
                <w:del w:id="6546" w:author="Mutali Nepfumbada" w:date="2022-11-27T22:16:00Z"/>
                <w:lang w:eastAsia="en-US"/>
              </w:rPr>
            </w:pPr>
            <w:del w:id="6547" w:author="Mutali Nepfumbada" w:date="2022-11-27T22:16:00Z">
              <w:r w:rsidRPr="00D82B8B" w:rsidDel="00700056">
                <w:rPr>
                  <w:bCs/>
                  <w:lang w:val="en-US"/>
                </w:rPr>
                <w:delText>100</w:delText>
              </w:r>
            </w:del>
          </w:p>
        </w:tc>
        <w:tc>
          <w:tcPr>
            <w:tcW w:w="1272" w:type="pct"/>
            <w:tcPrChange w:id="6548" w:author="Mutali Nepfumbada" w:date="2022-10-12T05:53:00Z">
              <w:tcPr>
                <w:tcW w:w="1243" w:type="pct"/>
              </w:tcPr>
            </w:tcPrChange>
          </w:tcPr>
          <w:p w14:paraId="0EF38329" w14:textId="54744B2D" w:rsidR="006A14D5" w:rsidRPr="00D82B8B" w:rsidDel="00700056" w:rsidRDefault="006A14D5">
            <w:pPr>
              <w:jc w:val="center"/>
              <w:rPr>
                <w:del w:id="6549" w:author="Mutali Nepfumbada" w:date="2022-11-27T22:16:00Z"/>
                <w:lang w:eastAsia="en-US"/>
              </w:rPr>
            </w:pPr>
            <w:del w:id="6550" w:author="Mutali Nepfumbada" w:date="2022-11-27T22:16:00Z">
              <w:r w:rsidRPr="00D82B8B" w:rsidDel="00700056">
                <w:rPr>
                  <w:bCs/>
                  <w:lang w:val="en-US"/>
                </w:rPr>
                <w:delText>95</w:delText>
              </w:r>
            </w:del>
          </w:p>
        </w:tc>
        <w:tc>
          <w:tcPr>
            <w:tcW w:w="1385" w:type="pct"/>
            <w:tcPrChange w:id="6551" w:author="Mutali Nepfumbada" w:date="2022-10-12T05:53:00Z">
              <w:tcPr>
                <w:tcW w:w="1236" w:type="pct"/>
              </w:tcPr>
            </w:tcPrChange>
          </w:tcPr>
          <w:p w14:paraId="2EFB87B9" w14:textId="7C83BAAC" w:rsidR="006A14D5" w:rsidRPr="00D82B8B" w:rsidDel="00700056" w:rsidRDefault="006A14D5">
            <w:pPr>
              <w:jc w:val="center"/>
              <w:rPr>
                <w:del w:id="6552" w:author="Mutali Nepfumbada" w:date="2022-11-27T22:16:00Z"/>
                <w:color w:val="00B050"/>
                <w:lang w:eastAsia="en-US"/>
              </w:rPr>
            </w:pPr>
            <w:del w:id="6553" w:author="Mutali Nepfumbada" w:date="2022-11-27T22:16:00Z">
              <w:r w:rsidRPr="00D82B8B" w:rsidDel="00700056">
                <w:rPr>
                  <w:color w:val="00B050"/>
                  <w:lang w:val="en-US"/>
                </w:rPr>
                <w:delText>5.26</w:delText>
              </w:r>
            </w:del>
          </w:p>
        </w:tc>
      </w:tr>
      <w:tr w:rsidR="006A14D5" w:rsidRPr="00D82B8B" w:rsidDel="00700056" w14:paraId="1D020728" w14:textId="2CE3E8B4" w:rsidTr="00AE349D">
        <w:trPr>
          <w:trHeight w:val="135"/>
          <w:jc w:val="center"/>
          <w:del w:id="6554" w:author="Mutali Nepfumbada" w:date="2022-11-27T22:16:00Z"/>
          <w:trPrChange w:id="6555" w:author="Mutali Nepfumbada" w:date="2022-10-12T05:53:00Z">
            <w:trPr>
              <w:trHeight w:val="122"/>
            </w:trPr>
          </w:trPrChange>
        </w:trPr>
        <w:tc>
          <w:tcPr>
            <w:tcW w:w="1221" w:type="pct"/>
            <w:tcPrChange w:id="6556" w:author="Mutali Nepfumbada" w:date="2022-10-12T05:53:00Z">
              <w:tcPr>
                <w:tcW w:w="1287" w:type="pct"/>
              </w:tcPr>
            </w:tcPrChange>
          </w:tcPr>
          <w:p w14:paraId="4CBD8FEE" w14:textId="6475AFDC" w:rsidR="006A14D5" w:rsidRPr="00D82B8B" w:rsidDel="00700056" w:rsidRDefault="006A14D5">
            <w:pPr>
              <w:rPr>
                <w:del w:id="6557" w:author="Mutali Nepfumbada" w:date="2022-11-27T22:16:00Z"/>
                <w:lang w:eastAsia="en-US"/>
              </w:rPr>
            </w:pPr>
            <w:del w:id="6558" w:author="Mutali Nepfumbada" w:date="2022-11-27T22:16:00Z">
              <w:r w:rsidRPr="00D82B8B" w:rsidDel="00700056">
                <w:rPr>
                  <w:bCs/>
                  <w:lang w:val="en-US"/>
                </w:rPr>
                <w:delText>Apr 22</w:delText>
              </w:r>
            </w:del>
          </w:p>
        </w:tc>
        <w:tc>
          <w:tcPr>
            <w:tcW w:w="1123" w:type="pct"/>
            <w:tcPrChange w:id="6559" w:author="Mutali Nepfumbada" w:date="2022-10-12T05:53:00Z">
              <w:tcPr>
                <w:tcW w:w="1234" w:type="pct"/>
              </w:tcPr>
            </w:tcPrChange>
          </w:tcPr>
          <w:p w14:paraId="1F47725C" w14:textId="1D8511EC" w:rsidR="006A14D5" w:rsidRPr="00D82B8B" w:rsidDel="00700056" w:rsidRDefault="006A14D5">
            <w:pPr>
              <w:jc w:val="center"/>
              <w:rPr>
                <w:del w:id="6560" w:author="Mutali Nepfumbada" w:date="2022-11-27T22:16:00Z"/>
                <w:lang w:eastAsia="en-US"/>
              </w:rPr>
            </w:pPr>
            <w:del w:id="6561" w:author="Mutali Nepfumbada" w:date="2022-11-27T22:16:00Z">
              <w:r w:rsidRPr="00D82B8B" w:rsidDel="00700056">
                <w:rPr>
                  <w:bCs/>
                  <w:lang w:val="en-US"/>
                </w:rPr>
                <w:delText>97</w:delText>
              </w:r>
            </w:del>
          </w:p>
        </w:tc>
        <w:tc>
          <w:tcPr>
            <w:tcW w:w="1272" w:type="pct"/>
            <w:tcPrChange w:id="6562" w:author="Mutali Nepfumbada" w:date="2022-10-12T05:53:00Z">
              <w:tcPr>
                <w:tcW w:w="1243" w:type="pct"/>
              </w:tcPr>
            </w:tcPrChange>
          </w:tcPr>
          <w:p w14:paraId="12FAF630" w14:textId="3CB01A65" w:rsidR="006A14D5" w:rsidRPr="00D82B8B" w:rsidDel="00700056" w:rsidRDefault="006A14D5">
            <w:pPr>
              <w:jc w:val="center"/>
              <w:rPr>
                <w:del w:id="6563" w:author="Mutali Nepfumbada" w:date="2022-11-27T22:16:00Z"/>
                <w:lang w:eastAsia="en-US"/>
              </w:rPr>
            </w:pPr>
            <w:del w:id="6564" w:author="Mutali Nepfumbada" w:date="2022-11-27T22:16:00Z">
              <w:r w:rsidRPr="00D82B8B" w:rsidDel="00700056">
                <w:rPr>
                  <w:bCs/>
                  <w:lang w:val="en-US"/>
                </w:rPr>
                <w:delText>95</w:delText>
              </w:r>
            </w:del>
          </w:p>
        </w:tc>
        <w:tc>
          <w:tcPr>
            <w:tcW w:w="1385" w:type="pct"/>
            <w:tcPrChange w:id="6565" w:author="Mutali Nepfumbada" w:date="2022-10-12T05:53:00Z">
              <w:tcPr>
                <w:tcW w:w="1236" w:type="pct"/>
              </w:tcPr>
            </w:tcPrChange>
          </w:tcPr>
          <w:p w14:paraId="40C33CD8" w14:textId="2B77C596" w:rsidR="006A14D5" w:rsidRPr="00D82B8B" w:rsidDel="00700056" w:rsidRDefault="006A14D5">
            <w:pPr>
              <w:jc w:val="center"/>
              <w:rPr>
                <w:del w:id="6566" w:author="Mutali Nepfumbada" w:date="2022-11-27T22:16:00Z"/>
                <w:color w:val="00B050"/>
                <w:lang w:eastAsia="en-US"/>
              </w:rPr>
            </w:pPr>
            <w:del w:id="6567" w:author="Mutali Nepfumbada" w:date="2022-11-27T22:16:00Z">
              <w:r w:rsidRPr="00D82B8B" w:rsidDel="00700056">
                <w:rPr>
                  <w:color w:val="00B050"/>
                  <w:lang w:val="en-US"/>
                </w:rPr>
                <w:delText>1.86</w:delText>
              </w:r>
            </w:del>
          </w:p>
        </w:tc>
      </w:tr>
      <w:tr w:rsidR="006A14D5" w:rsidRPr="00D82B8B" w:rsidDel="00700056" w14:paraId="5D8A4E7A" w14:textId="3546655F" w:rsidTr="00AE349D">
        <w:trPr>
          <w:trHeight w:val="135"/>
          <w:jc w:val="center"/>
          <w:del w:id="6568" w:author="Mutali Nepfumbada" w:date="2022-11-27T22:16:00Z"/>
          <w:trPrChange w:id="6569" w:author="Mutali Nepfumbada" w:date="2022-10-12T05:53:00Z">
            <w:trPr>
              <w:trHeight w:val="122"/>
            </w:trPr>
          </w:trPrChange>
        </w:trPr>
        <w:tc>
          <w:tcPr>
            <w:tcW w:w="1221" w:type="pct"/>
            <w:tcPrChange w:id="6570" w:author="Mutali Nepfumbada" w:date="2022-10-12T05:53:00Z">
              <w:tcPr>
                <w:tcW w:w="1287" w:type="pct"/>
              </w:tcPr>
            </w:tcPrChange>
          </w:tcPr>
          <w:p w14:paraId="71D95774" w14:textId="7ADEFAB0" w:rsidR="006A14D5" w:rsidRPr="00D82B8B" w:rsidDel="00700056" w:rsidRDefault="006A14D5">
            <w:pPr>
              <w:rPr>
                <w:del w:id="6571" w:author="Mutali Nepfumbada" w:date="2022-11-27T22:16:00Z"/>
                <w:lang w:eastAsia="en-US"/>
              </w:rPr>
            </w:pPr>
            <w:del w:id="6572" w:author="Mutali Nepfumbada" w:date="2022-11-27T22:16:00Z">
              <w:r w:rsidRPr="00D82B8B" w:rsidDel="00700056">
                <w:rPr>
                  <w:bCs/>
                  <w:lang w:val="en-US"/>
                </w:rPr>
                <w:delText>May 22</w:delText>
              </w:r>
            </w:del>
          </w:p>
        </w:tc>
        <w:tc>
          <w:tcPr>
            <w:tcW w:w="1123" w:type="pct"/>
            <w:tcPrChange w:id="6573" w:author="Mutali Nepfumbada" w:date="2022-10-12T05:53:00Z">
              <w:tcPr>
                <w:tcW w:w="1234" w:type="pct"/>
              </w:tcPr>
            </w:tcPrChange>
          </w:tcPr>
          <w:p w14:paraId="39FCF9BF" w14:textId="6F0D97C5" w:rsidR="006A14D5" w:rsidRPr="00D82B8B" w:rsidDel="00700056" w:rsidRDefault="006A14D5">
            <w:pPr>
              <w:jc w:val="center"/>
              <w:rPr>
                <w:del w:id="6574" w:author="Mutali Nepfumbada" w:date="2022-11-27T22:16:00Z"/>
                <w:lang w:eastAsia="en-US"/>
              </w:rPr>
            </w:pPr>
            <w:del w:id="6575" w:author="Mutali Nepfumbada" w:date="2022-11-27T22:16:00Z">
              <w:r w:rsidRPr="00D82B8B" w:rsidDel="00700056">
                <w:rPr>
                  <w:bCs/>
                  <w:lang w:val="en-US"/>
                </w:rPr>
                <w:delText>91</w:delText>
              </w:r>
            </w:del>
          </w:p>
        </w:tc>
        <w:tc>
          <w:tcPr>
            <w:tcW w:w="1272" w:type="pct"/>
            <w:tcPrChange w:id="6576" w:author="Mutali Nepfumbada" w:date="2022-10-12T05:53:00Z">
              <w:tcPr>
                <w:tcW w:w="1243" w:type="pct"/>
              </w:tcPr>
            </w:tcPrChange>
          </w:tcPr>
          <w:p w14:paraId="3905F0ED" w14:textId="2A7EAE64" w:rsidR="006A14D5" w:rsidRPr="00D82B8B" w:rsidDel="00700056" w:rsidRDefault="006A14D5">
            <w:pPr>
              <w:jc w:val="center"/>
              <w:rPr>
                <w:del w:id="6577" w:author="Mutali Nepfumbada" w:date="2022-11-27T22:16:00Z"/>
                <w:lang w:eastAsia="en-US"/>
              </w:rPr>
            </w:pPr>
            <w:del w:id="6578" w:author="Mutali Nepfumbada" w:date="2022-11-27T22:16:00Z">
              <w:r w:rsidRPr="00D82B8B" w:rsidDel="00700056">
                <w:rPr>
                  <w:bCs/>
                  <w:lang w:val="en-US"/>
                </w:rPr>
                <w:delText>95</w:delText>
              </w:r>
            </w:del>
          </w:p>
        </w:tc>
        <w:tc>
          <w:tcPr>
            <w:tcW w:w="1385" w:type="pct"/>
            <w:tcPrChange w:id="6579" w:author="Mutali Nepfumbada" w:date="2022-10-12T05:53:00Z">
              <w:tcPr>
                <w:tcW w:w="1236" w:type="pct"/>
              </w:tcPr>
            </w:tcPrChange>
          </w:tcPr>
          <w:p w14:paraId="33F87416" w14:textId="4762D306" w:rsidR="006A14D5" w:rsidRPr="00D82B8B" w:rsidDel="00700056" w:rsidRDefault="006A14D5">
            <w:pPr>
              <w:jc w:val="center"/>
              <w:rPr>
                <w:del w:id="6580" w:author="Mutali Nepfumbada" w:date="2022-11-27T22:16:00Z"/>
                <w:color w:val="FF0000"/>
                <w:lang w:eastAsia="en-US"/>
              </w:rPr>
            </w:pPr>
            <w:del w:id="6581" w:author="Mutali Nepfumbada" w:date="2022-11-27T22:16:00Z">
              <w:r w:rsidRPr="00D82B8B" w:rsidDel="00700056">
                <w:rPr>
                  <w:color w:val="FF0000"/>
                  <w:lang w:val="en-US"/>
                </w:rPr>
                <w:delText>-4.67</w:delText>
              </w:r>
            </w:del>
          </w:p>
        </w:tc>
      </w:tr>
      <w:tr w:rsidR="006A14D5" w:rsidRPr="00D82B8B" w:rsidDel="00700056" w14:paraId="5124EF65" w14:textId="26037D04" w:rsidTr="00AE349D">
        <w:trPr>
          <w:trHeight w:val="135"/>
          <w:jc w:val="center"/>
          <w:del w:id="6582" w:author="Mutali Nepfumbada" w:date="2022-11-27T22:16:00Z"/>
          <w:trPrChange w:id="6583" w:author="Mutali Nepfumbada" w:date="2022-10-12T05:53:00Z">
            <w:trPr>
              <w:trHeight w:val="122"/>
            </w:trPr>
          </w:trPrChange>
        </w:trPr>
        <w:tc>
          <w:tcPr>
            <w:tcW w:w="1221" w:type="pct"/>
            <w:tcPrChange w:id="6584" w:author="Mutali Nepfumbada" w:date="2022-10-12T05:53:00Z">
              <w:tcPr>
                <w:tcW w:w="1287" w:type="pct"/>
              </w:tcPr>
            </w:tcPrChange>
          </w:tcPr>
          <w:p w14:paraId="1DF17A09" w14:textId="1FD80735" w:rsidR="006A14D5" w:rsidRPr="00D82B8B" w:rsidDel="00700056" w:rsidRDefault="006A14D5">
            <w:pPr>
              <w:rPr>
                <w:del w:id="6585" w:author="Mutali Nepfumbada" w:date="2022-11-27T22:16:00Z"/>
                <w:lang w:eastAsia="en-US"/>
              </w:rPr>
            </w:pPr>
            <w:del w:id="6586" w:author="Mutali Nepfumbada" w:date="2022-11-27T22:16:00Z">
              <w:r w:rsidRPr="00D82B8B" w:rsidDel="00700056">
                <w:rPr>
                  <w:bCs/>
                  <w:lang w:val="en-US"/>
                </w:rPr>
                <w:delText>Jun 22</w:delText>
              </w:r>
            </w:del>
          </w:p>
        </w:tc>
        <w:tc>
          <w:tcPr>
            <w:tcW w:w="1123" w:type="pct"/>
            <w:tcPrChange w:id="6587" w:author="Mutali Nepfumbada" w:date="2022-10-12T05:53:00Z">
              <w:tcPr>
                <w:tcW w:w="1234" w:type="pct"/>
              </w:tcPr>
            </w:tcPrChange>
          </w:tcPr>
          <w:p w14:paraId="53E36B55" w14:textId="3B8EEAAA" w:rsidR="006A14D5" w:rsidRPr="00D82B8B" w:rsidDel="00700056" w:rsidRDefault="006A14D5">
            <w:pPr>
              <w:jc w:val="center"/>
              <w:rPr>
                <w:del w:id="6588" w:author="Mutali Nepfumbada" w:date="2022-11-27T22:16:00Z"/>
                <w:lang w:eastAsia="en-US"/>
              </w:rPr>
            </w:pPr>
            <w:del w:id="6589" w:author="Mutali Nepfumbada" w:date="2022-11-27T22:16:00Z">
              <w:r w:rsidRPr="00D82B8B" w:rsidDel="00700056">
                <w:rPr>
                  <w:bCs/>
                  <w:lang w:val="en-US"/>
                </w:rPr>
                <w:delText>95</w:delText>
              </w:r>
            </w:del>
          </w:p>
        </w:tc>
        <w:tc>
          <w:tcPr>
            <w:tcW w:w="1272" w:type="pct"/>
            <w:tcPrChange w:id="6590" w:author="Mutali Nepfumbada" w:date="2022-10-12T05:53:00Z">
              <w:tcPr>
                <w:tcW w:w="1243" w:type="pct"/>
              </w:tcPr>
            </w:tcPrChange>
          </w:tcPr>
          <w:p w14:paraId="56998155" w14:textId="0137A457" w:rsidR="006A14D5" w:rsidRPr="00D82B8B" w:rsidDel="00700056" w:rsidRDefault="006A14D5">
            <w:pPr>
              <w:jc w:val="center"/>
              <w:rPr>
                <w:del w:id="6591" w:author="Mutali Nepfumbada" w:date="2022-11-27T22:16:00Z"/>
                <w:lang w:eastAsia="en-US"/>
              </w:rPr>
            </w:pPr>
            <w:del w:id="6592" w:author="Mutali Nepfumbada" w:date="2022-11-27T22:16:00Z">
              <w:r w:rsidRPr="00D82B8B" w:rsidDel="00700056">
                <w:rPr>
                  <w:bCs/>
                  <w:lang w:val="en-US"/>
                </w:rPr>
                <w:delText>95</w:delText>
              </w:r>
            </w:del>
          </w:p>
        </w:tc>
        <w:tc>
          <w:tcPr>
            <w:tcW w:w="1385" w:type="pct"/>
            <w:tcPrChange w:id="6593" w:author="Mutali Nepfumbada" w:date="2022-10-12T05:53:00Z">
              <w:tcPr>
                <w:tcW w:w="1236" w:type="pct"/>
              </w:tcPr>
            </w:tcPrChange>
          </w:tcPr>
          <w:p w14:paraId="5A037178" w14:textId="2A01E6E4" w:rsidR="006A14D5" w:rsidRPr="00D82B8B" w:rsidDel="00700056" w:rsidRDefault="006A14D5">
            <w:pPr>
              <w:jc w:val="center"/>
              <w:rPr>
                <w:del w:id="6594" w:author="Mutali Nepfumbada" w:date="2022-11-27T22:16:00Z"/>
                <w:color w:val="FF0000"/>
                <w:lang w:eastAsia="en-US"/>
              </w:rPr>
            </w:pPr>
            <w:del w:id="6595" w:author="Mutali Nepfumbada" w:date="2022-11-27T22:16:00Z">
              <w:r w:rsidRPr="00D82B8B" w:rsidDel="00700056">
                <w:rPr>
                  <w:color w:val="00B050"/>
                  <w:lang w:val="en-US"/>
                </w:rPr>
                <w:delText>0.27</w:delText>
              </w:r>
            </w:del>
          </w:p>
        </w:tc>
      </w:tr>
      <w:tr w:rsidR="006A14D5" w:rsidRPr="00D82B8B" w:rsidDel="00700056" w14:paraId="16585095" w14:textId="4269A4C7" w:rsidTr="00AE349D">
        <w:trPr>
          <w:trHeight w:val="135"/>
          <w:jc w:val="center"/>
          <w:del w:id="6596" w:author="Mutali Nepfumbada" w:date="2022-11-27T22:16:00Z"/>
          <w:trPrChange w:id="6597" w:author="Mutali Nepfumbada" w:date="2022-10-12T05:53:00Z">
            <w:trPr>
              <w:trHeight w:val="122"/>
            </w:trPr>
          </w:trPrChange>
        </w:trPr>
        <w:tc>
          <w:tcPr>
            <w:tcW w:w="1221" w:type="pct"/>
            <w:tcPrChange w:id="6598" w:author="Mutali Nepfumbada" w:date="2022-10-12T05:53:00Z">
              <w:tcPr>
                <w:tcW w:w="1287" w:type="pct"/>
              </w:tcPr>
            </w:tcPrChange>
          </w:tcPr>
          <w:p w14:paraId="1100D7A0" w14:textId="190269BD" w:rsidR="006A14D5" w:rsidRPr="00D82B8B" w:rsidDel="00700056" w:rsidRDefault="006A14D5">
            <w:pPr>
              <w:rPr>
                <w:del w:id="6599" w:author="Mutali Nepfumbada" w:date="2022-11-27T22:16:00Z"/>
                <w:lang w:eastAsia="en-US"/>
              </w:rPr>
            </w:pPr>
            <w:del w:id="6600" w:author="Mutali Nepfumbada" w:date="2022-11-27T22:16:00Z">
              <w:r w:rsidRPr="00D82B8B" w:rsidDel="00700056">
                <w:rPr>
                  <w:bCs/>
                  <w:lang w:val="en-US"/>
                </w:rPr>
                <w:delText>Jul 22</w:delText>
              </w:r>
            </w:del>
          </w:p>
        </w:tc>
        <w:tc>
          <w:tcPr>
            <w:tcW w:w="1123" w:type="pct"/>
            <w:tcPrChange w:id="6601" w:author="Mutali Nepfumbada" w:date="2022-10-12T05:53:00Z">
              <w:tcPr>
                <w:tcW w:w="1234" w:type="pct"/>
              </w:tcPr>
            </w:tcPrChange>
          </w:tcPr>
          <w:p w14:paraId="685CD81C" w14:textId="508EB7AA" w:rsidR="006A14D5" w:rsidRPr="00D82B8B" w:rsidDel="00700056" w:rsidRDefault="006A14D5">
            <w:pPr>
              <w:jc w:val="center"/>
              <w:rPr>
                <w:del w:id="6602" w:author="Mutali Nepfumbada" w:date="2022-11-27T22:16:00Z"/>
                <w:lang w:eastAsia="en-US"/>
              </w:rPr>
            </w:pPr>
            <w:del w:id="6603" w:author="Mutali Nepfumbada" w:date="2022-11-27T22:16:00Z">
              <w:r w:rsidRPr="00D82B8B" w:rsidDel="00700056">
                <w:rPr>
                  <w:bCs/>
                  <w:lang w:val="en-US"/>
                </w:rPr>
                <w:delText>89</w:delText>
              </w:r>
            </w:del>
          </w:p>
        </w:tc>
        <w:tc>
          <w:tcPr>
            <w:tcW w:w="1272" w:type="pct"/>
            <w:tcPrChange w:id="6604" w:author="Mutali Nepfumbada" w:date="2022-10-12T05:53:00Z">
              <w:tcPr>
                <w:tcW w:w="1243" w:type="pct"/>
              </w:tcPr>
            </w:tcPrChange>
          </w:tcPr>
          <w:p w14:paraId="4CDB92D9" w14:textId="4DC15E4E" w:rsidR="006A14D5" w:rsidRPr="00D82B8B" w:rsidDel="00700056" w:rsidRDefault="006A14D5">
            <w:pPr>
              <w:jc w:val="center"/>
              <w:rPr>
                <w:del w:id="6605" w:author="Mutali Nepfumbada" w:date="2022-11-27T22:16:00Z"/>
                <w:lang w:eastAsia="en-US"/>
              </w:rPr>
            </w:pPr>
            <w:del w:id="6606" w:author="Mutali Nepfumbada" w:date="2022-11-27T22:16:00Z">
              <w:r w:rsidRPr="00D82B8B" w:rsidDel="00700056">
                <w:rPr>
                  <w:bCs/>
                  <w:lang w:val="en-US"/>
                </w:rPr>
                <w:delText>95</w:delText>
              </w:r>
            </w:del>
          </w:p>
        </w:tc>
        <w:tc>
          <w:tcPr>
            <w:tcW w:w="1385" w:type="pct"/>
            <w:tcPrChange w:id="6607" w:author="Mutali Nepfumbada" w:date="2022-10-12T05:53:00Z">
              <w:tcPr>
                <w:tcW w:w="1236" w:type="pct"/>
              </w:tcPr>
            </w:tcPrChange>
          </w:tcPr>
          <w:p w14:paraId="1E9D5F28" w14:textId="0B9DDE66" w:rsidR="006A14D5" w:rsidRPr="00D82B8B" w:rsidDel="00700056" w:rsidRDefault="006A14D5">
            <w:pPr>
              <w:jc w:val="center"/>
              <w:rPr>
                <w:del w:id="6608" w:author="Mutali Nepfumbada" w:date="2022-11-27T22:16:00Z"/>
                <w:color w:val="FF0000"/>
                <w:lang w:eastAsia="en-US"/>
              </w:rPr>
            </w:pPr>
            <w:del w:id="6609" w:author="Mutali Nepfumbada" w:date="2022-11-27T22:16:00Z">
              <w:r w:rsidRPr="00D82B8B" w:rsidDel="00700056">
                <w:rPr>
                  <w:color w:val="FF0000"/>
                  <w:lang w:val="en-US"/>
                </w:rPr>
                <w:delText>-5.99</w:delText>
              </w:r>
            </w:del>
          </w:p>
        </w:tc>
      </w:tr>
      <w:tr w:rsidR="006A14D5" w:rsidRPr="00D82B8B" w:rsidDel="00700056" w14:paraId="704EAD6C" w14:textId="31CD6758" w:rsidTr="00AE349D">
        <w:trPr>
          <w:trHeight w:val="135"/>
          <w:jc w:val="center"/>
          <w:del w:id="6610" w:author="Mutali Nepfumbada" w:date="2022-11-27T22:16:00Z"/>
          <w:trPrChange w:id="6611" w:author="Mutali Nepfumbada" w:date="2022-10-12T05:53:00Z">
            <w:trPr>
              <w:trHeight w:val="122"/>
            </w:trPr>
          </w:trPrChange>
        </w:trPr>
        <w:tc>
          <w:tcPr>
            <w:tcW w:w="1221" w:type="pct"/>
            <w:tcPrChange w:id="6612" w:author="Mutali Nepfumbada" w:date="2022-10-12T05:53:00Z">
              <w:tcPr>
                <w:tcW w:w="1287" w:type="pct"/>
              </w:tcPr>
            </w:tcPrChange>
          </w:tcPr>
          <w:p w14:paraId="55182FCE" w14:textId="4F7BFA60" w:rsidR="006A14D5" w:rsidRPr="00D82B8B" w:rsidDel="00700056" w:rsidRDefault="006A14D5">
            <w:pPr>
              <w:rPr>
                <w:del w:id="6613" w:author="Mutali Nepfumbada" w:date="2022-11-27T22:16:00Z"/>
                <w:lang w:eastAsia="en-US"/>
              </w:rPr>
            </w:pPr>
            <w:del w:id="6614" w:author="Mutali Nepfumbada" w:date="2022-11-27T22:16:00Z">
              <w:r w:rsidRPr="00D82B8B" w:rsidDel="00700056">
                <w:rPr>
                  <w:bCs/>
                  <w:lang w:val="en-US"/>
                </w:rPr>
                <w:delText>Aug 22</w:delText>
              </w:r>
            </w:del>
          </w:p>
        </w:tc>
        <w:tc>
          <w:tcPr>
            <w:tcW w:w="1123" w:type="pct"/>
            <w:tcPrChange w:id="6615" w:author="Mutali Nepfumbada" w:date="2022-10-12T05:53:00Z">
              <w:tcPr>
                <w:tcW w:w="1234" w:type="pct"/>
              </w:tcPr>
            </w:tcPrChange>
          </w:tcPr>
          <w:p w14:paraId="1BEEDD36" w14:textId="74CFF4CC" w:rsidR="006A14D5" w:rsidRPr="00D82B8B" w:rsidDel="00700056" w:rsidRDefault="006A14D5">
            <w:pPr>
              <w:jc w:val="center"/>
              <w:rPr>
                <w:del w:id="6616" w:author="Mutali Nepfumbada" w:date="2022-11-27T22:16:00Z"/>
                <w:lang w:eastAsia="en-US"/>
              </w:rPr>
            </w:pPr>
            <w:del w:id="6617" w:author="Mutali Nepfumbada" w:date="2022-11-27T22:16:00Z">
              <w:r w:rsidRPr="00D82B8B" w:rsidDel="00700056">
                <w:rPr>
                  <w:bCs/>
                  <w:lang w:val="en-US"/>
                </w:rPr>
                <w:delText>100</w:delText>
              </w:r>
            </w:del>
          </w:p>
        </w:tc>
        <w:tc>
          <w:tcPr>
            <w:tcW w:w="1272" w:type="pct"/>
            <w:tcPrChange w:id="6618" w:author="Mutali Nepfumbada" w:date="2022-10-12T05:53:00Z">
              <w:tcPr>
                <w:tcW w:w="1243" w:type="pct"/>
              </w:tcPr>
            </w:tcPrChange>
          </w:tcPr>
          <w:p w14:paraId="35A91F42" w14:textId="3948EC29" w:rsidR="006A14D5" w:rsidRPr="00D82B8B" w:rsidDel="00700056" w:rsidRDefault="006A14D5">
            <w:pPr>
              <w:jc w:val="center"/>
              <w:rPr>
                <w:del w:id="6619" w:author="Mutali Nepfumbada" w:date="2022-11-27T22:16:00Z"/>
                <w:lang w:eastAsia="en-US"/>
              </w:rPr>
            </w:pPr>
            <w:del w:id="6620" w:author="Mutali Nepfumbada" w:date="2022-11-27T22:16:00Z">
              <w:r w:rsidRPr="00D82B8B" w:rsidDel="00700056">
                <w:rPr>
                  <w:bCs/>
                  <w:lang w:val="en-US"/>
                </w:rPr>
                <w:delText>95</w:delText>
              </w:r>
            </w:del>
          </w:p>
        </w:tc>
        <w:tc>
          <w:tcPr>
            <w:tcW w:w="1385" w:type="pct"/>
            <w:tcPrChange w:id="6621" w:author="Mutali Nepfumbada" w:date="2022-10-12T05:53:00Z">
              <w:tcPr>
                <w:tcW w:w="1236" w:type="pct"/>
              </w:tcPr>
            </w:tcPrChange>
          </w:tcPr>
          <w:p w14:paraId="3420FB1F" w14:textId="27C7A9E4" w:rsidR="006A14D5" w:rsidRPr="00D82B8B" w:rsidDel="00700056" w:rsidRDefault="006A14D5">
            <w:pPr>
              <w:jc w:val="center"/>
              <w:rPr>
                <w:del w:id="6622" w:author="Mutali Nepfumbada" w:date="2022-11-27T22:16:00Z"/>
                <w:color w:val="FF0000"/>
                <w:lang w:eastAsia="en-US"/>
              </w:rPr>
            </w:pPr>
            <w:del w:id="6623" w:author="Mutali Nepfumbada" w:date="2022-11-27T22:16:00Z">
              <w:r w:rsidRPr="00D82B8B" w:rsidDel="00700056">
                <w:rPr>
                  <w:color w:val="00B050"/>
                  <w:lang w:val="en-US"/>
                </w:rPr>
                <w:delText>5.0</w:delText>
              </w:r>
            </w:del>
          </w:p>
        </w:tc>
      </w:tr>
      <w:tr w:rsidR="00770B0A" w:rsidRPr="00D82B8B" w:rsidDel="00700056" w14:paraId="669FBF10" w14:textId="2E654B65" w:rsidTr="00AE349D">
        <w:trPr>
          <w:trHeight w:val="135"/>
          <w:jc w:val="center"/>
          <w:del w:id="6624" w:author="Mutali Nepfumbada" w:date="2022-11-27T22:16:00Z"/>
          <w:trPrChange w:id="6625" w:author="Mutali Nepfumbada" w:date="2022-10-12T05:53:00Z">
            <w:trPr>
              <w:trHeight w:val="122"/>
            </w:trPr>
          </w:trPrChange>
        </w:trPr>
        <w:tc>
          <w:tcPr>
            <w:tcW w:w="1221" w:type="pct"/>
            <w:tcPrChange w:id="6626" w:author="Mutali Nepfumbada" w:date="2022-10-12T05:53:00Z">
              <w:tcPr>
                <w:tcW w:w="1287" w:type="pct"/>
              </w:tcPr>
            </w:tcPrChange>
          </w:tcPr>
          <w:p w14:paraId="02F66F81" w14:textId="6A2DF086" w:rsidR="00770B0A" w:rsidRPr="00D82B8B" w:rsidDel="00700056" w:rsidRDefault="0028701E" w:rsidP="00770B0A">
            <w:pPr>
              <w:rPr>
                <w:del w:id="6627" w:author="Mutali Nepfumbada" w:date="2022-11-27T22:16:00Z"/>
                <w:b/>
                <w:bCs/>
                <w:lang w:val="en-US"/>
              </w:rPr>
            </w:pPr>
            <w:del w:id="6628" w:author="Mutali Nepfumbada" w:date="2022-11-27T22:16:00Z">
              <w:r w:rsidRPr="00D82B8B" w:rsidDel="00700056">
                <w:rPr>
                  <w:b/>
                  <w:bCs/>
                </w:rPr>
                <w:delText xml:space="preserve">Average </w:delText>
              </w:r>
            </w:del>
          </w:p>
        </w:tc>
        <w:tc>
          <w:tcPr>
            <w:tcW w:w="1123" w:type="pct"/>
            <w:tcPrChange w:id="6629" w:author="Mutali Nepfumbada" w:date="2022-10-12T05:53:00Z">
              <w:tcPr>
                <w:tcW w:w="1234" w:type="pct"/>
              </w:tcPr>
            </w:tcPrChange>
          </w:tcPr>
          <w:p w14:paraId="4320478F" w14:textId="4AF84237" w:rsidR="00770B0A" w:rsidRPr="00D82B8B" w:rsidDel="00700056" w:rsidRDefault="00770B0A" w:rsidP="00770B0A">
            <w:pPr>
              <w:jc w:val="center"/>
              <w:rPr>
                <w:del w:id="6630" w:author="Mutali Nepfumbada" w:date="2022-11-27T22:16:00Z"/>
                <w:b/>
                <w:bCs/>
                <w:lang w:val="en-US"/>
              </w:rPr>
            </w:pPr>
            <w:del w:id="6631" w:author="Mutali Nepfumbada" w:date="2022-11-27T22:16:00Z">
              <w:r w:rsidRPr="00D82B8B" w:rsidDel="00700056">
                <w:rPr>
                  <w:b/>
                  <w:bCs/>
                </w:rPr>
                <w:delText>9</w:delText>
              </w:r>
              <w:r w:rsidR="005E2FFF" w:rsidRPr="00D82B8B" w:rsidDel="00700056">
                <w:rPr>
                  <w:b/>
                  <w:bCs/>
                </w:rPr>
                <w:delText>3</w:delText>
              </w:r>
            </w:del>
          </w:p>
        </w:tc>
        <w:tc>
          <w:tcPr>
            <w:tcW w:w="1272" w:type="pct"/>
            <w:tcPrChange w:id="6632" w:author="Mutali Nepfumbada" w:date="2022-10-12T05:53:00Z">
              <w:tcPr>
                <w:tcW w:w="1243" w:type="pct"/>
              </w:tcPr>
            </w:tcPrChange>
          </w:tcPr>
          <w:p w14:paraId="48660C6C" w14:textId="74FFACD0" w:rsidR="00770B0A" w:rsidRPr="00D82B8B" w:rsidDel="00700056" w:rsidRDefault="00770B0A" w:rsidP="00770B0A">
            <w:pPr>
              <w:jc w:val="center"/>
              <w:rPr>
                <w:del w:id="6633" w:author="Mutali Nepfumbada" w:date="2022-11-27T22:16:00Z"/>
                <w:b/>
                <w:bCs/>
                <w:lang w:val="en-US"/>
              </w:rPr>
            </w:pPr>
            <w:del w:id="6634" w:author="Mutali Nepfumbada" w:date="2022-11-27T22:16:00Z">
              <w:r w:rsidRPr="00D82B8B" w:rsidDel="00700056">
                <w:rPr>
                  <w:b/>
                  <w:bCs/>
                </w:rPr>
                <w:delText>95</w:delText>
              </w:r>
            </w:del>
          </w:p>
        </w:tc>
        <w:tc>
          <w:tcPr>
            <w:tcW w:w="1385" w:type="pct"/>
            <w:tcPrChange w:id="6635" w:author="Mutali Nepfumbada" w:date="2022-10-12T05:53:00Z">
              <w:tcPr>
                <w:tcW w:w="1236" w:type="pct"/>
              </w:tcPr>
            </w:tcPrChange>
          </w:tcPr>
          <w:p w14:paraId="0DF7630E" w14:textId="76798161" w:rsidR="00770B0A" w:rsidRPr="00D82B8B" w:rsidDel="00700056" w:rsidRDefault="00770B0A" w:rsidP="00770B0A">
            <w:pPr>
              <w:jc w:val="center"/>
              <w:rPr>
                <w:del w:id="6636" w:author="Mutali Nepfumbada" w:date="2022-11-27T22:16:00Z"/>
                <w:b/>
                <w:bCs/>
                <w:color w:val="00B050"/>
                <w:lang w:val="en-US"/>
              </w:rPr>
            </w:pPr>
            <w:del w:id="6637" w:author="Mutali Nepfumbada" w:date="2022-11-27T22:16:00Z">
              <w:r w:rsidRPr="00D82B8B" w:rsidDel="00700056">
                <w:rPr>
                  <w:b/>
                  <w:bCs/>
                  <w:color w:val="FF0000"/>
                </w:rPr>
                <w:delText>-2.2</w:delText>
              </w:r>
              <w:r w:rsidR="005E2FFF" w:rsidRPr="00D82B8B" w:rsidDel="00700056">
                <w:rPr>
                  <w:b/>
                  <w:bCs/>
                  <w:color w:val="FF0000"/>
                </w:rPr>
                <w:delText>0</w:delText>
              </w:r>
              <w:r w:rsidRPr="00D82B8B" w:rsidDel="00700056">
                <w:rPr>
                  <w:b/>
                  <w:bCs/>
                  <w:color w:val="FF0000"/>
                </w:rPr>
                <w:delText>%</w:delText>
              </w:r>
            </w:del>
          </w:p>
        </w:tc>
      </w:tr>
    </w:tbl>
    <w:p w14:paraId="1D1000E1" w14:textId="703EB8A9" w:rsidR="00EB2F47" w:rsidRPr="00EB2F47" w:rsidDel="00700056" w:rsidRDefault="006A14D5">
      <w:pPr>
        <w:rPr>
          <w:del w:id="6638" w:author="Mutali Nepfumbada" w:date="2022-11-27T22:16:00Z"/>
        </w:rPr>
        <w:pPrChange w:id="6639" w:author="Mutali Nepfumbada" w:date="2022-11-02T07:46:00Z">
          <w:pPr>
            <w:pStyle w:val="Caption"/>
          </w:pPr>
        </w:pPrChange>
      </w:pPr>
      <w:del w:id="6640" w:author="Mutali Nepfumbada" w:date="2022-11-27T22:16: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Durbanville Availability and Guaranteed</w:delText>
        </w:r>
      </w:del>
    </w:p>
    <w:p w14:paraId="6DD3EDBD" w14:textId="446988A0" w:rsidR="006A14D5" w:rsidRPr="00D82B8B" w:rsidDel="00700056" w:rsidRDefault="006A14D5" w:rsidP="006A14D5">
      <w:pPr>
        <w:jc w:val="center"/>
        <w:rPr>
          <w:del w:id="6641" w:author="Mutali Nepfumbada" w:date="2022-11-27T22:16:00Z"/>
          <w:lang w:eastAsia="en-US"/>
        </w:rPr>
      </w:pPr>
      <w:del w:id="6642" w:author="Mutali Nepfumbada" w:date="2022-11-27T22:16:00Z">
        <w:r w:rsidRPr="00D82B8B" w:rsidDel="00700056">
          <w:rPr>
            <w:noProof/>
          </w:rPr>
          <w:drawing>
            <wp:inline distT="0" distB="0" distL="0" distR="0" wp14:anchorId="2C8F786D" wp14:editId="170BBD66">
              <wp:extent cx="5760000" cy="3050915"/>
              <wp:effectExtent l="0" t="0" r="0" b="0"/>
              <wp:docPr id="102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33"/>
                      <a:stretch>
                        <a:fillRect/>
                      </a:stretch>
                    </pic:blipFill>
                    <pic:spPr>
                      <a:xfrm>
                        <a:off x="0" y="0"/>
                        <a:ext cx="5760000" cy="3050915"/>
                      </a:xfrm>
                      <a:prstGeom prst="rect">
                        <a:avLst/>
                      </a:prstGeom>
                    </pic:spPr>
                  </pic:pic>
                </a:graphicData>
              </a:graphic>
            </wp:inline>
          </w:drawing>
        </w:r>
      </w:del>
    </w:p>
    <w:p w14:paraId="4128D422" w14:textId="776634E1" w:rsidR="006A14D5" w:rsidRPr="00D82B8B" w:rsidDel="00221F27" w:rsidRDefault="006A14D5" w:rsidP="005D5866">
      <w:pPr>
        <w:jc w:val="center"/>
        <w:rPr>
          <w:del w:id="6643" w:author="Mutali Nepfumbada" w:date="2022-10-14T10:07:00Z"/>
        </w:rPr>
      </w:pPr>
    </w:p>
    <w:p w14:paraId="699D4F5B" w14:textId="32057310" w:rsidR="00EB2F47" w:rsidRPr="00EB2F47" w:rsidDel="00700056" w:rsidRDefault="006A14D5">
      <w:pPr>
        <w:rPr>
          <w:del w:id="6644" w:author="Mutali Nepfumbada" w:date="2022-11-27T22:16:00Z"/>
          <w:rPrChange w:id="6645" w:author="Mutali Nepfumbada" w:date="2022-11-02T07:46:00Z">
            <w:rPr>
              <w:del w:id="6646" w:author="Mutali Nepfumbada" w:date="2022-11-27T22:16:00Z"/>
              <w:lang w:eastAsia="en-US"/>
            </w:rPr>
          </w:rPrChange>
        </w:rPr>
        <w:pPrChange w:id="6647" w:author="Mutali Nepfumbada" w:date="2022-11-02T07:46:00Z">
          <w:pPr>
            <w:pStyle w:val="Caption"/>
          </w:pPr>
        </w:pPrChange>
      </w:pPr>
      <w:bookmarkStart w:id="6648" w:name="_Toc118269011"/>
      <w:del w:id="6649" w:author="Mutali Nepfumbada" w:date="2022-11-27T22:16: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 xml:space="preserve">: Durbanville </w:delText>
        </w:r>
      </w:del>
      <w:del w:id="6650" w:author="Mutali Nepfumbada" w:date="2022-11-02T08:02:00Z">
        <w:r w:rsidRPr="00D82B8B" w:rsidDel="00A934D1">
          <w:delText>Availability Vs</w:delText>
        </w:r>
      </w:del>
      <w:del w:id="6651" w:author="Mutali Nepfumbada" w:date="2022-11-27T22:16:00Z">
        <w:r w:rsidRPr="00D82B8B" w:rsidDel="00700056">
          <w:delText xml:space="preserve"> Forecast</w:delText>
        </w:r>
        <w:bookmarkEnd w:id="6648"/>
      </w:del>
    </w:p>
    <w:p w14:paraId="1217D2AB" w14:textId="4659AF48" w:rsidR="00C3627C" w:rsidRPr="00D82B8B" w:rsidRDefault="00C3627C" w:rsidP="00C3627C">
      <w:r w:rsidRPr="00D82B8B" w:rsidDel="006A14D5">
        <w:t>F</w:t>
      </w:r>
      <w:r w:rsidRPr="00D82B8B">
        <w:t>rom the above table and diagram, we can see that the plant has reached the minimum availability of 95</w:t>
      </w:r>
      <w:r w:rsidR="00862FBE" w:rsidRPr="00D82B8B">
        <w:t xml:space="preserve"> </w:t>
      </w:r>
      <w:r w:rsidRPr="00D82B8B">
        <w:t xml:space="preserve">% for several months since COD. We note that the plant did not reach the minimum availability in January </w:t>
      </w:r>
      <w:r w:rsidR="006B0498" w:rsidRPr="00D82B8B">
        <w:t>2022</w:t>
      </w:r>
      <w:r w:rsidRPr="00D82B8B">
        <w:t xml:space="preserve">, May </w:t>
      </w:r>
      <w:r w:rsidR="006B0498" w:rsidRPr="00D82B8B">
        <w:t>2022</w:t>
      </w:r>
      <w:r w:rsidR="001513B7" w:rsidRPr="00D82B8B">
        <w:t>,</w:t>
      </w:r>
      <w:r w:rsidRPr="00D82B8B">
        <w:t xml:space="preserve"> and July </w:t>
      </w:r>
      <w:r w:rsidR="006B0498" w:rsidRPr="00D82B8B">
        <w:t>2022</w:t>
      </w:r>
      <w:r w:rsidRPr="00D82B8B">
        <w:t xml:space="preserve"> with a deviation of 4</w:t>
      </w:r>
      <w:del w:id="6652" w:author="Justin Wimbush" w:date="2022-11-01T17:14:00Z">
        <w:r w:rsidR="00862FBE" w:rsidRPr="00D82B8B">
          <w:delText xml:space="preserve"> </w:delText>
        </w:r>
      </w:del>
      <w:r w:rsidRPr="00D82B8B">
        <w:t>% to 7</w:t>
      </w:r>
      <w:del w:id="6653" w:author="Justin Wimbush" w:date="2022-11-01T17:14:00Z">
        <w:r w:rsidR="00862FBE" w:rsidRPr="00D82B8B">
          <w:delText xml:space="preserve"> </w:delText>
        </w:r>
      </w:del>
      <w:r w:rsidRPr="00D82B8B">
        <w:t xml:space="preserve">% </w:t>
      </w:r>
      <w:r w:rsidR="001513B7" w:rsidRPr="00D82B8B">
        <w:t>below</w:t>
      </w:r>
      <w:r w:rsidRPr="00D82B8B">
        <w:t xml:space="preserve"> the guaranteed availability. </w:t>
      </w:r>
    </w:p>
    <w:p w14:paraId="36F9B460" w14:textId="77777777" w:rsidR="00C3627C" w:rsidRPr="00D82B8B" w:rsidRDefault="00C3627C" w:rsidP="00C3627C"/>
    <w:p w14:paraId="2489A0F1" w14:textId="06E05224" w:rsidR="00C3627C" w:rsidRPr="00D82B8B" w:rsidRDefault="00C3627C" w:rsidP="00C3627C">
      <w:r w:rsidRPr="00D82B8B">
        <w:t xml:space="preserve">We also note that the plant did not meet the guaranteed availability in November </w:t>
      </w:r>
      <w:r w:rsidR="006B0498" w:rsidRPr="00D82B8B">
        <w:t>2021</w:t>
      </w:r>
      <w:r w:rsidR="00365C89" w:rsidRPr="00D82B8B">
        <w:t xml:space="preserve"> </w:t>
      </w:r>
      <w:r w:rsidR="005A222B" w:rsidRPr="00D82B8B">
        <w:t>because the</w:t>
      </w:r>
      <w:r w:rsidRPr="00D82B8B">
        <w:t xml:space="preserve"> plant was only in operation for 19 days, resulting in </w:t>
      </w:r>
      <w:r w:rsidR="005A222B" w:rsidRPr="00D82B8B">
        <w:t>a 68.81</w:t>
      </w:r>
      <w:r w:rsidR="003318F1" w:rsidRPr="00D82B8B">
        <w:t xml:space="preserve"> </w:t>
      </w:r>
      <w:r w:rsidRPr="00D82B8B">
        <w:t xml:space="preserve">% availability. </w:t>
      </w:r>
    </w:p>
    <w:p w14:paraId="4EEFFDC4" w14:textId="77777777" w:rsidR="00C3627C" w:rsidRPr="00D82B8B" w:rsidRDefault="00C3627C" w:rsidP="00C3627C"/>
    <w:p w14:paraId="67E7153A" w14:textId="1BCBC3C0" w:rsidR="00C3627C" w:rsidRPr="00D82B8B" w:rsidRDefault="00C3627C" w:rsidP="00C3627C">
      <w:pPr>
        <w:rPr>
          <w:ins w:id="6654" w:author="Mutali Nepfumbada" w:date="2022-10-13T15:00:00Z"/>
        </w:rPr>
      </w:pPr>
      <w:r w:rsidRPr="00D82B8B">
        <w:t xml:space="preserve">Harmattan cannot confirm whether the power </w:t>
      </w:r>
      <w:r w:rsidR="00404DB3" w:rsidRPr="00D82B8B">
        <w:t>plant’s</w:t>
      </w:r>
      <w:r w:rsidRPr="00D82B8B">
        <w:t xml:space="preserve"> unavailability was due to unscheduled maintenance</w:t>
      </w:r>
      <w:commentRangeStart w:id="6655"/>
      <w:commentRangeStart w:id="6656"/>
      <w:r w:rsidRPr="00D82B8B">
        <w:t xml:space="preserve">, as </w:t>
      </w:r>
      <w:r w:rsidR="0024410A" w:rsidRPr="00D82B8B">
        <w:t xml:space="preserve">only </w:t>
      </w:r>
      <w:r w:rsidR="0024410A">
        <w:t xml:space="preserve">three </w:t>
      </w:r>
      <w:r w:rsidRPr="00D82B8B">
        <w:t>unscheduled events were reported.</w:t>
      </w:r>
      <w:commentRangeEnd w:id="6655"/>
      <w:r w:rsidR="00D13C22">
        <w:rPr>
          <w:rStyle w:val="CommentReference"/>
          <w:rFonts w:ascii="Verdana" w:hAnsi="Verdana"/>
        </w:rPr>
        <w:commentReference w:id="6655"/>
      </w:r>
      <w:commentRangeEnd w:id="6656"/>
      <w:r w:rsidR="002C798B">
        <w:rPr>
          <w:rStyle w:val="CommentReference"/>
          <w:rFonts w:ascii="Verdana" w:hAnsi="Verdana"/>
        </w:rPr>
        <w:commentReference w:id="6656"/>
      </w:r>
      <w:r w:rsidRPr="00D82B8B">
        <w:t xml:space="preserve"> The </w:t>
      </w:r>
      <w:del w:id="6657" w:author="Mutali Nepfumbada" w:date="2022-10-14T06:32:00Z">
        <w:r w:rsidRPr="00D82B8B" w:rsidDel="0056434F">
          <w:delText>Operator</w:delText>
        </w:r>
      </w:del>
      <w:r w:rsidRPr="00D82B8B">
        <w:t xml:space="preserve"> has indicated that the availability of the power plant was mainly affected by load shedding. Harmattan recommends that the </w:t>
      </w:r>
      <w:del w:id="6658" w:author="Mutali Nepfumbada" w:date="2022-10-14T06:32:00Z">
        <w:r w:rsidRPr="00D82B8B" w:rsidDel="0056434F">
          <w:delText>Operator</w:delText>
        </w:r>
      </w:del>
      <w:r w:rsidR="00E80C08">
        <w:t xml:space="preserve"> </w:t>
      </w:r>
      <w:ins w:id="6659" w:author="Justin Wimbush" w:date="2022-11-01T17:14:00Z">
        <w:r w:rsidR="005F2403">
          <w:t xml:space="preserve">Operator </w:t>
        </w:r>
      </w:ins>
      <w:r w:rsidRPr="00D82B8B">
        <w:t xml:space="preserve">submit </w:t>
      </w:r>
      <w:r w:rsidR="005A222B" w:rsidRPr="00D82B8B">
        <w:t xml:space="preserve">all the </w:t>
      </w:r>
      <w:r w:rsidR="00165CDE" w:rsidRPr="00D82B8B">
        <w:t xml:space="preserve">Unscheduled Maintenance Reports </w:t>
      </w:r>
      <w:r w:rsidRPr="00D82B8B">
        <w:t>for the site</w:t>
      </w:r>
      <w:ins w:id="6660" w:author="Justin Wimbush" w:date="2022-11-01T17:46:00Z">
        <w:r w:rsidR="006724B6">
          <w:t>,</w:t>
        </w:r>
      </w:ins>
      <w:r w:rsidRPr="00D82B8B">
        <w:t xml:space="preserve"> to confirm that the unavailability was </w:t>
      </w:r>
      <w:ins w:id="6661" w:author="Justin Wimbush" w:date="2022-11-01T17:15:00Z">
        <w:r w:rsidR="005F2403">
          <w:t xml:space="preserve">solely </w:t>
        </w:r>
      </w:ins>
      <w:r w:rsidRPr="00D82B8B">
        <w:t>due</w:t>
      </w:r>
      <w:del w:id="6662" w:author="Justin Wimbush" w:date="2022-11-01T17:15:00Z">
        <w:r w:rsidRPr="00D82B8B">
          <w:delText xml:space="preserve"> solely</w:delText>
        </w:r>
      </w:del>
      <w:r w:rsidRPr="00D82B8B">
        <w:t xml:space="preserve"> to load shedding.</w:t>
      </w:r>
    </w:p>
    <w:p w14:paraId="0B03746D" w14:textId="77777777" w:rsidR="00FF37C1" w:rsidRPr="00D82B8B" w:rsidRDefault="00FF37C1" w:rsidP="00C3627C">
      <w:pPr>
        <w:rPr>
          <w:ins w:id="6663" w:author="Mutali Nepfumbada" w:date="2022-10-13T15:00:00Z"/>
        </w:rPr>
      </w:pPr>
    </w:p>
    <w:p w14:paraId="2B7203CC" w14:textId="60198AFE" w:rsidR="00B3265E" w:rsidRPr="00D82B8B" w:rsidDel="001F654F" w:rsidRDefault="00D13C22" w:rsidP="00C3627C">
      <w:pPr>
        <w:rPr>
          <w:del w:id="6664" w:author="Mutali Nepfumbada" w:date="2022-10-19T21:00:00Z"/>
        </w:rPr>
      </w:pPr>
      <w:commentRangeStart w:id="6665"/>
      <w:ins w:id="6666" w:author="Chanda Nxumalo" w:date="2022-10-18T13:12:00Z">
        <w:del w:id="6667" w:author="Mutali Nepfumbada" w:date="2022-10-19T21:00:00Z">
          <w:r w:rsidDel="001F654F">
            <w:delText>:</w:delText>
          </w:r>
        </w:del>
      </w:ins>
      <w:commentRangeEnd w:id="6665"/>
      <w:del w:id="6668" w:author="Mutali Nepfumbada" w:date="2022-10-19T21:00:00Z">
        <w:r w:rsidR="00391C24" w:rsidDel="001F654F">
          <w:rPr>
            <w:rStyle w:val="CommentReference"/>
            <w:rFonts w:ascii="Verdana" w:hAnsi="Verdana"/>
          </w:rPr>
          <w:commentReference w:id="6665"/>
        </w:r>
        <w:bookmarkStart w:id="6669" w:name="_Toc117850366"/>
        <w:bookmarkStart w:id="6670" w:name="_Toc118269290"/>
        <w:bookmarkEnd w:id="6669"/>
        <w:bookmarkEnd w:id="6670"/>
      </w:del>
    </w:p>
    <w:p w14:paraId="697E6841" w14:textId="700DEB75" w:rsidR="005E205F" w:rsidRPr="00D82B8B" w:rsidDel="001F654F" w:rsidRDefault="005E205F" w:rsidP="00C3627C">
      <w:pPr>
        <w:rPr>
          <w:del w:id="6671" w:author="Mutali Nepfumbada" w:date="2022-10-19T21:00:00Z"/>
        </w:rPr>
      </w:pPr>
      <w:bookmarkStart w:id="6672" w:name="_Toc117850367"/>
      <w:bookmarkStart w:id="6673" w:name="_Toc118269291"/>
      <w:bookmarkEnd w:id="6672"/>
      <w:bookmarkEnd w:id="6673"/>
    </w:p>
    <w:p w14:paraId="029CAB36" w14:textId="571F3853" w:rsidR="00C3627C" w:rsidRPr="00D82B8B" w:rsidRDefault="00C3627C" w:rsidP="00C3627C">
      <w:pPr>
        <w:pStyle w:val="Heading2"/>
        <w:rPr>
          <w:ins w:id="6674" w:author="Mutali Nepfumbada" w:date="2022-10-14T06:10:00Z"/>
        </w:rPr>
      </w:pPr>
      <w:bookmarkStart w:id="6675" w:name="_Toc118269292"/>
      <w:r w:rsidRPr="00D82B8B">
        <w:t xml:space="preserve">Durbanville Performance Ratio </w:t>
      </w:r>
      <w:r w:rsidR="00073A34" w:rsidRPr="00D82B8B">
        <w:t>v</w:t>
      </w:r>
      <w:r w:rsidRPr="00D82B8B">
        <w:t>s Forecast</w:t>
      </w:r>
      <w:bookmarkEnd w:id="6675"/>
    </w:p>
    <w:p w14:paraId="4239B368" w14:textId="77777777" w:rsidR="00F42733" w:rsidRPr="00D82B8B" w:rsidRDefault="00F42733">
      <w:pPr>
        <w:pPrChange w:id="6676" w:author="Mutali Nepfumbada" w:date="2022-10-14T06:10:00Z">
          <w:pPr>
            <w:pStyle w:val="Heading2"/>
          </w:pPr>
        </w:pPrChange>
      </w:pPr>
    </w:p>
    <w:p w14:paraId="4F60EB24" w14:textId="613E9D30" w:rsidR="00C3627C" w:rsidRPr="00D82B8B" w:rsidDel="00A02E09" w:rsidRDefault="00F42733" w:rsidP="00C3627C">
      <w:pPr>
        <w:rPr>
          <w:del w:id="6677" w:author="Mutali Nepfumbada" w:date="2022-10-14T06:12:00Z"/>
        </w:rPr>
      </w:pPr>
      <w:ins w:id="6678" w:author="Mutali Nepfumbada" w:date="2022-10-14T06:10:00Z">
        <w:r w:rsidRPr="00D82B8B">
          <w:rPr>
            <w:lang w:eastAsia="en-US"/>
          </w:rPr>
          <w:t>The performance ratio was calculated by the SCADA system using the measured production and irradiation data.</w:t>
        </w:r>
        <w:r w:rsidRPr="00D82B8B">
          <w:t xml:space="preserve"> Harmattan has performed PR forecast adjustment since we have noted from the irradiation data that there are gaps in the data. This was performed using Equation 2 and the unavailability days were the same as</w:t>
        </w:r>
      </w:ins>
      <w:ins w:id="6679" w:author="Mutali Nepfumbada" w:date="2022-11-01T21:06:00Z">
        <w:r w:rsidR="009F0FF7" w:rsidRPr="009F0FF7">
          <w:t xml:space="preserve"> the level of irradiation </w:t>
        </w:r>
      </w:ins>
      <w:commentRangeStart w:id="6680"/>
      <w:commentRangeEnd w:id="6680"/>
      <w:del w:id="6681" w:author="Mutali Nepfumbada" w:date="2022-11-01T21:06:00Z">
        <w:r w:rsidR="00ED3FC4" w:rsidDel="009F0FF7">
          <w:rPr>
            <w:rStyle w:val="CommentReference"/>
            <w:rFonts w:ascii="Verdana" w:hAnsi="Verdana"/>
          </w:rPr>
          <w:commentReference w:id="6680"/>
        </w:r>
      </w:del>
      <w:ins w:id="6683" w:author="Mutali Nepfumbada" w:date="2022-11-01T21:06:00Z">
        <w:r w:rsidR="009F0FF7" w:rsidRPr="009F0FF7">
          <w:t>unavailability</w:t>
        </w:r>
        <w:r w:rsidR="009F0FF7" w:rsidRPr="00D82B8B">
          <w:t xml:space="preserve"> since</w:t>
        </w:r>
      </w:ins>
      <w:ins w:id="6684" w:author="Mutali Nepfumbada" w:date="2022-10-14T06:10:00Z">
        <w:r w:rsidRPr="00D82B8B">
          <w:t xml:space="preserve"> PR is dependent on the irradiation.</w:t>
        </w:r>
      </w:ins>
      <w:ins w:id="6685" w:author="Mutali Nepfumbada" w:date="2022-10-14T06:12:00Z">
        <w:r w:rsidR="00A02E09" w:rsidRPr="00D82B8B">
          <w:t xml:space="preserve"> </w:t>
        </w:r>
      </w:ins>
    </w:p>
    <w:p w14:paraId="12C8A7EA" w14:textId="4FD5C15E" w:rsidR="00A92747" w:rsidRPr="00D82B8B" w:rsidRDefault="00C3627C" w:rsidP="00A92747">
      <w:pPr>
        <w:rPr>
          <w:ins w:id="6686" w:author="Mutali Nepfumbada" w:date="2022-10-13T22:09:00Z"/>
        </w:rPr>
      </w:pPr>
      <w:del w:id="6687" w:author="Mutali Nepfumbada" w:date="2022-10-14T06:11:00Z">
        <w:r w:rsidRPr="00D82B8B" w:rsidDel="00166192">
          <w:rPr>
            <w:lang w:eastAsia="en-US"/>
          </w:rPr>
          <w:delText xml:space="preserve">The following table and chart compare the </w:delText>
        </w:r>
        <w:r w:rsidR="00D373EA" w:rsidRPr="00D82B8B" w:rsidDel="00166192">
          <w:rPr>
            <w:lang w:eastAsia="en-US"/>
          </w:rPr>
          <w:delText>SCADA</w:delText>
        </w:r>
        <w:r w:rsidRPr="00D82B8B" w:rsidDel="00166192">
          <w:rPr>
            <w:lang w:eastAsia="en-US"/>
          </w:rPr>
          <w:delText xml:space="preserve"> </w:delText>
        </w:r>
        <w:r w:rsidR="00D373EA" w:rsidRPr="00D82B8B" w:rsidDel="00166192">
          <w:rPr>
            <w:lang w:eastAsia="en-US"/>
          </w:rPr>
          <w:delText xml:space="preserve">performance ratio </w:delText>
        </w:r>
        <w:r w:rsidRPr="00D82B8B" w:rsidDel="00166192">
          <w:rPr>
            <w:lang w:eastAsia="en-US"/>
          </w:rPr>
          <w:delText xml:space="preserve">with the monthly forecast P50 PR </w:delText>
        </w:r>
        <w:r w:rsidR="00C70274" w:rsidRPr="00D82B8B" w:rsidDel="00166192">
          <w:rPr>
            <w:lang w:eastAsia="en-US"/>
          </w:rPr>
          <w:delText xml:space="preserve">from </w:delText>
        </w:r>
        <w:r w:rsidR="003E6390" w:rsidRPr="00D82B8B" w:rsidDel="00166192">
          <w:rPr>
            <w:lang w:eastAsia="en-US"/>
          </w:rPr>
          <w:delText>the Helioscope</w:delText>
        </w:r>
        <w:r w:rsidRPr="00D82B8B" w:rsidDel="00166192">
          <w:rPr>
            <w:lang w:eastAsia="en-US"/>
          </w:rPr>
          <w:delText xml:space="preserve"> </w:delText>
        </w:r>
        <w:r w:rsidR="00C70274" w:rsidRPr="00D82B8B" w:rsidDel="00166192">
          <w:rPr>
            <w:lang w:eastAsia="en-US"/>
          </w:rPr>
          <w:delText xml:space="preserve">yield </w:delText>
        </w:r>
        <w:r w:rsidRPr="00D82B8B" w:rsidDel="000D4950">
          <w:rPr>
            <w:lang w:eastAsia="en-US"/>
          </w:rPr>
          <w:delText>report.</w:delText>
        </w:r>
        <w:r w:rsidR="00A92747" w:rsidRPr="00D82B8B" w:rsidDel="000D4950">
          <w:delText xml:space="preserve"> </w:delText>
        </w:r>
      </w:del>
      <w:r w:rsidR="00EE24CD" w:rsidRPr="00D82B8B">
        <w:t>The average P</w:t>
      </w:r>
      <w:r w:rsidR="00B16946" w:rsidRPr="00D82B8B">
        <w:t xml:space="preserve">R since COD is 64 % with a variance of </w:t>
      </w:r>
      <w:r w:rsidR="00AA0833" w:rsidRPr="00D82B8B">
        <w:t>1</w:t>
      </w:r>
      <w:ins w:id="6688" w:author="Mutali Nepfumbada" w:date="2022-10-14T06:06:00Z">
        <w:r w:rsidR="00335C7B" w:rsidRPr="00D82B8B">
          <w:t>5.88</w:t>
        </w:r>
      </w:ins>
      <w:del w:id="6689" w:author="Mutali Nepfumbada" w:date="2022-10-14T06:06:00Z">
        <w:r w:rsidR="00AA0833" w:rsidRPr="00D82B8B" w:rsidDel="003F68A3">
          <w:delText>9.6</w:delText>
        </w:r>
        <w:r w:rsidR="00E9481D" w:rsidRPr="00D82B8B" w:rsidDel="003F68A3">
          <w:delText>0</w:delText>
        </w:r>
      </w:del>
      <w:r w:rsidR="003318F1" w:rsidRPr="00D82B8B">
        <w:t xml:space="preserve"> </w:t>
      </w:r>
      <w:r w:rsidR="00AA0833" w:rsidRPr="00D82B8B">
        <w:t>% below the forecast</w:t>
      </w:r>
      <w:ins w:id="6690" w:author="Mutali Nepfumbada" w:date="2022-10-14T06:12:00Z">
        <w:r w:rsidR="00A02E09" w:rsidRPr="00D82B8B">
          <w:t>, as shown in the following table</w:t>
        </w:r>
      </w:ins>
      <w:r w:rsidR="00AA0833" w:rsidRPr="00D82B8B">
        <w:t>.</w:t>
      </w:r>
    </w:p>
    <w:p w14:paraId="5E1586B2" w14:textId="77777777" w:rsidR="00F37363" w:rsidRPr="00D82B8B" w:rsidDel="00F37363" w:rsidRDefault="00F37363" w:rsidP="00A92747">
      <w:pPr>
        <w:rPr>
          <w:del w:id="6691" w:author="Mutali Nepfumbada" w:date="2022-10-13T22:11:00Z"/>
        </w:rPr>
      </w:pPr>
    </w:p>
    <w:p w14:paraId="4DE1DC3D" w14:textId="007F651C" w:rsidR="00145E10" w:rsidRPr="00D82B8B" w:rsidDel="00F37363" w:rsidRDefault="00145E10" w:rsidP="00C3627C">
      <w:pPr>
        <w:rPr>
          <w:del w:id="6692" w:author="Mutali Nepfumbada" w:date="2022-10-13T22:11:00Z"/>
          <w:lang w:eastAsia="en-US"/>
        </w:rPr>
      </w:pPr>
    </w:p>
    <w:tbl>
      <w:tblPr>
        <w:tblStyle w:val="TableGridLight"/>
        <w:tblW w:w="1855" w:type="pct"/>
        <w:jc w:val="center"/>
        <w:tblLook w:val="04A0" w:firstRow="1" w:lastRow="0" w:firstColumn="1" w:lastColumn="0" w:noHBand="0" w:noVBand="1"/>
        <w:tblPrChange w:id="6693" w:author="Mutali Nepfumbada" w:date="2022-10-12T05:53:00Z">
          <w:tblPr>
            <w:tblStyle w:val="TableGridLight"/>
            <w:tblW w:w="5000" w:type="pct"/>
            <w:tblLook w:val="04A0" w:firstRow="1" w:lastRow="0" w:firstColumn="1" w:lastColumn="0" w:noHBand="0" w:noVBand="1"/>
          </w:tblPr>
        </w:tblPrChange>
      </w:tblPr>
      <w:tblGrid>
        <w:gridCol w:w="865"/>
        <w:gridCol w:w="718"/>
        <w:gridCol w:w="900"/>
        <w:gridCol w:w="1056"/>
        <w:tblGridChange w:id="6694">
          <w:tblGrid>
            <w:gridCol w:w="2570"/>
            <w:gridCol w:w="2259"/>
            <w:gridCol w:w="2444"/>
            <w:gridCol w:w="2266"/>
          </w:tblGrid>
        </w:tblGridChange>
      </w:tblGrid>
      <w:tr w:rsidR="006A14D5" w:rsidRPr="00D82B8B" w:rsidDel="00F37363" w14:paraId="4444DD34" w14:textId="36640E37" w:rsidTr="00AE349D">
        <w:trPr>
          <w:trHeight w:val="165"/>
          <w:jc w:val="center"/>
          <w:del w:id="6695" w:author="Mutali Nepfumbada" w:date="2022-10-13T22:11:00Z"/>
          <w:trPrChange w:id="6696" w:author="Mutali Nepfumbada" w:date="2022-10-12T05:53:00Z">
            <w:trPr>
              <w:trHeight w:val="146"/>
            </w:trPr>
          </w:trPrChange>
        </w:trPr>
        <w:tc>
          <w:tcPr>
            <w:tcW w:w="5000" w:type="pct"/>
            <w:gridSpan w:val="4"/>
            <w:shd w:val="clear" w:color="auto" w:fill="5F0500"/>
            <w:tcPrChange w:id="6697" w:author="Mutali Nepfumbada" w:date="2022-10-12T05:53:00Z">
              <w:tcPr>
                <w:tcW w:w="5000" w:type="pct"/>
                <w:gridSpan w:val="4"/>
                <w:shd w:val="clear" w:color="auto" w:fill="5F0500"/>
              </w:tcPr>
            </w:tcPrChange>
          </w:tcPr>
          <w:p w14:paraId="016A3CAD" w14:textId="77777777" w:rsidR="006A14D5" w:rsidDel="00700056" w:rsidRDefault="006A14D5">
            <w:pPr>
              <w:rPr>
                <w:del w:id="6698" w:author="Mutali Nepfumbada" w:date="2022-10-13T22:11:00Z"/>
                <w:b/>
              </w:rPr>
            </w:pPr>
            <w:del w:id="6699" w:author="Mutali Nepfumbada" w:date="2022-10-13T22:11:00Z">
              <w:r w:rsidRPr="00D82B8B" w:rsidDel="00F37363">
                <w:rPr>
                  <w:b/>
                </w:rPr>
                <w:delText>Performance Ratio (%)</w:delText>
              </w:r>
            </w:del>
          </w:p>
          <w:p w14:paraId="6091610B" w14:textId="54CAC166" w:rsidR="00700056" w:rsidRPr="00D82B8B" w:rsidRDefault="00700056">
            <w:pPr>
              <w:jc w:val="center"/>
              <w:rPr>
                <w:b/>
              </w:rPr>
            </w:pPr>
          </w:p>
        </w:tc>
      </w:tr>
      <w:tr w:rsidR="006A14D5" w:rsidRPr="00D82B8B" w:rsidDel="00F37363" w14:paraId="67B0D6B4" w14:textId="5C816FC2" w:rsidTr="00AE349D">
        <w:trPr>
          <w:trHeight w:val="169"/>
          <w:jc w:val="center"/>
          <w:del w:id="6700" w:author="Mutali Nepfumbada" w:date="2022-10-13T22:11:00Z"/>
          <w:trPrChange w:id="6701" w:author="Mutali Nepfumbada" w:date="2022-10-12T05:53:00Z">
            <w:trPr>
              <w:trHeight w:val="150"/>
            </w:trPr>
          </w:trPrChange>
        </w:trPr>
        <w:tc>
          <w:tcPr>
            <w:tcW w:w="1222" w:type="pct"/>
            <w:shd w:val="clear" w:color="auto" w:fill="5F0500"/>
            <w:tcPrChange w:id="6702" w:author="Mutali Nepfumbada" w:date="2022-10-12T05:53:00Z">
              <w:tcPr>
                <w:tcW w:w="1347" w:type="pct"/>
                <w:shd w:val="clear" w:color="auto" w:fill="5F0500"/>
              </w:tcPr>
            </w:tcPrChange>
          </w:tcPr>
          <w:p w14:paraId="20E6F78C" w14:textId="37821DD3" w:rsidR="006A14D5" w:rsidRPr="00D82B8B" w:rsidDel="00F37363" w:rsidRDefault="006A14D5">
            <w:pPr>
              <w:rPr>
                <w:del w:id="6703" w:author="Mutali Nepfumbada" w:date="2022-10-13T22:11:00Z"/>
                <w:b/>
                <w:lang w:eastAsia="en-US"/>
              </w:rPr>
            </w:pPr>
            <w:del w:id="6704" w:author="Mutali Nepfumbada" w:date="2022-10-13T22:11:00Z">
              <w:r w:rsidRPr="00D82B8B" w:rsidDel="00F37363">
                <w:rPr>
                  <w:b/>
                  <w:lang w:eastAsia="en-US"/>
                </w:rPr>
                <w:delText>Month</w:delText>
              </w:r>
            </w:del>
          </w:p>
        </w:tc>
        <w:tc>
          <w:tcPr>
            <w:tcW w:w="1014" w:type="pct"/>
            <w:shd w:val="clear" w:color="auto" w:fill="5F0500"/>
            <w:tcPrChange w:id="6705" w:author="Mutali Nepfumbada" w:date="2022-10-12T05:53:00Z">
              <w:tcPr>
                <w:tcW w:w="1184" w:type="pct"/>
                <w:shd w:val="clear" w:color="auto" w:fill="5F0500"/>
              </w:tcPr>
            </w:tcPrChange>
          </w:tcPr>
          <w:p w14:paraId="57B37FAA" w14:textId="15BEEE8A" w:rsidR="006A14D5" w:rsidRPr="00D82B8B" w:rsidDel="00F37363" w:rsidRDefault="006A14D5">
            <w:pPr>
              <w:jc w:val="center"/>
              <w:rPr>
                <w:del w:id="6706" w:author="Mutali Nepfumbada" w:date="2022-10-13T22:11:00Z"/>
                <w:b/>
                <w:lang w:val="en-US"/>
              </w:rPr>
            </w:pPr>
            <w:del w:id="6707" w:author="Mutali Nepfumbada" w:date="2022-10-13T22:11:00Z">
              <w:r w:rsidRPr="00D82B8B" w:rsidDel="00F37363">
                <w:rPr>
                  <w:b/>
                  <w:lang w:val="en-US"/>
                </w:rPr>
                <w:delText>Actual</w:delText>
              </w:r>
            </w:del>
          </w:p>
        </w:tc>
        <w:tc>
          <w:tcPr>
            <w:tcW w:w="1272" w:type="pct"/>
            <w:shd w:val="clear" w:color="auto" w:fill="5F0500"/>
            <w:tcPrChange w:id="6708" w:author="Mutali Nepfumbada" w:date="2022-10-12T05:53:00Z">
              <w:tcPr>
                <w:tcW w:w="1281" w:type="pct"/>
                <w:shd w:val="clear" w:color="auto" w:fill="5F0500"/>
              </w:tcPr>
            </w:tcPrChange>
          </w:tcPr>
          <w:p w14:paraId="1C357361" w14:textId="58D1D12A" w:rsidR="006A14D5" w:rsidRPr="00D82B8B" w:rsidDel="00F37363" w:rsidRDefault="006A14D5">
            <w:pPr>
              <w:jc w:val="center"/>
              <w:rPr>
                <w:del w:id="6709" w:author="Mutali Nepfumbada" w:date="2022-10-13T22:11:00Z"/>
                <w:b/>
                <w:lang w:val="en-US"/>
              </w:rPr>
            </w:pPr>
            <w:del w:id="6710" w:author="Mutali Nepfumbada" w:date="2022-10-13T22:11:00Z">
              <w:r w:rsidRPr="00D82B8B" w:rsidDel="00F37363">
                <w:rPr>
                  <w:b/>
                  <w:lang w:val="en-US"/>
                </w:rPr>
                <w:delText>Forecast</w:delText>
              </w:r>
            </w:del>
          </w:p>
        </w:tc>
        <w:tc>
          <w:tcPr>
            <w:tcW w:w="1492" w:type="pct"/>
            <w:shd w:val="clear" w:color="auto" w:fill="5F0500"/>
            <w:tcPrChange w:id="6711" w:author="Mutali Nepfumbada" w:date="2022-10-12T05:53:00Z">
              <w:tcPr>
                <w:tcW w:w="1188" w:type="pct"/>
                <w:shd w:val="clear" w:color="auto" w:fill="5F0500"/>
              </w:tcPr>
            </w:tcPrChange>
          </w:tcPr>
          <w:p w14:paraId="499802D1" w14:textId="04521878" w:rsidR="006A14D5" w:rsidRPr="00D82B8B" w:rsidDel="00F37363" w:rsidRDefault="006A14D5">
            <w:pPr>
              <w:jc w:val="center"/>
              <w:rPr>
                <w:del w:id="6712" w:author="Mutali Nepfumbada" w:date="2022-10-13T22:11:00Z"/>
                <w:b/>
                <w:lang w:eastAsia="en-US"/>
              </w:rPr>
            </w:pPr>
            <w:del w:id="6713" w:author="Mutali Nepfumbada" w:date="2022-10-13T22:11:00Z">
              <w:r w:rsidRPr="00D82B8B" w:rsidDel="00F37363">
                <w:rPr>
                  <w:b/>
                </w:rPr>
                <w:delText>Delta (%)</w:delText>
              </w:r>
            </w:del>
          </w:p>
        </w:tc>
      </w:tr>
      <w:tr w:rsidR="006A14D5" w:rsidRPr="00D82B8B" w:rsidDel="00F37363" w14:paraId="271F1548" w14:textId="65B253B4" w:rsidTr="00AE349D">
        <w:trPr>
          <w:trHeight w:val="149"/>
          <w:jc w:val="center"/>
          <w:del w:id="6714" w:author="Mutali Nepfumbada" w:date="2022-10-13T22:11:00Z"/>
          <w:trPrChange w:id="6715" w:author="Mutali Nepfumbada" w:date="2022-10-12T05:53:00Z">
            <w:trPr>
              <w:trHeight w:val="132"/>
            </w:trPr>
          </w:trPrChange>
        </w:trPr>
        <w:tc>
          <w:tcPr>
            <w:tcW w:w="1222" w:type="pct"/>
            <w:tcPrChange w:id="6716" w:author="Mutali Nepfumbada" w:date="2022-10-12T05:53:00Z">
              <w:tcPr>
                <w:tcW w:w="1347" w:type="pct"/>
              </w:tcPr>
            </w:tcPrChange>
          </w:tcPr>
          <w:p w14:paraId="1AC0FC1B" w14:textId="6CA96035" w:rsidR="006A14D5" w:rsidRPr="00D82B8B" w:rsidDel="00F37363" w:rsidRDefault="006A14D5">
            <w:pPr>
              <w:rPr>
                <w:del w:id="6717" w:author="Mutali Nepfumbada" w:date="2022-10-13T22:11:00Z"/>
                <w:lang w:eastAsia="en-US"/>
              </w:rPr>
            </w:pPr>
            <w:del w:id="6718" w:author="Mutali Nepfumbada" w:date="2022-10-13T22:11:00Z">
              <w:r w:rsidRPr="00D82B8B" w:rsidDel="00F37363">
                <w:rPr>
                  <w:bCs/>
                  <w:lang w:val="en-US"/>
                </w:rPr>
                <w:delText>Apr 22</w:delText>
              </w:r>
            </w:del>
          </w:p>
        </w:tc>
        <w:tc>
          <w:tcPr>
            <w:tcW w:w="1014" w:type="pct"/>
            <w:tcPrChange w:id="6719" w:author="Mutali Nepfumbada" w:date="2022-10-12T05:53:00Z">
              <w:tcPr>
                <w:tcW w:w="1184" w:type="pct"/>
              </w:tcPr>
            </w:tcPrChange>
          </w:tcPr>
          <w:p w14:paraId="78946069" w14:textId="38DCBF53" w:rsidR="006A14D5" w:rsidRPr="00D82B8B" w:rsidDel="00F37363" w:rsidRDefault="006A14D5">
            <w:pPr>
              <w:jc w:val="center"/>
              <w:rPr>
                <w:del w:id="6720" w:author="Mutali Nepfumbada" w:date="2022-10-13T22:11:00Z"/>
                <w:lang w:eastAsia="en-US"/>
              </w:rPr>
            </w:pPr>
            <w:del w:id="6721" w:author="Mutali Nepfumbada" w:date="2022-10-13T22:11:00Z">
              <w:r w:rsidRPr="00D82B8B" w:rsidDel="00F37363">
                <w:rPr>
                  <w:bCs/>
                  <w:lang w:val="en-US"/>
                </w:rPr>
                <w:delText>60</w:delText>
              </w:r>
            </w:del>
          </w:p>
        </w:tc>
        <w:tc>
          <w:tcPr>
            <w:tcW w:w="1272" w:type="pct"/>
            <w:tcPrChange w:id="6722" w:author="Mutali Nepfumbada" w:date="2022-10-12T05:53:00Z">
              <w:tcPr>
                <w:tcW w:w="1281" w:type="pct"/>
              </w:tcPr>
            </w:tcPrChange>
          </w:tcPr>
          <w:p w14:paraId="6F439CB8" w14:textId="07A4A68D" w:rsidR="006A14D5" w:rsidRPr="00D82B8B" w:rsidDel="00F37363" w:rsidRDefault="006A14D5">
            <w:pPr>
              <w:jc w:val="center"/>
              <w:rPr>
                <w:del w:id="6723" w:author="Mutali Nepfumbada" w:date="2022-10-13T22:11:00Z"/>
                <w:lang w:eastAsia="en-US"/>
              </w:rPr>
            </w:pPr>
            <w:del w:id="6724" w:author="Mutali Nepfumbada" w:date="2022-10-13T22:11:00Z">
              <w:r w:rsidRPr="00D82B8B" w:rsidDel="00F37363">
                <w:rPr>
                  <w:bCs/>
                  <w:lang w:val="en-US"/>
                </w:rPr>
                <w:delText>78</w:delText>
              </w:r>
            </w:del>
          </w:p>
        </w:tc>
        <w:tc>
          <w:tcPr>
            <w:tcW w:w="1492" w:type="pct"/>
            <w:tcPrChange w:id="6725" w:author="Mutali Nepfumbada" w:date="2022-10-12T05:53:00Z">
              <w:tcPr>
                <w:tcW w:w="1188" w:type="pct"/>
              </w:tcPr>
            </w:tcPrChange>
          </w:tcPr>
          <w:p w14:paraId="0FE0335C" w14:textId="52962911" w:rsidR="006A14D5" w:rsidRPr="00D82B8B" w:rsidDel="00F37363" w:rsidRDefault="00B16946">
            <w:pPr>
              <w:jc w:val="center"/>
              <w:rPr>
                <w:del w:id="6726" w:author="Mutali Nepfumbada" w:date="2022-10-13T22:11:00Z"/>
                <w:color w:val="FF0000"/>
                <w:lang w:eastAsia="en-US"/>
              </w:rPr>
            </w:pPr>
            <w:del w:id="6727" w:author="Mutali Nepfumbada" w:date="2022-10-13T22:11:00Z">
              <w:r w:rsidRPr="00D82B8B" w:rsidDel="00F37363">
                <w:rPr>
                  <w:bCs/>
                  <w:color w:val="FF0000"/>
                  <w:lang w:val="en-US"/>
                </w:rPr>
                <w:delText xml:space="preserve">64 </w:delText>
              </w:r>
            </w:del>
          </w:p>
        </w:tc>
      </w:tr>
      <w:tr w:rsidR="006A14D5" w:rsidRPr="00D82B8B" w:rsidDel="00F37363" w14:paraId="7336851E" w14:textId="4190A8DB" w:rsidTr="00AE349D">
        <w:trPr>
          <w:trHeight w:val="149"/>
          <w:jc w:val="center"/>
          <w:del w:id="6728" w:author="Mutali Nepfumbada" w:date="2022-10-13T22:11:00Z"/>
          <w:trPrChange w:id="6729" w:author="Mutali Nepfumbada" w:date="2022-10-12T05:53:00Z">
            <w:trPr>
              <w:trHeight w:val="132"/>
            </w:trPr>
          </w:trPrChange>
        </w:trPr>
        <w:tc>
          <w:tcPr>
            <w:tcW w:w="1222" w:type="pct"/>
            <w:tcPrChange w:id="6730" w:author="Mutali Nepfumbada" w:date="2022-10-12T05:53:00Z">
              <w:tcPr>
                <w:tcW w:w="1347" w:type="pct"/>
              </w:tcPr>
            </w:tcPrChange>
          </w:tcPr>
          <w:p w14:paraId="6E804238" w14:textId="05421B21" w:rsidR="006A14D5" w:rsidRPr="00D82B8B" w:rsidDel="00F37363" w:rsidRDefault="006A14D5">
            <w:pPr>
              <w:rPr>
                <w:del w:id="6731" w:author="Mutali Nepfumbada" w:date="2022-10-13T22:11:00Z"/>
                <w:lang w:eastAsia="en-US"/>
              </w:rPr>
            </w:pPr>
            <w:del w:id="6732" w:author="Mutali Nepfumbada" w:date="2022-10-13T22:11:00Z">
              <w:r w:rsidRPr="00D82B8B" w:rsidDel="00F37363">
                <w:rPr>
                  <w:bCs/>
                  <w:lang w:val="en-US"/>
                </w:rPr>
                <w:delText>May 22</w:delText>
              </w:r>
            </w:del>
          </w:p>
        </w:tc>
        <w:tc>
          <w:tcPr>
            <w:tcW w:w="1014" w:type="pct"/>
            <w:tcPrChange w:id="6733" w:author="Mutali Nepfumbada" w:date="2022-10-12T05:53:00Z">
              <w:tcPr>
                <w:tcW w:w="1184" w:type="pct"/>
              </w:tcPr>
            </w:tcPrChange>
          </w:tcPr>
          <w:p w14:paraId="49796118" w14:textId="54176255" w:rsidR="006A14D5" w:rsidRPr="00D82B8B" w:rsidDel="00F37363" w:rsidRDefault="006A14D5">
            <w:pPr>
              <w:jc w:val="center"/>
              <w:rPr>
                <w:del w:id="6734" w:author="Mutali Nepfumbada" w:date="2022-10-13T22:11:00Z"/>
                <w:lang w:eastAsia="en-US"/>
              </w:rPr>
            </w:pPr>
            <w:del w:id="6735" w:author="Mutali Nepfumbada" w:date="2022-10-13T22:11:00Z">
              <w:r w:rsidRPr="00D82B8B" w:rsidDel="00F37363">
                <w:rPr>
                  <w:bCs/>
                  <w:lang w:val="en-US"/>
                </w:rPr>
                <w:delText>72</w:delText>
              </w:r>
            </w:del>
          </w:p>
        </w:tc>
        <w:tc>
          <w:tcPr>
            <w:tcW w:w="1272" w:type="pct"/>
            <w:tcPrChange w:id="6736" w:author="Mutali Nepfumbada" w:date="2022-10-12T05:53:00Z">
              <w:tcPr>
                <w:tcW w:w="1281" w:type="pct"/>
              </w:tcPr>
            </w:tcPrChange>
          </w:tcPr>
          <w:p w14:paraId="508EAE35" w14:textId="20242A34" w:rsidR="006A14D5" w:rsidRPr="00D82B8B" w:rsidDel="00F37363" w:rsidRDefault="006A14D5">
            <w:pPr>
              <w:jc w:val="center"/>
              <w:rPr>
                <w:del w:id="6737" w:author="Mutali Nepfumbada" w:date="2022-10-13T22:11:00Z"/>
                <w:lang w:eastAsia="en-US"/>
              </w:rPr>
            </w:pPr>
            <w:del w:id="6738" w:author="Mutali Nepfumbada" w:date="2022-10-13T22:11:00Z">
              <w:r w:rsidRPr="00D82B8B" w:rsidDel="00F37363">
                <w:rPr>
                  <w:bCs/>
                  <w:lang w:val="en-US"/>
                </w:rPr>
                <w:delText>80</w:delText>
              </w:r>
            </w:del>
          </w:p>
        </w:tc>
        <w:tc>
          <w:tcPr>
            <w:tcW w:w="1492" w:type="pct"/>
            <w:tcPrChange w:id="6739" w:author="Mutali Nepfumbada" w:date="2022-10-12T05:53:00Z">
              <w:tcPr>
                <w:tcW w:w="1188" w:type="pct"/>
              </w:tcPr>
            </w:tcPrChange>
          </w:tcPr>
          <w:p w14:paraId="0CBE14F4" w14:textId="2673BFC5" w:rsidR="006A14D5" w:rsidRPr="00D82B8B" w:rsidDel="00F37363" w:rsidRDefault="006A14D5">
            <w:pPr>
              <w:jc w:val="center"/>
              <w:rPr>
                <w:del w:id="6740" w:author="Mutali Nepfumbada" w:date="2022-10-13T22:11:00Z"/>
                <w:color w:val="FF0000"/>
                <w:lang w:eastAsia="en-US"/>
              </w:rPr>
            </w:pPr>
            <w:del w:id="6741" w:author="Mutali Nepfumbada" w:date="2022-10-13T22:11:00Z">
              <w:r w:rsidRPr="00D82B8B" w:rsidDel="00F37363">
                <w:rPr>
                  <w:color w:val="FF0000"/>
                  <w:lang w:val="en-US"/>
                </w:rPr>
                <w:delText>-9.59</w:delText>
              </w:r>
            </w:del>
          </w:p>
        </w:tc>
      </w:tr>
      <w:tr w:rsidR="006A14D5" w:rsidRPr="00D82B8B" w:rsidDel="00F37363" w14:paraId="6BD5ECAA" w14:textId="799D3056" w:rsidTr="00AE349D">
        <w:trPr>
          <w:trHeight w:val="149"/>
          <w:jc w:val="center"/>
          <w:del w:id="6742" w:author="Mutali Nepfumbada" w:date="2022-10-13T22:11:00Z"/>
          <w:trPrChange w:id="6743" w:author="Mutali Nepfumbada" w:date="2022-10-12T05:53:00Z">
            <w:trPr>
              <w:trHeight w:val="132"/>
            </w:trPr>
          </w:trPrChange>
        </w:trPr>
        <w:tc>
          <w:tcPr>
            <w:tcW w:w="1222" w:type="pct"/>
            <w:tcPrChange w:id="6744" w:author="Mutali Nepfumbada" w:date="2022-10-12T05:53:00Z">
              <w:tcPr>
                <w:tcW w:w="1347" w:type="pct"/>
              </w:tcPr>
            </w:tcPrChange>
          </w:tcPr>
          <w:p w14:paraId="0D9DBDBF" w14:textId="65AAAD8D" w:rsidR="006A14D5" w:rsidRPr="00D82B8B" w:rsidDel="00F37363" w:rsidRDefault="006A14D5">
            <w:pPr>
              <w:rPr>
                <w:del w:id="6745" w:author="Mutali Nepfumbada" w:date="2022-10-13T22:11:00Z"/>
                <w:lang w:eastAsia="en-US"/>
              </w:rPr>
            </w:pPr>
            <w:del w:id="6746" w:author="Mutali Nepfumbada" w:date="2022-10-13T22:11:00Z">
              <w:r w:rsidRPr="00D82B8B" w:rsidDel="00F37363">
                <w:rPr>
                  <w:bCs/>
                  <w:lang w:val="en-US"/>
                </w:rPr>
                <w:delText>Jun 22</w:delText>
              </w:r>
            </w:del>
          </w:p>
        </w:tc>
        <w:tc>
          <w:tcPr>
            <w:tcW w:w="1014" w:type="pct"/>
            <w:tcPrChange w:id="6747" w:author="Mutali Nepfumbada" w:date="2022-10-12T05:53:00Z">
              <w:tcPr>
                <w:tcW w:w="1184" w:type="pct"/>
              </w:tcPr>
            </w:tcPrChange>
          </w:tcPr>
          <w:p w14:paraId="778506F3" w14:textId="5FD0EBD0" w:rsidR="006A14D5" w:rsidRPr="00D82B8B" w:rsidDel="00F37363" w:rsidRDefault="006A14D5">
            <w:pPr>
              <w:jc w:val="center"/>
              <w:rPr>
                <w:del w:id="6748" w:author="Mutali Nepfumbada" w:date="2022-10-13T22:11:00Z"/>
                <w:lang w:eastAsia="en-US"/>
              </w:rPr>
            </w:pPr>
            <w:del w:id="6749" w:author="Mutali Nepfumbada" w:date="2022-10-13T22:11:00Z">
              <w:r w:rsidRPr="00D82B8B" w:rsidDel="00F37363">
                <w:rPr>
                  <w:bCs/>
                  <w:lang w:val="en-US"/>
                </w:rPr>
                <w:delText>67</w:delText>
              </w:r>
            </w:del>
          </w:p>
        </w:tc>
        <w:tc>
          <w:tcPr>
            <w:tcW w:w="1272" w:type="pct"/>
            <w:tcPrChange w:id="6750" w:author="Mutali Nepfumbada" w:date="2022-10-12T05:53:00Z">
              <w:tcPr>
                <w:tcW w:w="1281" w:type="pct"/>
              </w:tcPr>
            </w:tcPrChange>
          </w:tcPr>
          <w:p w14:paraId="45688BD1" w14:textId="6CF3727C" w:rsidR="006A14D5" w:rsidRPr="00D82B8B" w:rsidDel="00F37363" w:rsidRDefault="006A14D5">
            <w:pPr>
              <w:jc w:val="center"/>
              <w:rPr>
                <w:del w:id="6751" w:author="Mutali Nepfumbada" w:date="2022-10-13T22:11:00Z"/>
                <w:lang w:eastAsia="en-US"/>
              </w:rPr>
            </w:pPr>
            <w:del w:id="6752" w:author="Mutali Nepfumbada" w:date="2022-10-13T22:11:00Z">
              <w:r w:rsidRPr="00D82B8B" w:rsidDel="00F37363">
                <w:rPr>
                  <w:bCs/>
                  <w:lang w:val="en-US"/>
                </w:rPr>
                <w:delText>80</w:delText>
              </w:r>
            </w:del>
          </w:p>
        </w:tc>
        <w:tc>
          <w:tcPr>
            <w:tcW w:w="1492" w:type="pct"/>
            <w:tcPrChange w:id="6753" w:author="Mutali Nepfumbada" w:date="2022-10-12T05:53:00Z">
              <w:tcPr>
                <w:tcW w:w="1188" w:type="pct"/>
              </w:tcPr>
            </w:tcPrChange>
          </w:tcPr>
          <w:p w14:paraId="56C8AE5C" w14:textId="527BFCC7" w:rsidR="006A14D5" w:rsidRPr="00D82B8B" w:rsidDel="00F37363" w:rsidRDefault="006A14D5">
            <w:pPr>
              <w:jc w:val="center"/>
              <w:rPr>
                <w:del w:id="6754" w:author="Mutali Nepfumbada" w:date="2022-10-13T22:11:00Z"/>
                <w:color w:val="FF0000"/>
                <w:lang w:eastAsia="en-US"/>
              </w:rPr>
            </w:pPr>
            <w:del w:id="6755" w:author="Mutali Nepfumbada" w:date="2022-10-13T22:11:00Z">
              <w:r w:rsidRPr="00D82B8B" w:rsidDel="00F37363">
                <w:rPr>
                  <w:color w:val="FF0000"/>
                  <w:lang w:val="en-US"/>
                </w:rPr>
                <w:delText>-16.1</w:delText>
              </w:r>
            </w:del>
          </w:p>
        </w:tc>
      </w:tr>
      <w:tr w:rsidR="006A14D5" w:rsidRPr="00D82B8B" w:rsidDel="00F37363" w14:paraId="2F2F4D01" w14:textId="4F4B569E" w:rsidTr="00AE349D">
        <w:trPr>
          <w:trHeight w:val="149"/>
          <w:jc w:val="center"/>
          <w:del w:id="6756" w:author="Mutali Nepfumbada" w:date="2022-10-13T22:11:00Z"/>
          <w:trPrChange w:id="6757" w:author="Mutali Nepfumbada" w:date="2022-10-12T05:53:00Z">
            <w:trPr>
              <w:trHeight w:val="132"/>
            </w:trPr>
          </w:trPrChange>
        </w:trPr>
        <w:tc>
          <w:tcPr>
            <w:tcW w:w="1222" w:type="pct"/>
            <w:tcPrChange w:id="6758" w:author="Mutali Nepfumbada" w:date="2022-10-12T05:53:00Z">
              <w:tcPr>
                <w:tcW w:w="1347" w:type="pct"/>
              </w:tcPr>
            </w:tcPrChange>
          </w:tcPr>
          <w:p w14:paraId="08E52F85" w14:textId="1E544F7A" w:rsidR="006A14D5" w:rsidRPr="00D82B8B" w:rsidDel="00F37363" w:rsidRDefault="006A14D5">
            <w:pPr>
              <w:rPr>
                <w:del w:id="6759" w:author="Mutali Nepfumbada" w:date="2022-10-13T22:11:00Z"/>
                <w:lang w:eastAsia="en-US"/>
              </w:rPr>
            </w:pPr>
            <w:del w:id="6760" w:author="Mutali Nepfumbada" w:date="2022-10-13T22:11:00Z">
              <w:r w:rsidRPr="00D82B8B" w:rsidDel="00F37363">
                <w:rPr>
                  <w:bCs/>
                  <w:lang w:val="en-US"/>
                </w:rPr>
                <w:delText>Jul 22</w:delText>
              </w:r>
            </w:del>
          </w:p>
        </w:tc>
        <w:tc>
          <w:tcPr>
            <w:tcW w:w="1014" w:type="pct"/>
            <w:tcPrChange w:id="6761" w:author="Mutali Nepfumbada" w:date="2022-10-12T05:53:00Z">
              <w:tcPr>
                <w:tcW w:w="1184" w:type="pct"/>
              </w:tcPr>
            </w:tcPrChange>
          </w:tcPr>
          <w:p w14:paraId="5B5CBB3C" w14:textId="2379B518" w:rsidR="006A14D5" w:rsidRPr="00D82B8B" w:rsidDel="00F37363" w:rsidRDefault="006A14D5">
            <w:pPr>
              <w:jc w:val="center"/>
              <w:rPr>
                <w:del w:id="6762" w:author="Mutali Nepfumbada" w:date="2022-10-13T22:11:00Z"/>
                <w:lang w:eastAsia="en-US"/>
              </w:rPr>
            </w:pPr>
            <w:del w:id="6763" w:author="Mutali Nepfumbada" w:date="2022-10-13T22:11:00Z">
              <w:r w:rsidRPr="00D82B8B" w:rsidDel="00F37363">
                <w:rPr>
                  <w:bCs/>
                  <w:lang w:val="en-US"/>
                </w:rPr>
                <w:delText>58</w:delText>
              </w:r>
            </w:del>
          </w:p>
        </w:tc>
        <w:tc>
          <w:tcPr>
            <w:tcW w:w="1272" w:type="pct"/>
            <w:tcPrChange w:id="6764" w:author="Mutali Nepfumbada" w:date="2022-10-12T05:53:00Z">
              <w:tcPr>
                <w:tcW w:w="1281" w:type="pct"/>
              </w:tcPr>
            </w:tcPrChange>
          </w:tcPr>
          <w:p w14:paraId="0F87D64D" w14:textId="0F250EEC" w:rsidR="006A14D5" w:rsidRPr="00D82B8B" w:rsidDel="00F37363" w:rsidRDefault="006A14D5">
            <w:pPr>
              <w:jc w:val="center"/>
              <w:rPr>
                <w:del w:id="6765" w:author="Mutali Nepfumbada" w:date="2022-10-13T22:11:00Z"/>
                <w:lang w:eastAsia="en-US"/>
              </w:rPr>
            </w:pPr>
            <w:del w:id="6766" w:author="Mutali Nepfumbada" w:date="2022-10-13T22:11:00Z">
              <w:r w:rsidRPr="00D82B8B" w:rsidDel="00F37363">
                <w:rPr>
                  <w:bCs/>
                  <w:lang w:val="en-US"/>
                </w:rPr>
                <w:delText>80</w:delText>
              </w:r>
            </w:del>
          </w:p>
        </w:tc>
        <w:tc>
          <w:tcPr>
            <w:tcW w:w="1492" w:type="pct"/>
            <w:tcPrChange w:id="6767" w:author="Mutali Nepfumbada" w:date="2022-10-12T05:53:00Z">
              <w:tcPr>
                <w:tcW w:w="1188" w:type="pct"/>
              </w:tcPr>
            </w:tcPrChange>
          </w:tcPr>
          <w:p w14:paraId="6934F1DB" w14:textId="1BBA25DD" w:rsidR="006A14D5" w:rsidRPr="00D82B8B" w:rsidDel="00F37363" w:rsidRDefault="006A14D5">
            <w:pPr>
              <w:jc w:val="center"/>
              <w:rPr>
                <w:del w:id="6768" w:author="Mutali Nepfumbada" w:date="2022-10-13T22:11:00Z"/>
                <w:color w:val="FF0000"/>
                <w:lang w:eastAsia="en-US"/>
              </w:rPr>
            </w:pPr>
            <w:del w:id="6769" w:author="Mutali Nepfumbada" w:date="2022-10-13T22:11:00Z">
              <w:r w:rsidRPr="00D82B8B" w:rsidDel="00F37363">
                <w:rPr>
                  <w:color w:val="FF0000"/>
                  <w:lang w:val="en-US"/>
                </w:rPr>
                <w:delText>-28.05</w:delText>
              </w:r>
            </w:del>
          </w:p>
        </w:tc>
      </w:tr>
      <w:tr w:rsidR="006A14D5" w:rsidRPr="00D82B8B" w:rsidDel="00F37363" w14:paraId="3AABF2DB" w14:textId="6078199C" w:rsidTr="00AE349D">
        <w:trPr>
          <w:trHeight w:val="149"/>
          <w:jc w:val="center"/>
          <w:del w:id="6770" w:author="Mutali Nepfumbada" w:date="2022-10-13T22:11:00Z"/>
          <w:trPrChange w:id="6771" w:author="Mutali Nepfumbada" w:date="2022-10-12T05:53:00Z">
            <w:trPr>
              <w:trHeight w:val="132"/>
            </w:trPr>
          </w:trPrChange>
        </w:trPr>
        <w:tc>
          <w:tcPr>
            <w:tcW w:w="1222" w:type="pct"/>
            <w:tcPrChange w:id="6772" w:author="Mutali Nepfumbada" w:date="2022-10-12T05:53:00Z">
              <w:tcPr>
                <w:tcW w:w="1347" w:type="pct"/>
              </w:tcPr>
            </w:tcPrChange>
          </w:tcPr>
          <w:p w14:paraId="44A9EF29" w14:textId="1846C23E" w:rsidR="006A14D5" w:rsidRPr="00D82B8B" w:rsidDel="00F37363" w:rsidRDefault="006A14D5">
            <w:pPr>
              <w:rPr>
                <w:del w:id="6773" w:author="Mutali Nepfumbada" w:date="2022-10-13T22:11:00Z"/>
                <w:lang w:eastAsia="en-US"/>
              </w:rPr>
            </w:pPr>
            <w:del w:id="6774" w:author="Mutali Nepfumbada" w:date="2022-10-13T22:11:00Z">
              <w:r w:rsidRPr="00D82B8B" w:rsidDel="00F37363">
                <w:rPr>
                  <w:bCs/>
                  <w:lang w:val="en-US"/>
                </w:rPr>
                <w:delText>Aug 22</w:delText>
              </w:r>
            </w:del>
          </w:p>
        </w:tc>
        <w:tc>
          <w:tcPr>
            <w:tcW w:w="1014" w:type="pct"/>
            <w:tcPrChange w:id="6775" w:author="Mutali Nepfumbada" w:date="2022-10-12T05:53:00Z">
              <w:tcPr>
                <w:tcW w:w="1184" w:type="pct"/>
              </w:tcPr>
            </w:tcPrChange>
          </w:tcPr>
          <w:p w14:paraId="4648E2E4" w14:textId="6D968C01" w:rsidR="006A14D5" w:rsidRPr="00D82B8B" w:rsidDel="00F37363" w:rsidRDefault="006A14D5">
            <w:pPr>
              <w:jc w:val="center"/>
              <w:rPr>
                <w:del w:id="6776" w:author="Mutali Nepfumbada" w:date="2022-10-13T22:11:00Z"/>
                <w:lang w:eastAsia="en-US"/>
              </w:rPr>
            </w:pPr>
            <w:del w:id="6777" w:author="Mutali Nepfumbada" w:date="2022-10-13T22:11:00Z">
              <w:r w:rsidRPr="00D82B8B" w:rsidDel="00F37363">
                <w:rPr>
                  <w:bCs/>
                  <w:lang w:val="en-US"/>
                </w:rPr>
                <w:delText>63</w:delText>
              </w:r>
            </w:del>
          </w:p>
        </w:tc>
        <w:tc>
          <w:tcPr>
            <w:tcW w:w="1272" w:type="pct"/>
            <w:tcPrChange w:id="6778" w:author="Mutali Nepfumbada" w:date="2022-10-12T05:53:00Z">
              <w:tcPr>
                <w:tcW w:w="1281" w:type="pct"/>
              </w:tcPr>
            </w:tcPrChange>
          </w:tcPr>
          <w:p w14:paraId="75352D5A" w14:textId="4385E724" w:rsidR="006A14D5" w:rsidRPr="00D82B8B" w:rsidDel="00F37363" w:rsidRDefault="006A14D5">
            <w:pPr>
              <w:jc w:val="center"/>
              <w:rPr>
                <w:del w:id="6779" w:author="Mutali Nepfumbada" w:date="2022-10-13T22:11:00Z"/>
                <w:lang w:eastAsia="en-US"/>
              </w:rPr>
            </w:pPr>
            <w:del w:id="6780" w:author="Mutali Nepfumbada" w:date="2022-10-13T22:11:00Z">
              <w:r w:rsidRPr="00D82B8B" w:rsidDel="00F37363">
                <w:rPr>
                  <w:bCs/>
                  <w:lang w:val="en-US"/>
                </w:rPr>
                <w:delText>80</w:delText>
              </w:r>
            </w:del>
          </w:p>
        </w:tc>
        <w:tc>
          <w:tcPr>
            <w:tcW w:w="1492" w:type="pct"/>
            <w:tcPrChange w:id="6781" w:author="Mutali Nepfumbada" w:date="2022-10-12T05:53:00Z">
              <w:tcPr>
                <w:tcW w:w="1188" w:type="pct"/>
              </w:tcPr>
            </w:tcPrChange>
          </w:tcPr>
          <w:p w14:paraId="1419BE73" w14:textId="030135C3" w:rsidR="006A14D5" w:rsidRPr="00D82B8B" w:rsidDel="00F37363" w:rsidRDefault="006A14D5">
            <w:pPr>
              <w:jc w:val="center"/>
              <w:rPr>
                <w:del w:id="6782" w:author="Mutali Nepfumbada" w:date="2022-10-13T22:11:00Z"/>
                <w:color w:val="FF0000"/>
                <w:lang w:eastAsia="en-US"/>
              </w:rPr>
            </w:pPr>
            <w:del w:id="6783" w:author="Mutali Nepfumbada" w:date="2022-10-13T22:11:00Z">
              <w:r w:rsidRPr="00D82B8B" w:rsidDel="00F37363">
                <w:rPr>
                  <w:color w:val="FF0000"/>
                  <w:lang w:val="en-US"/>
                </w:rPr>
                <w:delText>-21.88</w:delText>
              </w:r>
            </w:del>
          </w:p>
        </w:tc>
      </w:tr>
      <w:tr w:rsidR="0052041B" w:rsidRPr="00D82B8B" w:rsidDel="00F37363" w14:paraId="0DD4B5FF" w14:textId="4DAF40BD" w:rsidTr="00AE349D">
        <w:trPr>
          <w:trHeight w:val="149"/>
          <w:jc w:val="center"/>
          <w:del w:id="6784" w:author="Mutali Nepfumbada" w:date="2022-10-13T22:11:00Z"/>
          <w:trPrChange w:id="6785" w:author="Mutali Nepfumbada" w:date="2022-10-12T05:53:00Z">
            <w:trPr>
              <w:trHeight w:val="132"/>
            </w:trPr>
          </w:trPrChange>
        </w:trPr>
        <w:tc>
          <w:tcPr>
            <w:tcW w:w="1222" w:type="pct"/>
            <w:tcPrChange w:id="6786" w:author="Mutali Nepfumbada" w:date="2022-10-12T05:53:00Z">
              <w:tcPr>
                <w:tcW w:w="1347" w:type="pct"/>
              </w:tcPr>
            </w:tcPrChange>
          </w:tcPr>
          <w:p w14:paraId="7B59CA8C" w14:textId="7A7B501C" w:rsidR="0052041B" w:rsidRPr="00D82B8B" w:rsidDel="00F37363" w:rsidRDefault="0052041B" w:rsidP="0052041B">
            <w:pPr>
              <w:rPr>
                <w:del w:id="6787" w:author="Mutali Nepfumbada" w:date="2022-10-13T22:11:00Z"/>
                <w:b/>
                <w:lang w:val="en-US"/>
              </w:rPr>
            </w:pPr>
            <w:del w:id="6788" w:author="Mutali Nepfumbada" w:date="2022-10-13T22:11:00Z">
              <w:r w:rsidRPr="00D82B8B" w:rsidDel="00F37363">
                <w:rPr>
                  <w:b/>
                  <w:lang w:val="en-US"/>
                </w:rPr>
                <w:delText>Average</w:delText>
              </w:r>
            </w:del>
          </w:p>
        </w:tc>
        <w:tc>
          <w:tcPr>
            <w:tcW w:w="1014" w:type="pct"/>
            <w:tcPrChange w:id="6789" w:author="Mutali Nepfumbada" w:date="2022-10-12T05:53:00Z">
              <w:tcPr>
                <w:tcW w:w="1184" w:type="pct"/>
              </w:tcPr>
            </w:tcPrChange>
          </w:tcPr>
          <w:p w14:paraId="3EBC5CC3" w14:textId="67BD3C3A" w:rsidR="0052041B" w:rsidRPr="00D82B8B" w:rsidDel="00F37363" w:rsidRDefault="0052041B" w:rsidP="0052041B">
            <w:pPr>
              <w:jc w:val="center"/>
              <w:rPr>
                <w:del w:id="6790" w:author="Mutali Nepfumbada" w:date="2022-10-13T22:11:00Z"/>
                <w:b/>
                <w:lang w:val="en-US"/>
              </w:rPr>
            </w:pPr>
            <w:del w:id="6791" w:author="Mutali Nepfumbada" w:date="2022-10-13T22:11:00Z">
              <w:r w:rsidRPr="00D82B8B" w:rsidDel="00F37363">
                <w:rPr>
                  <w:b/>
                </w:rPr>
                <w:delText>64</w:delText>
              </w:r>
            </w:del>
          </w:p>
        </w:tc>
        <w:tc>
          <w:tcPr>
            <w:tcW w:w="1272" w:type="pct"/>
            <w:tcPrChange w:id="6792" w:author="Mutali Nepfumbada" w:date="2022-10-12T05:53:00Z">
              <w:tcPr>
                <w:tcW w:w="1281" w:type="pct"/>
              </w:tcPr>
            </w:tcPrChange>
          </w:tcPr>
          <w:p w14:paraId="5B3F8113" w14:textId="61BC793A" w:rsidR="0052041B" w:rsidRPr="00D82B8B" w:rsidDel="00F37363" w:rsidRDefault="0052041B" w:rsidP="0052041B">
            <w:pPr>
              <w:jc w:val="center"/>
              <w:rPr>
                <w:del w:id="6793" w:author="Mutali Nepfumbada" w:date="2022-10-13T22:11:00Z"/>
                <w:b/>
                <w:lang w:val="en-US"/>
              </w:rPr>
            </w:pPr>
            <w:del w:id="6794" w:author="Mutali Nepfumbada" w:date="2022-10-13T22:11:00Z">
              <w:r w:rsidRPr="00D82B8B" w:rsidDel="00F37363">
                <w:rPr>
                  <w:b/>
                </w:rPr>
                <w:delText>79.6</w:delText>
              </w:r>
            </w:del>
          </w:p>
        </w:tc>
        <w:tc>
          <w:tcPr>
            <w:tcW w:w="1492" w:type="pct"/>
            <w:tcPrChange w:id="6795" w:author="Mutali Nepfumbada" w:date="2022-10-12T05:53:00Z">
              <w:tcPr>
                <w:tcW w:w="1188" w:type="pct"/>
              </w:tcPr>
            </w:tcPrChange>
          </w:tcPr>
          <w:p w14:paraId="2E47A6BF" w14:textId="16837F17" w:rsidR="0052041B" w:rsidRPr="00D82B8B" w:rsidDel="00F37363" w:rsidRDefault="0052041B" w:rsidP="0052041B">
            <w:pPr>
              <w:jc w:val="center"/>
              <w:rPr>
                <w:del w:id="6796" w:author="Mutali Nepfumbada" w:date="2022-10-13T22:11:00Z"/>
                <w:b/>
                <w:color w:val="FF0000"/>
                <w:lang w:val="en-US"/>
              </w:rPr>
            </w:pPr>
            <w:del w:id="6797" w:author="Mutali Nepfumbada" w:date="2022-10-13T22:11:00Z">
              <w:r w:rsidRPr="00D82B8B" w:rsidDel="00F37363">
                <w:rPr>
                  <w:b/>
                  <w:color w:val="FF0000"/>
                </w:rPr>
                <w:delText>-</w:delText>
              </w:r>
              <w:r w:rsidR="00EE24CD" w:rsidRPr="00D82B8B" w:rsidDel="00F37363">
                <w:rPr>
                  <w:b/>
                  <w:color w:val="FF0000"/>
                </w:rPr>
                <w:delText>19.60</w:delText>
              </w:r>
              <w:r w:rsidRPr="00D82B8B" w:rsidDel="00F37363">
                <w:rPr>
                  <w:b/>
                  <w:color w:val="FF0000"/>
                </w:rPr>
                <w:delText>%</w:delText>
              </w:r>
            </w:del>
          </w:p>
        </w:tc>
      </w:tr>
    </w:tbl>
    <w:p w14:paraId="7D53DB1A" w14:textId="2842BB74" w:rsidR="00EB2F47" w:rsidDel="00700056" w:rsidRDefault="006A14D5">
      <w:pPr>
        <w:rPr>
          <w:del w:id="6798" w:author="Mutali Nepfumbada" w:date="2022-11-27T22:17:00Z"/>
        </w:rPr>
      </w:pPr>
      <w:del w:id="6799" w:author="Mutali Nepfumbada" w:date="2022-11-27T22:17: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Durbanville PR and Forecast</w:delText>
        </w:r>
      </w:del>
    </w:p>
    <w:p w14:paraId="0ED1CA4C" w14:textId="77777777" w:rsidR="00700056" w:rsidRPr="00700056" w:rsidRDefault="00700056" w:rsidP="00700056">
      <w:pPr>
        <w:jc w:val="left"/>
        <w:rPr>
          <w:ins w:id="6800" w:author="Mutali Nepfumbada" w:date="2022-11-27T22:17:00Z"/>
          <w:lang w:eastAsia="en-US"/>
        </w:rPr>
      </w:pPr>
    </w:p>
    <w:tbl>
      <w:tblPr>
        <w:tblStyle w:val="TableGridLight"/>
        <w:tblW w:w="5000" w:type="pct"/>
        <w:tblLook w:val="04A0" w:firstRow="1" w:lastRow="0" w:firstColumn="1" w:lastColumn="0" w:noHBand="0" w:noVBand="1"/>
      </w:tblPr>
      <w:tblGrid>
        <w:gridCol w:w="2570"/>
        <w:gridCol w:w="2259"/>
        <w:gridCol w:w="2444"/>
        <w:gridCol w:w="2266"/>
      </w:tblGrid>
      <w:tr w:rsidR="00700056" w:rsidRPr="00700056" w14:paraId="43477951" w14:textId="77777777" w:rsidTr="002A53ED">
        <w:trPr>
          <w:trHeight w:val="146"/>
          <w:ins w:id="6801" w:author="Mutali Nepfumbada" w:date="2022-11-27T22:17:00Z"/>
        </w:trPr>
        <w:tc>
          <w:tcPr>
            <w:tcW w:w="5000" w:type="pct"/>
            <w:gridSpan w:val="4"/>
            <w:shd w:val="clear" w:color="auto" w:fill="5F0500"/>
          </w:tcPr>
          <w:p w14:paraId="214A87C6" w14:textId="77777777" w:rsidR="00700056" w:rsidRPr="00700056" w:rsidRDefault="00700056" w:rsidP="00700056">
            <w:pPr>
              <w:jc w:val="center"/>
              <w:rPr>
                <w:ins w:id="6802" w:author="Mutali Nepfumbada" w:date="2022-11-27T22:17:00Z"/>
                <w:b/>
              </w:rPr>
            </w:pPr>
            <w:ins w:id="6803" w:author="Mutali Nepfumbada" w:date="2022-11-27T22:17:00Z">
              <w:r w:rsidRPr="00700056">
                <w:rPr>
                  <w:b/>
                </w:rPr>
                <w:t>Performance Ratio (%)</w:t>
              </w:r>
            </w:ins>
          </w:p>
        </w:tc>
      </w:tr>
      <w:tr w:rsidR="00700056" w:rsidRPr="00700056" w14:paraId="1ACBD9AC" w14:textId="77777777" w:rsidTr="002A53ED">
        <w:trPr>
          <w:trHeight w:val="150"/>
          <w:ins w:id="6804" w:author="Mutali Nepfumbada" w:date="2022-11-27T22:17:00Z"/>
        </w:trPr>
        <w:tc>
          <w:tcPr>
            <w:tcW w:w="1347" w:type="pct"/>
            <w:shd w:val="clear" w:color="auto" w:fill="5F0500"/>
          </w:tcPr>
          <w:p w14:paraId="2805EFB8" w14:textId="77777777" w:rsidR="00700056" w:rsidRPr="00700056" w:rsidRDefault="00700056" w:rsidP="00700056">
            <w:pPr>
              <w:jc w:val="left"/>
              <w:rPr>
                <w:ins w:id="6805" w:author="Mutali Nepfumbada" w:date="2022-11-27T22:17:00Z"/>
                <w:b/>
                <w:lang w:eastAsia="en-US"/>
              </w:rPr>
            </w:pPr>
            <w:ins w:id="6806" w:author="Mutali Nepfumbada" w:date="2022-11-27T22:17:00Z">
              <w:r w:rsidRPr="00700056">
                <w:rPr>
                  <w:b/>
                  <w:lang w:eastAsia="en-US"/>
                </w:rPr>
                <w:t>Month</w:t>
              </w:r>
            </w:ins>
          </w:p>
        </w:tc>
        <w:tc>
          <w:tcPr>
            <w:tcW w:w="1184" w:type="pct"/>
            <w:shd w:val="clear" w:color="auto" w:fill="5F0500"/>
          </w:tcPr>
          <w:p w14:paraId="06CA30C7" w14:textId="77777777" w:rsidR="00700056" w:rsidRPr="00700056" w:rsidRDefault="00700056" w:rsidP="00700056">
            <w:pPr>
              <w:jc w:val="center"/>
              <w:rPr>
                <w:ins w:id="6807" w:author="Mutali Nepfumbada" w:date="2022-11-27T22:17:00Z"/>
                <w:b/>
                <w:lang w:val="en-US"/>
              </w:rPr>
            </w:pPr>
            <w:ins w:id="6808" w:author="Mutali Nepfumbada" w:date="2022-11-27T22:17:00Z">
              <w:r w:rsidRPr="00700056">
                <w:rPr>
                  <w:b/>
                  <w:lang w:val="en-US"/>
                </w:rPr>
                <w:t>Actual</w:t>
              </w:r>
            </w:ins>
          </w:p>
        </w:tc>
        <w:tc>
          <w:tcPr>
            <w:tcW w:w="1281" w:type="pct"/>
            <w:shd w:val="clear" w:color="auto" w:fill="5F0500"/>
          </w:tcPr>
          <w:p w14:paraId="15BDE7FC" w14:textId="77777777" w:rsidR="00700056" w:rsidRPr="00700056" w:rsidRDefault="00700056" w:rsidP="00700056">
            <w:pPr>
              <w:jc w:val="center"/>
              <w:rPr>
                <w:ins w:id="6809" w:author="Mutali Nepfumbada" w:date="2022-11-27T22:17:00Z"/>
                <w:b/>
                <w:lang w:val="en-US"/>
              </w:rPr>
            </w:pPr>
            <w:ins w:id="6810" w:author="Mutali Nepfumbada" w:date="2022-11-27T22:17:00Z">
              <w:r w:rsidRPr="00700056">
                <w:rPr>
                  <w:b/>
                  <w:lang w:val="en-US"/>
                </w:rPr>
                <w:t>Forecast</w:t>
              </w:r>
            </w:ins>
          </w:p>
        </w:tc>
        <w:tc>
          <w:tcPr>
            <w:tcW w:w="1187" w:type="pct"/>
            <w:shd w:val="clear" w:color="auto" w:fill="5F0500"/>
          </w:tcPr>
          <w:p w14:paraId="31797009" w14:textId="77777777" w:rsidR="00700056" w:rsidRPr="00700056" w:rsidRDefault="00700056" w:rsidP="00700056">
            <w:pPr>
              <w:jc w:val="center"/>
              <w:rPr>
                <w:ins w:id="6811" w:author="Mutali Nepfumbada" w:date="2022-11-27T22:17:00Z"/>
                <w:b/>
                <w:lang w:eastAsia="en-US"/>
              </w:rPr>
            </w:pPr>
            <w:ins w:id="6812" w:author="Mutali Nepfumbada" w:date="2022-11-27T22:17:00Z">
              <w:r w:rsidRPr="00700056">
                <w:rPr>
                  <w:b/>
                </w:rPr>
                <w:t>Delta (%)</w:t>
              </w:r>
            </w:ins>
          </w:p>
        </w:tc>
      </w:tr>
      <w:tr w:rsidR="00700056" w:rsidRPr="00700056" w14:paraId="1DD16BA3" w14:textId="77777777" w:rsidTr="002A53ED">
        <w:trPr>
          <w:trHeight w:val="138"/>
          <w:ins w:id="6813" w:author="Mutali Nepfumbada" w:date="2022-11-27T22:17:00Z"/>
        </w:trPr>
        <w:tc>
          <w:tcPr>
            <w:tcW w:w="5000" w:type="pct"/>
            <w:gridSpan w:val="4"/>
          </w:tcPr>
          <w:p w14:paraId="196A4B24" w14:textId="77777777" w:rsidR="00700056" w:rsidRPr="00700056" w:rsidRDefault="00700056" w:rsidP="00700056">
            <w:pPr>
              <w:jc w:val="center"/>
              <w:rPr>
                <w:ins w:id="6814" w:author="Mutali Nepfumbada" w:date="2022-11-27T22:17:00Z"/>
                <w:lang w:eastAsia="en-US"/>
              </w:rPr>
            </w:pPr>
            <w:ins w:id="6815" w:author="Mutali Nepfumbada" w:date="2022-11-27T22:17:00Z">
              <w:r w:rsidRPr="00700056">
                <w:rPr>
                  <w:bCs/>
                  <w:lang w:val="en-US"/>
                </w:rPr>
                <w:t>{%tr for item in DURPRtable_contents%}</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{{item.Date}}</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item. DURPRA}}</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{{item. DURPRF }}</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{{item. DURPRV}}</w:t>
              </w:r>
            </w:ins>
          </w:p>
        </w:tc>
      </w:tr>
      <w:tr w:rsidR="00700056" w:rsidRPr="00700056" w14:paraId="7F8A3571" w14:textId="77777777" w:rsidTr="002A53ED">
        <w:trPr>
          <w:trHeight w:val="138"/>
          <w:ins w:id="6825" w:author="Mutali Nepfumbada" w:date="2022-11-27T22:17:00Z"/>
        </w:trPr>
        <w:tc>
          <w:tcPr>
            <w:tcW w:w="5000" w:type="pct"/>
            <w:gridSpan w:val="4"/>
          </w:tcPr>
          <w:p w14:paraId="2AE71E82" w14:textId="77777777" w:rsidR="00700056" w:rsidRPr="00700056" w:rsidRDefault="00700056" w:rsidP="00700056">
            <w:pPr>
              <w:jc w:val="center"/>
              <w:rPr>
                <w:ins w:id="6826" w:author="Mutali Nepfumbada" w:date="2022-11-27T22:17:00Z"/>
                <w:lang w:eastAsia="en-US"/>
              </w:rPr>
            </w:pPr>
            <w:ins w:id="6827" w:author="Mutali Nepfumbada" w:date="2022-11-27T22:17:00Z">
              <w:r w:rsidRPr="00700056">
                <w:rPr>
                  <w:bCs/>
                  <w:lang w:val="en-US"/>
                </w:rPr>
                <w:t>{%tr endfor %}</w:t>
              </w:r>
            </w:ins>
          </w:p>
        </w:tc>
      </w:tr>
    </w:tbl>
    <w:p w14:paraId="7431368B" w14:textId="77777777" w:rsidR="00700056" w:rsidRPr="00700056" w:rsidRDefault="00700056" w:rsidP="00700056">
      <w:pPr>
        <w:spacing w:after="200"/>
        <w:jc w:val="center"/>
        <w:rPr>
          <w:ins w:id="6828" w:author="Mutali Nepfumbada" w:date="2022-11-27T22:17:00Z"/>
          <w:i/>
          <w:iCs/>
          <w:color w:val="5F0505"/>
          <w:sz w:val="18"/>
          <w:szCs w:val="18"/>
        </w:rPr>
      </w:pPr>
      <w:bookmarkStart w:id="6829" w:name="_Toc120510256"/>
      <w:ins w:id="6830"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PR and Forecast</w:t>
        </w:r>
        <w:bookmarkEnd w:id="6829"/>
      </w:ins>
    </w:p>
    <w:p w14:paraId="1F067480" w14:textId="77777777" w:rsidR="00700056" w:rsidRPr="00700056" w:rsidRDefault="00700056" w:rsidP="00700056">
      <w:pPr>
        <w:jc w:val="center"/>
        <w:rPr>
          <w:ins w:id="6831" w:author="Mutali Nepfumbada" w:date="2022-11-27T22:17:00Z"/>
        </w:rPr>
      </w:pPr>
      <w:ins w:id="6832" w:author="Mutali Nepfumbada" w:date="2022-11-27T22:17:00Z">
        <w:r w:rsidRPr="00700056">
          <w:rPr>
            <w:lang w:eastAsia="en-US"/>
          </w:rPr>
          <w:t>{{DUR</w:t>
        </w:r>
        <w:r w:rsidRPr="00700056">
          <w:rPr>
            <w:bCs/>
            <w:lang w:val="en-US"/>
          </w:rPr>
          <w:t>PR</w:t>
        </w:r>
        <w:r w:rsidRPr="00700056">
          <w:rPr>
            <w:lang w:eastAsia="en-US"/>
          </w:rPr>
          <w:t>Image}}</w:t>
        </w:r>
      </w:ins>
    </w:p>
    <w:p w14:paraId="14BFD0A6" w14:textId="6B72C487" w:rsidR="00700056" w:rsidRPr="00700056" w:rsidRDefault="00700056" w:rsidP="00700056">
      <w:pPr>
        <w:spacing w:after="200"/>
        <w:jc w:val="center"/>
        <w:rPr>
          <w:ins w:id="6833" w:author="Mutali Nepfumbada" w:date="2022-11-27T22:17:00Z"/>
          <w:i/>
          <w:iCs/>
          <w:color w:val="5F0505"/>
          <w:sz w:val="18"/>
          <w:szCs w:val="18"/>
          <w:rPrChange w:id="6834" w:author="Mutali Nepfumbada" w:date="2022-11-27T22:17:00Z">
            <w:rPr>
              <w:ins w:id="6835" w:author="Mutali Nepfumbada" w:date="2022-11-27T22:17:00Z"/>
            </w:rPr>
          </w:rPrChange>
        </w:rPr>
        <w:pPrChange w:id="6836" w:author="Mutali Nepfumbada" w:date="2022-11-27T22:17:00Z">
          <w:pPr>
            <w:pStyle w:val="Caption"/>
          </w:pPr>
        </w:pPrChange>
      </w:pPr>
      <w:ins w:id="6837"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t>: Durbanville PR Vs Forecast</w:t>
        </w:r>
      </w:ins>
    </w:p>
    <w:p w14:paraId="6770361D" w14:textId="38D12464" w:rsidR="006A14D5" w:rsidRPr="00D82B8B" w:rsidDel="00700056" w:rsidRDefault="00426D36" w:rsidP="005D5866">
      <w:pPr>
        <w:jc w:val="center"/>
        <w:rPr>
          <w:del w:id="6838" w:author="Mutali Nepfumbada" w:date="2022-11-27T22:17:00Z"/>
        </w:rPr>
      </w:pPr>
      <w:del w:id="6839" w:author="Mutali Nepfumbada" w:date="2022-10-13T22:41:00Z">
        <w:r w:rsidRPr="00D82B8B" w:rsidDel="006D4311">
          <w:rPr>
            <w:noProof/>
          </w:rPr>
          <w:drawing>
            <wp:inline distT="0" distB="0" distL="0" distR="0" wp14:anchorId="450638E7" wp14:editId="2C19BB84">
              <wp:extent cx="5760000" cy="3084791"/>
              <wp:effectExtent l="0" t="0" r="0" b="0"/>
              <wp:docPr id="1024"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30" descr="Chart, bar chart&#10;&#10;Description automatically generated"/>
                      <pic:cNvPicPr/>
                    </pic:nvPicPr>
                    <pic:blipFill>
                      <a:blip r:embed="rId34"/>
                      <a:stretch>
                        <a:fillRect/>
                      </a:stretch>
                    </pic:blipFill>
                    <pic:spPr>
                      <a:xfrm>
                        <a:off x="0" y="0"/>
                        <a:ext cx="5760000" cy="3084791"/>
                      </a:xfrm>
                      <a:prstGeom prst="rect">
                        <a:avLst/>
                      </a:prstGeom>
                    </pic:spPr>
                  </pic:pic>
                </a:graphicData>
              </a:graphic>
            </wp:inline>
          </w:drawing>
        </w:r>
      </w:del>
    </w:p>
    <w:p w14:paraId="39758F3E" w14:textId="2A4F0BB0" w:rsidR="00EB2F47" w:rsidRPr="00EB2F47" w:rsidRDefault="006A14D5">
      <w:pPr>
        <w:pPrChange w:id="6840" w:author="Mutali Nepfumbada" w:date="2022-11-02T07:46:00Z">
          <w:pPr>
            <w:pStyle w:val="Caption"/>
          </w:pPr>
        </w:pPrChange>
      </w:pPr>
      <w:bookmarkStart w:id="6841" w:name="_Ref116620533"/>
      <w:bookmarkStart w:id="6842" w:name="_Ref116620531"/>
      <w:bookmarkStart w:id="6843" w:name="_Toc118269012"/>
      <w:del w:id="6844" w:author="Mutali Nepfumbada" w:date="2022-11-27T22:17: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3</w:delText>
        </w:r>
        <w:r w:rsidR="00000000" w:rsidDel="00700056">
          <w:rPr>
            <w:noProof/>
          </w:rPr>
          <w:fldChar w:fldCharType="end"/>
        </w:r>
        <w:bookmarkEnd w:id="6841"/>
        <w:r w:rsidRPr="00D82B8B" w:rsidDel="00700056">
          <w:delText xml:space="preserve">: </w:delText>
        </w:r>
        <w:bookmarkStart w:id="6845" w:name="_Ref115796231"/>
        <w:r w:rsidRPr="00D82B8B" w:rsidDel="00700056">
          <w:delText>Durbanville PR Vs Forecast</w:delText>
        </w:r>
      </w:del>
      <w:bookmarkEnd w:id="6842"/>
      <w:bookmarkEnd w:id="6843"/>
      <w:bookmarkEnd w:id="6845"/>
    </w:p>
    <w:p w14:paraId="0AD88CCE" w14:textId="51940EB7" w:rsidR="00C3627C" w:rsidRPr="00D82B8B" w:rsidRDefault="00A91FDE" w:rsidP="00C3627C">
      <w:pPr>
        <w:rPr>
          <w:del w:id="6846" w:author="Chanda Nxumalo" w:date="2022-10-18T13:17:00Z"/>
        </w:rPr>
      </w:pPr>
      <w:r w:rsidRPr="00D82B8B">
        <w:t>From</w:t>
      </w:r>
      <w:r w:rsidR="00C60472" w:rsidRPr="00D82B8B">
        <w:t xml:space="preserve"> </w:t>
      </w:r>
      <w:ins w:id="6847" w:author="Mutali Nepfumbada" w:date="2022-10-14T06:15:00Z">
        <w:r w:rsidR="00C22B48" w:rsidRPr="00D82B8B">
          <w:fldChar w:fldCharType="begin"/>
        </w:r>
        <w:r w:rsidR="00C22B48" w:rsidRPr="00D82B8B">
          <w:instrText xml:space="preserve"> REF _Ref116620533 \h </w:instrText>
        </w:r>
      </w:ins>
      <w:r w:rsidR="00D82B8B">
        <w:instrText xml:space="preserve"> \* MERGEFORMAT </w:instrText>
      </w:r>
      <w:r w:rsidR="00C22B48" w:rsidRPr="00D82B8B">
        <w:fldChar w:fldCharType="separate"/>
      </w:r>
      <w:ins w:id="6848" w:author="Mutali Nepfumbada" w:date="2022-11-02T08:07:00Z">
        <w:r w:rsidR="00A934D1" w:rsidRPr="00D82B8B">
          <w:t xml:space="preserve">Figure </w:t>
        </w:r>
        <w:r w:rsidR="00A934D1">
          <w:rPr>
            <w:noProof/>
          </w:rPr>
          <w:t>7</w:t>
        </w:r>
        <w:r w:rsidR="00A934D1" w:rsidRPr="00D82B8B">
          <w:rPr>
            <w:noProof/>
          </w:rPr>
          <w:noBreakHyphen/>
        </w:r>
        <w:r w:rsidR="00A934D1">
          <w:rPr>
            <w:noProof/>
          </w:rPr>
          <w:t>3</w:t>
        </w:r>
      </w:ins>
      <w:del w:id="6849" w:author="Mutali Nepfumbada" w:date="2022-11-02T08:06:00Z">
        <w:r w:rsidR="009E3355" w:rsidRPr="00D82B8B" w:rsidDel="00A934D1">
          <w:delText xml:space="preserve">Figure </w:delText>
        </w:r>
        <w:r w:rsidR="009E3355" w:rsidDel="00A934D1">
          <w:rPr>
            <w:noProof/>
          </w:rPr>
          <w:delText>7</w:delText>
        </w:r>
        <w:r w:rsidR="009E3355" w:rsidRPr="00D82B8B" w:rsidDel="00A934D1">
          <w:rPr>
            <w:noProof/>
          </w:rPr>
          <w:noBreakHyphen/>
        </w:r>
        <w:r w:rsidR="009E3355" w:rsidDel="00A934D1">
          <w:rPr>
            <w:noProof/>
          </w:rPr>
          <w:delText>3</w:delText>
        </w:r>
      </w:del>
      <w:ins w:id="6850" w:author="Mutali Nepfumbada" w:date="2022-10-14T06:15:00Z">
        <w:r w:rsidR="00C22B48" w:rsidRPr="00D82B8B">
          <w:fldChar w:fldCharType="end"/>
        </w:r>
        <w:r w:rsidR="009B10BB" w:rsidRPr="00D82B8B">
          <w:t xml:space="preserve"> </w:t>
        </w:r>
      </w:ins>
      <w:del w:id="6851" w:author="Mutali Nepfumbada" w:date="2022-10-14T06:14:00Z">
        <w:r w:rsidR="00C60472" w:rsidRPr="00D82B8B" w:rsidDel="009B10BB">
          <w:fldChar w:fldCharType="begin"/>
        </w:r>
        <w:r w:rsidR="00C60472" w:rsidRPr="00D82B8B" w:rsidDel="009B10BB">
          <w:delInstrText xml:space="preserve"> REF _Ref115796282 \h </w:delInstrText>
        </w:r>
      </w:del>
      <w:r w:rsidR="00D82B8B">
        <w:instrText xml:space="preserve"> \* MERGEFORMAT </w:instrText>
      </w:r>
      <w:del w:id="6852" w:author="Mutali Nepfumbada" w:date="2022-10-14T06:14:00Z">
        <w:r w:rsidR="00C60472" w:rsidRPr="00D82B8B" w:rsidDel="009B10BB">
          <w:fldChar w:fldCharType="separate"/>
        </w:r>
      </w:del>
      <w:del w:id="6853" w:author="Mutali Nepfumbada" w:date="2022-10-14T06:13:00Z">
        <w:r w:rsidR="00C60472" w:rsidRPr="00D82B8B" w:rsidDel="00E109C1">
          <w:delText xml:space="preserve">Figure </w:delText>
        </w:r>
        <w:r w:rsidR="00C60472" w:rsidRPr="00D82B8B" w:rsidDel="00E109C1">
          <w:rPr>
            <w:noProof/>
          </w:rPr>
          <w:delText>3</w:delText>
        </w:r>
        <w:r w:rsidR="00C60472" w:rsidRPr="00D82B8B" w:rsidDel="00E109C1">
          <w:noBreakHyphen/>
        </w:r>
        <w:r w:rsidR="00C60472" w:rsidRPr="00D82B8B" w:rsidDel="00E109C1">
          <w:rPr>
            <w:noProof/>
          </w:rPr>
          <w:delText>1</w:delText>
        </w:r>
      </w:del>
      <w:del w:id="6854" w:author="Mutali Nepfumbada" w:date="2022-10-14T06:14:00Z">
        <w:r w:rsidR="00C60472" w:rsidRPr="00D82B8B" w:rsidDel="009B10BB">
          <w:fldChar w:fldCharType="end"/>
        </w:r>
        <w:r w:rsidR="00C60472" w:rsidRPr="00D82B8B" w:rsidDel="009B10BB">
          <w:delText xml:space="preserve"> </w:delText>
        </w:r>
      </w:del>
      <w:r w:rsidR="00C3627C" w:rsidRPr="00D82B8B">
        <w:t>Harmattan notes that the</w:t>
      </w:r>
      <w:r w:rsidR="00C60472" w:rsidRPr="00D82B8B">
        <w:t xml:space="preserve"> </w:t>
      </w:r>
      <w:r w:rsidR="00404DB3" w:rsidRPr="00D82B8B">
        <w:t>plant’s</w:t>
      </w:r>
      <w:r w:rsidR="00C3627C" w:rsidRPr="00D82B8B">
        <w:t xml:space="preserve"> </w:t>
      </w:r>
      <w:r w:rsidR="003E6390" w:rsidRPr="00D82B8B">
        <w:t>p</w:t>
      </w:r>
      <w:r w:rsidR="00C3627C" w:rsidRPr="00D82B8B">
        <w:t xml:space="preserve">erformance </w:t>
      </w:r>
      <w:r w:rsidR="003E6390" w:rsidRPr="00D82B8B">
        <w:t>r</w:t>
      </w:r>
      <w:r w:rsidR="00C3627C" w:rsidRPr="00D82B8B">
        <w:t xml:space="preserve">atio has not improved, and due to a lack of data, cannot confirm whether it has </w:t>
      </w:r>
      <w:r w:rsidRPr="00D82B8B">
        <w:t>lagged</w:t>
      </w:r>
      <w:r w:rsidR="00C3627C" w:rsidRPr="00D82B8B">
        <w:t xml:space="preserve"> projections since COD.</w:t>
      </w:r>
      <w:r w:rsidR="00C60472" w:rsidRPr="00D82B8B">
        <w:t xml:space="preserve"> We also note that </w:t>
      </w:r>
      <w:r w:rsidR="009F0934" w:rsidRPr="00D82B8B">
        <w:t xml:space="preserve">there were </w:t>
      </w:r>
      <w:r w:rsidR="00C60472" w:rsidRPr="00D82B8B">
        <w:t xml:space="preserve">some irradiance data </w:t>
      </w:r>
      <w:r w:rsidR="0021520F" w:rsidRPr="00D82B8B">
        <w:t>gaps</w:t>
      </w:r>
      <w:r w:rsidR="00C60472" w:rsidRPr="00D82B8B">
        <w:t xml:space="preserve"> </w:t>
      </w:r>
      <w:r w:rsidR="00B10C1E" w:rsidRPr="00D82B8B">
        <w:t>for the month of April and May 2022 which may ha</w:t>
      </w:r>
      <w:r w:rsidR="00D42AFE" w:rsidRPr="00D82B8B">
        <w:t>d</w:t>
      </w:r>
      <w:r w:rsidR="00B10C1E" w:rsidRPr="00D82B8B">
        <w:t xml:space="preserve"> an impact on the calculated performance ratio.</w:t>
      </w:r>
      <w:ins w:id="6855" w:author="Mutali Nepfumbada" w:date="2022-10-14T06:17:00Z">
        <w:r w:rsidR="006573C9" w:rsidRPr="00D82B8B">
          <w:t xml:space="preserve"> The</w:t>
        </w:r>
      </w:ins>
      <w:ins w:id="6856" w:author="Mutali Nepfumbada" w:date="2022-10-14T06:18:00Z">
        <w:r w:rsidR="002B5683" w:rsidRPr="00D82B8B">
          <w:t xml:space="preserve"> overall</w:t>
        </w:r>
      </w:ins>
      <w:ins w:id="6857" w:author="Mutali Nepfumbada" w:date="2022-10-14T06:17:00Z">
        <w:r w:rsidR="006573C9" w:rsidRPr="00D82B8B">
          <w:t xml:space="preserve"> </w:t>
        </w:r>
      </w:ins>
      <w:ins w:id="6858" w:author="Mutali Nepfumbada" w:date="2022-10-14T06:18:00Z">
        <w:r w:rsidR="002B5683" w:rsidRPr="00D82B8B">
          <w:t xml:space="preserve">performance </w:t>
        </w:r>
      </w:ins>
      <w:ins w:id="6859" w:author="Mutali Nepfumbada" w:date="2022-10-14T06:19:00Z">
        <w:r w:rsidR="00C41EA3" w:rsidRPr="00D82B8B">
          <w:t>ratio of</w:t>
        </w:r>
      </w:ins>
      <w:ins w:id="6860" w:author="Mutali Nepfumbada" w:date="2022-10-14T06:18:00Z">
        <w:r w:rsidR="006573C9" w:rsidRPr="00D82B8B">
          <w:t xml:space="preserve"> th</w:t>
        </w:r>
        <w:r w:rsidR="002B5683" w:rsidRPr="00D82B8B">
          <w:t>e plant</w:t>
        </w:r>
        <w:r w:rsidR="004825F4" w:rsidRPr="00D82B8B">
          <w:t xml:space="preserve"> since COD</w:t>
        </w:r>
        <w:r w:rsidR="002B5683" w:rsidRPr="00D82B8B">
          <w:t xml:space="preserve"> can’t be </w:t>
        </w:r>
        <w:r w:rsidR="004825F4" w:rsidRPr="00D82B8B">
          <w:t>acc</w:t>
        </w:r>
      </w:ins>
      <w:ins w:id="6861" w:author="Mutali Nepfumbada" w:date="2022-10-14T06:19:00Z">
        <w:r w:rsidR="004825F4" w:rsidRPr="00D82B8B">
          <w:t>urately calculated due to the lack of data prior April 2022.</w:t>
        </w:r>
      </w:ins>
    </w:p>
    <w:p w14:paraId="65EF5238" w14:textId="7760A0CD" w:rsidR="007B2F80" w:rsidRPr="00D82B8B" w:rsidRDefault="007B2F80">
      <w:del w:id="6862" w:author="Chanda Nxumalo" w:date="2022-10-18T13:17:00Z">
        <w:r w:rsidRPr="00D82B8B">
          <w:br w:type="page"/>
        </w:r>
      </w:del>
    </w:p>
    <w:p w14:paraId="5105DEAB" w14:textId="77777777" w:rsidR="006A14D5" w:rsidRPr="00D82B8B" w:rsidRDefault="006A14D5" w:rsidP="006A14D5"/>
    <w:p w14:paraId="05308289" w14:textId="0E6F9D66" w:rsidR="006A14D5" w:rsidRPr="00D82B8B" w:rsidRDefault="006A14D5" w:rsidP="005D5866">
      <w:pPr>
        <w:pStyle w:val="Heading2"/>
        <w:tabs>
          <w:tab w:val="num" w:pos="4932"/>
        </w:tabs>
      </w:pPr>
      <w:r w:rsidRPr="00D82B8B">
        <w:t xml:space="preserve"> </w:t>
      </w:r>
      <w:bookmarkStart w:id="6863" w:name="_Toc118269293"/>
      <w:r w:rsidRPr="00D82B8B">
        <w:t xml:space="preserve">Production </w:t>
      </w:r>
      <w:ins w:id="6864" w:author="Chanda Nxumalo" w:date="2022-10-18T13:17:00Z">
        <w:r w:rsidR="00200B62">
          <w:t>v</w:t>
        </w:r>
      </w:ins>
      <w:del w:id="6865" w:author="Chanda Nxumalo" w:date="2022-10-18T13:17:00Z">
        <w:r w:rsidRPr="00D82B8B">
          <w:delText>V</w:delText>
        </w:r>
      </w:del>
      <w:r w:rsidRPr="00D82B8B">
        <w:t>s Forecast</w:t>
      </w:r>
      <w:bookmarkEnd w:id="6863"/>
      <w:r w:rsidRPr="00D82B8B">
        <w:t xml:space="preserve"> </w:t>
      </w:r>
    </w:p>
    <w:p w14:paraId="5F77119D" w14:textId="77777777" w:rsidR="007B2F80" w:rsidRPr="00D82B8B" w:rsidRDefault="007B2F80" w:rsidP="007B2F80"/>
    <w:p w14:paraId="608E6ED7" w14:textId="7B3AE711" w:rsidR="00500908" w:rsidRDefault="00457A5E" w:rsidP="00500908">
      <w:pPr>
        <w:rPr>
          <w:ins w:id="6866" w:author="Justin Wimbush" w:date="2022-11-01T17:48:00Z"/>
          <w:lang w:eastAsia="en-US"/>
        </w:rPr>
      </w:pPr>
      <w:r w:rsidRPr="00D82B8B">
        <w:rPr>
          <w:lang w:eastAsia="en-US"/>
        </w:rPr>
        <w:t xml:space="preserve">The following tables describe the production of the plant since COD. Production is compared to the P50 Helioscope forecast and the weather-adjusted forecast. </w:t>
      </w:r>
      <w:r w:rsidR="009E3355" w:rsidRPr="009E3355">
        <w:rPr>
          <w:lang w:eastAsia="en-US"/>
        </w:rPr>
        <w:t xml:space="preserve">Harmattan has performed a recalculation of the weather adjusted forecast based on the adjusted irradiation forecast in </w:t>
      </w:r>
      <w:r w:rsidR="007C0733">
        <w:rPr>
          <w:lang w:eastAsia="en-US"/>
        </w:rPr>
        <w:fldChar w:fldCharType="begin"/>
      </w:r>
      <w:r w:rsidR="007C0733">
        <w:rPr>
          <w:lang w:eastAsia="en-US"/>
        </w:rPr>
        <w:instrText xml:space="preserve"> REF _Ref117850461 \h </w:instrText>
      </w:r>
      <w:r w:rsidR="007C0733">
        <w:rPr>
          <w:lang w:eastAsia="en-US"/>
        </w:rPr>
      </w:r>
      <w:r w:rsidR="007C0733">
        <w:rPr>
          <w:lang w:eastAsia="en-US"/>
        </w:rPr>
        <w:fldChar w:fldCharType="separate"/>
      </w:r>
      <w:ins w:id="6867" w:author="Mutali Nepfumbada" w:date="2022-11-02T08:07:00Z">
        <w:r w:rsidR="00A934D1" w:rsidRPr="00D82B8B">
          <w:t xml:space="preserve">Table </w:t>
        </w:r>
        <w:r w:rsidR="00A934D1">
          <w:rPr>
            <w:noProof/>
          </w:rPr>
          <w:t>7</w:t>
        </w:r>
        <w:r w:rsidR="00A934D1" w:rsidRPr="00D82B8B">
          <w:noBreakHyphen/>
        </w:r>
        <w:r w:rsidR="00A934D1">
          <w:rPr>
            <w:noProof/>
          </w:rPr>
          <w:t>2</w:t>
        </w:r>
      </w:ins>
      <w:del w:id="6868" w:author="Mutali Nepfumbada" w:date="2022-11-02T08:06:00Z">
        <w:r w:rsidR="007C0733" w:rsidRPr="00D82B8B" w:rsidDel="00A934D1">
          <w:delText xml:space="preserve">Table </w:delText>
        </w:r>
        <w:r w:rsidR="007C0733" w:rsidDel="00A934D1">
          <w:rPr>
            <w:noProof/>
          </w:rPr>
          <w:delText>7</w:delText>
        </w:r>
        <w:r w:rsidR="007C0733" w:rsidRPr="00D82B8B" w:rsidDel="00A934D1">
          <w:noBreakHyphen/>
        </w:r>
        <w:r w:rsidR="007C0733" w:rsidDel="00A934D1">
          <w:rPr>
            <w:noProof/>
          </w:rPr>
          <w:delText>2</w:delText>
        </w:r>
      </w:del>
      <w:r w:rsidR="007C0733">
        <w:rPr>
          <w:lang w:eastAsia="en-US"/>
        </w:rPr>
        <w:fldChar w:fldCharType="end"/>
      </w:r>
      <w:r w:rsidR="007C0733">
        <w:rPr>
          <w:lang w:eastAsia="en-US"/>
        </w:rPr>
        <w:t xml:space="preserve"> </w:t>
      </w:r>
      <w:r w:rsidR="009E3355" w:rsidRPr="009E3355">
        <w:rPr>
          <w:lang w:eastAsia="en-US"/>
        </w:rPr>
        <w:t xml:space="preserve">and using Equation 1. </w:t>
      </w:r>
      <w:r w:rsidR="0017407A">
        <w:rPr>
          <w:lang w:eastAsia="en-US"/>
        </w:rPr>
        <w:t>No weather adjustment</w:t>
      </w:r>
      <w:r w:rsidR="00DB1AA2">
        <w:rPr>
          <w:lang w:eastAsia="en-US"/>
        </w:rPr>
        <w:t>s</w:t>
      </w:r>
      <w:r w:rsidR="0017407A">
        <w:rPr>
          <w:lang w:eastAsia="en-US"/>
        </w:rPr>
        <w:t xml:space="preserve"> </w:t>
      </w:r>
      <w:r w:rsidR="00013D11">
        <w:rPr>
          <w:lang w:eastAsia="en-US"/>
        </w:rPr>
        <w:t xml:space="preserve">were performed prior April 2022 as the </w:t>
      </w:r>
      <w:r w:rsidR="00DB1AA2">
        <w:rPr>
          <w:lang w:eastAsia="en-US"/>
        </w:rPr>
        <w:t>irradiation was not available.</w:t>
      </w:r>
      <w:r w:rsidR="005273BF">
        <w:rPr>
          <w:lang w:eastAsia="en-US"/>
        </w:rPr>
        <w:t xml:space="preserve"> </w:t>
      </w:r>
      <w:r w:rsidR="009E3355" w:rsidRPr="009E3355">
        <w:rPr>
          <w:lang w:eastAsia="en-US"/>
        </w:rPr>
        <w:t xml:space="preserve">We note that the weather adjusted forecast was calculated incorrectly by the Operator as seen in </w:t>
      </w:r>
      <w:r w:rsidR="007C0733">
        <w:rPr>
          <w:lang w:eastAsia="en-US"/>
        </w:rPr>
        <w:fldChar w:fldCharType="begin"/>
      </w:r>
      <w:r w:rsidR="007C0733">
        <w:rPr>
          <w:lang w:eastAsia="en-US"/>
        </w:rPr>
        <w:instrText xml:space="preserve"> REF _Ref117850460 \h </w:instrText>
      </w:r>
      <w:r w:rsidR="007C0733">
        <w:rPr>
          <w:lang w:eastAsia="en-US"/>
        </w:rPr>
      </w:r>
      <w:r w:rsidR="007C0733">
        <w:rPr>
          <w:lang w:eastAsia="en-US"/>
        </w:rPr>
        <w:fldChar w:fldCharType="separate"/>
      </w:r>
      <w:ins w:id="6869" w:author="Mutali Nepfumbada" w:date="2022-11-02T08:07:00Z">
        <w:r w:rsidR="00A934D1" w:rsidRPr="00953BC7">
          <w:t xml:space="preserve">Table </w:t>
        </w:r>
        <w:r w:rsidR="00A934D1">
          <w:rPr>
            <w:noProof/>
          </w:rPr>
          <w:t>7</w:t>
        </w:r>
        <w:r w:rsidR="00A934D1">
          <w:noBreakHyphen/>
        </w:r>
        <w:r w:rsidR="00A934D1">
          <w:rPr>
            <w:noProof/>
          </w:rPr>
          <w:t>5</w:t>
        </w:r>
      </w:ins>
      <w:del w:id="6870" w:author="Mutali Nepfumbada" w:date="2022-11-02T08:06:00Z">
        <w:r w:rsidR="007C0733" w:rsidRPr="00953BC7" w:rsidDel="00A934D1">
          <w:delText xml:space="preserve">Table </w:delText>
        </w:r>
        <w:r w:rsidR="007C0733" w:rsidDel="00A934D1">
          <w:rPr>
            <w:noProof/>
          </w:rPr>
          <w:delText>7</w:delText>
        </w:r>
        <w:r w:rsidR="007C0733" w:rsidDel="00A934D1">
          <w:noBreakHyphen/>
        </w:r>
        <w:r w:rsidR="007C0733" w:rsidDel="00A934D1">
          <w:rPr>
            <w:noProof/>
          </w:rPr>
          <w:delText>5</w:delText>
        </w:r>
      </w:del>
      <w:r w:rsidR="007C0733">
        <w:rPr>
          <w:lang w:eastAsia="en-US"/>
        </w:rPr>
        <w:fldChar w:fldCharType="end"/>
      </w:r>
      <w:r w:rsidR="009E3355">
        <w:rPr>
          <w:lang w:eastAsia="en-US"/>
        </w:rPr>
        <w:t xml:space="preserve">. </w:t>
      </w:r>
      <w:r w:rsidRPr="00D82B8B">
        <w:rPr>
          <w:lang w:eastAsia="en-US"/>
        </w:rPr>
        <w:t xml:space="preserve">The total production since COD is 725,443 kWh with a deviation of 21.29% </w:t>
      </w:r>
      <w:r w:rsidR="00ED0ACE" w:rsidRPr="00D82B8B">
        <w:rPr>
          <w:lang w:eastAsia="en-US"/>
        </w:rPr>
        <w:t>below</w:t>
      </w:r>
      <w:r w:rsidRPr="00D82B8B">
        <w:rPr>
          <w:lang w:eastAsia="en-US"/>
        </w:rPr>
        <w:t xml:space="preserve"> the P50 forecast and </w:t>
      </w:r>
      <w:ins w:id="6871" w:author="Mutali Nepfumbada" w:date="2022-10-27T16:27:00Z">
        <w:r w:rsidR="005D744C" w:rsidRPr="005D744C">
          <w:rPr>
            <w:lang w:eastAsia="en-US"/>
          </w:rPr>
          <w:t>20.68</w:t>
        </w:r>
      </w:ins>
      <w:del w:id="6872" w:author="Mutali Nepfumbada" w:date="2022-10-27T16:27:00Z">
        <w:r w:rsidRPr="00D82B8B" w:rsidDel="005D744C">
          <w:rPr>
            <w:lang w:eastAsia="en-US"/>
          </w:rPr>
          <w:delText>21.56</w:delText>
        </w:r>
      </w:del>
      <w:r w:rsidRPr="00D82B8B">
        <w:rPr>
          <w:lang w:eastAsia="en-US"/>
        </w:rPr>
        <w:t xml:space="preserve">% </w:t>
      </w:r>
      <w:r w:rsidR="00ED0ACE" w:rsidRPr="00D82B8B">
        <w:rPr>
          <w:lang w:eastAsia="en-US"/>
        </w:rPr>
        <w:t>below</w:t>
      </w:r>
      <w:r w:rsidRPr="00D82B8B">
        <w:rPr>
          <w:lang w:eastAsia="en-US"/>
        </w:rPr>
        <w:t xml:space="preserve"> the weather adjusted forecast. </w:t>
      </w:r>
    </w:p>
    <w:p w14:paraId="3634E1DF" w14:textId="77777777" w:rsidR="001D53BA" w:rsidDel="00EB2F47" w:rsidRDefault="001D53BA" w:rsidP="00500908">
      <w:pPr>
        <w:rPr>
          <w:ins w:id="6873" w:author="Justin Wimbush" w:date="2022-11-01T17:48:00Z"/>
          <w:del w:id="6874" w:author="Mutali Nepfumbada" w:date="2022-11-02T07:46:00Z"/>
          <w:lang w:eastAsia="en-US"/>
        </w:rPr>
      </w:pPr>
    </w:p>
    <w:p w14:paraId="626360C7" w14:textId="77777777" w:rsidR="001D53BA" w:rsidDel="00EB2F47" w:rsidRDefault="001D53BA" w:rsidP="00500908">
      <w:pPr>
        <w:rPr>
          <w:del w:id="6875" w:author="Mutali Nepfumbada" w:date="2022-11-02T07:46:00Z"/>
          <w:lang w:eastAsia="en-US"/>
        </w:rPr>
      </w:pPr>
    </w:p>
    <w:p w14:paraId="10D04338" w14:textId="77777777" w:rsidR="006B2DFB" w:rsidRDefault="006B2DFB" w:rsidP="00500908"/>
    <w:tbl>
      <w:tblPr>
        <w:tblStyle w:val="GridTable1Light"/>
        <w:tblW w:w="0" w:type="auto"/>
        <w:jc w:val="center"/>
        <w:tblLayout w:type="fixed"/>
        <w:tblLook w:val="04A0" w:firstRow="1" w:lastRow="0" w:firstColumn="1" w:lastColumn="0" w:noHBand="0" w:noVBand="1"/>
      </w:tblPr>
      <w:tblGrid>
        <w:gridCol w:w="810"/>
        <w:gridCol w:w="1044"/>
        <w:gridCol w:w="918"/>
        <w:gridCol w:w="973"/>
        <w:gridCol w:w="1113"/>
        <w:gridCol w:w="1218"/>
        <w:gridCol w:w="1129"/>
        <w:gridCol w:w="988"/>
      </w:tblGrid>
      <w:tr w:rsidR="004317F6" w:rsidRPr="00DC29B7" w:rsidDel="00700056" w14:paraId="1A601E5E" w14:textId="3CF9B7C0" w:rsidTr="00DA5CB2">
        <w:trPr>
          <w:cnfStyle w:val="100000000000" w:firstRow="1" w:lastRow="0" w:firstColumn="0" w:lastColumn="0" w:oddVBand="0" w:evenVBand="0" w:oddHBand="0" w:evenHBand="0" w:firstRowFirstColumn="0" w:firstRowLastColumn="0" w:lastRowFirstColumn="0" w:lastRowLastColumn="0"/>
          <w:trHeight w:val="125"/>
          <w:jc w:val="center"/>
          <w:del w:id="6876"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533F1F19" w14:textId="06338B15" w:rsidR="007621C3" w:rsidRPr="005048A0" w:rsidDel="00700056" w:rsidRDefault="007621C3" w:rsidP="00622FDF">
            <w:pPr>
              <w:rPr>
                <w:del w:id="6877" w:author="Mutali Nepfumbada" w:date="2022-11-27T22:18:00Z"/>
              </w:rPr>
            </w:pPr>
            <w:del w:id="6878" w:author="Mutali Nepfumbada" w:date="2022-11-27T22:18:00Z">
              <w:r w:rsidRPr="005048A0" w:rsidDel="00700056">
                <w:rPr>
                  <w:lang w:val="en-US"/>
                </w:rPr>
                <w:delText>Month</w:delText>
              </w:r>
            </w:del>
          </w:p>
        </w:tc>
        <w:tc>
          <w:tcPr>
            <w:tcW w:w="4048" w:type="dxa"/>
            <w:gridSpan w:val="4"/>
            <w:shd w:val="clear" w:color="auto" w:fill="5F0505"/>
          </w:tcPr>
          <w:p w14:paraId="4AC1AD7C" w14:textId="69EC4351"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79" w:author="Mutali Nepfumbada" w:date="2022-11-27T22:18:00Z"/>
              </w:rPr>
            </w:pPr>
            <w:del w:id="6880" w:author="Mutali Nepfumbada" w:date="2022-11-27T22:18:00Z">
              <w:r w:rsidRPr="005048A0" w:rsidDel="00700056">
                <w:delText>Production (kWh)</w:delText>
              </w:r>
            </w:del>
          </w:p>
        </w:tc>
        <w:tc>
          <w:tcPr>
            <w:tcW w:w="1218" w:type="dxa"/>
            <w:vMerge w:val="restart"/>
            <w:shd w:val="clear" w:color="auto" w:fill="5F0505"/>
          </w:tcPr>
          <w:p w14:paraId="7DBB4418" w14:textId="287D5F7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1" w:author="Mutali Nepfumbada" w:date="2022-11-27T22:18:00Z"/>
              </w:rPr>
            </w:pPr>
            <w:del w:id="6882" w:author="Mutali Nepfumbada" w:date="2022-11-27T22:18:00Z">
              <w:r w:rsidRPr="005048A0" w:rsidDel="00700056">
                <w:delText>Actual vs</w:delText>
              </w:r>
              <w:commentRangeStart w:id="6883"/>
              <w:r w:rsidRPr="005048A0" w:rsidDel="00700056">
                <w:delText xml:space="preserve"> Original Forecast</w:delText>
              </w:r>
              <w:r w:rsidRPr="005048A0" w:rsidDel="00700056">
                <w:rPr>
                  <w:lang w:val="en-US"/>
                </w:rPr>
                <w:delText xml:space="preserve"> (%)</w:delText>
              </w:r>
              <w:commentRangeEnd w:id="6883"/>
              <w:r w:rsidRPr="005048A0" w:rsidDel="00700056">
                <w:rPr>
                  <w:rStyle w:val="CommentReference"/>
                  <w:rFonts w:ascii="Verdana" w:hAnsi="Verdana"/>
                </w:rPr>
                <w:commentReference w:id="6883"/>
              </w:r>
            </w:del>
          </w:p>
        </w:tc>
        <w:tc>
          <w:tcPr>
            <w:tcW w:w="1129" w:type="dxa"/>
            <w:vMerge w:val="restart"/>
            <w:shd w:val="clear" w:color="auto" w:fill="5F0505"/>
          </w:tcPr>
          <w:p w14:paraId="143041FC" w14:textId="20C3BC2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5" w:author="Mutali Nepfumbada" w:date="2022-11-27T22:18:00Z"/>
              </w:rPr>
            </w:pPr>
            <w:del w:id="6886" w:author="Mutali Nepfumbada" w:date="2022-11-27T22:18:00Z">
              <w:r w:rsidRPr="005048A0" w:rsidDel="00700056">
                <w:delText>Actual vs Weather Adjusted Forecast (%)</w:delText>
              </w:r>
            </w:del>
          </w:p>
        </w:tc>
        <w:tc>
          <w:tcPr>
            <w:tcW w:w="988" w:type="dxa"/>
            <w:vMerge w:val="restart"/>
            <w:shd w:val="clear" w:color="auto" w:fill="5F0505"/>
          </w:tcPr>
          <w:p w14:paraId="24CE6ACF" w14:textId="16455A69"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7" w:author="Mutali Nepfumbada" w:date="2022-11-27T22:18:00Z"/>
              </w:rPr>
            </w:pPr>
            <w:del w:id="6888" w:author="Mutali Nepfumbada" w:date="2022-11-27T22:18:00Z">
              <w:r w:rsidRPr="005048A0" w:rsidDel="00700056">
                <w:delText>Actual vs ACES Weather Adjusted</w:delText>
              </w:r>
            </w:del>
          </w:p>
          <w:p w14:paraId="1DE45BDF" w14:textId="0698B73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9" w:author="Mutali Nepfumbada" w:date="2022-11-27T22:18:00Z"/>
              </w:rPr>
            </w:pPr>
            <w:del w:id="6890" w:author="Mutali Nepfumbada" w:date="2022-11-27T22:18:00Z">
              <w:r w:rsidRPr="005048A0" w:rsidDel="00700056">
                <w:delText>Forecast</w:delText>
              </w:r>
            </w:del>
          </w:p>
          <w:p w14:paraId="4822C7F9" w14:textId="2C61BF6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91" w:author="Mutali Nepfumbada" w:date="2022-11-27T22:18:00Z"/>
              </w:rPr>
            </w:pPr>
            <w:del w:id="6892" w:author="Mutali Nepfumbada" w:date="2022-11-27T22:18:00Z">
              <w:r w:rsidRPr="005048A0" w:rsidDel="00700056">
                <w:delText>%</w:delText>
              </w:r>
            </w:del>
          </w:p>
        </w:tc>
      </w:tr>
      <w:tr w:rsidR="00DA5CB2" w:rsidRPr="00DC29B7" w:rsidDel="00700056" w14:paraId="11A954B3" w14:textId="68512CCA" w:rsidTr="00700056">
        <w:trPr>
          <w:trHeight w:val="60"/>
          <w:jc w:val="center"/>
          <w:del w:id="6893"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7479AA00" w14:textId="530B23F4" w:rsidR="007621C3" w:rsidRPr="00977093" w:rsidDel="00700056" w:rsidRDefault="007621C3" w:rsidP="00622FDF">
            <w:pPr>
              <w:rPr>
                <w:del w:id="6894" w:author="Mutali Nepfumbada" w:date="2022-11-27T22:18:00Z"/>
                <w:b w:val="0"/>
                <w:lang w:val="en-US"/>
              </w:rPr>
            </w:pPr>
          </w:p>
        </w:tc>
        <w:tc>
          <w:tcPr>
            <w:tcW w:w="1044" w:type="dxa"/>
            <w:shd w:val="clear" w:color="auto" w:fill="5F0505"/>
            <w:noWrap/>
          </w:tcPr>
          <w:p w14:paraId="7A7BC87E" w14:textId="5E389CC4"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95" w:author="Mutali Nepfumbada" w:date="2022-11-27T22:18:00Z"/>
                <w:b/>
                <w:bCs/>
                <w:lang w:val="en-US"/>
              </w:rPr>
            </w:pPr>
            <w:del w:id="6896" w:author="Mutali Nepfumbada" w:date="2022-11-27T22:18:00Z">
              <w:r w:rsidRPr="00622FDF" w:rsidDel="00700056">
                <w:rPr>
                  <w:b/>
                  <w:bCs/>
                  <w:lang w:val="en-US"/>
                </w:rPr>
                <w:delText>Original Forecast</w:delText>
              </w:r>
            </w:del>
          </w:p>
        </w:tc>
        <w:tc>
          <w:tcPr>
            <w:tcW w:w="918" w:type="dxa"/>
            <w:shd w:val="clear" w:color="auto" w:fill="5F0505"/>
            <w:noWrap/>
          </w:tcPr>
          <w:p w14:paraId="79C78BC5" w14:textId="11B0C4B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97" w:author="Mutali Nepfumbada" w:date="2022-11-27T22:18:00Z"/>
                <w:b/>
                <w:bCs/>
                <w:lang w:val="en-US"/>
              </w:rPr>
            </w:pPr>
            <w:commentRangeStart w:id="6898"/>
            <w:del w:id="6899" w:author="Mutali Nepfumbada" w:date="2022-11-27T22:18:00Z">
              <w:r w:rsidRPr="00622FDF" w:rsidDel="00700056">
                <w:rPr>
                  <w:b/>
                  <w:bCs/>
                </w:rPr>
                <w:delText>W</w:delText>
              </w:r>
              <w:commentRangeEnd w:id="6898"/>
              <w:r w:rsidRPr="00622FDF" w:rsidDel="00700056">
                <w:rPr>
                  <w:rStyle w:val="CommentReference"/>
                  <w:rFonts w:ascii="Verdana" w:hAnsi="Verdana"/>
                  <w:b/>
                  <w:bCs/>
                </w:rPr>
                <w:commentReference w:id="6898"/>
              </w:r>
              <w:r w:rsidRPr="00622FDF" w:rsidDel="00700056">
                <w:rPr>
                  <w:b/>
                  <w:bCs/>
                </w:rPr>
                <w:delText>eather Adjusted Forecast</w:delText>
              </w:r>
            </w:del>
          </w:p>
        </w:tc>
        <w:tc>
          <w:tcPr>
            <w:tcW w:w="973" w:type="dxa"/>
            <w:shd w:val="clear" w:color="auto" w:fill="5F0505"/>
            <w:noWrap/>
          </w:tcPr>
          <w:p w14:paraId="774A0A76" w14:textId="7F8D5023"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0" w:author="Mutali Nepfumbada" w:date="2022-11-27T22:18:00Z"/>
                <w:b/>
                <w:bCs/>
                <w:lang w:val="en-US"/>
              </w:rPr>
            </w:pPr>
            <w:commentRangeStart w:id="6901"/>
            <w:del w:id="6902" w:author="Mutali Nepfumbada" w:date="2022-10-28T10:11:00Z">
              <w:r w:rsidRPr="00622FDF" w:rsidDel="00E51D5C">
                <w:rPr>
                  <w:b/>
                  <w:bCs/>
                  <w:lang w:val="en-US"/>
                </w:rPr>
                <w:delText>A</w:delText>
              </w:r>
              <w:commentRangeEnd w:id="6901"/>
              <w:r w:rsidRPr="00622FDF" w:rsidDel="00E51D5C">
                <w:rPr>
                  <w:rStyle w:val="CommentReference"/>
                  <w:rFonts w:ascii="Verdana" w:hAnsi="Verdana"/>
                  <w:b/>
                  <w:bCs/>
                </w:rPr>
                <w:commentReference w:id="6901"/>
              </w:r>
              <w:r w:rsidRPr="00622FDF" w:rsidDel="00E51D5C">
                <w:rPr>
                  <w:b/>
                  <w:bCs/>
                  <w:lang w:val="en-US"/>
                </w:rPr>
                <w:delText>ctual Production</w:delText>
              </w:r>
            </w:del>
          </w:p>
        </w:tc>
        <w:tc>
          <w:tcPr>
            <w:tcW w:w="1113" w:type="dxa"/>
            <w:shd w:val="clear" w:color="auto" w:fill="5F0505"/>
          </w:tcPr>
          <w:p w14:paraId="7A8BF197" w14:textId="70A1A4F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3" w:author="Mutali Nepfumbada" w:date="2022-11-27T22:18:00Z"/>
                <w:b/>
                <w:bCs/>
              </w:rPr>
            </w:pPr>
          </w:p>
        </w:tc>
        <w:tc>
          <w:tcPr>
            <w:tcW w:w="1218" w:type="dxa"/>
            <w:vMerge/>
            <w:shd w:val="clear" w:color="auto" w:fill="5F0505"/>
          </w:tcPr>
          <w:p w14:paraId="6E80417B" w14:textId="0442C42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4" w:author="Mutali Nepfumbada" w:date="2022-11-27T22:18:00Z"/>
                <w:b/>
                <w:bCs/>
              </w:rPr>
            </w:pPr>
          </w:p>
        </w:tc>
        <w:tc>
          <w:tcPr>
            <w:tcW w:w="1129" w:type="dxa"/>
            <w:vMerge/>
            <w:shd w:val="clear" w:color="auto" w:fill="5F0505"/>
          </w:tcPr>
          <w:p w14:paraId="495D0C2F" w14:textId="106B7146"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5" w:author="Mutali Nepfumbada" w:date="2022-11-27T22:18:00Z"/>
                <w:bCs/>
              </w:rPr>
            </w:pPr>
          </w:p>
        </w:tc>
        <w:tc>
          <w:tcPr>
            <w:tcW w:w="988" w:type="dxa"/>
            <w:vMerge/>
            <w:shd w:val="clear" w:color="auto" w:fill="5F0505"/>
          </w:tcPr>
          <w:p w14:paraId="075FB61C" w14:textId="04E535E4"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6" w:author="Mutali Nepfumbada" w:date="2022-11-27T22:18:00Z"/>
                <w:bCs/>
              </w:rPr>
            </w:pPr>
          </w:p>
        </w:tc>
      </w:tr>
      <w:tr w:rsidR="00894FA1" w:rsidRPr="00DC29B7" w:rsidDel="00700056" w14:paraId="5F0ACA0A" w14:textId="3D29BBFE" w:rsidTr="00700056">
        <w:trPr>
          <w:trHeight w:val="159"/>
          <w:jc w:val="center"/>
          <w:del w:id="690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823008A" w14:textId="0C572B70" w:rsidR="007621C3" w:rsidRPr="00DC29B7" w:rsidDel="00700056" w:rsidRDefault="007621C3" w:rsidP="00622FDF">
            <w:pPr>
              <w:rPr>
                <w:del w:id="6908" w:author="Mutali Nepfumbada" w:date="2022-11-27T22:18:00Z"/>
                <w:lang w:val="en-US"/>
              </w:rPr>
            </w:pPr>
            <w:del w:id="6909" w:author="Mutali Nepfumbada" w:date="2022-11-27T22:18:00Z">
              <w:r w:rsidRPr="00DC29B7" w:rsidDel="00700056">
                <w:rPr>
                  <w:lang w:val="en-US"/>
                </w:rPr>
                <w:delText>Nov 21</w:delText>
              </w:r>
            </w:del>
          </w:p>
        </w:tc>
        <w:tc>
          <w:tcPr>
            <w:tcW w:w="1044" w:type="dxa"/>
            <w:noWrap/>
          </w:tcPr>
          <w:p w14:paraId="61D879BC" w14:textId="3B4B92D1"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10" w:author="Mutali Nepfumbada" w:date="2022-11-27T22:18:00Z"/>
                <w:bCs/>
                <w:lang w:val="en-US"/>
              </w:rPr>
            </w:pPr>
            <w:del w:id="6911" w:author="Mutali Nepfumbada" w:date="2022-11-27T22:18:00Z">
              <w:r w:rsidRPr="00DC29B7" w:rsidDel="00700056">
                <w:rPr>
                  <w:bCs/>
                  <w:lang w:val="en-US"/>
                </w:rPr>
                <w:delText>81</w:delText>
              </w:r>
              <w:r w:rsidDel="00700056">
                <w:rPr>
                  <w:bCs/>
                  <w:lang w:val="en-US"/>
                </w:rPr>
                <w:delText>,</w:delText>
              </w:r>
              <w:r w:rsidRPr="00DC29B7" w:rsidDel="00700056">
                <w:rPr>
                  <w:bCs/>
                  <w:lang w:val="en-US"/>
                </w:rPr>
                <w:delText>633</w:delText>
              </w:r>
            </w:del>
          </w:p>
        </w:tc>
        <w:tc>
          <w:tcPr>
            <w:tcW w:w="918" w:type="dxa"/>
            <w:noWrap/>
          </w:tcPr>
          <w:p w14:paraId="48C305B3" w14:textId="511BDAAE"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12" w:author="Mutali Nepfumbada" w:date="2022-11-27T22:18:00Z"/>
                <w:bCs/>
                <w:lang w:val="en-US"/>
              </w:rPr>
            </w:pPr>
            <w:del w:id="6913" w:author="Mutali Nepfumbada" w:date="2022-11-27T22:18:00Z">
              <w:r w:rsidDel="00700056">
                <w:delText>,</w:delText>
              </w:r>
            </w:del>
            <w:del w:id="6914" w:author="Mutali Nepfumbada" w:date="2022-10-28T10:12:00Z">
              <w:r w:rsidR="007621C3" w:rsidDel="00227D90">
                <w:rPr>
                  <w:bCs/>
                  <w:lang w:val="en-US"/>
                </w:rPr>
                <w:delText>81,633</w:delText>
              </w:r>
            </w:del>
          </w:p>
        </w:tc>
        <w:tc>
          <w:tcPr>
            <w:tcW w:w="973" w:type="dxa"/>
            <w:noWrap/>
          </w:tcPr>
          <w:p w14:paraId="7CBE8D26" w14:textId="2C096A9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15" w:author="Mutali Nepfumbada" w:date="2022-11-27T22:18:00Z"/>
                <w:bCs/>
                <w:lang w:val="en-US"/>
              </w:rPr>
            </w:pPr>
            <w:del w:id="6916" w:author="Mutali Nepfumbada" w:date="2022-11-27T22:18:00Z">
              <w:r w:rsidDel="00700056">
                <w:delText>,</w:delText>
              </w:r>
            </w:del>
            <w:del w:id="6917" w:author="Mutali Nepfumbada" w:date="2022-10-28T10:12:00Z">
              <w:r w:rsidR="007621C3" w:rsidRPr="00DC29B7" w:rsidDel="00FA0993">
                <w:rPr>
                  <w:bCs/>
                  <w:lang w:val="en-US"/>
                </w:rPr>
                <w:delText>67</w:delText>
              </w:r>
              <w:r w:rsidR="007621C3" w:rsidDel="00FA0993">
                <w:rPr>
                  <w:bCs/>
                  <w:lang w:val="en-US"/>
                </w:rPr>
                <w:delText>,</w:delText>
              </w:r>
              <w:r w:rsidR="007621C3" w:rsidRPr="00DC29B7" w:rsidDel="00FA0993">
                <w:rPr>
                  <w:bCs/>
                  <w:lang w:val="en-US"/>
                </w:rPr>
                <w:delText>695</w:delText>
              </w:r>
            </w:del>
          </w:p>
        </w:tc>
        <w:tc>
          <w:tcPr>
            <w:tcW w:w="1113" w:type="dxa"/>
          </w:tcPr>
          <w:p w14:paraId="20AB0CB5" w14:textId="5A3FEBAD"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18" w:author="Mutali Nepfumbada" w:date="2022-11-27T22:18:00Z"/>
                <w:rFonts w:ascii="Calibri" w:hAnsi="Calibri" w:cs="Calibri"/>
                <w:color w:val="000000"/>
                <w:sz w:val="22"/>
                <w:szCs w:val="22"/>
              </w:rPr>
            </w:pPr>
            <w:del w:id="6919" w:author="Mutali Nepfumbada" w:date="2022-11-27T22:18:00Z">
              <w:r w:rsidDel="00700056">
                <w:rPr>
                  <w:rFonts w:cs="Calibri"/>
                  <w:color w:val="000000"/>
                  <w:lang w:val="en-US" w:eastAsia="en-ZA"/>
                </w:rPr>
                <w:delText>,</w:delText>
              </w:r>
            </w:del>
          </w:p>
        </w:tc>
        <w:tc>
          <w:tcPr>
            <w:tcW w:w="1218" w:type="dxa"/>
          </w:tcPr>
          <w:p w14:paraId="3539E4F0" w14:textId="1BB71DF5"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20" w:author="Mutali Nepfumbada" w:date="2022-11-27T22:18:00Z"/>
                <w:bCs/>
                <w:color w:val="FF0000"/>
                <w:lang w:val="en-US"/>
                <w:rPrChange w:id="6921" w:author="Mutali Nepfumbada" w:date="2022-10-27T15:46:00Z">
                  <w:rPr>
                    <w:del w:id="6922" w:author="Mutali Nepfumbada" w:date="2022-11-27T22:18:00Z"/>
                    <w:bCs/>
                    <w:lang w:val="en-US"/>
                  </w:rPr>
                </w:rPrChange>
              </w:rPr>
            </w:pPr>
            <w:del w:id="6923" w:author="Mutali Nepfumbada" w:date="2022-11-27T22:18:00Z">
              <w:r w:rsidRPr="00500908" w:rsidDel="00700056">
                <w:rPr>
                  <w:bCs/>
                  <w:color w:val="FF0000"/>
                  <w:lang w:val="en-US"/>
                  <w:rPrChange w:id="6924" w:author="Mutali Nepfumbada" w:date="2022-10-27T15:46:00Z">
                    <w:rPr>
                      <w:bCs/>
                      <w:lang w:val="en-US"/>
                    </w:rPr>
                  </w:rPrChange>
                </w:rPr>
                <w:delText>-17.07</w:delText>
              </w:r>
            </w:del>
          </w:p>
        </w:tc>
        <w:tc>
          <w:tcPr>
            <w:tcW w:w="1129" w:type="dxa"/>
          </w:tcPr>
          <w:p w14:paraId="0910A807" w14:textId="68AFBF5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25" w:author="Mutali Nepfumbada" w:date="2022-11-27T22:18:00Z"/>
                <w:bCs/>
                <w:color w:val="FF0000"/>
                <w:lang w:val="en-US"/>
                <w:rPrChange w:id="6926" w:author="Mutali Nepfumbada" w:date="2022-10-27T15:46:00Z">
                  <w:rPr>
                    <w:del w:id="6927" w:author="Mutali Nepfumbada" w:date="2022-11-27T22:18:00Z"/>
                    <w:bCs/>
                    <w:lang w:val="en-US"/>
                  </w:rPr>
                </w:rPrChange>
              </w:rPr>
            </w:pPr>
            <w:del w:id="6928" w:author="Mutali Nepfumbada" w:date="2022-11-27T22:18:00Z">
              <w:r w:rsidRPr="00500908" w:rsidDel="00700056">
                <w:rPr>
                  <w:bCs/>
                  <w:color w:val="FF0000"/>
                  <w:lang w:val="en-US"/>
                  <w:rPrChange w:id="6929" w:author="Mutali Nepfumbada" w:date="2022-10-27T15:46:00Z">
                    <w:rPr>
                      <w:bCs/>
                      <w:lang w:val="en-US"/>
                    </w:rPr>
                  </w:rPrChange>
                </w:rPr>
                <w:delText>-17.07</w:delText>
              </w:r>
            </w:del>
          </w:p>
        </w:tc>
        <w:tc>
          <w:tcPr>
            <w:tcW w:w="988" w:type="dxa"/>
          </w:tcPr>
          <w:p w14:paraId="173B343F" w14:textId="3A5A819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30" w:author="Mutali Nepfumbada" w:date="2022-11-27T22:18:00Z"/>
                <w:bCs/>
                <w:color w:val="FF0000"/>
                <w:lang w:val="en-US"/>
              </w:rPr>
            </w:pPr>
            <w:del w:id="6931" w:author="Mutali Nepfumbada" w:date="2022-11-27T22:18:00Z">
              <w:r w:rsidRPr="00F8104B" w:rsidDel="00700056">
                <w:rPr>
                  <w:color w:val="FF0000"/>
                </w:rPr>
                <w:delText>-17.07%</w:delText>
              </w:r>
            </w:del>
          </w:p>
        </w:tc>
      </w:tr>
      <w:tr w:rsidR="00894FA1" w:rsidRPr="00DC29B7" w:rsidDel="00700056" w14:paraId="33B35DBE" w14:textId="00CACEB3" w:rsidTr="00700056">
        <w:trPr>
          <w:trHeight w:val="159"/>
          <w:jc w:val="center"/>
          <w:del w:id="693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3BF5D5FF" w14:textId="671048D5" w:rsidR="007621C3" w:rsidRPr="00DC29B7" w:rsidDel="00700056" w:rsidRDefault="007621C3" w:rsidP="00622FDF">
            <w:pPr>
              <w:rPr>
                <w:del w:id="6933" w:author="Mutali Nepfumbada" w:date="2022-11-27T22:18:00Z"/>
                <w:lang w:val="en-US"/>
              </w:rPr>
            </w:pPr>
            <w:del w:id="6934" w:author="Mutali Nepfumbada" w:date="2022-11-27T22:18:00Z">
              <w:r w:rsidRPr="00DC29B7" w:rsidDel="00700056">
                <w:rPr>
                  <w:lang w:val="en-US"/>
                </w:rPr>
                <w:delText>Dec 21</w:delText>
              </w:r>
            </w:del>
          </w:p>
        </w:tc>
        <w:tc>
          <w:tcPr>
            <w:tcW w:w="1044" w:type="dxa"/>
            <w:noWrap/>
          </w:tcPr>
          <w:p w14:paraId="611F74D9" w14:textId="61435789"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35" w:author="Mutali Nepfumbada" w:date="2022-11-27T22:18:00Z"/>
                <w:bCs/>
                <w:lang w:val="en-US"/>
              </w:rPr>
            </w:pPr>
            <w:del w:id="6936"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721</w:delText>
              </w:r>
            </w:del>
          </w:p>
        </w:tc>
        <w:tc>
          <w:tcPr>
            <w:tcW w:w="918" w:type="dxa"/>
            <w:noWrap/>
          </w:tcPr>
          <w:p w14:paraId="0ED2812D" w14:textId="098EC0CF"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37" w:author="Mutali Nepfumbada" w:date="2022-11-27T22:18:00Z"/>
                <w:bCs/>
                <w:lang w:val="en-US"/>
              </w:rPr>
            </w:pPr>
            <w:del w:id="6938" w:author="Mutali Nepfumbada" w:date="2022-11-27T22:18:00Z">
              <w:r w:rsidDel="00700056">
                <w:delText>,</w:delText>
              </w:r>
            </w:del>
            <w:del w:id="6939" w:author="Mutali Nepfumbada" w:date="2022-10-28T10:12:00Z">
              <w:r w:rsidR="007621C3" w:rsidDel="00227D90">
                <w:rPr>
                  <w:bCs/>
                  <w:lang w:val="en-US"/>
                </w:rPr>
                <w:delText>130,721</w:delText>
              </w:r>
            </w:del>
          </w:p>
        </w:tc>
        <w:tc>
          <w:tcPr>
            <w:tcW w:w="973" w:type="dxa"/>
            <w:noWrap/>
          </w:tcPr>
          <w:p w14:paraId="3CB254BE" w14:textId="12646EC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40" w:author="Mutali Nepfumbada" w:date="2022-11-27T22:18:00Z"/>
                <w:bCs/>
                <w:lang w:val="en-US"/>
              </w:rPr>
            </w:pPr>
            <w:del w:id="6941" w:author="Mutali Nepfumbada" w:date="2022-11-27T22:18:00Z">
              <w:r w:rsidDel="00700056">
                <w:delText>,</w:delText>
              </w:r>
            </w:del>
            <w:del w:id="6942" w:author="Mutali Nepfumbada" w:date="2022-10-28T10:12:00Z">
              <w:r w:rsidR="007621C3" w:rsidRPr="00DC29B7" w:rsidDel="00FA0993">
                <w:rPr>
                  <w:bCs/>
                  <w:lang w:val="en-US"/>
                </w:rPr>
                <w:delText>94</w:delText>
              </w:r>
              <w:r w:rsidR="007621C3" w:rsidDel="00FA0993">
                <w:rPr>
                  <w:bCs/>
                  <w:lang w:val="en-US"/>
                </w:rPr>
                <w:delText>,</w:delText>
              </w:r>
              <w:r w:rsidR="007621C3" w:rsidRPr="00DC29B7" w:rsidDel="00FA0993">
                <w:rPr>
                  <w:bCs/>
                  <w:lang w:val="en-US"/>
                </w:rPr>
                <w:delText>633</w:delText>
              </w:r>
            </w:del>
          </w:p>
        </w:tc>
        <w:tc>
          <w:tcPr>
            <w:tcW w:w="1113" w:type="dxa"/>
          </w:tcPr>
          <w:p w14:paraId="51310E68" w14:textId="07BAC9AE"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43" w:author="Mutali Nepfumbada" w:date="2022-11-27T22:18:00Z"/>
                <w:rFonts w:ascii="Calibri" w:hAnsi="Calibri" w:cs="Calibri"/>
                <w:color w:val="000000"/>
                <w:sz w:val="22"/>
                <w:szCs w:val="22"/>
              </w:rPr>
            </w:pPr>
            <w:del w:id="6944" w:author="Mutali Nepfumbada" w:date="2022-11-27T22:18:00Z">
              <w:r w:rsidDel="00700056">
                <w:rPr>
                  <w:rFonts w:cs="Calibri"/>
                  <w:color w:val="000000"/>
                  <w:lang w:val="en-US" w:eastAsia="en-ZA"/>
                </w:rPr>
                <w:delText>,</w:delText>
              </w:r>
            </w:del>
          </w:p>
        </w:tc>
        <w:tc>
          <w:tcPr>
            <w:tcW w:w="1218" w:type="dxa"/>
          </w:tcPr>
          <w:p w14:paraId="2069DC1C" w14:textId="263E43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45" w:author="Mutali Nepfumbada" w:date="2022-11-27T22:18:00Z"/>
                <w:bCs/>
                <w:color w:val="FF0000"/>
                <w:lang w:val="en-US"/>
                <w:rPrChange w:id="6946" w:author="Mutali Nepfumbada" w:date="2022-10-27T15:46:00Z">
                  <w:rPr>
                    <w:del w:id="6947" w:author="Mutali Nepfumbada" w:date="2022-11-27T22:18:00Z"/>
                    <w:bCs/>
                    <w:lang w:val="en-US"/>
                  </w:rPr>
                </w:rPrChange>
              </w:rPr>
            </w:pPr>
            <w:del w:id="6948" w:author="Mutali Nepfumbada" w:date="2022-11-27T22:18:00Z">
              <w:r w:rsidRPr="00500908" w:rsidDel="00700056">
                <w:rPr>
                  <w:bCs/>
                  <w:color w:val="FF0000"/>
                  <w:lang w:val="en-US"/>
                  <w:rPrChange w:id="6949" w:author="Mutali Nepfumbada" w:date="2022-10-27T15:46:00Z">
                    <w:rPr>
                      <w:bCs/>
                      <w:lang w:val="en-US"/>
                    </w:rPr>
                  </w:rPrChange>
                </w:rPr>
                <w:delText>-27.61</w:delText>
              </w:r>
            </w:del>
          </w:p>
        </w:tc>
        <w:tc>
          <w:tcPr>
            <w:tcW w:w="1129" w:type="dxa"/>
          </w:tcPr>
          <w:p w14:paraId="182DE4E8" w14:textId="278E4538"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0" w:author="Mutali Nepfumbada" w:date="2022-11-27T22:18:00Z"/>
                <w:bCs/>
                <w:color w:val="FF0000"/>
                <w:lang w:val="en-US"/>
                <w:rPrChange w:id="6951" w:author="Mutali Nepfumbada" w:date="2022-10-27T15:46:00Z">
                  <w:rPr>
                    <w:del w:id="6952" w:author="Mutali Nepfumbada" w:date="2022-11-27T22:18:00Z"/>
                    <w:bCs/>
                    <w:lang w:val="en-US"/>
                  </w:rPr>
                </w:rPrChange>
              </w:rPr>
            </w:pPr>
            <w:del w:id="6953" w:author="Mutali Nepfumbada" w:date="2022-11-27T22:18:00Z">
              <w:r w:rsidRPr="00500908" w:rsidDel="00700056">
                <w:rPr>
                  <w:bCs/>
                  <w:color w:val="FF0000"/>
                  <w:lang w:val="en-US"/>
                  <w:rPrChange w:id="6954" w:author="Mutali Nepfumbada" w:date="2022-10-27T15:46:00Z">
                    <w:rPr>
                      <w:bCs/>
                      <w:lang w:val="en-US"/>
                    </w:rPr>
                  </w:rPrChange>
                </w:rPr>
                <w:delText>-27.61</w:delText>
              </w:r>
            </w:del>
          </w:p>
        </w:tc>
        <w:tc>
          <w:tcPr>
            <w:tcW w:w="988" w:type="dxa"/>
          </w:tcPr>
          <w:p w14:paraId="3AFAC402" w14:textId="2B233591"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5" w:author="Mutali Nepfumbada" w:date="2022-11-27T22:18:00Z"/>
                <w:bCs/>
                <w:color w:val="FF0000"/>
                <w:lang w:val="en-US"/>
              </w:rPr>
            </w:pPr>
            <w:del w:id="6956" w:author="Mutali Nepfumbada" w:date="2022-11-27T22:18:00Z">
              <w:r w:rsidRPr="00F8104B" w:rsidDel="00700056">
                <w:rPr>
                  <w:color w:val="FF0000"/>
                </w:rPr>
                <w:delText>-27.61%</w:delText>
              </w:r>
            </w:del>
          </w:p>
        </w:tc>
      </w:tr>
      <w:tr w:rsidR="00894FA1" w:rsidRPr="00DC29B7" w:rsidDel="00700056" w14:paraId="3588DE51" w14:textId="2CFBF480" w:rsidTr="00700056">
        <w:trPr>
          <w:trHeight w:val="159"/>
          <w:jc w:val="center"/>
          <w:del w:id="695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320041D" w14:textId="632D0177" w:rsidR="007621C3" w:rsidRPr="00DC29B7" w:rsidDel="00700056" w:rsidRDefault="007621C3" w:rsidP="00622FDF">
            <w:pPr>
              <w:rPr>
                <w:del w:id="6958" w:author="Mutali Nepfumbada" w:date="2022-11-27T22:18:00Z"/>
                <w:lang w:val="en-US"/>
              </w:rPr>
            </w:pPr>
            <w:del w:id="6959" w:author="Mutali Nepfumbada" w:date="2022-11-27T22:18:00Z">
              <w:r w:rsidRPr="00DC29B7" w:rsidDel="00700056">
                <w:rPr>
                  <w:lang w:val="en-US"/>
                </w:rPr>
                <w:delText>Jan 22</w:delText>
              </w:r>
            </w:del>
          </w:p>
        </w:tc>
        <w:tc>
          <w:tcPr>
            <w:tcW w:w="1044" w:type="dxa"/>
            <w:noWrap/>
          </w:tcPr>
          <w:p w14:paraId="7E4A87F3" w14:textId="6639134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60" w:author="Mutali Nepfumbada" w:date="2022-11-27T22:18:00Z"/>
                <w:bCs/>
                <w:lang w:val="en-US"/>
              </w:rPr>
            </w:pPr>
            <w:del w:id="6961"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944</w:delText>
              </w:r>
            </w:del>
          </w:p>
        </w:tc>
        <w:tc>
          <w:tcPr>
            <w:tcW w:w="918" w:type="dxa"/>
            <w:noWrap/>
          </w:tcPr>
          <w:p w14:paraId="0C4E770F" w14:textId="130E8C94"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62" w:author="Mutali Nepfumbada" w:date="2022-11-27T22:18:00Z"/>
                <w:bCs/>
                <w:lang w:val="en-US"/>
              </w:rPr>
            </w:pPr>
            <w:del w:id="6963" w:author="Mutali Nepfumbada" w:date="2022-11-27T22:18:00Z">
              <w:r w:rsidDel="00700056">
                <w:delText>,</w:delText>
              </w:r>
            </w:del>
            <w:del w:id="6964" w:author="Mutali Nepfumbada" w:date="2022-10-28T10:12:00Z">
              <w:r w:rsidR="007621C3" w:rsidDel="00227D90">
                <w:rPr>
                  <w:bCs/>
                  <w:lang w:val="en-US"/>
                </w:rPr>
                <w:delText>130,944</w:delText>
              </w:r>
            </w:del>
          </w:p>
        </w:tc>
        <w:tc>
          <w:tcPr>
            <w:tcW w:w="973" w:type="dxa"/>
            <w:noWrap/>
          </w:tcPr>
          <w:p w14:paraId="393A35B8" w14:textId="617291B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65" w:author="Mutali Nepfumbada" w:date="2022-11-27T22:18:00Z"/>
                <w:bCs/>
                <w:lang w:val="en-US"/>
              </w:rPr>
            </w:pPr>
            <w:del w:id="6966" w:author="Mutali Nepfumbada" w:date="2022-11-27T22:18:00Z">
              <w:r w:rsidDel="00700056">
                <w:delText>,</w:delText>
              </w:r>
            </w:del>
            <w:del w:id="6967" w:author="Mutali Nepfumbada" w:date="2022-10-28T10:12:00Z">
              <w:r w:rsidR="007621C3" w:rsidRPr="00DC29B7" w:rsidDel="00FA0993">
                <w:rPr>
                  <w:bCs/>
                  <w:lang w:val="en-US"/>
                </w:rPr>
                <w:delText>100</w:delText>
              </w:r>
              <w:r w:rsidR="007621C3" w:rsidDel="00FA0993">
                <w:rPr>
                  <w:bCs/>
                  <w:lang w:val="en-US"/>
                </w:rPr>
                <w:delText>,</w:delText>
              </w:r>
              <w:r w:rsidR="007621C3" w:rsidRPr="00DC29B7" w:rsidDel="00FA0993">
                <w:rPr>
                  <w:bCs/>
                  <w:lang w:val="en-US"/>
                </w:rPr>
                <w:delText>806</w:delText>
              </w:r>
            </w:del>
          </w:p>
        </w:tc>
        <w:tc>
          <w:tcPr>
            <w:tcW w:w="1113" w:type="dxa"/>
          </w:tcPr>
          <w:p w14:paraId="1281FB7D" w14:textId="6241D8C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68" w:author="Mutali Nepfumbada" w:date="2022-11-27T22:18:00Z"/>
                <w:rFonts w:ascii="Calibri" w:hAnsi="Calibri" w:cs="Calibri"/>
                <w:color w:val="000000"/>
                <w:sz w:val="22"/>
                <w:szCs w:val="22"/>
              </w:rPr>
            </w:pPr>
            <w:del w:id="6969" w:author="Mutali Nepfumbada" w:date="2022-11-27T22:18:00Z">
              <w:r w:rsidDel="00700056">
                <w:rPr>
                  <w:rFonts w:cs="Calibri"/>
                  <w:color w:val="000000"/>
                  <w:lang w:val="en-US" w:eastAsia="en-ZA"/>
                </w:rPr>
                <w:delText>,</w:delText>
              </w:r>
            </w:del>
          </w:p>
        </w:tc>
        <w:tc>
          <w:tcPr>
            <w:tcW w:w="1218" w:type="dxa"/>
          </w:tcPr>
          <w:p w14:paraId="092BA153" w14:textId="6826021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70" w:author="Mutali Nepfumbada" w:date="2022-11-27T22:18:00Z"/>
                <w:bCs/>
                <w:color w:val="FF0000"/>
                <w:lang w:val="en-US"/>
                <w:rPrChange w:id="6971" w:author="Mutali Nepfumbada" w:date="2022-10-27T15:46:00Z">
                  <w:rPr>
                    <w:del w:id="6972" w:author="Mutali Nepfumbada" w:date="2022-11-27T22:18:00Z"/>
                    <w:bCs/>
                    <w:lang w:val="en-US"/>
                  </w:rPr>
                </w:rPrChange>
              </w:rPr>
            </w:pPr>
            <w:del w:id="6973" w:author="Mutali Nepfumbada" w:date="2022-11-27T22:18:00Z">
              <w:r w:rsidRPr="00500908" w:rsidDel="00700056">
                <w:rPr>
                  <w:bCs/>
                  <w:color w:val="FF0000"/>
                  <w:lang w:val="en-US"/>
                  <w:rPrChange w:id="6974" w:author="Mutali Nepfumbada" w:date="2022-10-27T15:46:00Z">
                    <w:rPr>
                      <w:bCs/>
                      <w:lang w:val="en-US"/>
                    </w:rPr>
                  </w:rPrChange>
                </w:rPr>
                <w:delText>-23.02</w:delText>
              </w:r>
            </w:del>
          </w:p>
        </w:tc>
        <w:tc>
          <w:tcPr>
            <w:tcW w:w="1129" w:type="dxa"/>
          </w:tcPr>
          <w:p w14:paraId="69D89995" w14:textId="2BBC7ED1"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75" w:author="Mutali Nepfumbada" w:date="2022-11-27T22:18:00Z"/>
                <w:bCs/>
                <w:color w:val="FF0000"/>
                <w:lang w:val="en-US"/>
                <w:rPrChange w:id="6976" w:author="Mutali Nepfumbada" w:date="2022-10-27T15:46:00Z">
                  <w:rPr>
                    <w:del w:id="6977" w:author="Mutali Nepfumbada" w:date="2022-11-27T22:18:00Z"/>
                    <w:bCs/>
                    <w:lang w:val="en-US"/>
                  </w:rPr>
                </w:rPrChange>
              </w:rPr>
            </w:pPr>
            <w:del w:id="6978" w:author="Mutali Nepfumbada" w:date="2022-11-27T22:18:00Z">
              <w:r w:rsidRPr="00500908" w:rsidDel="00700056">
                <w:rPr>
                  <w:bCs/>
                  <w:color w:val="FF0000"/>
                  <w:lang w:val="en-US"/>
                  <w:rPrChange w:id="6979" w:author="Mutali Nepfumbada" w:date="2022-10-27T15:46:00Z">
                    <w:rPr>
                      <w:bCs/>
                      <w:lang w:val="en-US"/>
                    </w:rPr>
                  </w:rPrChange>
                </w:rPr>
                <w:delText>-23.02</w:delText>
              </w:r>
            </w:del>
          </w:p>
        </w:tc>
        <w:tc>
          <w:tcPr>
            <w:tcW w:w="988" w:type="dxa"/>
          </w:tcPr>
          <w:p w14:paraId="6C568E97" w14:textId="070D86E0"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80" w:author="Mutali Nepfumbada" w:date="2022-11-27T22:18:00Z"/>
                <w:bCs/>
                <w:color w:val="FF0000"/>
                <w:lang w:val="en-US"/>
              </w:rPr>
            </w:pPr>
            <w:del w:id="6981" w:author="Mutali Nepfumbada" w:date="2022-11-27T22:18:00Z">
              <w:r w:rsidRPr="00F8104B" w:rsidDel="00700056">
                <w:rPr>
                  <w:color w:val="FF0000"/>
                </w:rPr>
                <w:delText>-23.02%</w:delText>
              </w:r>
            </w:del>
          </w:p>
        </w:tc>
      </w:tr>
      <w:tr w:rsidR="00894FA1" w:rsidRPr="00DC29B7" w:rsidDel="00700056" w14:paraId="2BAC40AF" w14:textId="6952DED1" w:rsidTr="00700056">
        <w:trPr>
          <w:trHeight w:val="159"/>
          <w:jc w:val="center"/>
          <w:del w:id="698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C5A68F" w14:textId="16A445A3" w:rsidR="007621C3" w:rsidRPr="00DC29B7" w:rsidDel="00700056" w:rsidRDefault="007621C3" w:rsidP="00622FDF">
            <w:pPr>
              <w:rPr>
                <w:del w:id="6983" w:author="Mutali Nepfumbada" w:date="2022-11-27T22:18:00Z"/>
                <w:lang w:val="en-US"/>
              </w:rPr>
            </w:pPr>
            <w:del w:id="6984" w:author="Mutali Nepfumbada" w:date="2022-11-27T22:18:00Z">
              <w:r w:rsidRPr="00DC29B7" w:rsidDel="00700056">
                <w:rPr>
                  <w:lang w:val="en-US"/>
                </w:rPr>
                <w:delText>Feb 22</w:delText>
              </w:r>
            </w:del>
          </w:p>
        </w:tc>
        <w:tc>
          <w:tcPr>
            <w:tcW w:w="1044" w:type="dxa"/>
            <w:noWrap/>
          </w:tcPr>
          <w:p w14:paraId="5F93B3AF" w14:textId="3CC962EF"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85" w:author="Mutali Nepfumbada" w:date="2022-11-27T22:18:00Z"/>
                <w:bCs/>
                <w:lang w:val="en-US"/>
              </w:rPr>
            </w:pPr>
            <w:del w:id="6986"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814</w:delText>
              </w:r>
            </w:del>
          </w:p>
        </w:tc>
        <w:tc>
          <w:tcPr>
            <w:tcW w:w="918" w:type="dxa"/>
            <w:noWrap/>
          </w:tcPr>
          <w:p w14:paraId="40612474" w14:textId="51DCA8A2"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87" w:author="Mutali Nepfumbada" w:date="2022-11-27T22:18:00Z"/>
                <w:bCs/>
                <w:lang w:val="en-US"/>
              </w:rPr>
            </w:pPr>
            <w:del w:id="6988" w:author="Mutali Nepfumbada" w:date="2022-11-27T22:18:00Z">
              <w:r w:rsidDel="00700056">
                <w:delText>,</w:delText>
              </w:r>
            </w:del>
            <w:del w:id="6989" w:author="Mutali Nepfumbada" w:date="2022-10-28T10:12:00Z">
              <w:r w:rsidR="007621C3" w:rsidDel="00227D90">
                <w:rPr>
                  <w:bCs/>
                  <w:lang w:val="en-US"/>
                </w:rPr>
                <w:delText>111,814</w:delText>
              </w:r>
            </w:del>
          </w:p>
        </w:tc>
        <w:tc>
          <w:tcPr>
            <w:tcW w:w="973" w:type="dxa"/>
            <w:noWrap/>
          </w:tcPr>
          <w:p w14:paraId="69C054D9" w14:textId="6952E90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90" w:author="Mutali Nepfumbada" w:date="2022-11-27T22:18:00Z"/>
                <w:bCs/>
                <w:lang w:val="en-US"/>
              </w:rPr>
            </w:pPr>
            <w:del w:id="6991" w:author="Mutali Nepfumbada" w:date="2022-11-27T22:18:00Z">
              <w:r w:rsidDel="00700056">
                <w:delText>,</w:delText>
              </w:r>
            </w:del>
            <w:del w:id="6992" w:author="Mutali Nepfumbada" w:date="2022-10-28T10:12:00Z">
              <w:r w:rsidR="007621C3" w:rsidRPr="00DC29B7" w:rsidDel="00FA0993">
                <w:rPr>
                  <w:bCs/>
                  <w:lang w:val="en-US"/>
                </w:rPr>
                <w:delText>91</w:delText>
              </w:r>
              <w:r w:rsidR="007621C3" w:rsidDel="00FA0993">
                <w:rPr>
                  <w:bCs/>
                  <w:lang w:val="en-US"/>
                </w:rPr>
                <w:delText>,</w:delText>
              </w:r>
              <w:r w:rsidR="007621C3" w:rsidRPr="00DC29B7" w:rsidDel="00FA0993">
                <w:rPr>
                  <w:bCs/>
                  <w:lang w:val="en-US"/>
                </w:rPr>
                <w:delText>370</w:delText>
              </w:r>
            </w:del>
          </w:p>
        </w:tc>
        <w:tc>
          <w:tcPr>
            <w:tcW w:w="1113" w:type="dxa"/>
          </w:tcPr>
          <w:p w14:paraId="20910F1E" w14:textId="279B52E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93" w:author="Mutali Nepfumbada" w:date="2022-11-27T22:18:00Z"/>
                <w:rFonts w:ascii="Calibri" w:hAnsi="Calibri" w:cs="Calibri"/>
                <w:color w:val="000000"/>
                <w:sz w:val="22"/>
                <w:szCs w:val="22"/>
              </w:rPr>
            </w:pPr>
            <w:del w:id="6994" w:author="Mutali Nepfumbada" w:date="2022-11-27T22:18:00Z">
              <w:r w:rsidDel="00700056">
                <w:rPr>
                  <w:rFonts w:cs="Calibri"/>
                  <w:color w:val="000000"/>
                  <w:lang w:val="en-US" w:eastAsia="en-ZA"/>
                </w:rPr>
                <w:delText>,</w:delText>
              </w:r>
            </w:del>
          </w:p>
        </w:tc>
        <w:tc>
          <w:tcPr>
            <w:tcW w:w="1218" w:type="dxa"/>
          </w:tcPr>
          <w:p w14:paraId="1283F974" w14:textId="268ABB12"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95" w:author="Mutali Nepfumbada" w:date="2022-11-27T22:18:00Z"/>
                <w:bCs/>
                <w:color w:val="FF0000"/>
                <w:lang w:val="en-US"/>
                <w:rPrChange w:id="6996" w:author="Mutali Nepfumbada" w:date="2022-10-27T15:46:00Z">
                  <w:rPr>
                    <w:del w:id="6997" w:author="Mutali Nepfumbada" w:date="2022-11-27T22:18:00Z"/>
                    <w:bCs/>
                    <w:lang w:val="en-US"/>
                  </w:rPr>
                </w:rPrChange>
              </w:rPr>
            </w:pPr>
            <w:del w:id="6998" w:author="Mutali Nepfumbada" w:date="2022-11-27T22:18:00Z">
              <w:r w:rsidRPr="00500908" w:rsidDel="00700056">
                <w:rPr>
                  <w:bCs/>
                  <w:color w:val="FF0000"/>
                  <w:lang w:val="en-US"/>
                  <w:rPrChange w:id="6999" w:author="Mutali Nepfumbada" w:date="2022-10-27T15:46:00Z">
                    <w:rPr>
                      <w:bCs/>
                      <w:lang w:val="en-US"/>
                    </w:rPr>
                  </w:rPrChange>
                </w:rPr>
                <w:delText>-18.28</w:delText>
              </w:r>
            </w:del>
          </w:p>
        </w:tc>
        <w:tc>
          <w:tcPr>
            <w:tcW w:w="1129" w:type="dxa"/>
          </w:tcPr>
          <w:p w14:paraId="6C058AD7" w14:textId="708B20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00" w:author="Mutali Nepfumbada" w:date="2022-11-27T22:18:00Z"/>
                <w:bCs/>
                <w:color w:val="FF0000"/>
                <w:lang w:val="en-US"/>
                <w:rPrChange w:id="7001" w:author="Mutali Nepfumbada" w:date="2022-10-27T15:46:00Z">
                  <w:rPr>
                    <w:del w:id="7002" w:author="Mutali Nepfumbada" w:date="2022-11-27T22:18:00Z"/>
                    <w:bCs/>
                    <w:lang w:val="en-US"/>
                  </w:rPr>
                </w:rPrChange>
              </w:rPr>
            </w:pPr>
            <w:del w:id="7003" w:author="Mutali Nepfumbada" w:date="2022-11-27T22:18:00Z">
              <w:r w:rsidRPr="00500908" w:rsidDel="00700056">
                <w:rPr>
                  <w:bCs/>
                  <w:color w:val="FF0000"/>
                  <w:lang w:val="en-US"/>
                  <w:rPrChange w:id="7004" w:author="Mutali Nepfumbada" w:date="2022-10-27T15:46:00Z">
                    <w:rPr>
                      <w:bCs/>
                      <w:lang w:val="en-US"/>
                    </w:rPr>
                  </w:rPrChange>
                </w:rPr>
                <w:delText>-18.28</w:delText>
              </w:r>
            </w:del>
          </w:p>
        </w:tc>
        <w:tc>
          <w:tcPr>
            <w:tcW w:w="988" w:type="dxa"/>
          </w:tcPr>
          <w:p w14:paraId="28B943DA" w14:textId="272248E2"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05" w:author="Mutali Nepfumbada" w:date="2022-11-27T22:18:00Z"/>
                <w:bCs/>
                <w:color w:val="FF0000"/>
                <w:lang w:val="en-US"/>
              </w:rPr>
            </w:pPr>
            <w:del w:id="7006" w:author="Mutali Nepfumbada" w:date="2022-11-27T22:18:00Z">
              <w:r w:rsidRPr="00F8104B" w:rsidDel="00700056">
                <w:rPr>
                  <w:color w:val="FF0000"/>
                </w:rPr>
                <w:delText>-18.28%</w:delText>
              </w:r>
            </w:del>
          </w:p>
        </w:tc>
      </w:tr>
      <w:tr w:rsidR="00894FA1" w:rsidRPr="00DC29B7" w:rsidDel="00700056" w14:paraId="269B3FB1" w14:textId="543297EE" w:rsidTr="00700056">
        <w:trPr>
          <w:trHeight w:val="159"/>
          <w:jc w:val="center"/>
          <w:del w:id="700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A3A46AE" w14:textId="0AEA19BD" w:rsidR="007621C3" w:rsidRPr="00DC29B7" w:rsidDel="00700056" w:rsidRDefault="007621C3" w:rsidP="00622FDF">
            <w:pPr>
              <w:rPr>
                <w:del w:id="7008" w:author="Mutali Nepfumbada" w:date="2022-11-27T22:18:00Z"/>
                <w:lang w:val="en-US"/>
              </w:rPr>
            </w:pPr>
            <w:del w:id="7009" w:author="Mutali Nepfumbada" w:date="2022-11-27T22:18:00Z">
              <w:r w:rsidRPr="00DC29B7" w:rsidDel="00700056">
                <w:rPr>
                  <w:lang w:val="en-US"/>
                </w:rPr>
                <w:delText>Mar 22</w:delText>
              </w:r>
            </w:del>
          </w:p>
        </w:tc>
        <w:tc>
          <w:tcPr>
            <w:tcW w:w="1044" w:type="dxa"/>
            <w:noWrap/>
          </w:tcPr>
          <w:p w14:paraId="78B63129" w14:textId="78DC7476"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10" w:author="Mutali Nepfumbada" w:date="2022-11-27T22:18:00Z"/>
                <w:bCs/>
                <w:lang w:val="en-US"/>
              </w:rPr>
            </w:pPr>
            <w:del w:id="7011"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969</w:delText>
              </w:r>
            </w:del>
          </w:p>
        </w:tc>
        <w:tc>
          <w:tcPr>
            <w:tcW w:w="918" w:type="dxa"/>
            <w:noWrap/>
          </w:tcPr>
          <w:p w14:paraId="0088FBB1" w14:textId="1A8F1A7C"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12" w:author="Mutali Nepfumbada" w:date="2022-11-27T22:18:00Z"/>
                <w:bCs/>
                <w:lang w:val="en-US"/>
              </w:rPr>
            </w:pPr>
            <w:del w:id="7013" w:author="Mutali Nepfumbada" w:date="2022-11-27T22:18:00Z">
              <w:r w:rsidDel="00700056">
                <w:delText>,</w:delText>
              </w:r>
            </w:del>
            <w:del w:id="7014" w:author="Mutali Nepfumbada" w:date="2022-10-28T10:12:00Z">
              <w:r w:rsidR="007621C3" w:rsidDel="00227D90">
                <w:rPr>
                  <w:bCs/>
                  <w:lang w:val="en-US"/>
                </w:rPr>
                <w:delText>111,969</w:delText>
              </w:r>
            </w:del>
          </w:p>
        </w:tc>
        <w:tc>
          <w:tcPr>
            <w:tcW w:w="973" w:type="dxa"/>
            <w:noWrap/>
          </w:tcPr>
          <w:p w14:paraId="222C6A47" w14:textId="2F710BFB"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15" w:author="Mutali Nepfumbada" w:date="2022-11-27T22:18:00Z"/>
                <w:bCs/>
                <w:lang w:val="en-US"/>
              </w:rPr>
            </w:pPr>
            <w:del w:id="7016" w:author="Mutali Nepfumbada" w:date="2022-11-27T22:18:00Z">
              <w:r w:rsidDel="00700056">
                <w:delText>,</w:delText>
              </w:r>
            </w:del>
            <w:del w:id="7017" w:author="Mutali Nepfumbada" w:date="2022-10-28T10:12:00Z">
              <w:r w:rsidR="007621C3" w:rsidRPr="00DC29B7" w:rsidDel="00FA0993">
                <w:rPr>
                  <w:bCs/>
                  <w:lang w:val="en-US"/>
                </w:rPr>
                <w:delText>89</w:delText>
              </w:r>
              <w:r w:rsidR="007621C3" w:rsidDel="00FA0993">
                <w:rPr>
                  <w:bCs/>
                  <w:lang w:val="en-US"/>
                </w:rPr>
                <w:delText>,</w:delText>
              </w:r>
              <w:r w:rsidR="007621C3" w:rsidRPr="00DC29B7" w:rsidDel="00FA0993">
                <w:rPr>
                  <w:bCs/>
                  <w:lang w:val="en-US"/>
                </w:rPr>
                <w:delText>806</w:delText>
              </w:r>
            </w:del>
          </w:p>
        </w:tc>
        <w:tc>
          <w:tcPr>
            <w:tcW w:w="1113" w:type="dxa"/>
          </w:tcPr>
          <w:p w14:paraId="719971B8" w14:textId="4ABE4B73"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18" w:author="Mutali Nepfumbada" w:date="2022-11-27T22:18:00Z"/>
                <w:rFonts w:ascii="Calibri" w:hAnsi="Calibri" w:cs="Calibri"/>
                <w:color w:val="000000"/>
                <w:sz w:val="22"/>
                <w:szCs w:val="22"/>
              </w:rPr>
            </w:pPr>
            <w:del w:id="7019" w:author="Mutali Nepfumbada" w:date="2022-11-27T22:18:00Z">
              <w:r w:rsidDel="00700056">
                <w:rPr>
                  <w:rFonts w:cs="Calibri"/>
                  <w:color w:val="000000"/>
                  <w:lang w:val="en-US" w:eastAsia="en-ZA"/>
                </w:rPr>
                <w:delText>,</w:delText>
              </w:r>
            </w:del>
          </w:p>
        </w:tc>
        <w:tc>
          <w:tcPr>
            <w:tcW w:w="1218" w:type="dxa"/>
          </w:tcPr>
          <w:p w14:paraId="1CF5E962" w14:textId="0E59BEAD"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20" w:author="Mutali Nepfumbada" w:date="2022-11-27T22:18:00Z"/>
                <w:bCs/>
                <w:color w:val="FF0000"/>
                <w:lang w:val="en-US"/>
                <w:rPrChange w:id="7021" w:author="Mutali Nepfumbada" w:date="2022-10-27T15:46:00Z">
                  <w:rPr>
                    <w:del w:id="7022" w:author="Mutali Nepfumbada" w:date="2022-11-27T22:18:00Z"/>
                    <w:bCs/>
                    <w:lang w:val="en-US"/>
                  </w:rPr>
                </w:rPrChange>
              </w:rPr>
            </w:pPr>
            <w:del w:id="7023" w:author="Mutali Nepfumbada" w:date="2022-11-27T22:18:00Z">
              <w:r w:rsidRPr="00500908" w:rsidDel="00700056">
                <w:rPr>
                  <w:bCs/>
                  <w:color w:val="FF0000"/>
                  <w:lang w:val="en-US"/>
                  <w:rPrChange w:id="7024" w:author="Mutali Nepfumbada" w:date="2022-10-27T15:46:00Z">
                    <w:rPr>
                      <w:bCs/>
                      <w:lang w:val="en-US"/>
                    </w:rPr>
                  </w:rPrChange>
                </w:rPr>
                <w:delText>-19.79</w:delText>
              </w:r>
            </w:del>
          </w:p>
        </w:tc>
        <w:tc>
          <w:tcPr>
            <w:tcW w:w="1129" w:type="dxa"/>
          </w:tcPr>
          <w:p w14:paraId="21070D70" w14:textId="7D8C051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25" w:author="Mutali Nepfumbada" w:date="2022-11-27T22:18:00Z"/>
                <w:bCs/>
                <w:color w:val="FF0000"/>
                <w:lang w:val="en-US"/>
                <w:rPrChange w:id="7026" w:author="Mutali Nepfumbada" w:date="2022-10-27T15:46:00Z">
                  <w:rPr>
                    <w:del w:id="7027" w:author="Mutali Nepfumbada" w:date="2022-11-27T22:18:00Z"/>
                    <w:bCs/>
                    <w:lang w:val="en-US"/>
                  </w:rPr>
                </w:rPrChange>
              </w:rPr>
            </w:pPr>
            <w:del w:id="7028" w:author="Mutali Nepfumbada" w:date="2022-11-27T22:18:00Z">
              <w:r w:rsidRPr="00500908" w:rsidDel="00700056">
                <w:rPr>
                  <w:bCs/>
                  <w:color w:val="FF0000"/>
                  <w:lang w:val="en-US"/>
                  <w:rPrChange w:id="7029" w:author="Mutali Nepfumbada" w:date="2022-10-27T15:46:00Z">
                    <w:rPr>
                      <w:bCs/>
                      <w:lang w:val="en-US"/>
                    </w:rPr>
                  </w:rPrChange>
                </w:rPr>
                <w:delText>-19.79</w:delText>
              </w:r>
            </w:del>
          </w:p>
        </w:tc>
        <w:tc>
          <w:tcPr>
            <w:tcW w:w="988" w:type="dxa"/>
          </w:tcPr>
          <w:p w14:paraId="2972E199" w14:textId="7CCCB46C"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30" w:author="Mutali Nepfumbada" w:date="2022-11-27T22:18:00Z"/>
                <w:bCs/>
                <w:color w:val="FF0000"/>
                <w:lang w:val="en-US"/>
              </w:rPr>
            </w:pPr>
            <w:del w:id="7031" w:author="Mutali Nepfumbada" w:date="2022-11-27T22:18:00Z">
              <w:r w:rsidRPr="00F8104B" w:rsidDel="00700056">
                <w:rPr>
                  <w:color w:val="FF0000"/>
                </w:rPr>
                <w:delText>-19.79%</w:delText>
              </w:r>
            </w:del>
          </w:p>
        </w:tc>
      </w:tr>
      <w:tr w:rsidR="00894FA1" w:rsidRPr="00DC29B7" w:rsidDel="00700056" w14:paraId="6CD40FA5" w14:textId="56A87EEF" w:rsidTr="00700056">
        <w:trPr>
          <w:trHeight w:val="159"/>
          <w:jc w:val="center"/>
          <w:del w:id="703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CE73BC3" w14:textId="5177B11F" w:rsidR="007621C3" w:rsidRPr="00DC29B7" w:rsidDel="00700056" w:rsidRDefault="007621C3" w:rsidP="00622FDF">
            <w:pPr>
              <w:rPr>
                <w:del w:id="7033" w:author="Mutali Nepfumbada" w:date="2022-11-27T22:18:00Z"/>
                <w:lang w:val="en-US"/>
              </w:rPr>
            </w:pPr>
            <w:del w:id="7034" w:author="Mutali Nepfumbada" w:date="2022-11-27T22:18:00Z">
              <w:r w:rsidRPr="00DC29B7" w:rsidDel="00700056">
                <w:rPr>
                  <w:lang w:val="en-US"/>
                </w:rPr>
                <w:delText>Apr 22</w:delText>
              </w:r>
            </w:del>
          </w:p>
        </w:tc>
        <w:tc>
          <w:tcPr>
            <w:tcW w:w="1044" w:type="dxa"/>
            <w:noWrap/>
          </w:tcPr>
          <w:p w14:paraId="3DEC6A7D" w14:textId="7701BA6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35" w:author="Mutali Nepfumbada" w:date="2022-11-27T22:18:00Z"/>
                <w:bCs/>
                <w:lang w:val="en-US"/>
              </w:rPr>
            </w:pPr>
            <w:del w:id="7036" w:author="Mutali Nepfumbada" w:date="2022-11-27T22:18:00Z">
              <w:r w:rsidRPr="00DC29B7" w:rsidDel="00700056">
                <w:rPr>
                  <w:bCs/>
                  <w:lang w:val="en-US"/>
                </w:rPr>
                <w:delText>85</w:delText>
              </w:r>
              <w:r w:rsidDel="00700056">
                <w:rPr>
                  <w:bCs/>
                  <w:lang w:val="en-US"/>
                </w:rPr>
                <w:delText>,</w:delText>
              </w:r>
              <w:r w:rsidRPr="00DC29B7" w:rsidDel="00700056">
                <w:rPr>
                  <w:bCs/>
                  <w:lang w:val="en-US"/>
                </w:rPr>
                <w:delText>868</w:delText>
              </w:r>
            </w:del>
          </w:p>
        </w:tc>
        <w:tc>
          <w:tcPr>
            <w:tcW w:w="918" w:type="dxa"/>
            <w:noWrap/>
          </w:tcPr>
          <w:p w14:paraId="31BE19E9" w14:textId="38E767C5"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37" w:author="Mutali Nepfumbada" w:date="2022-11-27T22:18:00Z"/>
                <w:bCs/>
                <w:lang w:val="en-US"/>
              </w:rPr>
            </w:pPr>
            <w:del w:id="7038" w:author="Mutali Nepfumbada" w:date="2022-11-27T22:18:00Z">
              <w:r w:rsidDel="00700056">
                <w:delText>,</w:delText>
              </w:r>
            </w:del>
            <w:del w:id="7039" w:author="Mutali Nepfumbada" w:date="2022-10-28T10:12:00Z">
              <w:r w:rsidR="007621C3" w:rsidDel="00227D90">
                <w:rPr>
                  <w:bCs/>
                  <w:lang w:val="en-US"/>
                </w:rPr>
                <w:delText>86,272</w:delText>
              </w:r>
            </w:del>
          </w:p>
        </w:tc>
        <w:tc>
          <w:tcPr>
            <w:tcW w:w="973" w:type="dxa"/>
            <w:noWrap/>
          </w:tcPr>
          <w:p w14:paraId="64F4CF5E" w14:textId="43D61DC5"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40" w:author="Mutali Nepfumbada" w:date="2022-11-27T22:18:00Z"/>
                <w:bCs/>
                <w:lang w:val="en-US"/>
              </w:rPr>
            </w:pPr>
            <w:del w:id="7041" w:author="Mutali Nepfumbada" w:date="2022-11-27T22:18:00Z">
              <w:r w:rsidDel="00700056">
                <w:delText>,</w:delText>
              </w:r>
            </w:del>
            <w:del w:id="7042" w:author="Mutali Nepfumbada" w:date="2022-10-28T10:12:00Z">
              <w:r w:rsidR="007621C3" w:rsidRPr="00DC29B7" w:rsidDel="00FA0993">
                <w:rPr>
                  <w:bCs/>
                  <w:lang w:val="en-US"/>
                </w:rPr>
                <w:delText>70</w:delText>
              </w:r>
              <w:r w:rsidR="007621C3" w:rsidDel="00FA0993">
                <w:rPr>
                  <w:bCs/>
                  <w:lang w:val="en-US"/>
                </w:rPr>
                <w:delText>,</w:delText>
              </w:r>
              <w:r w:rsidR="007621C3" w:rsidRPr="00DC29B7" w:rsidDel="00FA0993">
                <w:rPr>
                  <w:bCs/>
                  <w:lang w:val="en-US"/>
                </w:rPr>
                <w:delText>141</w:delText>
              </w:r>
            </w:del>
          </w:p>
        </w:tc>
        <w:tc>
          <w:tcPr>
            <w:tcW w:w="1113" w:type="dxa"/>
          </w:tcPr>
          <w:p w14:paraId="679BBF91" w14:textId="22820E37"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43" w:author="Mutali Nepfumbada" w:date="2022-11-27T22:18:00Z"/>
                <w:rFonts w:ascii="Calibri" w:hAnsi="Calibri" w:cs="Calibri"/>
                <w:color w:val="000000"/>
                <w:sz w:val="22"/>
                <w:szCs w:val="22"/>
              </w:rPr>
            </w:pPr>
            <w:del w:id="7044" w:author="Mutali Nepfumbada" w:date="2022-11-27T22:18:00Z">
              <w:r w:rsidDel="00700056">
                <w:rPr>
                  <w:rFonts w:cs="Calibri"/>
                  <w:color w:val="000000"/>
                  <w:lang w:val="en-US" w:eastAsia="en-ZA"/>
                </w:rPr>
                <w:delText>,</w:delText>
              </w:r>
            </w:del>
          </w:p>
        </w:tc>
        <w:tc>
          <w:tcPr>
            <w:tcW w:w="1218" w:type="dxa"/>
          </w:tcPr>
          <w:p w14:paraId="1EC42D2E" w14:textId="1E1ACC5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45" w:author="Mutali Nepfumbada" w:date="2022-11-27T22:18:00Z"/>
                <w:bCs/>
                <w:color w:val="FF0000"/>
                <w:lang w:val="en-US"/>
                <w:rPrChange w:id="7046" w:author="Mutali Nepfumbada" w:date="2022-10-27T15:46:00Z">
                  <w:rPr>
                    <w:del w:id="7047" w:author="Mutali Nepfumbada" w:date="2022-11-27T22:18:00Z"/>
                    <w:bCs/>
                    <w:lang w:val="en-US"/>
                  </w:rPr>
                </w:rPrChange>
              </w:rPr>
            </w:pPr>
            <w:del w:id="7048" w:author="Mutali Nepfumbada" w:date="2022-11-27T22:18:00Z">
              <w:r w:rsidRPr="00500908" w:rsidDel="00700056">
                <w:rPr>
                  <w:bCs/>
                  <w:color w:val="FF0000"/>
                  <w:lang w:val="en-US"/>
                  <w:rPrChange w:id="7049" w:author="Mutali Nepfumbada" w:date="2022-10-27T15:46:00Z">
                    <w:rPr>
                      <w:bCs/>
                      <w:lang w:val="en-US"/>
                    </w:rPr>
                  </w:rPrChange>
                </w:rPr>
                <w:delText>-18.31</w:delText>
              </w:r>
            </w:del>
          </w:p>
        </w:tc>
        <w:tc>
          <w:tcPr>
            <w:tcW w:w="1129" w:type="dxa"/>
          </w:tcPr>
          <w:p w14:paraId="670603FE" w14:textId="72B9AF8E"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50" w:author="Mutali Nepfumbada" w:date="2022-11-27T22:18:00Z"/>
                <w:bCs/>
                <w:color w:val="FF0000"/>
                <w:lang w:val="en-US"/>
                <w:rPrChange w:id="7051" w:author="Mutali Nepfumbada" w:date="2022-10-27T15:46:00Z">
                  <w:rPr>
                    <w:del w:id="7052" w:author="Mutali Nepfumbada" w:date="2022-11-27T22:18:00Z"/>
                    <w:bCs/>
                    <w:lang w:val="en-US"/>
                  </w:rPr>
                </w:rPrChange>
              </w:rPr>
            </w:pPr>
            <w:del w:id="7053" w:author="Mutali Nepfumbada" w:date="2022-11-27T22:18:00Z">
              <w:r w:rsidRPr="00500908" w:rsidDel="00700056">
                <w:rPr>
                  <w:bCs/>
                  <w:color w:val="FF0000"/>
                  <w:lang w:val="en-US"/>
                  <w:rPrChange w:id="7054" w:author="Mutali Nepfumbada" w:date="2022-10-27T15:46:00Z">
                    <w:rPr>
                      <w:bCs/>
                      <w:lang w:val="en-US"/>
                    </w:rPr>
                  </w:rPrChange>
                </w:rPr>
                <w:delText>-18.7</w:delText>
              </w:r>
            </w:del>
          </w:p>
        </w:tc>
        <w:tc>
          <w:tcPr>
            <w:tcW w:w="988" w:type="dxa"/>
          </w:tcPr>
          <w:p w14:paraId="12BB4394" w14:textId="46F596D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55" w:author="Mutali Nepfumbada" w:date="2022-11-27T22:18:00Z"/>
                <w:bCs/>
                <w:color w:val="FF0000"/>
                <w:lang w:val="en-US"/>
              </w:rPr>
            </w:pPr>
            <w:del w:id="7056" w:author="Mutali Nepfumbada" w:date="2022-11-27T22:18:00Z">
              <w:r w:rsidRPr="00F8104B" w:rsidDel="00700056">
                <w:rPr>
                  <w:color w:val="FF0000"/>
                </w:rPr>
                <w:delText>-20.74%</w:delText>
              </w:r>
            </w:del>
          </w:p>
        </w:tc>
      </w:tr>
      <w:tr w:rsidR="00894FA1" w:rsidRPr="00DC29B7" w:rsidDel="00700056" w14:paraId="490D42DE" w14:textId="15945BC5" w:rsidTr="00700056">
        <w:trPr>
          <w:trHeight w:val="159"/>
          <w:jc w:val="center"/>
          <w:del w:id="705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E692E1F" w14:textId="299156B4" w:rsidR="007621C3" w:rsidRPr="00DC29B7" w:rsidDel="00700056" w:rsidRDefault="007621C3" w:rsidP="00622FDF">
            <w:pPr>
              <w:rPr>
                <w:del w:id="7058" w:author="Mutali Nepfumbada" w:date="2022-11-27T22:18:00Z"/>
                <w:lang w:val="en-US"/>
              </w:rPr>
            </w:pPr>
            <w:del w:id="7059" w:author="Mutali Nepfumbada" w:date="2022-11-27T22:18:00Z">
              <w:r w:rsidRPr="00DC29B7" w:rsidDel="00700056">
                <w:rPr>
                  <w:lang w:val="en-US"/>
                </w:rPr>
                <w:delText>May 22</w:delText>
              </w:r>
            </w:del>
          </w:p>
        </w:tc>
        <w:tc>
          <w:tcPr>
            <w:tcW w:w="1044" w:type="dxa"/>
            <w:noWrap/>
          </w:tcPr>
          <w:p w14:paraId="441B146F" w14:textId="149153E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60" w:author="Mutali Nepfumbada" w:date="2022-11-27T22:18:00Z"/>
                <w:bCs/>
                <w:lang w:val="en-US"/>
              </w:rPr>
            </w:pPr>
            <w:del w:id="7061" w:author="Mutali Nepfumbada" w:date="2022-11-27T22:18:00Z">
              <w:r w:rsidRPr="00DC29B7" w:rsidDel="00700056">
                <w:rPr>
                  <w:bCs/>
                  <w:lang w:val="en-US"/>
                </w:rPr>
                <w:delText>68</w:delText>
              </w:r>
              <w:r w:rsidDel="00700056">
                <w:rPr>
                  <w:bCs/>
                  <w:lang w:val="en-US"/>
                </w:rPr>
                <w:delText>,</w:delText>
              </w:r>
              <w:r w:rsidRPr="00DC29B7" w:rsidDel="00700056">
                <w:rPr>
                  <w:bCs/>
                  <w:lang w:val="en-US"/>
                </w:rPr>
                <w:delText>401</w:delText>
              </w:r>
            </w:del>
          </w:p>
        </w:tc>
        <w:tc>
          <w:tcPr>
            <w:tcW w:w="918" w:type="dxa"/>
            <w:noWrap/>
          </w:tcPr>
          <w:p w14:paraId="5DEBB080" w14:textId="257E4646"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62" w:author="Mutali Nepfumbada" w:date="2022-11-27T22:18:00Z"/>
                <w:bCs/>
                <w:lang w:val="en-US"/>
              </w:rPr>
            </w:pPr>
            <w:del w:id="7063" w:author="Mutali Nepfumbada" w:date="2022-11-27T22:18:00Z">
              <w:r w:rsidDel="00700056">
                <w:delText>,</w:delText>
              </w:r>
            </w:del>
            <w:del w:id="7064" w:author="Mutali Nepfumbada" w:date="2022-10-28T10:12:00Z">
              <w:r w:rsidR="007621C3" w:rsidDel="00227D90">
                <w:rPr>
                  <w:bCs/>
                  <w:lang w:val="en-US"/>
                </w:rPr>
                <w:delText>68,809</w:delText>
              </w:r>
            </w:del>
          </w:p>
        </w:tc>
        <w:tc>
          <w:tcPr>
            <w:tcW w:w="973" w:type="dxa"/>
            <w:noWrap/>
          </w:tcPr>
          <w:p w14:paraId="35DF17F6" w14:textId="678855F2"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65" w:author="Mutali Nepfumbada" w:date="2022-11-27T22:18:00Z"/>
                <w:bCs/>
                <w:lang w:val="en-US"/>
              </w:rPr>
            </w:pPr>
            <w:del w:id="7066" w:author="Mutali Nepfumbada" w:date="2022-11-27T22:18:00Z">
              <w:r w:rsidDel="00700056">
                <w:delText>,</w:delText>
              </w:r>
            </w:del>
            <w:del w:id="7067" w:author="Mutali Nepfumbada" w:date="2022-10-28T10:12:00Z">
              <w:r w:rsidR="007621C3" w:rsidRPr="00DC29B7" w:rsidDel="00FA0993">
                <w:rPr>
                  <w:bCs/>
                  <w:lang w:val="en-US"/>
                </w:rPr>
                <w:delText>60</w:delText>
              </w:r>
              <w:r w:rsidR="007621C3" w:rsidDel="00FA0993">
                <w:rPr>
                  <w:bCs/>
                  <w:lang w:val="en-US"/>
                </w:rPr>
                <w:delText>,</w:delText>
              </w:r>
              <w:r w:rsidR="007621C3" w:rsidRPr="00DC29B7" w:rsidDel="00FA0993">
                <w:rPr>
                  <w:bCs/>
                  <w:lang w:val="en-US"/>
                </w:rPr>
                <w:delText>421</w:delText>
              </w:r>
            </w:del>
          </w:p>
        </w:tc>
        <w:tc>
          <w:tcPr>
            <w:tcW w:w="1113" w:type="dxa"/>
          </w:tcPr>
          <w:p w14:paraId="45620B27" w14:textId="0B2D281A"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68" w:author="Mutali Nepfumbada" w:date="2022-11-27T22:18:00Z"/>
                <w:rFonts w:ascii="Calibri" w:hAnsi="Calibri" w:cs="Calibri"/>
                <w:color w:val="000000"/>
                <w:sz w:val="22"/>
                <w:szCs w:val="22"/>
              </w:rPr>
            </w:pPr>
            <w:del w:id="7069" w:author="Mutali Nepfumbada" w:date="2022-11-27T22:18:00Z">
              <w:r w:rsidDel="00700056">
                <w:rPr>
                  <w:rFonts w:cs="Calibri"/>
                  <w:color w:val="000000"/>
                  <w:lang w:val="en-US" w:eastAsia="en-ZA"/>
                </w:rPr>
                <w:delText>,</w:delText>
              </w:r>
            </w:del>
          </w:p>
        </w:tc>
        <w:tc>
          <w:tcPr>
            <w:tcW w:w="1218" w:type="dxa"/>
          </w:tcPr>
          <w:p w14:paraId="4AA6FCB4" w14:textId="5B84924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70" w:author="Mutali Nepfumbada" w:date="2022-11-27T22:18:00Z"/>
                <w:bCs/>
                <w:color w:val="FF0000"/>
                <w:lang w:val="en-US"/>
                <w:rPrChange w:id="7071" w:author="Mutali Nepfumbada" w:date="2022-10-27T15:46:00Z">
                  <w:rPr>
                    <w:del w:id="7072" w:author="Mutali Nepfumbada" w:date="2022-11-27T22:18:00Z"/>
                    <w:bCs/>
                    <w:lang w:val="en-US"/>
                  </w:rPr>
                </w:rPrChange>
              </w:rPr>
            </w:pPr>
            <w:del w:id="7073" w:author="Mutali Nepfumbada" w:date="2022-11-27T22:18:00Z">
              <w:r w:rsidRPr="00500908" w:rsidDel="00700056">
                <w:rPr>
                  <w:bCs/>
                  <w:color w:val="FF0000"/>
                  <w:lang w:val="en-US"/>
                  <w:rPrChange w:id="7074" w:author="Mutali Nepfumbada" w:date="2022-10-27T15:46:00Z">
                    <w:rPr>
                      <w:bCs/>
                      <w:lang w:val="en-US"/>
                    </w:rPr>
                  </w:rPrChange>
                </w:rPr>
                <w:delText>-11.67</w:delText>
              </w:r>
            </w:del>
          </w:p>
        </w:tc>
        <w:tc>
          <w:tcPr>
            <w:tcW w:w="1129" w:type="dxa"/>
          </w:tcPr>
          <w:p w14:paraId="0339520C" w14:textId="71E35BBF"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75" w:author="Mutali Nepfumbada" w:date="2022-11-27T22:18:00Z"/>
                <w:bCs/>
                <w:color w:val="FF0000"/>
                <w:lang w:val="en-US"/>
                <w:rPrChange w:id="7076" w:author="Mutali Nepfumbada" w:date="2022-10-27T15:46:00Z">
                  <w:rPr>
                    <w:del w:id="7077" w:author="Mutali Nepfumbada" w:date="2022-11-27T22:18:00Z"/>
                    <w:bCs/>
                    <w:lang w:val="en-US"/>
                  </w:rPr>
                </w:rPrChange>
              </w:rPr>
            </w:pPr>
            <w:del w:id="7078" w:author="Mutali Nepfumbada" w:date="2022-11-27T22:18:00Z">
              <w:r w:rsidRPr="00500908" w:rsidDel="00700056">
                <w:rPr>
                  <w:bCs/>
                  <w:color w:val="FF0000"/>
                  <w:lang w:val="en-US"/>
                  <w:rPrChange w:id="7079" w:author="Mutali Nepfumbada" w:date="2022-10-27T15:46:00Z">
                    <w:rPr>
                      <w:bCs/>
                      <w:lang w:val="en-US"/>
                    </w:rPr>
                  </w:rPrChange>
                </w:rPr>
                <w:delText>-12.19</w:delText>
              </w:r>
            </w:del>
          </w:p>
        </w:tc>
        <w:tc>
          <w:tcPr>
            <w:tcW w:w="988" w:type="dxa"/>
          </w:tcPr>
          <w:p w14:paraId="2A1A2715" w14:textId="4F8DFF9F"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80" w:author="Mutali Nepfumbada" w:date="2022-11-27T22:18:00Z"/>
                <w:bCs/>
                <w:color w:val="FF0000"/>
                <w:lang w:val="en-US"/>
              </w:rPr>
            </w:pPr>
            <w:del w:id="7081" w:author="Mutali Nepfumbada" w:date="2022-11-27T22:18:00Z">
              <w:r w:rsidRPr="00F8104B" w:rsidDel="00700056">
                <w:rPr>
                  <w:color w:val="FF0000"/>
                </w:rPr>
                <w:delText>-9.26%</w:delText>
              </w:r>
            </w:del>
          </w:p>
        </w:tc>
      </w:tr>
      <w:tr w:rsidR="00894FA1" w:rsidRPr="00DC29B7" w:rsidDel="00700056" w14:paraId="30C0B077" w14:textId="1126BB1A" w:rsidTr="00700056">
        <w:trPr>
          <w:trHeight w:val="159"/>
          <w:jc w:val="center"/>
          <w:del w:id="708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CCB1472" w14:textId="1AAB2980" w:rsidR="007621C3" w:rsidRPr="00DC29B7" w:rsidDel="00700056" w:rsidRDefault="007621C3" w:rsidP="00622FDF">
            <w:pPr>
              <w:rPr>
                <w:del w:id="7083" w:author="Mutali Nepfumbada" w:date="2022-11-27T22:18:00Z"/>
                <w:lang w:val="en-US"/>
              </w:rPr>
            </w:pPr>
            <w:del w:id="7084" w:author="Mutali Nepfumbada" w:date="2022-11-27T22:18:00Z">
              <w:r w:rsidRPr="00DC29B7" w:rsidDel="00700056">
                <w:rPr>
                  <w:lang w:val="en-US"/>
                </w:rPr>
                <w:delText>Jun 22</w:delText>
              </w:r>
            </w:del>
          </w:p>
        </w:tc>
        <w:tc>
          <w:tcPr>
            <w:tcW w:w="1044" w:type="dxa"/>
            <w:noWrap/>
          </w:tcPr>
          <w:p w14:paraId="35DC2312" w14:textId="0A7A7EB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85" w:author="Mutali Nepfumbada" w:date="2022-11-27T22:18:00Z"/>
                <w:bCs/>
                <w:lang w:val="en-US"/>
              </w:rPr>
            </w:pPr>
            <w:del w:id="7086" w:author="Mutali Nepfumbada" w:date="2022-11-27T22:18:00Z">
              <w:r w:rsidRPr="00DC29B7" w:rsidDel="00700056">
                <w:rPr>
                  <w:bCs/>
                  <w:lang w:val="en-US"/>
                </w:rPr>
                <w:delText>58</w:delText>
              </w:r>
              <w:r w:rsidDel="00700056">
                <w:rPr>
                  <w:bCs/>
                  <w:lang w:val="en-US"/>
                </w:rPr>
                <w:delText>,</w:delText>
              </w:r>
              <w:r w:rsidRPr="00DC29B7" w:rsidDel="00700056">
                <w:rPr>
                  <w:bCs/>
                  <w:lang w:val="en-US"/>
                </w:rPr>
                <w:delText>422</w:delText>
              </w:r>
            </w:del>
          </w:p>
        </w:tc>
        <w:tc>
          <w:tcPr>
            <w:tcW w:w="918" w:type="dxa"/>
            <w:noWrap/>
          </w:tcPr>
          <w:p w14:paraId="593A3238" w14:textId="576CAFC3"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87" w:author="Mutali Nepfumbada" w:date="2022-11-27T22:18:00Z"/>
                <w:bCs/>
                <w:lang w:val="en-US"/>
              </w:rPr>
            </w:pPr>
            <w:del w:id="7088" w:author="Mutali Nepfumbada" w:date="2022-11-27T22:18:00Z">
              <w:r w:rsidDel="00700056">
                <w:delText>,</w:delText>
              </w:r>
            </w:del>
            <w:del w:id="7089" w:author="Mutali Nepfumbada" w:date="2022-10-28T10:12:00Z">
              <w:r w:rsidR="007621C3" w:rsidDel="00227D90">
                <w:rPr>
                  <w:bCs/>
                  <w:lang w:val="en-US"/>
                </w:rPr>
                <w:delText>58,630</w:delText>
              </w:r>
            </w:del>
          </w:p>
        </w:tc>
        <w:tc>
          <w:tcPr>
            <w:tcW w:w="973" w:type="dxa"/>
            <w:noWrap/>
          </w:tcPr>
          <w:p w14:paraId="28A56F87" w14:textId="1352AC9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90" w:author="Mutali Nepfumbada" w:date="2022-11-27T22:18:00Z"/>
                <w:bCs/>
                <w:lang w:val="en-US"/>
              </w:rPr>
            </w:pPr>
            <w:del w:id="7091" w:author="Mutali Nepfumbada" w:date="2022-11-27T22:18:00Z">
              <w:r w:rsidDel="00700056">
                <w:delText>,</w:delText>
              </w:r>
            </w:del>
            <w:del w:id="7092" w:author="Mutali Nepfumbada" w:date="2022-10-28T10:12:00Z">
              <w:r w:rsidR="007621C3" w:rsidRPr="00DC29B7" w:rsidDel="00FA0993">
                <w:rPr>
                  <w:bCs/>
                  <w:lang w:val="en-US"/>
                </w:rPr>
                <w:delText>48</w:delText>
              </w:r>
              <w:r w:rsidR="007621C3" w:rsidDel="00FA0993">
                <w:rPr>
                  <w:bCs/>
                  <w:lang w:val="en-US"/>
                </w:rPr>
                <w:delText>,</w:delText>
              </w:r>
              <w:r w:rsidR="007621C3" w:rsidRPr="00DC29B7" w:rsidDel="00FA0993">
                <w:rPr>
                  <w:bCs/>
                  <w:lang w:val="en-US"/>
                </w:rPr>
                <w:delText>240</w:delText>
              </w:r>
            </w:del>
          </w:p>
        </w:tc>
        <w:tc>
          <w:tcPr>
            <w:tcW w:w="1113" w:type="dxa"/>
          </w:tcPr>
          <w:p w14:paraId="50630A51" w14:textId="656E32A5"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93" w:author="Mutali Nepfumbada" w:date="2022-11-27T22:18:00Z"/>
                <w:rFonts w:ascii="Calibri" w:hAnsi="Calibri" w:cs="Calibri"/>
                <w:color w:val="000000"/>
                <w:sz w:val="22"/>
                <w:szCs w:val="22"/>
              </w:rPr>
            </w:pPr>
            <w:del w:id="7094" w:author="Mutali Nepfumbada" w:date="2022-11-27T22:18:00Z">
              <w:r w:rsidDel="00700056">
                <w:rPr>
                  <w:rFonts w:cs="Calibri"/>
                  <w:color w:val="000000"/>
                  <w:lang w:val="en-US" w:eastAsia="en-ZA"/>
                </w:rPr>
                <w:delText>,</w:delText>
              </w:r>
            </w:del>
          </w:p>
        </w:tc>
        <w:tc>
          <w:tcPr>
            <w:tcW w:w="1218" w:type="dxa"/>
          </w:tcPr>
          <w:p w14:paraId="6DB45812" w14:textId="5B260FE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95" w:author="Mutali Nepfumbada" w:date="2022-11-27T22:18:00Z"/>
                <w:bCs/>
                <w:color w:val="FF0000"/>
                <w:lang w:val="en-US"/>
                <w:rPrChange w:id="7096" w:author="Mutali Nepfumbada" w:date="2022-10-27T15:46:00Z">
                  <w:rPr>
                    <w:del w:id="7097" w:author="Mutali Nepfumbada" w:date="2022-11-27T22:18:00Z"/>
                    <w:bCs/>
                    <w:lang w:val="en-US"/>
                  </w:rPr>
                </w:rPrChange>
              </w:rPr>
            </w:pPr>
            <w:del w:id="7098" w:author="Mutali Nepfumbada" w:date="2022-11-27T22:18:00Z">
              <w:r w:rsidRPr="00500908" w:rsidDel="00700056">
                <w:rPr>
                  <w:bCs/>
                  <w:color w:val="FF0000"/>
                  <w:lang w:val="en-US"/>
                  <w:rPrChange w:id="7099" w:author="Mutali Nepfumbada" w:date="2022-10-27T15:46:00Z">
                    <w:rPr>
                      <w:bCs/>
                      <w:lang w:val="en-US"/>
                    </w:rPr>
                  </w:rPrChange>
                </w:rPr>
                <w:delText>-17.43</w:delText>
              </w:r>
            </w:del>
          </w:p>
        </w:tc>
        <w:tc>
          <w:tcPr>
            <w:tcW w:w="1129" w:type="dxa"/>
          </w:tcPr>
          <w:p w14:paraId="3AA39610" w14:textId="53F8081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00" w:author="Mutali Nepfumbada" w:date="2022-11-27T22:18:00Z"/>
                <w:bCs/>
                <w:color w:val="FF0000"/>
                <w:lang w:val="en-US"/>
                <w:rPrChange w:id="7101" w:author="Mutali Nepfumbada" w:date="2022-10-27T15:46:00Z">
                  <w:rPr>
                    <w:del w:id="7102" w:author="Mutali Nepfumbada" w:date="2022-11-27T22:18:00Z"/>
                    <w:bCs/>
                    <w:lang w:val="en-US"/>
                  </w:rPr>
                </w:rPrChange>
              </w:rPr>
            </w:pPr>
            <w:del w:id="7103" w:author="Mutali Nepfumbada" w:date="2022-11-27T22:18:00Z">
              <w:r w:rsidRPr="00500908" w:rsidDel="00700056">
                <w:rPr>
                  <w:bCs/>
                  <w:color w:val="FF0000"/>
                  <w:lang w:val="en-US"/>
                  <w:rPrChange w:id="7104" w:author="Mutali Nepfumbada" w:date="2022-10-27T15:46:00Z">
                    <w:rPr>
                      <w:bCs/>
                      <w:lang w:val="en-US"/>
                    </w:rPr>
                  </w:rPrChange>
                </w:rPr>
                <w:delText>-17.72</w:delText>
              </w:r>
            </w:del>
          </w:p>
        </w:tc>
        <w:tc>
          <w:tcPr>
            <w:tcW w:w="988" w:type="dxa"/>
          </w:tcPr>
          <w:p w14:paraId="1BAD7609" w14:textId="3973238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05" w:author="Mutali Nepfumbada" w:date="2022-11-27T22:18:00Z"/>
                <w:bCs/>
                <w:color w:val="FF0000"/>
                <w:lang w:val="en-US"/>
              </w:rPr>
            </w:pPr>
            <w:del w:id="7106" w:author="Mutali Nepfumbada" w:date="2022-11-27T22:18:00Z">
              <w:r w:rsidRPr="00F8104B" w:rsidDel="00700056">
                <w:rPr>
                  <w:color w:val="FF0000"/>
                </w:rPr>
                <w:delText>-16.40%</w:delText>
              </w:r>
            </w:del>
          </w:p>
        </w:tc>
      </w:tr>
      <w:tr w:rsidR="00894FA1" w:rsidRPr="00DC29B7" w:rsidDel="00700056" w14:paraId="52A03A02" w14:textId="66AF2B43" w:rsidTr="00700056">
        <w:trPr>
          <w:trHeight w:val="159"/>
          <w:jc w:val="center"/>
          <w:del w:id="710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B3E9819" w14:textId="7BD1D3CF" w:rsidR="007621C3" w:rsidRPr="00DC29B7" w:rsidDel="00700056" w:rsidRDefault="007621C3" w:rsidP="00622FDF">
            <w:pPr>
              <w:rPr>
                <w:del w:id="7108" w:author="Mutali Nepfumbada" w:date="2022-11-27T22:18:00Z"/>
                <w:lang w:val="en-US"/>
              </w:rPr>
            </w:pPr>
            <w:del w:id="7109" w:author="Mutali Nepfumbada" w:date="2022-11-27T22:18:00Z">
              <w:r w:rsidRPr="00DC29B7" w:rsidDel="00700056">
                <w:rPr>
                  <w:lang w:val="en-US"/>
                </w:rPr>
                <w:delText>Jul 22</w:delText>
              </w:r>
            </w:del>
          </w:p>
        </w:tc>
        <w:tc>
          <w:tcPr>
            <w:tcW w:w="1044" w:type="dxa"/>
            <w:noWrap/>
          </w:tcPr>
          <w:p w14:paraId="5B5DF33D" w14:textId="30866EB8"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110" w:author="Mutali Nepfumbada" w:date="2022-11-27T22:18:00Z"/>
                <w:bCs/>
                <w:lang w:val="en-US"/>
              </w:rPr>
            </w:pPr>
            <w:del w:id="7111" w:author="Mutali Nepfumbada" w:date="2022-11-27T22:18:00Z">
              <w:r w:rsidRPr="00DC29B7" w:rsidDel="00700056">
                <w:rPr>
                  <w:bCs/>
                  <w:lang w:val="en-US"/>
                </w:rPr>
                <w:delText>64</w:delText>
              </w:r>
              <w:r w:rsidDel="00700056">
                <w:rPr>
                  <w:bCs/>
                  <w:lang w:val="en-US"/>
                </w:rPr>
                <w:delText>,</w:delText>
              </w:r>
              <w:r w:rsidRPr="00DC29B7" w:rsidDel="00700056">
                <w:rPr>
                  <w:bCs/>
                  <w:lang w:val="en-US"/>
                </w:rPr>
                <w:delText>810</w:delText>
              </w:r>
            </w:del>
          </w:p>
        </w:tc>
        <w:tc>
          <w:tcPr>
            <w:tcW w:w="918" w:type="dxa"/>
            <w:noWrap/>
          </w:tcPr>
          <w:p w14:paraId="3E494440" w14:textId="08568F2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112" w:author="Mutali Nepfumbada" w:date="2022-11-27T22:18:00Z"/>
                <w:bCs/>
                <w:lang w:val="en-US"/>
              </w:rPr>
            </w:pPr>
            <w:del w:id="7113" w:author="Mutali Nepfumbada" w:date="2022-11-27T22:18:00Z">
              <w:r w:rsidDel="00700056">
                <w:delText>,</w:delText>
              </w:r>
            </w:del>
            <w:del w:id="7114" w:author="Mutali Nepfumbada" w:date="2022-10-28T10:12:00Z">
              <w:r w:rsidR="007621C3" w:rsidDel="00227D90">
                <w:rPr>
                  <w:bCs/>
                  <w:lang w:val="en-US"/>
                </w:rPr>
                <w:delText>59,934</w:delText>
              </w:r>
            </w:del>
          </w:p>
        </w:tc>
        <w:tc>
          <w:tcPr>
            <w:tcW w:w="973" w:type="dxa"/>
            <w:noWrap/>
          </w:tcPr>
          <w:p w14:paraId="1BCC23F8" w14:textId="246F587A"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15" w:author="Mutali Nepfumbada" w:date="2022-11-27T22:18:00Z"/>
                <w:bCs/>
                <w:lang w:val="en-US"/>
              </w:rPr>
            </w:pPr>
            <w:del w:id="7116" w:author="Mutali Nepfumbada" w:date="2022-11-27T22:18:00Z">
              <w:r w:rsidDel="00700056">
                <w:delText>,</w:delText>
              </w:r>
            </w:del>
            <w:del w:id="7117" w:author="Mutali Nepfumbada" w:date="2022-10-28T10:12:00Z">
              <w:r w:rsidR="007621C3" w:rsidRPr="00DC29B7" w:rsidDel="00FA0993">
                <w:rPr>
                  <w:bCs/>
                  <w:lang w:val="en-US"/>
                </w:rPr>
                <w:delText>44</w:delText>
              </w:r>
              <w:r w:rsidR="007621C3" w:rsidDel="00FA0993">
                <w:rPr>
                  <w:bCs/>
                  <w:lang w:val="en-US"/>
                </w:rPr>
                <w:delText>,</w:delText>
              </w:r>
              <w:r w:rsidR="007621C3" w:rsidRPr="00DC29B7" w:rsidDel="00FA0993">
                <w:rPr>
                  <w:bCs/>
                  <w:lang w:val="en-US"/>
                </w:rPr>
                <w:delText>538</w:delText>
              </w:r>
            </w:del>
          </w:p>
        </w:tc>
        <w:tc>
          <w:tcPr>
            <w:tcW w:w="1113" w:type="dxa"/>
          </w:tcPr>
          <w:p w14:paraId="6EC5BD1B" w14:textId="7E159A9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18" w:author="Mutali Nepfumbada" w:date="2022-11-27T22:18:00Z"/>
                <w:rFonts w:ascii="Calibri" w:hAnsi="Calibri" w:cs="Calibri"/>
                <w:color w:val="000000"/>
                <w:sz w:val="22"/>
                <w:szCs w:val="22"/>
              </w:rPr>
            </w:pPr>
            <w:del w:id="7119" w:author="Mutali Nepfumbada" w:date="2022-11-27T22:18:00Z">
              <w:r w:rsidDel="00700056">
                <w:rPr>
                  <w:rFonts w:cs="Calibri"/>
                  <w:color w:val="000000"/>
                  <w:lang w:val="en-US" w:eastAsia="en-ZA"/>
                </w:rPr>
                <w:delText>,</w:delText>
              </w:r>
            </w:del>
          </w:p>
        </w:tc>
        <w:tc>
          <w:tcPr>
            <w:tcW w:w="1218" w:type="dxa"/>
          </w:tcPr>
          <w:p w14:paraId="018C96F9" w14:textId="701C8A0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20" w:author="Mutali Nepfumbada" w:date="2022-11-27T22:18:00Z"/>
                <w:bCs/>
                <w:color w:val="FF0000"/>
                <w:lang w:val="en-US"/>
                <w:rPrChange w:id="7121" w:author="Mutali Nepfumbada" w:date="2022-10-27T15:46:00Z">
                  <w:rPr>
                    <w:del w:id="7122" w:author="Mutali Nepfumbada" w:date="2022-11-27T22:18:00Z"/>
                    <w:bCs/>
                    <w:lang w:val="en-US"/>
                  </w:rPr>
                </w:rPrChange>
              </w:rPr>
            </w:pPr>
            <w:del w:id="7123" w:author="Mutali Nepfumbada" w:date="2022-11-27T22:18:00Z">
              <w:r w:rsidRPr="00500908" w:rsidDel="00700056">
                <w:rPr>
                  <w:bCs/>
                  <w:color w:val="FF0000"/>
                  <w:lang w:val="en-US"/>
                  <w:rPrChange w:id="7124" w:author="Mutali Nepfumbada" w:date="2022-10-27T15:46:00Z">
                    <w:rPr>
                      <w:bCs/>
                      <w:lang w:val="en-US"/>
                    </w:rPr>
                  </w:rPrChange>
                </w:rPr>
                <w:delText>-31.28</w:delText>
              </w:r>
            </w:del>
          </w:p>
        </w:tc>
        <w:tc>
          <w:tcPr>
            <w:tcW w:w="1129" w:type="dxa"/>
          </w:tcPr>
          <w:p w14:paraId="09887293" w14:textId="0E2EC26C"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25" w:author="Mutali Nepfumbada" w:date="2022-11-27T22:18:00Z"/>
                <w:bCs/>
                <w:color w:val="FF0000"/>
                <w:lang w:val="en-US"/>
                <w:rPrChange w:id="7126" w:author="Mutali Nepfumbada" w:date="2022-10-27T15:46:00Z">
                  <w:rPr>
                    <w:del w:id="7127" w:author="Mutali Nepfumbada" w:date="2022-11-27T22:18:00Z"/>
                    <w:bCs/>
                    <w:lang w:val="en-US"/>
                  </w:rPr>
                </w:rPrChange>
              </w:rPr>
            </w:pPr>
            <w:del w:id="7128" w:author="Mutali Nepfumbada" w:date="2022-11-27T22:18:00Z">
              <w:r w:rsidRPr="00500908" w:rsidDel="00700056">
                <w:rPr>
                  <w:bCs/>
                  <w:color w:val="FF0000"/>
                  <w:lang w:val="en-US"/>
                  <w:rPrChange w:id="7129" w:author="Mutali Nepfumbada" w:date="2022-10-27T15:46:00Z">
                    <w:rPr>
                      <w:bCs/>
                      <w:lang w:val="en-US"/>
                    </w:rPr>
                  </w:rPrChange>
                </w:rPr>
                <w:delText>-25.69</w:delText>
              </w:r>
            </w:del>
          </w:p>
        </w:tc>
        <w:tc>
          <w:tcPr>
            <w:tcW w:w="988" w:type="dxa"/>
          </w:tcPr>
          <w:p w14:paraId="314363F1" w14:textId="25D4904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30" w:author="Mutali Nepfumbada" w:date="2022-11-27T22:18:00Z"/>
                <w:bCs/>
                <w:color w:val="FF0000"/>
                <w:lang w:val="en-US"/>
              </w:rPr>
            </w:pPr>
            <w:del w:id="7131" w:author="Mutali Nepfumbada" w:date="2022-11-27T22:18:00Z">
              <w:r w:rsidRPr="00F8104B" w:rsidDel="00700056">
                <w:rPr>
                  <w:color w:val="FF0000"/>
                </w:rPr>
                <w:delText>-31.16%</w:delText>
              </w:r>
            </w:del>
          </w:p>
        </w:tc>
      </w:tr>
      <w:tr w:rsidR="00894FA1" w:rsidRPr="00DC29B7" w:rsidDel="00700056" w14:paraId="5DFA154E" w14:textId="730ACB07" w:rsidTr="00700056">
        <w:trPr>
          <w:trHeight w:val="159"/>
          <w:jc w:val="center"/>
          <w:del w:id="713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7DE4471" w14:textId="60814200" w:rsidR="007621C3" w:rsidRPr="00DC29B7" w:rsidDel="00700056" w:rsidRDefault="007621C3" w:rsidP="00622FDF">
            <w:pPr>
              <w:rPr>
                <w:del w:id="7133" w:author="Mutali Nepfumbada" w:date="2022-11-27T22:18:00Z"/>
                <w:lang w:val="en-US"/>
              </w:rPr>
            </w:pPr>
            <w:del w:id="7134" w:author="Mutali Nepfumbada" w:date="2022-11-27T22:18:00Z">
              <w:r w:rsidRPr="00DC29B7" w:rsidDel="00700056">
                <w:rPr>
                  <w:lang w:val="en-US"/>
                </w:rPr>
                <w:delText>Aug 22</w:delText>
              </w:r>
            </w:del>
          </w:p>
        </w:tc>
        <w:tc>
          <w:tcPr>
            <w:tcW w:w="1044" w:type="dxa"/>
            <w:noWrap/>
          </w:tcPr>
          <w:p w14:paraId="54F47FD0" w14:textId="1A952E5C"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135" w:author="Mutali Nepfumbada" w:date="2022-11-27T22:18:00Z"/>
                <w:bCs/>
                <w:lang w:val="en-US"/>
              </w:rPr>
            </w:pPr>
            <w:del w:id="7136" w:author="Mutali Nepfumbada" w:date="2022-11-27T22:18:00Z">
              <w:r w:rsidRPr="00DC29B7" w:rsidDel="00700056">
                <w:rPr>
                  <w:bCs/>
                  <w:lang w:val="en-US"/>
                </w:rPr>
                <w:delText>77</w:delText>
              </w:r>
              <w:r w:rsidDel="00700056">
                <w:rPr>
                  <w:bCs/>
                  <w:lang w:val="en-US"/>
                </w:rPr>
                <w:delText>,</w:delText>
              </w:r>
              <w:r w:rsidRPr="00DC29B7" w:rsidDel="00700056">
                <w:rPr>
                  <w:bCs/>
                  <w:lang w:val="en-US"/>
                </w:rPr>
                <w:delText>139</w:delText>
              </w:r>
            </w:del>
          </w:p>
        </w:tc>
        <w:tc>
          <w:tcPr>
            <w:tcW w:w="918" w:type="dxa"/>
            <w:noWrap/>
          </w:tcPr>
          <w:p w14:paraId="42D82375" w14:textId="6D78FBF8"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137" w:author="Mutali Nepfumbada" w:date="2022-11-27T22:18:00Z"/>
                <w:bCs/>
                <w:lang w:val="en-US"/>
              </w:rPr>
            </w:pPr>
            <w:del w:id="7138" w:author="Mutali Nepfumbada" w:date="2022-11-27T22:18:00Z">
              <w:r w:rsidDel="00700056">
                <w:delText>,</w:delText>
              </w:r>
            </w:del>
            <w:del w:id="7139" w:author="Mutali Nepfumbada" w:date="2022-10-28T10:12:00Z">
              <w:r w:rsidR="007621C3" w:rsidDel="00227D90">
                <w:rPr>
                  <w:bCs/>
                  <w:lang w:val="en-US"/>
                </w:rPr>
                <w:delText>73,883</w:delText>
              </w:r>
            </w:del>
          </w:p>
        </w:tc>
        <w:tc>
          <w:tcPr>
            <w:tcW w:w="973" w:type="dxa"/>
            <w:noWrap/>
          </w:tcPr>
          <w:p w14:paraId="78D5119F" w14:textId="2C9FE940"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40" w:author="Mutali Nepfumbada" w:date="2022-11-27T22:18:00Z"/>
                <w:bCs/>
                <w:lang w:val="en-US"/>
              </w:rPr>
            </w:pPr>
            <w:del w:id="7141" w:author="Mutali Nepfumbada" w:date="2022-11-27T22:18:00Z">
              <w:r w:rsidDel="00700056">
                <w:delText>,</w:delText>
              </w:r>
            </w:del>
            <w:del w:id="7142" w:author="Mutali Nepfumbada" w:date="2022-10-28T10:12:00Z">
              <w:r w:rsidR="007621C3" w:rsidRPr="00DC29B7" w:rsidDel="00FA0993">
                <w:rPr>
                  <w:bCs/>
                  <w:lang w:val="en-US"/>
                </w:rPr>
                <w:delText>57</w:delText>
              </w:r>
              <w:r w:rsidR="007621C3" w:rsidDel="00FA0993">
                <w:rPr>
                  <w:bCs/>
                  <w:lang w:val="en-US"/>
                </w:rPr>
                <w:delText>,</w:delText>
              </w:r>
              <w:r w:rsidR="007621C3" w:rsidRPr="00DC29B7" w:rsidDel="00FA0993">
                <w:rPr>
                  <w:bCs/>
                  <w:lang w:val="en-US"/>
                </w:rPr>
                <w:delText>793</w:delText>
              </w:r>
            </w:del>
          </w:p>
        </w:tc>
        <w:tc>
          <w:tcPr>
            <w:tcW w:w="1113" w:type="dxa"/>
          </w:tcPr>
          <w:p w14:paraId="2579D5DA" w14:textId="2FF1950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43" w:author="Mutali Nepfumbada" w:date="2022-11-27T22:18:00Z"/>
                <w:rFonts w:ascii="Calibri" w:hAnsi="Calibri" w:cs="Calibri"/>
                <w:color w:val="000000"/>
                <w:sz w:val="22"/>
                <w:szCs w:val="22"/>
              </w:rPr>
            </w:pPr>
            <w:del w:id="7144" w:author="Mutali Nepfumbada" w:date="2022-11-27T22:18:00Z">
              <w:r w:rsidDel="00700056">
                <w:rPr>
                  <w:rFonts w:cs="Calibri"/>
                  <w:color w:val="000000"/>
                  <w:lang w:val="en-US" w:eastAsia="en-ZA"/>
                </w:rPr>
                <w:delText>,</w:delText>
              </w:r>
            </w:del>
          </w:p>
        </w:tc>
        <w:tc>
          <w:tcPr>
            <w:tcW w:w="1218" w:type="dxa"/>
          </w:tcPr>
          <w:p w14:paraId="211203F7" w14:textId="7EF3FBD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45" w:author="Mutali Nepfumbada" w:date="2022-11-27T22:18:00Z"/>
                <w:bCs/>
                <w:color w:val="FF0000"/>
                <w:lang w:val="en-US"/>
                <w:rPrChange w:id="7146" w:author="Mutali Nepfumbada" w:date="2022-10-27T15:46:00Z">
                  <w:rPr>
                    <w:del w:id="7147" w:author="Mutali Nepfumbada" w:date="2022-11-27T22:18:00Z"/>
                    <w:bCs/>
                    <w:lang w:val="en-US"/>
                  </w:rPr>
                </w:rPrChange>
              </w:rPr>
            </w:pPr>
            <w:del w:id="7148" w:author="Mutali Nepfumbada" w:date="2022-11-27T22:18:00Z">
              <w:r w:rsidRPr="00500908" w:rsidDel="00700056">
                <w:rPr>
                  <w:bCs/>
                  <w:color w:val="FF0000"/>
                  <w:lang w:val="en-US"/>
                  <w:rPrChange w:id="7149" w:author="Mutali Nepfumbada" w:date="2022-10-27T15:46:00Z">
                    <w:rPr>
                      <w:bCs/>
                      <w:lang w:val="en-US"/>
                    </w:rPr>
                  </w:rPrChange>
                </w:rPr>
                <w:delText>-25.08</w:delText>
              </w:r>
            </w:del>
          </w:p>
        </w:tc>
        <w:tc>
          <w:tcPr>
            <w:tcW w:w="1129" w:type="dxa"/>
          </w:tcPr>
          <w:p w14:paraId="4B2ED04E" w14:textId="4D12679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50" w:author="Mutali Nepfumbada" w:date="2022-11-27T22:18:00Z"/>
                <w:bCs/>
                <w:color w:val="FF0000"/>
                <w:lang w:val="en-US"/>
                <w:rPrChange w:id="7151" w:author="Mutali Nepfumbada" w:date="2022-10-27T15:46:00Z">
                  <w:rPr>
                    <w:del w:id="7152" w:author="Mutali Nepfumbada" w:date="2022-11-27T22:18:00Z"/>
                    <w:bCs/>
                    <w:lang w:val="en-US"/>
                  </w:rPr>
                </w:rPrChange>
              </w:rPr>
            </w:pPr>
            <w:del w:id="7153" w:author="Mutali Nepfumbada" w:date="2022-11-27T22:18:00Z">
              <w:r w:rsidRPr="00500908" w:rsidDel="00700056">
                <w:rPr>
                  <w:bCs/>
                  <w:color w:val="FF0000"/>
                  <w:lang w:val="en-US"/>
                  <w:rPrChange w:id="7154" w:author="Mutali Nepfumbada" w:date="2022-10-27T15:46:00Z">
                    <w:rPr>
                      <w:bCs/>
                      <w:lang w:val="en-US"/>
                    </w:rPr>
                  </w:rPrChange>
                </w:rPr>
                <w:delText>-21.78</w:delText>
              </w:r>
            </w:del>
          </w:p>
        </w:tc>
        <w:tc>
          <w:tcPr>
            <w:tcW w:w="988" w:type="dxa"/>
          </w:tcPr>
          <w:p w14:paraId="0A4B9B5F" w14:textId="2B3D8B0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55" w:author="Mutali Nepfumbada" w:date="2022-11-27T22:18:00Z"/>
                <w:bCs/>
                <w:color w:val="FF0000"/>
                <w:lang w:val="en-US"/>
              </w:rPr>
            </w:pPr>
            <w:del w:id="7156" w:author="Mutali Nepfumbada" w:date="2022-11-27T22:18:00Z">
              <w:r w:rsidRPr="00F8104B" w:rsidDel="00700056">
                <w:rPr>
                  <w:color w:val="FF0000"/>
                </w:rPr>
                <w:delText>-18.83%</w:delText>
              </w:r>
            </w:del>
          </w:p>
        </w:tc>
      </w:tr>
      <w:tr w:rsidR="00894FA1" w:rsidRPr="00DC29B7" w:rsidDel="00700056" w14:paraId="7A0D4E18" w14:textId="30183E8B" w:rsidTr="00700056">
        <w:trPr>
          <w:trHeight w:val="159"/>
          <w:jc w:val="center"/>
          <w:del w:id="715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102A6D" w14:textId="43226A34" w:rsidR="007621C3" w:rsidRPr="00622FDF" w:rsidDel="00700056" w:rsidRDefault="007621C3" w:rsidP="00622FDF">
            <w:pPr>
              <w:rPr>
                <w:del w:id="7158" w:author="Mutali Nepfumbada" w:date="2022-11-27T22:18:00Z"/>
                <w:b w:val="0"/>
                <w:bCs w:val="0"/>
                <w:lang w:val="en-US"/>
              </w:rPr>
            </w:pPr>
            <w:del w:id="7159" w:author="Mutali Nepfumbada" w:date="2022-11-27T22:18:00Z">
              <w:r w:rsidRPr="00622FDF" w:rsidDel="00700056">
                <w:rPr>
                  <w:b w:val="0"/>
                  <w:bCs w:val="0"/>
                  <w:lang w:val="en-US"/>
                </w:rPr>
                <w:delText>Total</w:delText>
              </w:r>
            </w:del>
          </w:p>
        </w:tc>
        <w:tc>
          <w:tcPr>
            <w:tcW w:w="1044" w:type="dxa"/>
            <w:noWrap/>
          </w:tcPr>
          <w:p w14:paraId="2D387050" w14:textId="35F457BE" w:rsidR="007621C3" w:rsidRPr="00622FDF" w:rsidDel="00700056" w:rsidRDefault="007621C3" w:rsidP="00622FDF">
            <w:pPr>
              <w:cnfStyle w:val="000000000000" w:firstRow="0" w:lastRow="0" w:firstColumn="0" w:lastColumn="0" w:oddVBand="0" w:evenVBand="0" w:oddHBand="0" w:evenHBand="0" w:firstRowFirstColumn="0" w:firstRowLastColumn="0" w:lastRowFirstColumn="0" w:lastRowLastColumn="0"/>
              <w:rPr>
                <w:del w:id="7160" w:author="Mutali Nepfumbada" w:date="2022-11-27T22:18:00Z"/>
                <w:b/>
                <w:bCs/>
                <w:lang w:val="en-US"/>
              </w:rPr>
            </w:pPr>
            <w:del w:id="7161" w:author="Mutali Nepfumbada" w:date="2022-11-27T22:18:00Z">
              <w:r w:rsidRPr="00622FDF" w:rsidDel="00700056">
                <w:rPr>
                  <w:b/>
                  <w:bCs/>
                  <w:lang w:val="en-US"/>
                </w:rPr>
                <w:delText>921,721</w:delText>
              </w:r>
            </w:del>
          </w:p>
        </w:tc>
        <w:tc>
          <w:tcPr>
            <w:tcW w:w="918" w:type="dxa"/>
            <w:noWrap/>
          </w:tcPr>
          <w:p w14:paraId="6939894C" w14:textId="6616F68E"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62" w:author="Mutali Nepfumbada" w:date="2022-11-27T22:18:00Z"/>
                <w:b/>
                <w:bCs/>
                <w:lang w:val="en-US"/>
              </w:rPr>
            </w:pPr>
            <w:del w:id="7163" w:author="Mutali Nepfumbada" w:date="2022-11-27T22:18:00Z">
              <w:r w:rsidRPr="00622FDF" w:rsidDel="00700056">
                <w:rPr>
                  <w:b/>
                  <w:bCs/>
                </w:rPr>
                <w:delText>,</w:delText>
              </w:r>
            </w:del>
            <w:del w:id="7164" w:author="Mutali Nepfumbada" w:date="2022-10-28T10:12:00Z">
              <w:r w:rsidRPr="00622FDF" w:rsidDel="00227D90">
                <w:rPr>
                  <w:b/>
                  <w:bCs/>
                  <w:lang w:val="en-US"/>
                </w:rPr>
                <w:delText>99,4443</w:delText>
              </w:r>
            </w:del>
          </w:p>
        </w:tc>
        <w:tc>
          <w:tcPr>
            <w:tcW w:w="973" w:type="dxa"/>
            <w:noWrap/>
          </w:tcPr>
          <w:p w14:paraId="5F551973" w14:textId="0E32B84A"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65" w:author="Mutali Nepfumbada" w:date="2022-11-27T22:18:00Z"/>
                <w:b/>
                <w:bCs/>
                <w:lang w:val="en-US"/>
              </w:rPr>
            </w:pPr>
            <w:del w:id="7166" w:author="Mutali Nepfumbada" w:date="2022-11-27T22:18:00Z">
              <w:r w:rsidRPr="00622FDF" w:rsidDel="00700056">
                <w:rPr>
                  <w:b/>
                  <w:bCs/>
                </w:rPr>
                <w:delText>,</w:delText>
              </w:r>
            </w:del>
            <w:del w:id="7167" w:author="Mutali Nepfumbada" w:date="2022-10-28T10:12:00Z">
              <w:r w:rsidRPr="00622FDF" w:rsidDel="00FA0993">
                <w:rPr>
                  <w:b/>
                  <w:bCs/>
                  <w:lang w:val="en-US"/>
                </w:rPr>
                <w:delText>78,3811</w:delText>
              </w:r>
            </w:del>
          </w:p>
        </w:tc>
        <w:tc>
          <w:tcPr>
            <w:tcW w:w="1113" w:type="dxa"/>
          </w:tcPr>
          <w:p w14:paraId="5114DC69" w14:textId="38555947" w:rsidR="007621C3" w:rsidRPr="00622FDF" w:rsidDel="00700056" w:rsidRDefault="00622FDF" w:rsidP="004317F6">
            <w:pPr>
              <w:jc w:val="center"/>
              <w:cnfStyle w:val="000000000000" w:firstRow="0" w:lastRow="0" w:firstColumn="0" w:lastColumn="0" w:oddVBand="0" w:evenVBand="0" w:oddHBand="0" w:evenHBand="0" w:firstRowFirstColumn="0" w:firstRowLastColumn="0" w:lastRowFirstColumn="0" w:lastRowLastColumn="0"/>
              <w:rPr>
                <w:del w:id="7168" w:author="Mutali Nepfumbada" w:date="2022-11-27T22:18:00Z"/>
                <w:rFonts w:cs="Calibri"/>
                <w:b/>
                <w:bCs/>
                <w:color w:val="000000"/>
              </w:rPr>
            </w:pPr>
            <w:del w:id="7169" w:author="Mutali Nepfumbada" w:date="2022-11-27T22:18:00Z">
              <w:r w:rsidRPr="00622FDF" w:rsidDel="00700056">
                <w:rPr>
                  <w:rFonts w:cs="Calibri"/>
                  <w:b/>
                  <w:bCs/>
                  <w:color w:val="000000"/>
                  <w:lang w:val="en-US" w:eastAsia="en-ZA"/>
                </w:rPr>
                <w:delText>,</w:delText>
              </w:r>
            </w:del>
          </w:p>
        </w:tc>
        <w:tc>
          <w:tcPr>
            <w:tcW w:w="1218" w:type="dxa"/>
          </w:tcPr>
          <w:p w14:paraId="5EBE3FBF" w14:textId="1443DEE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70" w:author="Mutali Nepfumbada" w:date="2022-11-27T22:18:00Z"/>
                <w:b/>
                <w:bCs/>
                <w:color w:val="FF0000"/>
                <w:lang w:val="en-US"/>
                <w:rPrChange w:id="7171" w:author="Mutali Nepfumbada" w:date="2022-10-27T15:46:00Z">
                  <w:rPr>
                    <w:del w:id="7172" w:author="Mutali Nepfumbada" w:date="2022-11-27T22:18:00Z"/>
                    <w:b/>
                    <w:lang w:val="en-US"/>
                  </w:rPr>
                </w:rPrChange>
              </w:rPr>
            </w:pPr>
            <w:del w:id="7173" w:author="Mutali Nepfumbada" w:date="2022-11-27T22:18:00Z">
              <w:r w:rsidRPr="00622FDF" w:rsidDel="00700056">
                <w:rPr>
                  <w:b/>
                  <w:bCs/>
                  <w:color w:val="FF0000"/>
                  <w:lang w:val="en-US"/>
                  <w:rPrChange w:id="7174" w:author="Mutali Nepfumbada" w:date="2022-10-27T15:46:00Z">
                    <w:rPr>
                      <w:b/>
                      <w:lang w:val="en-US"/>
                    </w:rPr>
                  </w:rPrChange>
                </w:rPr>
                <w:delText>-21.29</w:delText>
              </w:r>
            </w:del>
          </w:p>
        </w:tc>
        <w:tc>
          <w:tcPr>
            <w:tcW w:w="1129" w:type="dxa"/>
          </w:tcPr>
          <w:p w14:paraId="43A05C9A" w14:textId="2D24AE71"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75" w:author="Mutali Nepfumbada" w:date="2022-11-27T22:18:00Z"/>
                <w:b/>
                <w:bCs/>
                <w:color w:val="FF0000"/>
                <w:lang w:val="en-US"/>
                <w:rPrChange w:id="7176" w:author="Mutali Nepfumbada" w:date="2022-10-27T15:46:00Z">
                  <w:rPr>
                    <w:del w:id="7177" w:author="Mutali Nepfumbada" w:date="2022-11-27T22:18:00Z"/>
                    <w:b/>
                    <w:lang w:val="en-US"/>
                  </w:rPr>
                </w:rPrChange>
              </w:rPr>
            </w:pPr>
            <w:del w:id="7178" w:author="Mutali Nepfumbada" w:date="2022-11-27T22:18:00Z">
              <w:r w:rsidRPr="00622FDF" w:rsidDel="00700056">
                <w:rPr>
                  <w:b/>
                  <w:bCs/>
                  <w:color w:val="FF0000"/>
                  <w:lang w:val="en-US"/>
                  <w:rPrChange w:id="7179" w:author="Mutali Nepfumbada" w:date="2022-10-27T15:46:00Z">
                    <w:rPr>
                      <w:b/>
                      <w:lang w:val="en-US"/>
                    </w:rPr>
                  </w:rPrChange>
                </w:rPr>
                <w:delText>-20.68</w:delText>
              </w:r>
            </w:del>
          </w:p>
        </w:tc>
        <w:tc>
          <w:tcPr>
            <w:tcW w:w="988" w:type="dxa"/>
          </w:tcPr>
          <w:p w14:paraId="10428A0D" w14:textId="394F3E5D"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80" w:author="Mutali Nepfumbada" w:date="2022-11-27T22:18:00Z"/>
                <w:b/>
                <w:bCs/>
                <w:color w:val="FF0000"/>
                <w:lang w:val="en-US"/>
              </w:rPr>
            </w:pPr>
            <w:del w:id="7181" w:author="Mutali Nepfumbada" w:date="2022-11-27T22:18:00Z">
              <w:r w:rsidRPr="00622FDF" w:rsidDel="00700056">
                <w:rPr>
                  <w:b/>
                  <w:bCs/>
                  <w:color w:val="FF0000"/>
                </w:rPr>
                <w:delText>-20.78%</w:delText>
              </w:r>
            </w:del>
          </w:p>
        </w:tc>
      </w:tr>
    </w:tbl>
    <w:p w14:paraId="755B2DEF" w14:textId="77777777" w:rsidR="00700056" w:rsidRDefault="00700056" w:rsidP="00700056">
      <w:pPr>
        <w:rPr>
          <w:ins w:id="7182" w:author="Mutali Nepfumbada" w:date="2022-11-27T22:19:00Z"/>
        </w:rPr>
      </w:pPr>
      <w:bookmarkStart w:id="7183" w:name="_Ref11785046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DC29B7" w14:paraId="1C8A076C" w14:textId="77777777" w:rsidTr="002A53ED">
        <w:trPr>
          <w:trHeight w:val="154"/>
          <w:jc w:val="center"/>
          <w:ins w:id="7184" w:author="Mutali Nepfumbada" w:date="2022-11-27T22:19:00Z"/>
        </w:trPr>
        <w:tc>
          <w:tcPr>
            <w:tcW w:w="1302" w:type="dxa"/>
            <w:shd w:val="clear" w:color="auto" w:fill="5F0505"/>
            <w:noWrap/>
          </w:tcPr>
          <w:p w14:paraId="45FE1067" w14:textId="77777777" w:rsidR="00700056" w:rsidRPr="00FA3295" w:rsidRDefault="00700056" w:rsidP="002A53ED">
            <w:pPr>
              <w:jc w:val="center"/>
              <w:rPr>
                <w:ins w:id="7185" w:author="Mutali Nepfumbada" w:date="2022-11-27T22:19:00Z"/>
                <w:b/>
                <w:bCs/>
              </w:rPr>
            </w:pPr>
            <w:ins w:id="7186" w:author="Mutali Nepfumbada" w:date="2022-11-27T22:19:00Z">
              <w:r>
                <w:rPr>
                  <w:b/>
                  <w:lang w:val="en-US"/>
                </w:rPr>
                <w:t>Month</w:t>
              </w:r>
            </w:ins>
          </w:p>
        </w:tc>
        <w:tc>
          <w:tcPr>
            <w:tcW w:w="4718" w:type="dxa"/>
            <w:gridSpan w:val="3"/>
            <w:shd w:val="clear" w:color="auto" w:fill="5F0505"/>
          </w:tcPr>
          <w:p w14:paraId="3EC80C85" w14:textId="77777777" w:rsidR="00700056" w:rsidRPr="00FA3295" w:rsidRDefault="00700056" w:rsidP="002A53ED">
            <w:pPr>
              <w:jc w:val="center"/>
              <w:rPr>
                <w:ins w:id="7187" w:author="Mutali Nepfumbada" w:date="2022-11-27T22:19:00Z"/>
                <w:b/>
                <w:bCs/>
              </w:rPr>
            </w:pPr>
            <w:ins w:id="7188" w:author="Mutali Nepfumbada" w:date="2022-11-27T22:19: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1B9520A3" w14:textId="77777777" w:rsidR="00700056" w:rsidRPr="00FA3295" w:rsidRDefault="00700056" w:rsidP="002A53ED">
            <w:pPr>
              <w:jc w:val="center"/>
              <w:rPr>
                <w:ins w:id="7189" w:author="Mutali Nepfumbada" w:date="2022-11-27T22:19:00Z"/>
                <w:b/>
                <w:bCs/>
              </w:rPr>
            </w:pPr>
            <w:ins w:id="7190" w:author="Mutali Nepfumbada" w:date="2022-11-27T22:19:00Z">
              <w:r>
                <w:rPr>
                  <w:b/>
                  <w:bCs/>
                </w:rPr>
                <w:t>Actual vs</w:t>
              </w:r>
              <w:commentRangeStart w:id="7191"/>
              <w:r>
                <w:rPr>
                  <w:b/>
                  <w:bCs/>
                </w:rPr>
                <w:t xml:space="preserve"> Original Forecast</w:t>
              </w:r>
              <w:r w:rsidRPr="00962DBE">
                <w:rPr>
                  <w:b/>
                  <w:bCs/>
                  <w:lang w:val="en-US"/>
                </w:rPr>
                <w:t xml:space="preserve"> (%)</w:t>
              </w:r>
              <w:commentRangeEnd w:id="7191"/>
              <w:r w:rsidRPr="00201D25">
                <w:rPr>
                  <w:rStyle w:val="CommentReference"/>
                  <w:rFonts w:ascii="Verdana" w:hAnsi="Verdana"/>
                  <w:b/>
                  <w:bCs/>
                </w:rPr>
                <w:commentReference w:id="7191"/>
              </w:r>
            </w:ins>
          </w:p>
        </w:tc>
        <w:tc>
          <w:tcPr>
            <w:tcW w:w="1784" w:type="dxa"/>
            <w:vMerge w:val="restart"/>
            <w:shd w:val="clear" w:color="auto" w:fill="5F0505"/>
          </w:tcPr>
          <w:p w14:paraId="4311CA48" w14:textId="77777777" w:rsidR="00700056" w:rsidRPr="00FA3295" w:rsidRDefault="00700056" w:rsidP="002A53ED">
            <w:pPr>
              <w:jc w:val="center"/>
              <w:rPr>
                <w:ins w:id="7192" w:author="Mutali Nepfumbada" w:date="2022-11-27T22:19:00Z"/>
                <w:b/>
                <w:bCs/>
              </w:rPr>
            </w:pPr>
            <w:ins w:id="7193" w:author="Mutali Nepfumbada" w:date="2022-11-27T22:19:00Z">
              <w:r w:rsidRPr="0025667A">
                <w:rPr>
                  <w:b/>
                  <w:bCs/>
                </w:rPr>
                <w:t>Actual vs Weather Adjusted Forecast (%)</w:t>
              </w:r>
            </w:ins>
          </w:p>
        </w:tc>
      </w:tr>
      <w:tr w:rsidR="00700056" w:rsidRPr="00DC29B7" w14:paraId="31C631DD" w14:textId="77777777" w:rsidTr="002A53ED">
        <w:trPr>
          <w:trHeight w:val="86"/>
          <w:jc w:val="center"/>
          <w:ins w:id="7194" w:author="Mutali Nepfumbada" w:date="2022-11-27T22:19:00Z"/>
        </w:trPr>
        <w:tc>
          <w:tcPr>
            <w:tcW w:w="1302" w:type="dxa"/>
            <w:shd w:val="clear" w:color="auto" w:fill="5F0505"/>
            <w:noWrap/>
          </w:tcPr>
          <w:p w14:paraId="764B76D9" w14:textId="77777777" w:rsidR="00700056" w:rsidRPr="00977093" w:rsidRDefault="00700056" w:rsidP="002A53ED">
            <w:pPr>
              <w:rPr>
                <w:ins w:id="7195" w:author="Mutali Nepfumbada" w:date="2022-11-27T22:19:00Z"/>
                <w:b/>
                <w:lang w:val="en-US"/>
              </w:rPr>
            </w:pPr>
          </w:p>
        </w:tc>
        <w:tc>
          <w:tcPr>
            <w:tcW w:w="1646" w:type="dxa"/>
            <w:shd w:val="clear" w:color="auto" w:fill="5F0505"/>
            <w:noWrap/>
          </w:tcPr>
          <w:p w14:paraId="481B6103" w14:textId="77777777" w:rsidR="00700056" w:rsidRPr="00FA3295" w:rsidRDefault="00700056" w:rsidP="002A53ED">
            <w:pPr>
              <w:jc w:val="center"/>
              <w:rPr>
                <w:ins w:id="7196" w:author="Mutali Nepfumbada" w:date="2022-11-27T22:19:00Z"/>
                <w:b/>
                <w:bCs/>
                <w:lang w:val="en-US"/>
              </w:rPr>
            </w:pPr>
            <w:ins w:id="7197" w:author="Mutali Nepfumbada" w:date="2022-11-27T22:19:00Z">
              <w:r>
                <w:rPr>
                  <w:b/>
                  <w:bCs/>
                  <w:lang w:val="en-US"/>
                </w:rPr>
                <w:t>Original Forecast</w:t>
              </w:r>
            </w:ins>
          </w:p>
        </w:tc>
        <w:tc>
          <w:tcPr>
            <w:tcW w:w="1530" w:type="dxa"/>
            <w:shd w:val="clear" w:color="auto" w:fill="5F0505"/>
            <w:noWrap/>
          </w:tcPr>
          <w:p w14:paraId="5D65856F" w14:textId="77777777" w:rsidR="00700056" w:rsidRPr="00FA3295" w:rsidRDefault="00700056" w:rsidP="002A53ED">
            <w:pPr>
              <w:jc w:val="center"/>
              <w:rPr>
                <w:ins w:id="7198" w:author="Mutali Nepfumbada" w:date="2022-11-27T22:19:00Z"/>
                <w:b/>
                <w:bCs/>
                <w:lang w:val="en-US"/>
              </w:rPr>
            </w:pPr>
            <w:commentRangeStart w:id="7199"/>
            <w:ins w:id="7200" w:author="Mutali Nepfumbada" w:date="2022-11-27T22:19:00Z">
              <w:r w:rsidRPr="00962DBE">
                <w:rPr>
                  <w:b/>
                  <w:bCs/>
                </w:rPr>
                <w:t>W</w:t>
              </w:r>
              <w:commentRangeEnd w:id="7199"/>
              <w:r>
                <w:rPr>
                  <w:rStyle w:val="CommentReference"/>
                  <w:rFonts w:ascii="Verdana" w:hAnsi="Verdana"/>
                </w:rPr>
                <w:commentReference w:id="7199"/>
              </w:r>
              <w:r>
                <w:rPr>
                  <w:b/>
                  <w:bCs/>
                </w:rPr>
                <w:t>eather Adjusted Forecast</w:t>
              </w:r>
            </w:ins>
          </w:p>
        </w:tc>
        <w:tc>
          <w:tcPr>
            <w:tcW w:w="1542" w:type="dxa"/>
            <w:shd w:val="clear" w:color="auto" w:fill="5F0505"/>
            <w:noWrap/>
          </w:tcPr>
          <w:p w14:paraId="1ABCC8E5" w14:textId="77777777" w:rsidR="00700056" w:rsidRPr="00FA3295" w:rsidRDefault="00700056" w:rsidP="002A53ED">
            <w:pPr>
              <w:jc w:val="center"/>
              <w:rPr>
                <w:ins w:id="7201" w:author="Mutali Nepfumbada" w:date="2022-11-27T22:19:00Z"/>
                <w:b/>
                <w:bCs/>
                <w:lang w:val="en-US"/>
              </w:rPr>
            </w:pPr>
            <w:commentRangeStart w:id="7202"/>
            <w:ins w:id="7203" w:author="Mutali Nepfumbada" w:date="2022-11-27T22:19:00Z">
              <w:r w:rsidRPr="00962DBE">
                <w:rPr>
                  <w:b/>
                  <w:bCs/>
                  <w:lang w:val="en-US"/>
                </w:rPr>
                <w:t>A</w:t>
              </w:r>
              <w:commentRangeEnd w:id="7202"/>
              <w:r>
                <w:rPr>
                  <w:rStyle w:val="CommentReference"/>
                  <w:rFonts w:ascii="Verdana" w:hAnsi="Verdana"/>
                </w:rPr>
                <w:commentReference w:id="7202"/>
              </w:r>
              <w:r>
                <w:rPr>
                  <w:b/>
                  <w:bCs/>
                  <w:lang w:val="en-US"/>
                </w:rPr>
                <w:t>ctual Production</w:t>
              </w:r>
            </w:ins>
          </w:p>
        </w:tc>
        <w:tc>
          <w:tcPr>
            <w:tcW w:w="1519" w:type="dxa"/>
            <w:vMerge/>
            <w:shd w:val="clear" w:color="auto" w:fill="5F0505"/>
          </w:tcPr>
          <w:p w14:paraId="5773BD4D" w14:textId="77777777" w:rsidR="00700056" w:rsidRPr="00FA3295" w:rsidRDefault="00700056" w:rsidP="002A53ED">
            <w:pPr>
              <w:jc w:val="center"/>
              <w:rPr>
                <w:ins w:id="7204" w:author="Mutali Nepfumbada" w:date="2022-11-27T22:19:00Z"/>
                <w:b/>
                <w:bCs/>
              </w:rPr>
            </w:pPr>
          </w:p>
        </w:tc>
        <w:tc>
          <w:tcPr>
            <w:tcW w:w="1784" w:type="dxa"/>
            <w:vMerge/>
            <w:shd w:val="clear" w:color="auto" w:fill="5F0505"/>
          </w:tcPr>
          <w:p w14:paraId="0E321116" w14:textId="77777777" w:rsidR="00700056" w:rsidRPr="00FA3295" w:rsidRDefault="00700056" w:rsidP="002A53ED">
            <w:pPr>
              <w:jc w:val="center"/>
              <w:rPr>
                <w:ins w:id="7205" w:author="Mutali Nepfumbada" w:date="2022-11-27T22:19:00Z"/>
                <w:b/>
                <w:bCs/>
              </w:rPr>
            </w:pPr>
          </w:p>
        </w:tc>
      </w:tr>
      <w:tr w:rsidR="00700056" w:rsidRPr="00DC29B7" w14:paraId="4297D738" w14:textId="77777777" w:rsidTr="002A53ED">
        <w:trPr>
          <w:trHeight w:val="212"/>
          <w:jc w:val="center"/>
          <w:ins w:id="7206" w:author="Mutali Nepfumbada" w:date="2022-11-27T22:19:00Z"/>
        </w:trPr>
        <w:tc>
          <w:tcPr>
            <w:tcW w:w="9323" w:type="dxa"/>
            <w:gridSpan w:val="6"/>
            <w:noWrap/>
          </w:tcPr>
          <w:p w14:paraId="1B73BFF5" w14:textId="77777777" w:rsidR="00700056" w:rsidRPr="00DC29B7" w:rsidRDefault="00700056" w:rsidP="002A53ED">
            <w:pPr>
              <w:tabs>
                <w:tab w:val="left" w:pos="2205"/>
              </w:tabs>
              <w:rPr>
                <w:ins w:id="7207" w:author="Mutali Nepfumbada" w:date="2022-11-27T22:19:00Z"/>
                <w:bCs/>
                <w:lang w:val="en-US"/>
              </w:rPr>
            </w:pPr>
            <w:ins w:id="7208" w:author="Mutali Nepfumbada" w:date="2022-11-27T22:19:00Z">
              <w:r w:rsidRPr="00DC29B7">
                <w:rPr>
                  <w:bCs/>
                  <w:lang w:val="en-US"/>
                </w:rPr>
                <w:tab/>
                <w:t xml:space="preserve">{%tr for item in </w:t>
              </w:r>
              <w:r>
                <w:rPr>
                  <w:bCs/>
                  <w:lang w:val="en-US"/>
                </w:rPr>
                <w:t>DUR</w:t>
              </w:r>
              <w:r w:rsidRPr="00DF6ABC">
                <w:rPr>
                  <w:bCs/>
                  <w:lang w:val="en-US"/>
                </w:rPr>
                <w:t>Ptable_contents</w:t>
              </w:r>
              <w:r w:rsidRPr="00DC29B7">
                <w:rPr>
                  <w:bCs/>
                  <w:lang w:val="en-US"/>
                </w:rPr>
                <w:t>%}</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{{item.</w:t>
              </w:r>
              <w:r>
                <w:rPr>
                  <w:bCs/>
                  <w:lang w:val="en-US"/>
                </w:rPr>
                <w:t>Date</w:t>
              </w:r>
              <w:r w:rsidRPr="00DC29B7">
                <w:rPr>
                  <w:bCs/>
                  <w:lang w:val="en-US"/>
                </w:rPr>
                <w:t>}}</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{{item.</w:t>
              </w:r>
              <w:r>
                <w:rPr>
                  <w:bCs/>
                  <w:lang w:val="en-US"/>
                </w:rPr>
                <w:t>DURPF}}</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w:t>
              </w:r>
              <w:r w:rsidRPr="00DC29B7">
                <w:rPr>
                  <w:bCs/>
                  <w:lang w:val="en-US"/>
                </w:rPr>
                <w:t>item.</w:t>
              </w:r>
              <w:r>
                <w:rPr>
                  <w:bCs/>
                  <w:lang w:val="en-US"/>
                </w:rPr>
                <w:t>DURPW}}</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{{item</w:t>
              </w:r>
              <w:r>
                <w:rPr>
                  <w:bCs/>
                  <w:lang w:val="en-US"/>
                </w:rPr>
                <w:t>.DURPA</w:t>
              </w:r>
              <w:r w:rsidRPr="00DC29B7">
                <w:rPr>
                  <w:bCs/>
                  <w:lang w:val="en-US"/>
                </w:rPr>
                <w:t>}}</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{{item.</w:t>
              </w:r>
              <w:r>
                <w:rPr>
                  <w:bCs/>
                  <w:lang w:val="en-US"/>
                </w:rPr>
                <w:t>DUR</w:t>
              </w:r>
              <w:r w:rsidRPr="0025667A">
                <w:rPr>
                  <w:bCs/>
                  <w:lang w:val="en-US"/>
                </w:rPr>
                <w:t>PV}}</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{{item.</w:t>
              </w:r>
              <w:r>
                <w:rPr>
                  <w:bCs/>
                  <w:lang w:val="en-US"/>
                </w:rPr>
                <w:t>DURPWV</w:t>
              </w:r>
              <w:r w:rsidRPr="00DC29B7">
                <w:rPr>
                  <w:bCs/>
                  <w:lang w:val="en-US"/>
                </w:rPr>
                <w:t>}}</w:t>
              </w:r>
            </w:ins>
          </w:p>
        </w:tc>
      </w:tr>
      <w:tr w:rsidR="00700056" w:rsidRPr="00DC29B7" w14:paraId="5D658789" w14:textId="77777777" w:rsidTr="002A53ED">
        <w:trPr>
          <w:trHeight w:val="224"/>
          <w:jc w:val="center"/>
          <w:ins w:id="7222" w:author="Mutali Nepfumbada" w:date="2022-11-27T22:19:00Z"/>
        </w:trPr>
        <w:tc>
          <w:tcPr>
            <w:tcW w:w="9323" w:type="dxa"/>
            <w:gridSpan w:val="6"/>
            <w:noWrap/>
          </w:tcPr>
          <w:p w14:paraId="18D27880" w14:textId="77777777" w:rsidR="00700056" w:rsidRPr="00DC29B7" w:rsidRDefault="00700056" w:rsidP="002A53ED">
            <w:pPr>
              <w:jc w:val="center"/>
              <w:rPr>
                <w:ins w:id="7223" w:author="Mutali Nepfumbada" w:date="2022-11-27T22:19:00Z"/>
                <w:bCs/>
                <w:lang w:val="en-US"/>
              </w:rPr>
            </w:pPr>
            <w:ins w:id="7224" w:author="Mutali Nepfumbada" w:date="2022-11-27T22:19:00Z">
              <w:r w:rsidRPr="00975B88">
                <w:rPr>
                  <w:bCs/>
                  <w:lang w:val="en-US"/>
                </w:rPr>
                <w:t>{%tr endfor%}</w:t>
              </w:r>
            </w:ins>
          </w:p>
        </w:tc>
      </w:tr>
      <w:tr w:rsidR="00700056" w:rsidRPr="00DC29B7" w14:paraId="7048E845" w14:textId="77777777" w:rsidTr="002A53ED">
        <w:trPr>
          <w:trHeight w:val="224"/>
          <w:jc w:val="center"/>
          <w:ins w:id="7225" w:author="Mutali Nepfumbada" w:date="2022-11-27T22:19:00Z"/>
        </w:trPr>
        <w:tc>
          <w:tcPr>
            <w:tcW w:w="1302" w:type="dxa"/>
            <w:noWrap/>
          </w:tcPr>
          <w:p w14:paraId="1B0D8616" w14:textId="77777777" w:rsidR="00700056" w:rsidRPr="00971DE0" w:rsidRDefault="00700056" w:rsidP="002A53ED">
            <w:pPr>
              <w:rPr>
                <w:ins w:id="7226" w:author="Mutali Nepfumbada" w:date="2022-11-27T22:19:00Z"/>
                <w:b/>
                <w:lang w:val="en-US"/>
              </w:rPr>
            </w:pPr>
            <w:ins w:id="7227" w:author="Mutali Nepfumbada" w:date="2022-11-27T22:19:00Z">
              <w:r w:rsidRPr="00971DE0">
                <w:rPr>
                  <w:b/>
                  <w:lang w:val="en-US"/>
                </w:rPr>
                <w:t>Total</w:t>
              </w:r>
            </w:ins>
          </w:p>
        </w:tc>
        <w:tc>
          <w:tcPr>
            <w:tcW w:w="1646" w:type="dxa"/>
            <w:noWrap/>
          </w:tcPr>
          <w:p w14:paraId="70DDC25F" w14:textId="77777777" w:rsidR="00700056" w:rsidRPr="00971DE0" w:rsidRDefault="00700056" w:rsidP="002A53ED">
            <w:pPr>
              <w:jc w:val="center"/>
              <w:rPr>
                <w:ins w:id="7228" w:author="Mutali Nepfumbada" w:date="2022-11-27T22:19:00Z"/>
                <w:b/>
                <w:lang w:val="en-US"/>
              </w:rPr>
            </w:pPr>
            <w:ins w:id="7229" w:author="Mutali Nepfumbada" w:date="2022-11-27T22:19:00Z">
              <w:r w:rsidRPr="00977093">
                <w:rPr>
                  <w:b/>
                  <w:lang w:val="en-US"/>
                </w:rPr>
                <w:t>{{DURPFTOT}}</w:t>
              </w:r>
            </w:ins>
          </w:p>
        </w:tc>
        <w:tc>
          <w:tcPr>
            <w:tcW w:w="1530" w:type="dxa"/>
            <w:noWrap/>
          </w:tcPr>
          <w:p w14:paraId="0676A230" w14:textId="77777777" w:rsidR="00700056" w:rsidRPr="00971DE0" w:rsidRDefault="00700056" w:rsidP="002A53ED">
            <w:pPr>
              <w:jc w:val="center"/>
              <w:rPr>
                <w:ins w:id="7230" w:author="Mutali Nepfumbada" w:date="2022-11-27T22:19:00Z"/>
                <w:b/>
                <w:lang w:val="en-US"/>
              </w:rPr>
            </w:pPr>
            <w:ins w:id="7231" w:author="Mutali Nepfumbada" w:date="2022-11-27T22:19:00Z">
              <w:r>
                <w:rPr>
                  <w:b/>
                  <w:lang w:val="en-US"/>
                </w:rPr>
                <w:t>{{DUR</w:t>
              </w:r>
              <w:r w:rsidRPr="00971DE0">
                <w:rPr>
                  <w:b/>
                  <w:lang w:val="en-US"/>
                </w:rPr>
                <w:t>P</w:t>
              </w:r>
              <w:r>
                <w:rPr>
                  <w:b/>
                  <w:lang w:val="en-US"/>
                </w:rPr>
                <w:t>W</w:t>
              </w:r>
              <w:r w:rsidRPr="00971DE0">
                <w:rPr>
                  <w:b/>
                  <w:lang w:val="en-US"/>
                </w:rPr>
                <w:t>T</w:t>
              </w:r>
              <w:r>
                <w:rPr>
                  <w:b/>
                  <w:lang w:val="en-US"/>
                </w:rPr>
                <w:t>OT}}</w:t>
              </w:r>
            </w:ins>
          </w:p>
        </w:tc>
        <w:tc>
          <w:tcPr>
            <w:tcW w:w="1542" w:type="dxa"/>
            <w:noWrap/>
          </w:tcPr>
          <w:p w14:paraId="1038BFAA" w14:textId="77777777" w:rsidR="00700056" w:rsidRPr="00971DE0" w:rsidRDefault="00700056" w:rsidP="002A53ED">
            <w:pPr>
              <w:jc w:val="center"/>
              <w:rPr>
                <w:ins w:id="7232" w:author="Mutali Nepfumbada" w:date="2022-11-27T22:19:00Z"/>
                <w:b/>
                <w:lang w:val="en-US"/>
              </w:rPr>
            </w:pPr>
            <w:ins w:id="7233" w:author="Mutali Nepfumbada" w:date="2022-11-27T22:19:00Z">
              <w:r>
                <w:rPr>
                  <w:b/>
                  <w:lang w:val="en-US"/>
                </w:rPr>
                <w:t>{{DUR</w:t>
              </w:r>
              <w:r w:rsidRPr="00971DE0">
                <w:rPr>
                  <w:b/>
                  <w:lang w:val="en-US"/>
                </w:rPr>
                <w:t>PATOT</w:t>
              </w:r>
              <w:r>
                <w:rPr>
                  <w:b/>
                  <w:lang w:val="en-US"/>
                </w:rPr>
                <w:t>}}</w:t>
              </w:r>
            </w:ins>
          </w:p>
        </w:tc>
        <w:tc>
          <w:tcPr>
            <w:tcW w:w="1519" w:type="dxa"/>
          </w:tcPr>
          <w:p w14:paraId="6C1DA762" w14:textId="77777777" w:rsidR="00700056" w:rsidRPr="00971DE0" w:rsidRDefault="00700056" w:rsidP="002A53ED">
            <w:pPr>
              <w:jc w:val="center"/>
              <w:rPr>
                <w:ins w:id="7234" w:author="Mutali Nepfumbada" w:date="2022-11-27T22:19:00Z"/>
                <w:b/>
                <w:lang w:val="en-US"/>
              </w:rPr>
            </w:pPr>
            <w:ins w:id="7235" w:author="Mutali Nepfumbada" w:date="2022-11-27T22:19:00Z">
              <w:r>
                <w:rPr>
                  <w:b/>
                  <w:lang w:val="en-US"/>
                </w:rPr>
                <w:t>{{DUR</w:t>
              </w:r>
              <w:r w:rsidRPr="00971DE0">
                <w:rPr>
                  <w:b/>
                  <w:lang w:val="en-US"/>
                </w:rPr>
                <w:t>P</w:t>
              </w:r>
              <w:r>
                <w:rPr>
                  <w:b/>
                  <w:lang w:val="en-US"/>
                </w:rPr>
                <w:t>V</w:t>
              </w:r>
              <w:r w:rsidRPr="00971DE0">
                <w:rPr>
                  <w:b/>
                  <w:lang w:val="en-US"/>
                </w:rPr>
                <w:t>T</w:t>
              </w:r>
              <w:r>
                <w:rPr>
                  <w:b/>
                  <w:lang w:val="en-US"/>
                </w:rPr>
                <w:t>OT}}</w:t>
              </w:r>
            </w:ins>
          </w:p>
        </w:tc>
        <w:tc>
          <w:tcPr>
            <w:tcW w:w="1784" w:type="dxa"/>
          </w:tcPr>
          <w:p w14:paraId="48AB5782" w14:textId="77777777" w:rsidR="00700056" w:rsidRPr="00971DE0" w:rsidRDefault="00700056" w:rsidP="002A53ED">
            <w:pPr>
              <w:jc w:val="center"/>
              <w:rPr>
                <w:ins w:id="7236" w:author="Mutali Nepfumbada" w:date="2022-11-27T22:19:00Z"/>
                <w:b/>
                <w:lang w:val="en-US"/>
              </w:rPr>
            </w:pPr>
            <w:ins w:id="7237" w:author="Mutali Nepfumbada" w:date="2022-11-27T22:19:00Z">
              <w:r>
                <w:rPr>
                  <w:b/>
                  <w:lang w:val="en-US"/>
                </w:rPr>
                <w:t>{{DUR</w:t>
              </w:r>
              <w:r w:rsidRPr="00971DE0">
                <w:rPr>
                  <w:b/>
                  <w:lang w:val="en-US"/>
                </w:rPr>
                <w:t>P</w:t>
              </w:r>
              <w:r>
                <w:rPr>
                  <w:b/>
                  <w:lang w:val="en-US"/>
                </w:rPr>
                <w:t>WV</w:t>
              </w:r>
              <w:r w:rsidRPr="00971DE0">
                <w:rPr>
                  <w:b/>
                  <w:lang w:val="en-US"/>
                </w:rPr>
                <w:t>T</w:t>
              </w:r>
              <w:r>
                <w:rPr>
                  <w:b/>
                  <w:lang w:val="en-US"/>
                </w:rPr>
                <w:t>OT}}</w:t>
              </w:r>
            </w:ins>
          </w:p>
        </w:tc>
      </w:tr>
    </w:tbl>
    <w:p w14:paraId="38039B4C" w14:textId="77777777" w:rsidR="00700056" w:rsidRDefault="00700056" w:rsidP="00700056">
      <w:pPr>
        <w:pStyle w:val="Caption"/>
        <w:rPr>
          <w:ins w:id="7238" w:author="Mutali Nepfumbada" w:date="2022-11-27T22:19:00Z"/>
        </w:rPr>
      </w:pPr>
      <w:bookmarkStart w:id="7239" w:name="_Toc120510257"/>
      <w:ins w:id="7240" w:author="Mutali Nepfumbada" w:date="2022-11-27T22:19: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bookmarkEnd w:id="7239"/>
      </w:ins>
    </w:p>
    <w:p w14:paraId="7D6992BD" w14:textId="77777777" w:rsidR="00700056" w:rsidRPr="00953BC7" w:rsidRDefault="00700056" w:rsidP="00700056">
      <w:pPr>
        <w:jc w:val="center"/>
        <w:rPr>
          <w:ins w:id="7241" w:author="Mutali Nepfumbada" w:date="2022-11-27T22:19:00Z"/>
          <w:lang w:val="en-US"/>
        </w:rPr>
      </w:pPr>
      <w:ins w:id="7242" w:author="Mutali Nepfumbada" w:date="2022-11-27T22:19:00Z">
        <w:r w:rsidRPr="00953BC7">
          <w:rPr>
            <w:lang w:val="en-US"/>
          </w:rPr>
          <w:t>{{</w:t>
        </w:r>
        <w:r>
          <w:rPr>
            <w:lang w:val="en-US"/>
          </w:rPr>
          <w:t xml:space="preserve"> DURPI</w:t>
        </w:r>
        <w:r w:rsidRPr="00953BC7">
          <w:rPr>
            <w:lang w:val="en-US"/>
          </w:rPr>
          <w:t>mage}}</w:t>
        </w:r>
      </w:ins>
    </w:p>
    <w:p w14:paraId="562F5E96" w14:textId="77777777" w:rsidR="00700056" w:rsidRPr="006A14D5" w:rsidRDefault="00700056" w:rsidP="00700056">
      <w:pPr>
        <w:pStyle w:val="Caption"/>
        <w:rPr>
          <w:ins w:id="7243" w:author="Mutali Nepfumbada" w:date="2022-11-27T22:19:00Z"/>
        </w:rPr>
      </w:pPr>
      <w:ins w:id="7244" w:author="Mutali Nepfumbada" w:date="2022-11-27T22:19: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ins>
    </w:p>
    <w:p w14:paraId="724C7921" w14:textId="77777777" w:rsidR="00700056" w:rsidRPr="00953BC7" w:rsidRDefault="00700056" w:rsidP="00700056">
      <w:pPr>
        <w:rPr>
          <w:ins w:id="7245" w:author="Mutali Nepfumbada" w:date="2022-11-27T22:19:00Z"/>
          <w:lang w:eastAsia="en-US"/>
        </w:rPr>
      </w:pPr>
    </w:p>
    <w:p w14:paraId="0B8DB397" w14:textId="3B77E24E" w:rsidR="00EB2F47" w:rsidRPr="00EB2F47" w:rsidDel="00700056" w:rsidRDefault="00500908">
      <w:pPr>
        <w:rPr>
          <w:del w:id="7246" w:author="Mutali Nepfumbada" w:date="2022-11-27T22:18:00Z"/>
        </w:rPr>
        <w:pPrChange w:id="7247" w:author="Mutali Nepfumbada" w:date="2022-11-02T07:46:00Z">
          <w:pPr>
            <w:pStyle w:val="Caption"/>
          </w:pPr>
        </w:pPrChange>
      </w:pPr>
      <w:del w:id="7248" w:author="Mutali Nepfumbada" w:date="2022-11-27T22:18:00Z">
        <w:r w:rsidRPr="00953BC7"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5</w:delText>
        </w:r>
        <w:r w:rsidR="00000000" w:rsidDel="00700056">
          <w:rPr>
            <w:noProof/>
          </w:rPr>
          <w:fldChar w:fldCharType="end"/>
        </w:r>
        <w:bookmarkEnd w:id="7183"/>
        <w:r w:rsidDel="00700056">
          <w:rPr>
            <w:noProof/>
          </w:rPr>
          <w:delText>: Durbanville</w:delText>
        </w:r>
        <w:r w:rsidRPr="00953BC7" w:rsidDel="00700056">
          <w:delText xml:space="preserve"> Production </w:delText>
        </w:r>
        <w:r w:rsidDel="00700056">
          <w:delText>and Forecast</w:delText>
        </w:r>
      </w:del>
    </w:p>
    <w:p w14:paraId="3CA7E9E6" w14:textId="697C981F" w:rsidR="00500908" w:rsidRPr="00953BC7" w:rsidDel="00700056" w:rsidRDefault="00500908" w:rsidP="00500908">
      <w:pPr>
        <w:jc w:val="center"/>
        <w:rPr>
          <w:del w:id="7249" w:author="Mutali Nepfumbada" w:date="2022-11-27T22:18:00Z"/>
          <w:lang w:val="en-US"/>
        </w:rPr>
      </w:pPr>
      <w:del w:id="7250" w:author="Mutali Nepfumbada" w:date="2022-11-27T22:18:00Z">
        <w:r w:rsidDel="00700056">
          <w:rPr>
            <w:noProof/>
          </w:rPr>
          <w:drawing>
            <wp:inline distT="0" distB="0" distL="0" distR="0" wp14:anchorId="0FD3F4FB" wp14:editId="516A03CB">
              <wp:extent cx="5760000" cy="3135768"/>
              <wp:effectExtent l="0" t="0" r="0" b="0"/>
              <wp:docPr id="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5"/>
                      <a:stretch>
                        <a:fillRect/>
                      </a:stretch>
                    </pic:blipFill>
                    <pic:spPr>
                      <a:xfrm>
                        <a:off x="0" y="0"/>
                        <a:ext cx="5760000" cy="3135768"/>
                      </a:xfrm>
                      <a:prstGeom prst="rect">
                        <a:avLst/>
                      </a:prstGeom>
                    </pic:spPr>
                  </pic:pic>
                </a:graphicData>
              </a:graphic>
            </wp:inline>
          </w:drawing>
        </w:r>
      </w:del>
    </w:p>
    <w:p w14:paraId="10C4E4B7" w14:textId="68489693" w:rsidR="00500908" w:rsidRPr="006A14D5" w:rsidDel="00700056" w:rsidRDefault="00500908" w:rsidP="00500908">
      <w:pPr>
        <w:pStyle w:val="Caption"/>
        <w:rPr>
          <w:del w:id="7251" w:author="Mutali Nepfumbada" w:date="2022-11-27T22:18:00Z"/>
        </w:rPr>
      </w:pPr>
      <w:bookmarkStart w:id="7252" w:name="_Toc118269013"/>
      <w:del w:id="7253" w:author="Mutali Nepfumbada" w:date="2022-11-27T22:18:00Z">
        <w:r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4</w:delText>
        </w:r>
        <w:r w:rsidR="00000000" w:rsidDel="00700056">
          <w:rPr>
            <w:noProof/>
          </w:rPr>
          <w:fldChar w:fldCharType="end"/>
        </w:r>
        <w:r w:rsidDel="00700056">
          <w:delText xml:space="preserve">: </w:delText>
        </w:r>
        <w:r w:rsidDel="00700056">
          <w:rPr>
            <w:noProof/>
          </w:rPr>
          <w:delText>Durbanville</w:delText>
        </w:r>
        <w:r w:rsidRPr="00953BC7" w:rsidDel="00700056">
          <w:rPr>
            <w:lang w:eastAsia="en-US"/>
          </w:rPr>
          <w:delText xml:space="preserve"> Production </w:delText>
        </w:r>
        <w:r w:rsidDel="00700056">
          <w:rPr>
            <w:lang w:eastAsia="en-US"/>
          </w:rPr>
          <w:delText>Vs Forecast</w:delText>
        </w:r>
        <w:bookmarkEnd w:id="7252"/>
      </w:del>
    </w:p>
    <w:p w14:paraId="6C86F0E2" w14:textId="4D6C1CC0" w:rsidR="00500908" w:rsidDel="000D174D" w:rsidRDefault="00500908" w:rsidP="00500908">
      <w:pPr>
        <w:rPr>
          <w:del w:id="7254" w:author="Mutali Nepfumbada" w:date="2022-11-28T06:24:00Z"/>
        </w:rPr>
      </w:pPr>
    </w:p>
    <w:p w14:paraId="7D64BC58" w14:textId="4A3714F3" w:rsidR="00500908" w:rsidRPr="00D82B8B" w:rsidDel="00500908" w:rsidRDefault="00500908" w:rsidP="006A14D5">
      <w:pPr>
        <w:rPr>
          <w:del w:id="7255" w:author="Mutali Nepfumbada" w:date="2022-10-27T15:37:00Z"/>
        </w:rPr>
      </w:pPr>
    </w:p>
    <w:tbl>
      <w:tblPr>
        <w:tblStyle w:val="TableGridLight"/>
        <w:tblW w:w="0" w:type="auto"/>
        <w:jc w:val="center"/>
        <w:tblLook w:val="04A0" w:firstRow="1" w:lastRow="0" w:firstColumn="1" w:lastColumn="0" w:noHBand="0" w:noVBand="1"/>
      </w:tblPr>
      <w:tblGrid>
        <w:gridCol w:w="784"/>
        <w:gridCol w:w="991"/>
        <w:gridCol w:w="1276"/>
        <w:gridCol w:w="1150"/>
        <w:gridCol w:w="1007"/>
        <w:gridCol w:w="1596"/>
        <w:tblGridChange w:id="7256">
          <w:tblGrid>
            <w:gridCol w:w="784"/>
            <w:gridCol w:w="518"/>
            <w:gridCol w:w="1646"/>
            <w:gridCol w:w="1253"/>
            <w:gridCol w:w="277"/>
            <w:gridCol w:w="730"/>
            <w:gridCol w:w="812"/>
            <w:gridCol w:w="784"/>
            <w:gridCol w:w="735"/>
            <w:gridCol w:w="1784"/>
          </w:tblGrid>
        </w:tblGridChange>
      </w:tblGrid>
      <w:tr w:rsidR="007B2F80" w:rsidRPr="00D82B8B" w:rsidDel="00500908" w14:paraId="7358555A" w14:textId="384309C2" w:rsidTr="00200B62">
        <w:trPr>
          <w:trHeight w:val="145"/>
          <w:jc w:val="center"/>
          <w:del w:id="7257" w:author="Mutali Nepfumbada" w:date="2022-10-27T15:37:00Z"/>
        </w:trPr>
        <w:tc>
          <w:tcPr>
            <w:tcW w:w="784" w:type="dxa"/>
            <w:shd w:val="clear" w:color="auto" w:fill="5F0505"/>
            <w:noWrap/>
          </w:tcPr>
          <w:p w14:paraId="7CF972B0" w14:textId="2A05B68F" w:rsidR="007B2F80" w:rsidRPr="00D82B8B" w:rsidDel="00500908" w:rsidRDefault="007B2F80">
            <w:pPr>
              <w:jc w:val="center"/>
              <w:rPr>
                <w:del w:id="7258" w:author="Mutali Nepfumbada" w:date="2022-10-27T15:37:00Z"/>
                <w:b/>
                <w:bCs/>
              </w:rPr>
            </w:pPr>
            <w:del w:id="7259" w:author="Mutali Nepfumbada" w:date="2022-10-27T15:37:00Z">
              <w:r w:rsidRPr="00D82B8B" w:rsidDel="00500908">
                <w:rPr>
                  <w:b/>
                  <w:lang w:val="en-US"/>
                </w:rPr>
                <w:delText>Month</w:delText>
              </w:r>
            </w:del>
          </w:p>
        </w:tc>
        <w:tc>
          <w:tcPr>
            <w:tcW w:w="3417" w:type="dxa"/>
            <w:gridSpan w:val="3"/>
            <w:shd w:val="clear" w:color="auto" w:fill="5F0505"/>
          </w:tcPr>
          <w:p w14:paraId="08B1C918" w14:textId="0B7EB984" w:rsidR="007B2F80" w:rsidRPr="00D82B8B" w:rsidDel="00500908" w:rsidRDefault="007B2F80">
            <w:pPr>
              <w:jc w:val="center"/>
              <w:rPr>
                <w:del w:id="7260" w:author="Mutali Nepfumbada" w:date="2022-10-27T15:37:00Z"/>
                <w:b/>
                <w:bCs/>
              </w:rPr>
            </w:pPr>
            <w:del w:id="7261" w:author="Mutali Nepfumbada" w:date="2022-10-27T15:37:00Z">
              <w:r w:rsidRPr="00D82B8B" w:rsidDel="00500908">
                <w:rPr>
                  <w:b/>
                  <w:bCs/>
                </w:rPr>
                <w:delText>Production (kWh)</w:delText>
              </w:r>
            </w:del>
          </w:p>
        </w:tc>
        <w:tc>
          <w:tcPr>
            <w:tcW w:w="1007" w:type="dxa"/>
            <w:shd w:val="clear" w:color="auto" w:fill="5F0505"/>
          </w:tcPr>
          <w:p w14:paraId="277C5AA3" w14:textId="5C9E40A4" w:rsidR="007B2F80" w:rsidRPr="00D82B8B" w:rsidDel="00500908" w:rsidRDefault="007B2F80">
            <w:pPr>
              <w:jc w:val="center"/>
              <w:rPr>
                <w:del w:id="7262" w:author="Mutali Nepfumbada" w:date="2022-10-27T15:37:00Z"/>
                <w:b/>
                <w:bCs/>
              </w:rPr>
            </w:pPr>
            <w:del w:id="7263" w:author="Mutali Nepfumbada" w:date="2022-10-27T15:37:00Z">
              <w:r w:rsidRPr="00D82B8B" w:rsidDel="00500908">
                <w:rPr>
                  <w:b/>
                  <w:bCs/>
                </w:rPr>
                <w:delText>Actual vs</w:delText>
              </w:r>
              <w:commentRangeStart w:id="7264"/>
              <w:r w:rsidRPr="00D82B8B" w:rsidDel="00500908">
                <w:rPr>
                  <w:b/>
                  <w:bCs/>
                </w:rPr>
                <w:delText xml:space="preserve"> Original Forecast</w:delText>
              </w:r>
              <w:r w:rsidRPr="00D82B8B" w:rsidDel="00500908">
                <w:rPr>
                  <w:b/>
                  <w:bCs/>
                  <w:lang w:val="en-US"/>
                </w:rPr>
                <w:delText xml:space="preserve"> (%)</w:delText>
              </w:r>
              <w:commentRangeEnd w:id="7264"/>
              <w:r w:rsidRPr="00D82B8B" w:rsidDel="00500908">
                <w:rPr>
                  <w:rStyle w:val="CommentReference"/>
                  <w:b/>
                  <w:bCs/>
                  <w:rPrChange w:id="7265" w:author="Mutali Nepfumbada" w:date="2022-10-14T09:34:00Z">
                    <w:rPr>
                      <w:rStyle w:val="CommentReference"/>
                      <w:rFonts w:ascii="Verdana" w:hAnsi="Verdana"/>
                      <w:b/>
                      <w:bCs/>
                    </w:rPr>
                  </w:rPrChange>
                </w:rPr>
                <w:commentReference w:id="7264"/>
              </w:r>
            </w:del>
          </w:p>
        </w:tc>
        <w:tc>
          <w:tcPr>
            <w:tcW w:w="1596" w:type="dxa"/>
            <w:shd w:val="clear" w:color="auto" w:fill="5F0505"/>
          </w:tcPr>
          <w:p w14:paraId="68ADEC8A" w14:textId="56CAAC5B" w:rsidR="007B2F80" w:rsidRPr="00D82B8B" w:rsidDel="00500908" w:rsidRDefault="007B2F80">
            <w:pPr>
              <w:jc w:val="center"/>
              <w:rPr>
                <w:del w:id="7267" w:author="Mutali Nepfumbada" w:date="2022-10-27T15:37:00Z"/>
                <w:b/>
                <w:bCs/>
              </w:rPr>
            </w:pPr>
            <w:del w:id="7268" w:author="Mutali Nepfumbada" w:date="2022-10-27T15:37:00Z">
              <w:r w:rsidRPr="00D82B8B" w:rsidDel="00500908">
                <w:rPr>
                  <w:b/>
                  <w:bCs/>
                </w:rPr>
                <w:delText>Actual vs Weather Adjusted Forecast (%)</w:delText>
              </w:r>
            </w:del>
          </w:p>
        </w:tc>
      </w:tr>
      <w:tr w:rsidR="007B2F80" w:rsidRPr="00D82B8B" w:rsidDel="00500908" w14:paraId="01A8DF4F" w14:textId="60B70A25" w:rsidTr="00F8104B">
        <w:tblPrEx>
          <w:tblW w:w="0" w:type="auto"/>
          <w:jc w:val="center"/>
          <w:tblPrExChange w:id="7269" w:author="Mutali Nepfumbada" w:date="2022-10-12T05:54:00Z">
            <w:tblPrEx>
              <w:tblW w:w="0" w:type="auto"/>
              <w:jc w:val="center"/>
            </w:tblPrEx>
          </w:tblPrExChange>
        </w:tblPrEx>
        <w:trPr>
          <w:trHeight w:val="1266"/>
          <w:jc w:val="center"/>
          <w:del w:id="7270" w:author="Mutali Nepfumbada" w:date="2022-10-27T15:37:00Z"/>
          <w:trPrChange w:id="7271" w:author="Mutali Nepfumbada" w:date="2022-10-12T05:54:00Z">
            <w:trPr>
              <w:trHeight w:val="86"/>
              <w:jc w:val="center"/>
            </w:trPr>
          </w:trPrChange>
        </w:trPr>
        <w:tc>
          <w:tcPr>
            <w:tcW w:w="784" w:type="dxa"/>
            <w:shd w:val="clear" w:color="auto" w:fill="5F0505"/>
            <w:noWrap/>
            <w:tcPrChange w:id="7272" w:author="Mutali Nepfumbada" w:date="2022-10-12T05:54:00Z">
              <w:tcPr>
                <w:tcW w:w="1302" w:type="dxa"/>
                <w:gridSpan w:val="2"/>
                <w:shd w:val="clear" w:color="auto" w:fill="5F0505"/>
                <w:noWrap/>
              </w:tcPr>
            </w:tcPrChange>
          </w:tcPr>
          <w:p w14:paraId="1ECF5B21" w14:textId="7EDA2420" w:rsidR="007B2F80" w:rsidRPr="00D82B8B" w:rsidDel="00500908" w:rsidRDefault="007B2F80">
            <w:pPr>
              <w:rPr>
                <w:del w:id="7273" w:author="Mutali Nepfumbada" w:date="2022-10-27T15:37:00Z"/>
                <w:b/>
                <w:lang w:val="en-US"/>
              </w:rPr>
            </w:pPr>
          </w:p>
        </w:tc>
        <w:tc>
          <w:tcPr>
            <w:tcW w:w="991" w:type="dxa"/>
            <w:shd w:val="clear" w:color="auto" w:fill="5F0505"/>
            <w:noWrap/>
            <w:tcPrChange w:id="7274" w:author="Mutali Nepfumbada" w:date="2022-10-12T05:54:00Z">
              <w:tcPr>
                <w:tcW w:w="1646" w:type="dxa"/>
                <w:shd w:val="clear" w:color="auto" w:fill="5F0505"/>
                <w:noWrap/>
              </w:tcPr>
            </w:tcPrChange>
          </w:tcPr>
          <w:p w14:paraId="13E7B72A" w14:textId="159445DE" w:rsidR="007B2F80" w:rsidRPr="00D82B8B" w:rsidDel="00500908" w:rsidRDefault="007B2F80">
            <w:pPr>
              <w:jc w:val="center"/>
              <w:rPr>
                <w:del w:id="7275" w:author="Mutali Nepfumbada" w:date="2022-10-27T15:37:00Z"/>
                <w:b/>
                <w:bCs/>
                <w:lang w:val="en-US"/>
              </w:rPr>
            </w:pPr>
            <w:del w:id="7276" w:author="Mutali Nepfumbada" w:date="2022-10-27T15:37:00Z">
              <w:r w:rsidRPr="00D82B8B" w:rsidDel="00500908">
                <w:rPr>
                  <w:b/>
                  <w:bCs/>
                  <w:lang w:val="en-US"/>
                </w:rPr>
                <w:delText>Original Forecast</w:delText>
              </w:r>
            </w:del>
          </w:p>
        </w:tc>
        <w:tc>
          <w:tcPr>
            <w:tcW w:w="1276" w:type="dxa"/>
            <w:shd w:val="clear" w:color="auto" w:fill="5F0505"/>
            <w:noWrap/>
            <w:tcPrChange w:id="7277" w:author="Mutali Nepfumbada" w:date="2022-10-12T05:54:00Z">
              <w:tcPr>
                <w:tcW w:w="1530" w:type="dxa"/>
                <w:gridSpan w:val="2"/>
                <w:shd w:val="clear" w:color="auto" w:fill="5F0505"/>
                <w:noWrap/>
              </w:tcPr>
            </w:tcPrChange>
          </w:tcPr>
          <w:p w14:paraId="3B6A863F" w14:textId="71491C94" w:rsidR="007B2F80" w:rsidRPr="00D82B8B" w:rsidDel="00500908" w:rsidRDefault="007B2F80">
            <w:pPr>
              <w:jc w:val="center"/>
              <w:rPr>
                <w:del w:id="7278" w:author="Mutali Nepfumbada" w:date="2022-10-27T15:37:00Z"/>
                <w:b/>
                <w:bCs/>
                <w:lang w:val="en-US"/>
              </w:rPr>
            </w:pPr>
            <w:commentRangeStart w:id="7279"/>
            <w:del w:id="7280" w:author="Mutali Nepfumbada" w:date="2022-10-27T15:37:00Z">
              <w:r w:rsidRPr="00D82B8B" w:rsidDel="00500908">
                <w:rPr>
                  <w:b/>
                  <w:bCs/>
                </w:rPr>
                <w:delText>W</w:delText>
              </w:r>
              <w:commentRangeEnd w:id="7279"/>
              <w:r w:rsidRPr="00D82B8B" w:rsidDel="00500908">
                <w:rPr>
                  <w:rStyle w:val="CommentReference"/>
                  <w:rPrChange w:id="7281" w:author="Mutali Nepfumbada" w:date="2022-10-14T09:34:00Z">
                    <w:rPr>
                      <w:rStyle w:val="CommentReference"/>
                      <w:rFonts w:ascii="Verdana" w:hAnsi="Verdana"/>
                    </w:rPr>
                  </w:rPrChange>
                </w:rPr>
                <w:commentReference w:id="7279"/>
              </w:r>
              <w:r w:rsidRPr="00D82B8B" w:rsidDel="00500908">
                <w:rPr>
                  <w:b/>
                  <w:bCs/>
                </w:rPr>
                <w:delText>eather Adjusted Forecast</w:delText>
              </w:r>
            </w:del>
          </w:p>
        </w:tc>
        <w:tc>
          <w:tcPr>
            <w:tcW w:w="1150" w:type="dxa"/>
            <w:shd w:val="clear" w:color="auto" w:fill="5F0505"/>
            <w:noWrap/>
            <w:tcPrChange w:id="7282" w:author="Mutali Nepfumbada" w:date="2022-10-12T05:54:00Z">
              <w:tcPr>
                <w:tcW w:w="1542" w:type="dxa"/>
                <w:gridSpan w:val="2"/>
                <w:shd w:val="clear" w:color="auto" w:fill="5F0505"/>
                <w:noWrap/>
              </w:tcPr>
            </w:tcPrChange>
          </w:tcPr>
          <w:p w14:paraId="00ACFD60" w14:textId="2422AF86" w:rsidR="007B2F80" w:rsidRPr="00D82B8B" w:rsidDel="00500908" w:rsidRDefault="007B2F80">
            <w:pPr>
              <w:jc w:val="center"/>
              <w:rPr>
                <w:del w:id="7283" w:author="Mutali Nepfumbada" w:date="2022-10-27T15:37:00Z"/>
                <w:b/>
                <w:bCs/>
                <w:lang w:val="en-US"/>
              </w:rPr>
            </w:pPr>
            <w:commentRangeStart w:id="7284"/>
            <w:del w:id="7285" w:author="Mutali Nepfumbada" w:date="2022-10-27T15:37:00Z">
              <w:r w:rsidRPr="00D82B8B" w:rsidDel="00500908">
                <w:rPr>
                  <w:b/>
                  <w:bCs/>
                  <w:lang w:val="en-US"/>
                </w:rPr>
                <w:delText>A</w:delText>
              </w:r>
              <w:commentRangeEnd w:id="7284"/>
              <w:r w:rsidRPr="00D82B8B" w:rsidDel="00500908">
                <w:rPr>
                  <w:rStyle w:val="CommentReference"/>
                  <w:rPrChange w:id="7286" w:author="Mutali Nepfumbada" w:date="2022-10-14T09:34:00Z">
                    <w:rPr>
                      <w:rStyle w:val="CommentReference"/>
                      <w:rFonts w:ascii="Verdana" w:hAnsi="Verdana"/>
                    </w:rPr>
                  </w:rPrChange>
                </w:rPr>
                <w:commentReference w:id="7284"/>
              </w:r>
              <w:r w:rsidRPr="00D82B8B" w:rsidDel="00500908">
                <w:rPr>
                  <w:b/>
                  <w:bCs/>
                  <w:lang w:val="en-US"/>
                </w:rPr>
                <w:delText>ctual Production</w:delText>
              </w:r>
            </w:del>
          </w:p>
        </w:tc>
        <w:tc>
          <w:tcPr>
            <w:tcW w:w="1007" w:type="dxa"/>
            <w:shd w:val="clear" w:color="auto" w:fill="5F0505"/>
            <w:tcPrChange w:id="7287" w:author="Mutali Nepfumbada" w:date="2022-10-12T05:54:00Z">
              <w:tcPr>
                <w:tcW w:w="1519" w:type="dxa"/>
                <w:gridSpan w:val="2"/>
                <w:shd w:val="clear" w:color="auto" w:fill="5F0505"/>
              </w:tcPr>
            </w:tcPrChange>
          </w:tcPr>
          <w:p w14:paraId="0781013A" w14:textId="61B46844" w:rsidR="007B2F80" w:rsidRPr="00D82B8B" w:rsidDel="00500908" w:rsidRDefault="007B2F80">
            <w:pPr>
              <w:jc w:val="center"/>
              <w:rPr>
                <w:del w:id="7288" w:author="Mutali Nepfumbada" w:date="2022-10-27T15:37:00Z"/>
                <w:b/>
                <w:bCs/>
              </w:rPr>
            </w:pPr>
          </w:p>
        </w:tc>
        <w:tc>
          <w:tcPr>
            <w:tcW w:w="1596" w:type="dxa"/>
            <w:shd w:val="clear" w:color="auto" w:fill="5F0505"/>
            <w:tcPrChange w:id="7289" w:author="Mutali Nepfumbada" w:date="2022-10-12T05:54:00Z">
              <w:tcPr>
                <w:tcW w:w="1784" w:type="dxa"/>
                <w:shd w:val="clear" w:color="auto" w:fill="5F0505"/>
              </w:tcPr>
            </w:tcPrChange>
          </w:tcPr>
          <w:p w14:paraId="7B18CE22" w14:textId="6110E892" w:rsidR="007B2F80" w:rsidRPr="00D82B8B" w:rsidDel="00500908" w:rsidRDefault="007B2F80">
            <w:pPr>
              <w:jc w:val="center"/>
              <w:rPr>
                <w:del w:id="7290" w:author="Mutali Nepfumbada" w:date="2022-10-27T15:37:00Z"/>
                <w:b/>
                <w:bCs/>
              </w:rPr>
            </w:pPr>
          </w:p>
        </w:tc>
      </w:tr>
      <w:tr w:rsidR="007B2F80" w:rsidRPr="00D82B8B" w:rsidDel="00500908" w14:paraId="74D91709" w14:textId="0747A689" w:rsidTr="00200B62">
        <w:tblPrEx>
          <w:tblW w:w="0" w:type="auto"/>
          <w:jc w:val="center"/>
          <w:tblPrExChange w:id="7291" w:author="Mutali Nepfumbada" w:date="2022-10-12T05:54:00Z">
            <w:tblPrEx>
              <w:tblW w:w="0" w:type="auto"/>
              <w:jc w:val="center"/>
            </w:tblPrEx>
          </w:tblPrExChange>
        </w:tblPrEx>
        <w:trPr>
          <w:trHeight w:val="212"/>
          <w:jc w:val="center"/>
          <w:del w:id="7292" w:author="Mutali Nepfumbada" w:date="2022-10-27T15:37:00Z"/>
          <w:trPrChange w:id="7293" w:author="Mutali Nepfumbada" w:date="2022-10-12T05:54:00Z">
            <w:trPr>
              <w:trHeight w:val="224"/>
              <w:jc w:val="center"/>
            </w:trPr>
          </w:trPrChange>
        </w:trPr>
        <w:tc>
          <w:tcPr>
            <w:tcW w:w="784" w:type="dxa"/>
            <w:noWrap/>
            <w:tcPrChange w:id="7294" w:author="Mutali Nepfumbada" w:date="2022-10-12T05:54:00Z">
              <w:tcPr>
                <w:tcW w:w="1302" w:type="dxa"/>
                <w:gridSpan w:val="2"/>
                <w:noWrap/>
              </w:tcPr>
            </w:tcPrChange>
          </w:tcPr>
          <w:p w14:paraId="77DC5384" w14:textId="36330BEE" w:rsidR="007B2F80" w:rsidRPr="00D82B8B" w:rsidDel="00500908" w:rsidRDefault="007B2F80">
            <w:pPr>
              <w:rPr>
                <w:del w:id="7295" w:author="Mutali Nepfumbada" w:date="2022-10-27T15:37:00Z"/>
                <w:bCs/>
                <w:lang w:val="en-US"/>
              </w:rPr>
            </w:pPr>
            <w:del w:id="7296" w:author="Mutali Nepfumbada" w:date="2022-10-27T15:37:00Z">
              <w:r w:rsidRPr="00D82B8B" w:rsidDel="00500908">
                <w:rPr>
                  <w:bCs/>
                  <w:lang w:val="en-US"/>
                </w:rPr>
                <w:delText>Nov 21</w:delText>
              </w:r>
            </w:del>
          </w:p>
        </w:tc>
        <w:tc>
          <w:tcPr>
            <w:tcW w:w="991" w:type="dxa"/>
            <w:noWrap/>
            <w:tcPrChange w:id="7297" w:author="Mutali Nepfumbada" w:date="2022-10-12T05:54:00Z">
              <w:tcPr>
                <w:tcW w:w="1646" w:type="dxa"/>
                <w:noWrap/>
              </w:tcPr>
            </w:tcPrChange>
          </w:tcPr>
          <w:p w14:paraId="5A7CF35A" w14:textId="3DCAEF33" w:rsidR="007B2F80" w:rsidRPr="00D82B8B" w:rsidDel="00500908" w:rsidRDefault="007B2F80">
            <w:pPr>
              <w:jc w:val="center"/>
              <w:rPr>
                <w:del w:id="7298" w:author="Mutali Nepfumbada" w:date="2022-10-27T15:37:00Z"/>
                <w:bCs/>
                <w:lang w:val="en-US"/>
              </w:rPr>
            </w:pPr>
            <w:del w:id="7299" w:author="Mutali Nepfumbada" w:date="2022-10-27T15:37:00Z">
              <w:r w:rsidRPr="00D82B8B" w:rsidDel="00500908">
                <w:rPr>
                  <w:bCs/>
                  <w:lang w:val="en-US"/>
                </w:rPr>
                <w:delText>81</w:delText>
              </w:r>
              <w:r w:rsidR="0006041F" w:rsidRPr="00D82B8B" w:rsidDel="00500908">
                <w:rPr>
                  <w:bCs/>
                  <w:lang w:val="en-US"/>
                </w:rPr>
                <w:delText>,</w:delText>
              </w:r>
              <w:r w:rsidRPr="00D82B8B" w:rsidDel="00500908">
                <w:rPr>
                  <w:bCs/>
                  <w:lang w:val="en-US"/>
                </w:rPr>
                <w:delText>633</w:delText>
              </w:r>
            </w:del>
          </w:p>
        </w:tc>
        <w:tc>
          <w:tcPr>
            <w:tcW w:w="1276" w:type="dxa"/>
            <w:noWrap/>
            <w:tcPrChange w:id="7300" w:author="Mutali Nepfumbada" w:date="2022-10-12T05:54:00Z">
              <w:tcPr>
                <w:tcW w:w="1530" w:type="dxa"/>
                <w:gridSpan w:val="2"/>
                <w:noWrap/>
              </w:tcPr>
            </w:tcPrChange>
          </w:tcPr>
          <w:p w14:paraId="06909C0A" w14:textId="267BC5B8" w:rsidR="007B2F80" w:rsidRPr="00D82B8B" w:rsidDel="00500908" w:rsidRDefault="007B2F80">
            <w:pPr>
              <w:jc w:val="center"/>
              <w:rPr>
                <w:del w:id="7301" w:author="Mutali Nepfumbada" w:date="2022-10-27T15:37:00Z"/>
                <w:bCs/>
                <w:lang w:val="en-US"/>
              </w:rPr>
            </w:pPr>
            <w:del w:id="7302" w:author="Mutali Nepfumbada" w:date="2022-10-27T15:37:00Z">
              <w:r w:rsidRPr="00D82B8B" w:rsidDel="00500908">
                <w:rPr>
                  <w:bCs/>
                  <w:lang w:val="en-US"/>
                </w:rPr>
                <w:delText>81</w:delText>
              </w:r>
              <w:r w:rsidR="00E31A64" w:rsidRPr="00D82B8B" w:rsidDel="00500908">
                <w:rPr>
                  <w:bCs/>
                  <w:lang w:val="en-US"/>
                </w:rPr>
                <w:delText>,</w:delText>
              </w:r>
              <w:r w:rsidRPr="00D82B8B" w:rsidDel="00500908">
                <w:rPr>
                  <w:bCs/>
                  <w:lang w:val="en-US"/>
                </w:rPr>
                <w:delText>633</w:delText>
              </w:r>
            </w:del>
          </w:p>
        </w:tc>
        <w:tc>
          <w:tcPr>
            <w:tcW w:w="1150" w:type="dxa"/>
            <w:noWrap/>
            <w:tcPrChange w:id="7303" w:author="Mutali Nepfumbada" w:date="2022-10-12T05:54:00Z">
              <w:tcPr>
                <w:tcW w:w="1542" w:type="dxa"/>
                <w:gridSpan w:val="2"/>
                <w:noWrap/>
              </w:tcPr>
            </w:tcPrChange>
          </w:tcPr>
          <w:p w14:paraId="74BEE506" w14:textId="548D64BC" w:rsidR="007B2F80" w:rsidRPr="00D82B8B" w:rsidDel="00500908" w:rsidRDefault="007B2F80">
            <w:pPr>
              <w:jc w:val="center"/>
              <w:rPr>
                <w:del w:id="7304" w:author="Mutali Nepfumbada" w:date="2022-10-27T15:37:00Z"/>
                <w:bCs/>
                <w:lang w:val="en-US"/>
              </w:rPr>
            </w:pPr>
            <w:del w:id="7305" w:author="Mutali Nepfumbada" w:date="2022-10-27T15:37:00Z">
              <w:r w:rsidRPr="00D82B8B" w:rsidDel="00500908">
                <w:rPr>
                  <w:bCs/>
                  <w:lang w:val="en-US"/>
                </w:rPr>
                <w:delText>67</w:delText>
              </w:r>
              <w:r w:rsidR="00E31A64" w:rsidRPr="00D82B8B" w:rsidDel="00500908">
                <w:rPr>
                  <w:bCs/>
                  <w:lang w:val="en-US"/>
                </w:rPr>
                <w:delText>,</w:delText>
              </w:r>
              <w:r w:rsidRPr="00D82B8B" w:rsidDel="00500908">
                <w:rPr>
                  <w:bCs/>
                  <w:lang w:val="en-US"/>
                </w:rPr>
                <w:delText>695</w:delText>
              </w:r>
            </w:del>
          </w:p>
        </w:tc>
        <w:tc>
          <w:tcPr>
            <w:tcW w:w="1007" w:type="dxa"/>
            <w:tcPrChange w:id="7306" w:author="Mutali Nepfumbada" w:date="2022-10-12T05:54:00Z">
              <w:tcPr>
                <w:tcW w:w="1519" w:type="dxa"/>
                <w:gridSpan w:val="2"/>
              </w:tcPr>
            </w:tcPrChange>
          </w:tcPr>
          <w:p w14:paraId="5A651CA0" w14:textId="752FDA4B" w:rsidR="007B2F80" w:rsidRPr="00D82B8B" w:rsidDel="00500908" w:rsidRDefault="007B2F80">
            <w:pPr>
              <w:jc w:val="center"/>
              <w:rPr>
                <w:del w:id="7307" w:author="Mutali Nepfumbada" w:date="2022-10-27T15:37:00Z"/>
                <w:bCs/>
                <w:color w:val="FF0000"/>
                <w:lang w:val="en-US"/>
              </w:rPr>
            </w:pPr>
            <w:del w:id="7308" w:author="Mutali Nepfumbada" w:date="2022-10-27T15:37:00Z">
              <w:r w:rsidRPr="00D82B8B" w:rsidDel="00500908">
                <w:rPr>
                  <w:bCs/>
                  <w:color w:val="FF0000"/>
                  <w:lang w:val="en-US"/>
                </w:rPr>
                <w:delText>-17.07</w:delText>
              </w:r>
            </w:del>
          </w:p>
        </w:tc>
        <w:tc>
          <w:tcPr>
            <w:tcW w:w="1596" w:type="dxa"/>
            <w:tcPrChange w:id="7309" w:author="Mutali Nepfumbada" w:date="2022-10-12T05:54:00Z">
              <w:tcPr>
                <w:tcW w:w="1784" w:type="dxa"/>
              </w:tcPr>
            </w:tcPrChange>
          </w:tcPr>
          <w:p w14:paraId="7408134B" w14:textId="06B27538" w:rsidR="007B2F80" w:rsidRPr="00D82B8B" w:rsidDel="00500908" w:rsidRDefault="007B2F80">
            <w:pPr>
              <w:jc w:val="center"/>
              <w:rPr>
                <w:del w:id="7310" w:author="Mutali Nepfumbada" w:date="2022-10-27T15:37:00Z"/>
                <w:color w:val="FF0000"/>
                <w:lang w:val="en-US"/>
              </w:rPr>
            </w:pPr>
            <w:del w:id="7311" w:author="Mutali Nepfumbada" w:date="2022-10-27T15:37:00Z">
              <w:r w:rsidRPr="00D82B8B" w:rsidDel="00500908">
                <w:rPr>
                  <w:color w:val="FF0000"/>
                  <w:lang w:val="en-US"/>
                </w:rPr>
                <w:delText>-17.07</w:delText>
              </w:r>
            </w:del>
          </w:p>
        </w:tc>
      </w:tr>
      <w:tr w:rsidR="007B2F80" w:rsidRPr="00D82B8B" w:rsidDel="00500908" w14:paraId="0F7A8C1E" w14:textId="5D168C14" w:rsidTr="00200B62">
        <w:tblPrEx>
          <w:tblW w:w="0" w:type="auto"/>
          <w:jc w:val="center"/>
          <w:tblPrExChange w:id="7312" w:author="Mutali Nepfumbada" w:date="2022-10-12T05:54:00Z">
            <w:tblPrEx>
              <w:tblW w:w="0" w:type="auto"/>
              <w:jc w:val="center"/>
            </w:tblPrEx>
          </w:tblPrExChange>
        </w:tblPrEx>
        <w:trPr>
          <w:trHeight w:val="212"/>
          <w:jc w:val="center"/>
          <w:del w:id="7313" w:author="Mutali Nepfumbada" w:date="2022-10-27T15:37:00Z"/>
          <w:trPrChange w:id="7314" w:author="Mutali Nepfumbada" w:date="2022-10-12T05:54:00Z">
            <w:trPr>
              <w:trHeight w:val="224"/>
              <w:jc w:val="center"/>
            </w:trPr>
          </w:trPrChange>
        </w:trPr>
        <w:tc>
          <w:tcPr>
            <w:tcW w:w="784" w:type="dxa"/>
            <w:noWrap/>
            <w:tcPrChange w:id="7315" w:author="Mutali Nepfumbada" w:date="2022-10-12T05:54:00Z">
              <w:tcPr>
                <w:tcW w:w="1302" w:type="dxa"/>
                <w:gridSpan w:val="2"/>
                <w:noWrap/>
              </w:tcPr>
            </w:tcPrChange>
          </w:tcPr>
          <w:p w14:paraId="42ECA3D4" w14:textId="5BE245BF" w:rsidR="007B2F80" w:rsidRPr="00D82B8B" w:rsidDel="00500908" w:rsidRDefault="007B2F80">
            <w:pPr>
              <w:rPr>
                <w:del w:id="7316" w:author="Mutali Nepfumbada" w:date="2022-10-27T15:37:00Z"/>
                <w:bCs/>
                <w:lang w:val="en-US"/>
              </w:rPr>
            </w:pPr>
            <w:del w:id="7317" w:author="Mutali Nepfumbada" w:date="2022-10-27T15:37:00Z">
              <w:r w:rsidRPr="00D82B8B" w:rsidDel="00500908">
                <w:rPr>
                  <w:bCs/>
                  <w:lang w:val="en-US"/>
                </w:rPr>
                <w:delText>Dec 21</w:delText>
              </w:r>
            </w:del>
          </w:p>
        </w:tc>
        <w:tc>
          <w:tcPr>
            <w:tcW w:w="991" w:type="dxa"/>
            <w:noWrap/>
            <w:tcPrChange w:id="7318" w:author="Mutali Nepfumbada" w:date="2022-10-12T05:54:00Z">
              <w:tcPr>
                <w:tcW w:w="1646" w:type="dxa"/>
                <w:noWrap/>
              </w:tcPr>
            </w:tcPrChange>
          </w:tcPr>
          <w:p w14:paraId="0B55CB12" w14:textId="46EAF105" w:rsidR="007B2F80" w:rsidRPr="00D82B8B" w:rsidDel="00500908" w:rsidRDefault="007B2F80">
            <w:pPr>
              <w:jc w:val="center"/>
              <w:rPr>
                <w:del w:id="7319" w:author="Mutali Nepfumbada" w:date="2022-10-27T15:37:00Z"/>
                <w:bCs/>
                <w:lang w:val="en-US"/>
              </w:rPr>
            </w:pPr>
            <w:del w:id="7320"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721</w:delText>
              </w:r>
            </w:del>
          </w:p>
        </w:tc>
        <w:tc>
          <w:tcPr>
            <w:tcW w:w="1276" w:type="dxa"/>
            <w:noWrap/>
            <w:tcPrChange w:id="7321" w:author="Mutali Nepfumbada" w:date="2022-10-12T05:54:00Z">
              <w:tcPr>
                <w:tcW w:w="1530" w:type="dxa"/>
                <w:gridSpan w:val="2"/>
                <w:noWrap/>
              </w:tcPr>
            </w:tcPrChange>
          </w:tcPr>
          <w:p w14:paraId="755C16DA" w14:textId="2F74EF18" w:rsidR="007B2F80" w:rsidRPr="00D82B8B" w:rsidDel="00500908" w:rsidRDefault="007B2F80">
            <w:pPr>
              <w:jc w:val="center"/>
              <w:rPr>
                <w:del w:id="7322" w:author="Mutali Nepfumbada" w:date="2022-10-27T15:37:00Z"/>
                <w:bCs/>
                <w:lang w:val="en-US"/>
              </w:rPr>
            </w:pPr>
            <w:del w:id="7323" w:author="Mutali Nepfumbada" w:date="2022-10-27T15:37:00Z">
              <w:r w:rsidRPr="00D82B8B" w:rsidDel="00500908">
                <w:rPr>
                  <w:bCs/>
                  <w:lang w:val="en-US"/>
                </w:rPr>
                <w:delText>130</w:delText>
              </w:r>
              <w:r w:rsidR="00E31A64" w:rsidRPr="00D82B8B" w:rsidDel="00500908">
                <w:rPr>
                  <w:bCs/>
                  <w:lang w:val="en-US"/>
                </w:rPr>
                <w:delText>,</w:delText>
              </w:r>
              <w:r w:rsidRPr="00D82B8B" w:rsidDel="00500908">
                <w:rPr>
                  <w:bCs/>
                  <w:lang w:val="en-US"/>
                </w:rPr>
                <w:delText>700</w:delText>
              </w:r>
            </w:del>
          </w:p>
        </w:tc>
        <w:tc>
          <w:tcPr>
            <w:tcW w:w="1150" w:type="dxa"/>
            <w:noWrap/>
            <w:tcPrChange w:id="7324" w:author="Mutali Nepfumbada" w:date="2022-10-12T05:54:00Z">
              <w:tcPr>
                <w:tcW w:w="1542" w:type="dxa"/>
                <w:gridSpan w:val="2"/>
                <w:noWrap/>
              </w:tcPr>
            </w:tcPrChange>
          </w:tcPr>
          <w:p w14:paraId="68E59491" w14:textId="2E68426B" w:rsidR="007B2F80" w:rsidRPr="00D82B8B" w:rsidDel="00500908" w:rsidRDefault="007B2F80">
            <w:pPr>
              <w:jc w:val="center"/>
              <w:rPr>
                <w:del w:id="7325" w:author="Mutali Nepfumbada" w:date="2022-10-27T15:37:00Z"/>
                <w:bCs/>
                <w:lang w:val="en-US"/>
              </w:rPr>
            </w:pPr>
            <w:del w:id="7326" w:author="Mutali Nepfumbada" w:date="2022-10-27T15:37:00Z">
              <w:r w:rsidRPr="00D82B8B" w:rsidDel="00500908">
                <w:rPr>
                  <w:bCs/>
                  <w:lang w:val="en-US"/>
                </w:rPr>
                <w:delText>94</w:delText>
              </w:r>
              <w:r w:rsidR="00E31A64" w:rsidRPr="00D82B8B" w:rsidDel="00500908">
                <w:rPr>
                  <w:bCs/>
                  <w:lang w:val="en-US"/>
                </w:rPr>
                <w:delText>,</w:delText>
              </w:r>
              <w:r w:rsidRPr="00D82B8B" w:rsidDel="00500908">
                <w:rPr>
                  <w:bCs/>
                  <w:lang w:val="en-US"/>
                </w:rPr>
                <w:delText>633</w:delText>
              </w:r>
            </w:del>
          </w:p>
        </w:tc>
        <w:tc>
          <w:tcPr>
            <w:tcW w:w="1007" w:type="dxa"/>
            <w:tcPrChange w:id="7327" w:author="Mutali Nepfumbada" w:date="2022-10-12T05:54:00Z">
              <w:tcPr>
                <w:tcW w:w="1519" w:type="dxa"/>
                <w:gridSpan w:val="2"/>
              </w:tcPr>
            </w:tcPrChange>
          </w:tcPr>
          <w:p w14:paraId="4A8163C1" w14:textId="61F3A461" w:rsidR="007B2F80" w:rsidRPr="00D82B8B" w:rsidDel="00500908" w:rsidRDefault="007B2F80">
            <w:pPr>
              <w:jc w:val="center"/>
              <w:rPr>
                <w:del w:id="7328" w:author="Mutali Nepfumbada" w:date="2022-10-27T15:37:00Z"/>
                <w:bCs/>
                <w:color w:val="FF0000"/>
                <w:lang w:val="en-US"/>
              </w:rPr>
            </w:pPr>
            <w:del w:id="7329" w:author="Mutali Nepfumbada" w:date="2022-10-27T15:37:00Z">
              <w:r w:rsidRPr="00D82B8B" w:rsidDel="00500908">
                <w:rPr>
                  <w:bCs/>
                  <w:color w:val="FF0000"/>
                  <w:lang w:val="en-US"/>
                </w:rPr>
                <w:delText>-27.61</w:delText>
              </w:r>
            </w:del>
          </w:p>
        </w:tc>
        <w:tc>
          <w:tcPr>
            <w:tcW w:w="1596" w:type="dxa"/>
            <w:tcPrChange w:id="7330" w:author="Mutali Nepfumbada" w:date="2022-10-12T05:54:00Z">
              <w:tcPr>
                <w:tcW w:w="1784" w:type="dxa"/>
              </w:tcPr>
            </w:tcPrChange>
          </w:tcPr>
          <w:p w14:paraId="60DCBE39" w14:textId="297087CD" w:rsidR="007B2F80" w:rsidRPr="00D82B8B" w:rsidDel="00500908" w:rsidRDefault="007B2F80">
            <w:pPr>
              <w:jc w:val="center"/>
              <w:rPr>
                <w:del w:id="7331" w:author="Mutali Nepfumbada" w:date="2022-10-27T15:37:00Z"/>
                <w:color w:val="FF0000"/>
                <w:lang w:val="en-US"/>
              </w:rPr>
            </w:pPr>
            <w:del w:id="7332" w:author="Mutali Nepfumbada" w:date="2022-10-27T15:37:00Z">
              <w:r w:rsidRPr="00D82B8B" w:rsidDel="00500908">
                <w:rPr>
                  <w:color w:val="FF0000"/>
                  <w:lang w:val="en-US"/>
                </w:rPr>
                <w:delText>-27.6</w:delText>
              </w:r>
            </w:del>
          </w:p>
        </w:tc>
      </w:tr>
      <w:tr w:rsidR="007B2F80" w:rsidRPr="00D82B8B" w:rsidDel="00500908" w14:paraId="79EB93CE" w14:textId="1A597A08" w:rsidTr="00200B62">
        <w:tblPrEx>
          <w:tblW w:w="0" w:type="auto"/>
          <w:jc w:val="center"/>
          <w:tblPrExChange w:id="7333" w:author="Mutali Nepfumbada" w:date="2022-10-12T05:54:00Z">
            <w:tblPrEx>
              <w:tblW w:w="0" w:type="auto"/>
              <w:jc w:val="center"/>
            </w:tblPrEx>
          </w:tblPrExChange>
        </w:tblPrEx>
        <w:trPr>
          <w:trHeight w:val="212"/>
          <w:jc w:val="center"/>
          <w:del w:id="7334" w:author="Mutali Nepfumbada" w:date="2022-10-27T15:37:00Z"/>
          <w:trPrChange w:id="7335" w:author="Mutali Nepfumbada" w:date="2022-10-12T05:54:00Z">
            <w:trPr>
              <w:trHeight w:val="224"/>
              <w:jc w:val="center"/>
            </w:trPr>
          </w:trPrChange>
        </w:trPr>
        <w:tc>
          <w:tcPr>
            <w:tcW w:w="784" w:type="dxa"/>
            <w:noWrap/>
            <w:tcPrChange w:id="7336" w:author="Mutali Nepfumbada" w:date="2022-10-12T05:54:00Z">
              <w:tcPr>
                <w:tcW w:w="1302" w:type="dxa"/>
                <w:gridSpan w:val="2"/>
                <w:noWrap/>
              </w:tcPr>
            </w:tcPrChange>
          </w:tcPr>
          <w:p w14:paraId="6B5E1497" w14:textId="7A26FDD5" w:rsidR="007B2F80" w:rsidRPr="00D82B8B" w:rsidDel="00500908" w:rsidRDefault="007B2F80">
            <w:pPr>
              <w:rPr>
                <w:del w:id="7337" w:author="Mutali Nepfumbada" w:date="2022-10-27T15:37:00Z"/>
                <w:bCs/>
                <w:lang w:val="en-US"/>
              </w:rPr>
            </w:pPr>
            <w:del w:id="7338" w:author="Mutali Nepfumbada" w:date="2022-10-27T15:37:00Z">
              <w:r w:rsidRPr="00D82B8B" w:rsidDel="00500908">
                <w:rPr>
                  <w:bCs/>
                  <w:lang w:val="en-US"/>
                </w:rPr>
                <w:delText>Jan 22</w:delText>
              </w:r>
            </w:del>
          </w:p>
        </w:tc>
        <w:tc>
          <w:tcPr>
            <w:tcW w:w="991" w:type="dxa"/>
            <w:noWrap/>
            <w:tcPrChange w:id="7339" w:author="Mutali Nepfumbada" w:date="2022-10-12T05:54:00Z">
              <w:tcPr>
                <w:tcW w:w="1646" w:type="dxa"/>
                <w:noWrap/>
              </w:tcPr>
            </w:tcPrChange>
          </w:tcPr>
          <w:p w14:paraId="1348DFD1" w14:textId="65519550" w:rsidR="007B2F80" w:rsidRPr="00D82B8B" w:rsidDel="00500908" w:rsidRDefault="007B2F80">
            <w:pPr>
              <w:jc w:val="center"/>
              <w:rPr>
                <w:del w:id="7340" w:author="Mutali Nepfumbada" w:date="2022-10-27T15:37:00Z"/>
                <w:bCs/>
                <w:lang w:val="en-US"/>
              </w:rPr>
            </w:pPr>
            <w:del w:id="7341"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944</w:delText>
              </w:r>
            </w:del>
          </w:p>
        </w:tc>
        <w:tc>
          <w:tcPr>
            <w:tcW w:w="1276" w:type="dxa"/>
            <w:noWrap/>
            <w:tcPrChange w:id="7342" w:author="Mutali Nepfumbada" w:date="2022-10-12T05:54:00Z">
              <w:tcPr>
                <w:tcW w:w="1530" w:type="dxa"/>
                <w:gridSpan w:val="2"/>
                <w:noWrap/>
              </w:tcPr>
            </w:tcPrChange>
          </w:tcPr>
          <w:p w14:paraId="6DBF0B3F" w14:textId="57C4498B" w:rsidR="007B2F80" w:rsidRPr="00D82B8B" w:rsidDel="00500908" w:rsidRDefault="007B2F80">
            <w:pPr>
              <w:jc w:val="center"/>
              <w:rPr>
                <w:del w:id="7343" w:author="Mutali Nepfumbada" w:date="2022-10-27T15:37:00Z"/>
                <w:bCs/>
                <w:lang w:val="en-US"/>
              </w:rPr>
            </w:pPr>
            <w:del w:id="7344" w:author="Mutali Nepfumbada" w:date="2022-10-27T15:37:00Z">
              <w:r w:rsidRPr="00D82B8B" w:rsidDel="00500908">
                <w:rPr>
                  <w:bCs/>
                  <w:lang w:val="en-US"/>
                </w:rPr>
                <w:delText>140</w:delText>
              </w:r>
              <w:r w:rsidR="00E31A64" w:rsidRPr="00D82B8B" w:rsidDel="00500908">
                <w:rPr>
                  <w:bCs/>
                  <w:lang w:val="en-US"/>
                </w:rPr>
                <w:delText>,</w:delText>
              </w:r>
              <w:r w:rsidRPr="00D82B8B" w:rsidDel="00500908">
                <w:rPr>
                  <w:bCs/>
                  <w:lang w:val="en-US"/>
                </w:rPr>
                <w:delText>000</w:delText>
              </w:r>
            </w:del>
          </w:p>
        </w:tc>
        <w:tc>
          <w:tcPr>
            <w:tcW w:w="1150" w:type="dxa"/>
            <w:noWrap/>
            <w:tcPrChange w:id="7345" w:author="Mutali Nepfumbada" w:date="2022-10-12T05:54:00Z">
              <w:tcPr>
                <w:tcW w:w="1542" w:type="dxa"/>
                <w:gridSpan w:val="2"/>
                <w:noWrap/>
              </w:tcPr>
            </w:tcPrChange>
          </w:tcPr>
          <w:p w14:paraId="551F642D" w14:textId="3323CBF3" w:rsidR="007B2F80" w:rsidRPr="00D82B8B" w:rsidDel="00500908" w:rsidRDefault="007B2F80">
            <w:pPr>
              <w:jc w:val="center"/>
              <w:rPr>
                <w:del w:id="7346" w:author="Mutali Nepfumbada" w:date="2022-10-27T15:37:00Z"/>
                <w:bCs/>
                <w:lang w:val="en-US"/>
              </w:rPr>
            </w:pPr>
            <w:del w:id="7347" w:author="Mutali Nepfumbada" w:date="2022-10-27T15:37:00Z">
              <w:r w:rsidRPr="00D82B8B" w:rsidDel="00500908">
                <w:rPr>
                  <w:bCs/>
                  <w:lang w:val="en-US"/>
                </w:rPr>
                <w:delText>100</w:delText>
              </w:r>
              <w:r w:rsidR="00E31A64" w:rsidRPr="00D82B8B" w:rsidDel="00500908">
                <w:rPr>
                  <w:bCs/>
                  <w:lang w:val="en-US"/>
                </w:rPr>
                <w:delText>,</w:delText>
              </w:r>
              <w:r w:rsidRPr="00D82B8B" w:rsidDel="00500908">
                <w:rPr>
                  <w:bCs/>
                  <w:lang w:val="en-US"/>
                </w:rPr>
                <w:delText>806</w:delText>
              </w:r>
            </w:del>
          </w:p>
        </w:tc>
        <w:tc>
          <w:tcPr>
            <w:tcW w:w="1007" w:type="dxa"/>
            <w:tcPrChange w:id="7348" w:author="Mutali Nepfumbada" w:date="2022-10-12T05:54:00Z">
              <w:tcPr>
                <w:tcW w:w="1519" w:type="dxa"/>
                <w:gridSpan w:val="2"/>
              </w:tcPr>
            </w:tcPrChange>
          </w:tcPr>
          <w:p w14:paraId="3052E897" w14:textId="53EEB43E" w:rsidR="007B2F80" w:rsidRPr="00D82B8B" w:rsidDel="00500908" w:rsidRDefault="007B2F80">
            <w:pPr>
              <w:jc w:val="center"/>
              <w:rPr>
                <w:del w:id="7349" w:author="Mutali Nepfumbada" w:date="2022-10-27T15:37:00Z"/>
                <w:bCs/>
                <w:color w:val="FF0000"/>
                <w:lang w:val="en-US"/>
              </w:rPr>
            </w:pPr>
            <w:del w:id="7350" w:author="Mutali Nepfumbada" w:date="2022-10-27T15:37:00Z">
              <w:r w:rsidRPr="00D82B8B" w:rsidDel="00500908">
                <w:rPr>
                  <w:bCs/>
                  <w:color w:val="FF0000"/>
                  <w:lang w:val="en-US"/>
                </w:rPr>
                <w:delText>-23.02</w:delText>
              </w:r>
            </w:del>
          </w:p>
        </w:tc>
        <w:tc>
          <w:tcPr>
            <w:tcW w:w="1596" w:type="dxa"/>
            <w:tcPrChange w:id="7351" w:author="Mutali Nepfumbada" w:date="2022-10-12T05:54:00Z">
              <w:tcPr>
                <w:tcW w:w="1784" w:type="dxa"/>
              </w:tcPr>
            </w:tcPrChange>
          </w:tcPr>
          <w:p w14:paraId="77B1C550" w14:textId="2BC40751" w:rsidR="007B2F80" w:rsidRPr="00D82B8B" w:rsidDel="00500908" w:rsidRDefault="007B2F80">
            <w:pPr>
              <w:jc w:val="center"/>
              <w:rPr>
                <w:del w:id="7352" w:author="Mutali Nepfumbada" w:date="2022-10-27T15:37:00Z"/>
                <w:color w:val="FF0000"/>
                <w:lang w:val="en-US"/>
              </w:rPr>
            </w:pPr>
            <w:del w:id="7353" w:author="Mutali Nepfumbada" w:date="2022-10-27T15:37:00Z">
              <w:r w:rsidRPr="00D82B8B" w:rsidDel="00500908">
                <w:rPr>
                  <w:color w:val="FF0000"/>
                  <w:lang w:val="en-US"/>
                </w:rPr>
                <w:delText>-28.0</w:delText>
              </w:r>
            </w:del>
          </w:p>
        </w:tc>
      </w:tr>
      <w:tr w:rsidR="007B2F80" w:rsidRPr="00D82B8B" w:rsidDel="00500908" w14:paraId="072CD45C" w14:textId="0CAC7E91" w:rsidTr="00200B62">
        <w:tblPrEx>
          <w:tblW w:w="0" w:type="auto"/>
          <w:jc w:val="center"/>
          <w:tblPrExChange w:id="7354" w:author="Mutali Nepfumbada" w:date="2022-10-12T05:54:00Z">
            <w:tblPrEx>
              <w:tblW w:w="0" w:type="auto"/>
              <w:jc w:val="center"/>
            </w:tblPrEx>
          </w:tblPrExChange>
        </w:tblPrEx>
        <w:trPr>
          <w:trHeight w:val="212"/>
          <w:jc w:val="center"/>
          <w:del w:id="7355" w:author="Mutali Nepfumbada" w:date="2022-10-27T15:37:00Z"/>
          <w:trPrChange w:id="7356" w:author="Mutali Nepfumbada" w:date="2022-10-12T05:54:00Z">
            <w:trPr>
              <w:trHeight w:val="224"/>
              <w:jc w:val="center"/>
            </w:trPr>
          </w:trPrChange>
        </w:trPr>
        <w:tc>
          <w:tcPr>
            <w:tcW w:w="784" w:type="dxa"/>
            <w:noWrap/>
            <w:tcPrChange w:id="7357" w:author="Mutali Nepfumbada" w:date="2022-10-12T05:54:00Z">
              <w:tcPr>
                <w:tcW w:w="1302" w:type="dxa"/>
                <w:gridSpan w:val="2"/>
                <w:noWrap/>
              </w:tcPr>
            </w:tcPrChange>
          </w:tcPr>
          <w:p w14:paraId="5D924EE1" w14:textId="4634270A" w:rsidR="007B2F80" w:rsidRPr="00D82B8B" w:rsidDel="00500908" w:rsidRDefault="007B2F80">
            <w:pPr>
              <w:rPr>
                <w:del w:id="7358" w:author="Mutali Nepfumbada" w:date="2022-10-27T15:37:00Z"/>
                <w:bCs/>
                <w:lang w:val="en-US"/>
              </w:rPr>
            </w:pPr>
            <w:del w:id="7359" w:author="Mutali Nepfumbada" w:date="2022-10-27T15:37:00Z">
              <w:r w:rsidRPr="00D82B8B" w:rsidDel="00500908">
                <w:rPr>
                  <w:bCs/>
                  <w:lang w:val="en-US"/>
                </w:rPr>
                <w:delText>Feb 22</w:delText>
              </w:r>
            </w:del>
          </w:p>
        </w:tc>
        <w:tc>
          <w:tcPr>
            <w:tcW w:w="991" w:type="dxa"/>
            <w:noWrap/>
            <w:tcPrChange w:id="7360" w:author="Mutali Nepfumbada" w:date="2022-10-12T05:54:00Z">
              <w:tcPr>
                <w:tcW w:w="1646" w:type="dxa"/>
                <w:noWrap/>
              </w:tcPr>
            </w:tcPrChange>
          </w:tcPr>
          <w:p w14:paraId="50E8F01E" w14:textId="228249BF" w:rsidR="007B2F80" w:rsidRPr="00D82B8B" w:rsidDel="00500908" w:rsidRDefault="007B2F80">
            <w:pPr>
              <w:jc w:val="center"/>
              <w:rPr>
                <w:del w:id="7361" w:author="Mutali Nepfumbada" w:date="2022-10-27T15:37:00Z"/>
                <w:bCs/>
                <w:lang w:val="en-US"/>
              </w:rPr>
            </w:pPr>
            <w:del w:id="7362"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814</w:delText>
              </w:r>
            </w:del>
          </w:p>
        </w:tc>
        <w:tc>
          <w:tcPr>
            <w:tcW w:w="1276" w:type="dxa"/>
            <w:noWrap/>
            <w:tcPrChange w:id="7363" w:author="Mutali Nepfumbada" w:date="2022-10-12T05:54:00Z">
              <w:tcPr>
                <w:tcW w:w="1530" w:type="dxa"/>
                <w:gridSpan w:val="2"/>
                <w:noWrap/>
              </w:tcPr>
            </w:tcPrChange>
          </w:tcPr>
          <w:p w14:paraId="13509BB3" w14:textId="5F0E1839" w:rsidR="007B2F80" w:rsidRPr="00D82B8B" w:rsidDel="00500908" w:rsidRDefault="007B2F80">
            <w:pPr>
              <w:jc w:val="center"/>
              <w:rPr>
                <w:del w:id="7364" w:author="Mutali Nepfumbada" w:date="2022-10-27T15:37:00Z"/>
                <w:bCs/>
                <w:lang w:val="en-US"/>
              </w:rPr>
            </w:pPr>
            <w:del w:id="7365" w:author="Mutali Nepfumbada" w:date="2022-10-27T15:37:00Z">
              <w:r w:rsidRPr="00D82B8B" w:rsidDel="00500908">
                <w:rPr>
                  <w:bCs/>
                  <w:lang w:val="en-US"/>
                </w:rPr>
                <w:delText>111</w:delText>
              </w:r>
              <w:r w:rsidR="00E31A64" w:rsidRPr="00D82B8B" w:rsidDel="00500908">
                <w:rPr>
                  <w:bCs/>
                  <w:lang w:val="en-US"/>
                </w:rPr>
                <w:delText>,</w:delText>
              </w:r>
              <w:r w:rsidRPr="00D82B8B" w:rsidDel="00500908">
                <w:rPr>
                  <w:bCs/>
                  <w:lang w:val="en-US"/>
                </w:rPr>
                <w:delText>800</w:delText>
              </w:r>
            </w:del>
          </w:p>
        </w:tc>
        <w:tc>
          <w:tcPr>
            <w:tcW w:w="1150" w:type="dxa"/>
            <w:noWrap/>
            <w:tcPrChange w:id="7366" w:author="Mutali Nepfumbada" w:date="2022-10-12T05:54:00Z">
              <w:tcPr>
                <w:tcW w:w="1542" w:type="dxa"/>
                <w:gridSpan w:val="2"/>
                <w:noWrap/>
              </w:tcPr>
            </w:tcPrChange>
          </w:tcPr>
          <w:p w14:paraId="1671CB9E" w14:textId="36FE8045" w:rsidR="007B2F80" w:rsidRPr="00D82B8B" w:rsidDel="00500908" w:rsidRDefault="007B2F80">
            <w:pPr>
              <w:jc w:val="center"/>
              <w:rPr>
                <w:del w:id="7367" w:author="Mutali Nepfumbada" w:date="2022-10-27T15:37:00Z"/>
                <w:bCs/>
                <w:lang w:val="en-US"/>
              </w:rPr>
            </w:pPr>
            <w:del w:id="7368" w:author="Mutali Nepfumbada" w:date="2022-10-27T15:37:00Z">
              <w:r w:rsidRPr="00D82B8B" w:rsidDel="00500908">
                <w:rPr>
                  <w:bCs/>
                  <w:lang w:val="en-US"/>
                </w:rPr>
                <w:delText>913</w:delText>
              </w:r>
              <w:r w:rsidR="00E31A64" w:rsidRPr="00D82B8B" w:rsidDel="00500908">
                <w:rPr>
                  <w:bCs/>
                  <w:lang w:val="en-US"/>
                </w:rPr>
                <w:delText>,</w:delText>
              </w:r>
              <w:r w:rsidRPr="00D82B8B" w:rsidDel="00500908">
                <w:rPr>
                  <w:bCs/>
                  <w:lang w:val="en-US"/>
                </w:rPr>
                <w:delText>70</w:delText>
              </w:r>
            </w:del>
          </w:p>
        </w:tc>
        <w:tc>
          <w:tcPr>
            <w:tcW w:w="1007" w:type="dxa"/>
            <w:tcPrChange w:id="7369" w:author="Mutali Nepfumbada" w:date="2022-10-12T05:54:00Z">
              <w:tcPr>
                <w:tcW w:w="1519" w:type="dxa"/>
                <w:gridSpan w:val="2"/>
              </w:tcPr>
            </w:tcPrChange>
          </w:tcPr>
          <w:p w14:paraId="269D189C" w14:textId="774AB7B9" w:rsidR="007B2F80" w:rsidRPr="00D82B8B" w:rsidDel="00500908" w:rsidRDefault="007B2F80">
            <w:pPr>
              <w:jc w:val="center"/>
              <w:rPr>
                <w:del w:id="7370" w:author="Mutali Nepfumbada" w:date="2022-10-27T15:37:00Z"/>
                <w:bCs/>
                <w:color w:val="FF0000"/>
                <w:lang w:val="en-US"/>
              </w:rPr>
            </w:pPr>
            <w:del w:id="7371" w:author="Mutali Nepfumbada" w:date="2022-10-27T15:37:00Z">
              <w:r w:rsidRPr="00D82B8B" w:rsidDel="00500908">
                <w:rPr>
                  <w:bCs/>
                  <w:color w:val="FF0000"/>
                  <w:lang w:val="en-US"/>
                </w:rPr>
                <w:delText>-18.28</w:delText>
              </w:r>
            </w:del>
          </w:p>
        </w:tc>
        <w:tc>
          <w:tcPr>
            <w:tcW w:w="1596" w:type="dxa"/>
            <w:tcPrChange w:id="7372" w:author="Mutali Nepfumbada" w:date="2022-10-12T05:54:00Z">
              <w:tcPr>
                <w:tcW w:w="1784" w:type="dxa"/>
              </w:tcPr>
            </w:tcPrChange>
          </w:tcPr>
          <w:p w14:paraId="73C5D297" w14:textId="611F6682" w:rsidR="007B2F80" w:rsidRPr="00D82B8B" w:rsidDel="00500908" w:rsidRDefault="007B2F80">
            <w:pPr>
              <w:jc w:val="center"/>
              <w:rPr>
                <w:del w:id="7373" w:author="Mutali Nepfumbada" w:date="2022-10-27T15:37:00Z"/>
                <w:color w:val="FF0000"/>
                <w:lang w:val="en-US"/>
              </w:rPr>
            </w:pPr>
            <w:del w:id="7374" w:author="Mutali Nepfumbada" w:date="2022-10-27T15:37:00Z">
              <w:r w:rsidRPr="00D82B8B" w:rsidDel="00500908">
                <w:rPr>
                  <w:color w:val="FF0000"/>
                  <w:lang w:val="en-US"/>
                </w:rPr>
                <w:delText>-18.27</w:delText>
              </w:r>
            </w:del>
          </w:p>
        </w:tc>
      </w:tr>
      <w:tr w:rsidR="007B2F80" w:rsidRPr="00D82B8B" w:rsidDel="00500908" w14:paraId="641B6AEF" w14:textId="04225054" w:rsidTr="00200B62">
        <w:tblPrEx>
          <w:tblW w:w="0" w:type="auto"/>
          <w:jc w:val="center"/>
          <w:tblPrExChange w:id="7375" w:author="Mutali Nepfumbada" w:date="2022-10-12T05:54:00Z">
            <w:tblPrEx>
              <w:tblW w:w="0" w:type="auto"/>
              <w:jc w:val="center"/>
            </w:tblPrEx>
          </w:tblPrExChange>
        </w:tblPrEx>
        <w:trPr>
          <w:trHeight w:val="212"/>
          <w:jc w:val="center"/>
          <w:del w:id="7376" w:author="Mutali Nepfumbada" w:date="2022-10-27T15:37:00Z"/>
          <w:trPrChange w:id="7377" w:author="Mutali Nepfumbada" w:date="2022-10-12T05:54:00Z">
            <w:trPr>
              <w:trHeight w:val="224"/>
              <w:jc w:val="center"/>
            </w:trPr>
          </w:trPrChange>
        </w:trPr>
        <w:tc>
          <w:tcPr>
            <w:tcW w:w="784" w:type="dxa"/>
            <w:noWrap/>
            <w:tcPrChange w:id="7378" w:author="Mutali Nepfumbada" w:date="2022-10-12T05:54:00Z">
              <w:tcPr>
                <w:tcW w:w="1302" w:type="dxa"/>
                <w:gridSpan w:val="2"/>
                <w:noWrap/>
              </w:tcPr>
            </w:tcPrChange>
          </w:tcPr>
          <w:p w14:paraId="5DDB774E" w14:textId="63F2B018" w:rsidR="007B2F80" w:rsidRPr="00D82B8B" w:rsidDel="00500908" w:rsidRDefault="007B2F80">
            <w:pPr>
              <w:rPr>
                <w:del w:id="7379" w:author="Mutali Nepfumbada" w:date="2022-10-27T15:37:00Z"/>
                <w:bCs/>
                <w:lang w:val="en-US"/>
              </w:rPr>
            </w:pPr>
            <w:del w:id="7380" w:author="Mutali Nepfumbada" w:date="2022-10-27T15:37:00Z">
              <w:r w:rsidRPr="00D82B8B" w:rsidDel="00500908">
                <w:rPr>
                  <w:bCs/>
                  <w:lang w:val="en-US"/>
                </w:rPr>
                <w:delText>Mar 22</w:delText>
              </w:r>
            </w:del>
          </w:p>
        </w:tc>
        <w:tc>
          <w:tcPr>
            <w:tcW w:w="991" w:type="dxa"/>
            <w:noWrap/>
            <w:tcPrChange w:id="7381" w:author="Mutali Nepfumbada" w:date="2022-10-12T05:54:00Z">
              <w:tcPr>
                <w:tcW w:w="1646" w:type="dxa"/>
                <w:noWrap/>
              </w:tcPr>
            </w:tcPrChange>
          </w:tcPr>
          <w:p w14:paraId="477CD9C8" w14:textId="6FC0BD55" w:rsidR="007B2F80" w:rsidRPr="00D82B8B" w:rsidDel="00500908" w:rsidRDefault="007B2F80">
            <w:pPr>
              <w:jc w:val="center"/>
              <w:rPr>
                <w:del w:id="7382" w:author="Mutali Nepfumbada" w:date="2022-10-27T15:37:00Z"/>
                <w:bCs/>
                <w:lang w:val="en-US"/>
              </w:rPr>
            </w:pPr>
            <w:del w:id="7383"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969</w:delText>
              </w:r>
            </w:del>
          </w:p>
        </w:tc>
        <w:tc>
          <w:tcPr>
            <w:tcW w:w="1276" w:type="dxa"/>
            <w:noWrap/>
            <w:tcPrChange w:id="7384" w:author="Mutali Nepfumbada" w:date="2022-10-12T05:54:00Z">
              <w:tcPr>
                <w:tcW w:w="1530" w:type="dxa"/>
                <w:gridSpan w:val="2"/>
                <w:noWrap/>
              </w:tcPr>
            </w:tcPrChange>
          </w:tcPr>
          <w:p w14:paraId="1BBB9D75" w14:textId="5C2898C4" w:rsidR="007B2F80" w:rsidRPr="00D82B8B" w:rsidDel="00500908" w:rsidRDefault="007B2F80">
            <w:pPr>
              <w:jc w:val="center"/>
              <w:rPr>
                <w:del w:id="7385" w:author="Mutali Nepfumbada" w:date="2022-10-27T15:37:00Z"/>
                <w:bCs/>
                <w:lang w:val="en-US"/>
              </w:rPr>
            </w:pPr>
            <w:del w:id="7386" w:author="Mutali Nepfumbada" w:date="2022-10-27T15:37:00Z">
              <w:r w:rsidRPr="00D82B8B" w:rsidDel="00500908">
                <w:rPr>
                  <w:bCs/>
                  <w:lang w:val="en-US"/>
                </w:rPr>
                <w:delText>112</w:delText>
              </w:r>
              <w:r w:rsidR="00E31A64" w:rsidRPr="00D82B8B" w:rsidDel="00500908">
                <w:rPr>
                  <w:bCs/>
                  <w:lang w:val="en-US"/>
                </w:rPr>
                <w:delText>,</w:delText>
              </w:r>
              <w:r w:rsidRPr="00D82B8B" w:rsidDel="00500908">
                <w:rPr>
                  <w:bCs/>
                  <w:lang w:val="en-US"/>
                </w:rPr>
                <w:delText>000</w:delText>
              </w:r>
            </w:del>
          </w:p>
        </w:tc>
        <w:tc>
          <w:tcPr>
            <w:tcW w:w="1150" w:type="dxa"/>
            <w:noWrap/>
            <w:tcPrChange w:id="7387" w:author="Mutali Nepfumbada" w:date="2022-10-12T05:54:00Z">
              <w:tcPr>
                <w:tcW w:w="1542" w:type="dxa"/>
                <w:gridSpan w:val="2"/>
                <w:noWrap/>
              </w:tcPr>
            </w:tcPrChange>
          </w:tcPr>
          <w:p w14:paraId="07945624" w14:textId="4C8ED5CF" w:rsidR="007B2F80" w:rsidRPr="00D82B8B" w:rsidDel="00500908" w:rsidRDefault="007B2F80">
            <w:pPr>
              <w:jc w:val="center"/>
              <w:rPr>
                <w:del w:id="7388" w:author="Mutali Nepfumbada" w:date="2022-10-27T15:37:00Z"/>
                <w:bCs/>
                <w:lang w:val="en-US"/>
              </w:rPr>
            </w:pPr>
            <w:del w:id="7389" w:author="Mutali Nepfumbada" w:date="2022-10-27T15:37:00Z">
              <w:r w:rsidRPr="00D82B8B" w:rsidDel="00500908">
                <w:rPr>
                  <w:bCs/>
                  <w:lang w:val="en-US"/>
                </w:rPr>
                <w:delText>89</w:delText>
              </w:r>
              <w:r w:rsidR="00E31A64" w:rsidRPr="00D82B8B" w:rsidDel="00500908">
                <w:rPr>
                  <w:bCs/>
                  <w:lang w:val="en-US"/>
                </w:rPr>
                <w:delText>,</w:delText>
              </w:r>
              <w:r w:rsidRPr="00D82B8B" w:rsidDel="00500908">
                <w:rPr>
                  <w:bCs/>
                  <w:lang w:val="en-US"/>
                </w:rPr>
                <w:delText>806</w:delText>
              </w:r>
            </w:del>
          </w:p>
        </w:tc>
        <w:tc>
          <w:tcPr>
            <w:tcW w:w="1007" w:type="dxa"/>
            <w:tcPrChange w:id="7390" w:author="Mutali Nepfumbada" w:date="2022-10-12T05:54:00Z">
              <w:tcPr>
                <w:tcW w:w="1519" w:type="dxa"/>
                <w:gridSpan w:val="2"/>
              </w:tcPr>
            </w:tcPrChange>
          </w:tcPr>
          <w:p w14:paraId="60B9653D" w14:textId="7A671B45" w:rsidR="007B2F80" w:rsidRPr="00D82B8B" w:rsidDel="00500908" w:rsidRDefault="007B2F80">
            <w:pPr>
              <w:jc w:val="center"/>
              <w:rPr>
                <w:del w:id="7391" w:author="Mutali Nepfumbada" w:date="2022-10-27T15:37:00Z"/>
                <w:bCs/>
                <w:color w:val="FF0000"/>
                <w:lang w:val="en-US"/>
              </w:rPr>
            </w:pPr>
            <w:del w:id="7392" w:author="Mutali Nepfumbada" w:date="2022-10-27T15:37:00Z">
              <w:r w:rsidRPr="00D82B8B" w:rsidDel="00500908">
                <w:rPr>
                  <w:bCs/>
                  <w:color w:val="FF0000"/>
                  <w:lang w:val="en-US"/>
                </w:rPr>
                <w:delText>-19.79</w:delText>
              </w:r>
            </w:del>
          </w:p>
        </w:tc>
        <w:tc>
          <w:tcPr>
            <w:tcW w:w="1596" w:type="dxa"/>
            <w:tcPrChange w:id="7393" w:author="Mutali Nepfumbada" w:date="2022-10-12T05:54:00Z">
              <w:tcPr>
                <w:tcW w:w="1784" w:type="dxa"/>
              </w:tcPr>
            </w:tcPrChange>
          </w:tcPr>
          <w:p w14:paraId="436DBDE9" w14:textId="481FB9A8" w:rsidR="007B2F80" w:rsidRPr="00D82B8B" w:rsidDel="00500908" w:rsidRDefault="007B2F80">
            <w:pPr>
              <w:jc w:val="center"/>
              <w:rPr>
                <w:del w:id="7394" w:author="Mutali Nepfumbada" w:date="2022-10-27T15:37:00Z"/>
                <w:color w:val="FF0000"/>
                <w:lang w:val="en-US"/>
              </w:rPr>
            </w:pPr>
            <w:del w:id="7395" w:author="Mutali Nepfumbada" w:date="2022-10-27T15:37:00Z">
              <w:r w:rsidRPr="00D82B8B" w:rsidDel="00500908">
                <w:rPr>
                  <w:color w:val="FF0000"/>
                  <w:lang w:val="en-US"/>
                </w:rPr>
                <w:delText>-19.82</w:delText>
              </w:r>
            </w:del>
          </w:p>
        </w:tc>
      </w:tr>
      <w:tr w:rsidR="007B2F80" w:rsidRPr="00D82B8B" w:rsidDel="00500908" w14:paraId="28E47545" w14:textId="09F568C3" w:rsidTr="00200B62">
        <w:tblPrEx>
          <w:tblW w:w="0" w:type="auto"/>
          <w:jc w:val="center"/>
          <w:tblPrExChange w:id="7396" w:author="Mutali Nepfumbada" w:date="2022-10-12T05:54:00Z">
            <w:tblPrEx>
              <w:tblW w:w="0" w:type="auto"/>
              <w:jc w:val="center"/>
            </w:tblPrEx>
          </w:tblPrExChange>
        </w:tblPrEx>
        <w:trPr>
          <w:trHeight w:val="212"/>
          <w:jc w:val="center"/>
          <w:del w:id="7397" w:author="Mutali Nepfumbada" w:date="2022-10-27T15:37:00Z"/>
          <w:trPrChange w:id="7398" w:author="Mutali Nepfumbada" w:date="2022-10-12T05:54:00Z">
            <w:trPr>
              <w:trHeight w:val="224"/>
              <w:jc w:val="center"/>
            </w:trPr>
          </w:trPrChange>
        </w:trPr>
        <w:tc>
          <w:tcPr>
            <w:tcW w:w="784" w:type="dxa"/>
            <w:noWrap/>
            <w:tcPrChange w:id="7399" w:author="Mutali Nepfumbada" w:date="2022-10-12T05:54:00Z">
              <w:tcPr>
                <w:tcW w:w="1302" w:type="dxa"/>
                <w:gridSpan w:val="2"/>
                <w:noWrap/>
              </w:tcPr>
            </w:tcPrChange>
          </w:tcPr>
          <w:p w14:paraId="0AE2441F" w14:textId="7A611E1D" w:rsidR="007B2F80" w:rsidRPr="00D82B8B" w:rsidDel="00500908" w:rsidRDefault="007B2F80">
            <w:pPr>
              <w:rPr>
                <w:del w:id="7400" w:author="Mutali Nepfumbada" w:date="2022-10-27T15:37:00Z"/>
                <w:bCs/>
                <w:lang w:val="en-US"/>
              </w:rPr>
            </w:pPr>
            <w:del w:id="7401" w:author="Mutali Nepfumbada" w:date="2022-10-27T15:37:00Z">
              <w:r w:rsidRPr="00D82B8B" w:rsidDel="00500908">
                <w:rPr>
                  <w:bCs/>
                  <w:lang w:val="en-US"/>
                </w:rPr>
                <w:delText>Apr 22</w:delText>
              </w:r>
            </w:del>
          </w:p>
        </w:tc>
        <w:tc>
          <w:tcPr>
            <w:tcW w:w="991" w:type="dxa"/>
            <w:noWrap/>
            <w:tcPrChange w:id="7402" w:author="Mutali Nepfumbada" w:date="2022-10-12T05:54:00Z">
              <w:tcPr>
                <w:tcW w:w="1646" w:type="dxa"/>
                <w:noWrap/>
              </w:tcPr>
            </w:tcPrChange>
          </w:tcPr>
          <w:p w14:paraId="255BFEF4" w14:textId="621544F3" w:rsidR="007B2F80" w:rsidRPr="00D82B8B" w:rsidDel="00500908" w:rsidRDefault="007B2F80">
            <w:pPr>
              <w:jc w:val="center"/>
              <w:rPr>
                <w:del w:id="7403" w:author="Mutali Nepfumbada" w:date="2022-10-27T15:37:00Z"/>
                <w:bCs/>
                <w:lang w:val="en-US"/>
              </w:rPr>
            </w:pPr>
            <w:del w:id="7404" w:author="Mutali Nepfumbada" w:date="2022-10-27T15:37:00Z">
              <w:r w:rsidRPr="00D82B8B" w:rsidDel="00500908">
                <w:rPr>
                  <w:bCs/>
                  <w:lang w:val="en-US"/>
                </w:rPr>
                <w:delText>85</w:delText>
              </w:r>
              <w:r w:rsidR="00C81402" w:rsidRPr="00D82B8B" w:rsidDel="00500908">
                <w:rPr>
                  <w:bCs/>
                  <w:lang w:val="en-US"/>
                </w:rPr>
                <w:delText>,</w:delText>
              </w:r>
              <w:r w:rsidRPr="00D82B8B" w:rsidDel="00500908">
                <w:rPr>
                  <w:bCs/>
                  <w:lang w:val="en-US"/>
                </w:rPr>
                <w:delText>868</w:delText>
              </w:r>
            </w:del>
          </w:p>
        </w:tc>
        <w:tc>
          <w:tcPr>
            <w:tcW w:w="1276" w:type="dxa"/>
            <w:noWrap/>
            <w:tcPrChange w:id="7405" w:author="Mutali Nepfumbada" w:date="2022-10-12T05:54:00Z">
              <w:tcPr>
                <w:tcW w:w="1530" w:type="dxa"/>
                <w:gridSpan w:val="2"/>
                <w:noWrap/>
              </w:tcPr>
            </w:tcPrChange>
          </w:tcPr>
          <w:p w14:paraId="55509821" w14:textId="1427740B" w:rsidR="007B2F80" w:rsidRPr="00D82B8B" w:rsidDel="00500908" w:rsidRDefault="007B2F80">
            <w:pPr>
              <w:jc w:val="center"/>
              <w:rPr>
                <w:del w:id="7406" w:author="Mutali Nepfumbada" w:date="2022-10-27T15:37:00Z"/>
                <w:bCs/>
                <w:lang w:val="en-US"/>
              </w:rPr>
            </w:pPr>
            <w:del w:id="7407" w:author="Mutali Nepfumbada" w:date="2022-10-27T15:37:00Z">
              <w:r w:rsidRPr="00D82B8B" w:rsidDel="00500908">
                <w:rPr>
                  <w:bCs/>
                  <w:lang w:val="en-US"/>
                </w:rPr>
                <w:delText>88</w:delText>
              </w:r>
              <w:r w:rsidR="00E31A64" w:rsidRPr="00D82B8B" w:rsidDel="00500908">
                <w:rPr>
                  <w:bCs/>
                  <w:lang w:val="en-US"/>
                </w:rPr>
                <w:delText>,</w:delText>
              </w:r>
              <w:r w:rsidRPr="00D82B8B" w:rsidDel="00500908">
                <w:rPr>
                  <w:bCs/>
                  <w:lang w:val="en-US"/>
                </w:rPr>
                <w:delText>500</w:delText>
              </w:r>
            </w:del>
          </w:p>
        </w:tc>
        <w:tc>
          <w:tcPr>
            <w:tcW w:w="1150" w:type="dxa"/>
            <w:noWrap/>
            <w:tcPrChange w:id="7408" w:author="Mutali Nepfumbada" w:date="2022-10-12T05:54:00Z">
              <w:tcPr>
                <w:tcW w:w="1542" w:type="dxa"/>
                <w:gridSpan w:val="2"/>
                <w:noWrap/>
              </w:tcPr>
            </w:tcPrChange>
          </w:tcPr>
          <w:p w14:paraId="0FE8FA64" w14:textId="1D3333B9" w:rsidR="007B2F80" w:rsidRPr="00D82B8B" w:rsidDel="00500908" w:rsidRDefault="007B2F80">
            <w:pPr>
              <w:jc w:val="center"/>
              <w:rPr>
                <w:del w:id="7409" w:author="Mutali Nepfumbada" w:date="2022-10-27T15:37:00Z"/>
                <w:bCs/>
                <w:lang w:val="en-US"/>
              </w:rPr>
            </w:pPr>
            <w:del w:id="7410" w:author="Mutali Nepfumbada" w:date="2022-10-27T15:37:00Z">
              <w:r w:rsidRPr="00D82B8B" w:rsidDel="00500908">
                <w:rPr>
                  <w:bCs/>
                  <w:lang w:val="en-US"/>
                </w:rPr>
                <w:delText>70</w:delText>
              </w:r>
              <w:r w:rsidR="00E31A64" w:rsidRPr="00D82B8B" w:rsidDel="00500908">
                <w:rPr>
                  <w:bCs/>
                  <w:lang w:val="en-US"/>
                </w:rPr>
                <w:delText>,</w:delText>
              </w:r>
              <w:r w:rsidRPr="00D82B8B" w:rsidDel="00500908">
                <w:rPr>
                  <w:bCs/>
                  <w:lang w:val="en-US"/>
                </w:rPr>
                <w:delText>141</w:delText>
              </w:r>
            </w:del>
          </w:p>
        </w:tc>
        <w:tc>
          <w:tcPr>
            <w:tcW w:w="1007" w:type="dxa"/>
            <w:tcPrChange w:id="7411" w:author="Mutali Nepfumbada" w:date="2022-10-12T05:54:00Z">
              <w:tcPr>
                <w:tcW w:w="1519" w:type="dxa"/>
                <w:gridSpan w:val="2"/>
              </w:tcPr>
            </w:tcPrChange>
          </w:tcPr>
          <w:p w14:paraId="77DA7DFB" w14:textId="404DCB85" w:rsidR="007B2F80" w:rsidRPr="00D82B8B" w:rsidDel="00500908" w:rsidRDefault="007B2F80">
            <w:pPr>
              <w:jc w:val="center"/>
              <w:rPr>
                <w:del w:id="7412" w:author="Mutali Nepfumbada" w:date="2022-10-27T15:37:00Z"/>
                <w:bCs/>
                <w:color w:val="FF0000"/>
                <w:lang w:val="en-US"/>
              </w:rPr>
            </w:pPr>
            <w:del w:id="7413" w:author="Mutali Nepfumbada" w:date="2022-10-27T15:37:00Z">
              <w:r w:rsidRPr="00D82B8B" w:rsidDel="00500908">
                <w:rPr>
                  <w:bCs/>
                  <w:color w:val="FF0000"/>
                  <w:lang w:val="en-US"/>
                </w:rPr>
                <w:delText>-18.31</w:delText>
              </w:r>
            </w:del>
          </w:p>
        </w:tc>
        <w:tc>
          <w:tcPr>
            <w:tcW w:w="1596" w:type="dxa"/>
            <w:tcPrChange w:id="7414" w:author="Mutali Nepfumbada" w:date="2022-10-12T05:54:00Z">
              <w:tcPr>
                <w:tcW w:w="1784" w:type="dxa"/>
              </w:tcPr>
            </w:tcPrChange>
          </w:tcPr>
          <w:p w14:paraId="141FF41B" w14:textId="36EF0090" w:rsidR="007B2F80" w:rsidRPr="00D82B8B" w:rsidDel="00500908" w:rsidRDefault="007B2F80">
            <w:pPr>
              <w:jc w:val="center"/>
              <w:rPr>
                <w:del w:id="7415" w:author="Mutali Nepfumbada" w:date="2022-10-27T15:37:00Z"/>
                <w:color w:val="FF0000"/>
                <w:lang w:val="en-US"/>
              </w:rPr>
            </w:pPr>
            <w:del w:id="7416" w:author="Mutali Nepfumbada" w:date="2022-10-27T15:37:00Z">
              <w:r w:rsidRPr="00D82B8B" w:rsidDel="00500908">
                <w:rPr>
                  <w:color w:val="FF0000"/>
                  <w:lang w:val="en-US"/>
                </w:rPr>
                <w:delText>-20.74</w:delText>
              </w:r>
            </w:del>
          </w:p>
        </w:tc>
      </w:tr>
      <w:tr w:rsidR="007B2F80" w:rsidRPr="00D82B8B" w:rsidDel="00500908" w14:paraId="63820DF1" w14:textId="0D936438" w:rsidTr="00200B62">
        <w:tblPrEx>
          <w:tblW w:w="0" w:type="auto"/>
          <w:jc w:val="center"/>
          <w:tblPrExChange w:id="7417" w:author="Mutali Nepfumbada" w:date="2022-10-12T05:54:00Z">
            <w:tblPrEx>
              <w:tblW w:w="0" w:type="auto"/>
              <w:jc w:val="center"/>
            </w:tblPrEx>
          </w:tblPrExChange>
        </w:tblPrEx>
        <w:trPr>
          <w:trHeight w:val="212"/>
          <w:jc w:val="center"/>
          <w:del w:id="7418" w:author="Mutali Nepfumbada" w:date="2022-10-27T15:37:00Z"/>
          <w:trPrChange w:id="7419" w:author="Mutali Nepfumbada" w:date="2022-10-12T05:54:00Z">
            <w:trPr>
              <w:trHeight w:val="224"/>
              <w:jc w:val="center"/>
            </w:trPr>
          </w:trPrChange>
        </w:trPr>
        <w:tc>
          <w:tcPr>
            <w:tcW w:w="784" w:type="dxa"/>
            <w:noWrap/>
            <w:tcPrChange w:id="7420" w:author="Mutali Nepfumbada" w:date="2022-10-12T05:54:00Z">
              <w:tcPr>
                <w:tcW w:w="1302" w:type="dxa"/>
                <w:gridSpan w:val="2"/>
                <w:noWrap/>
              </w:tcPr>
            </w:tcPrChange>
          </w:tcPr>
          <w:p w14:paraId="5F739A27" w14:textId="48260C5E" w:rsidR="007B2F80" w:rsidRPr="00D82B8B" w:rsidDel="00500908" w:rsidRDefault="007B2F80">
            <w:pPr>
              <w:rPr>
                <w:del w:id="7421" w:author="Mutali Nepfumbada" w:date="2022-10-27T15:37:00Z"/>
                <w:bCs/>
                <w:lang w:val="en-US"/>
              </w:rPr>
            </w:pPr>
            <w:del w:id="7422" w:author="Mutali Nepfumbada" w:date="2022-10-27T15:37:00Z">
              <w:r w:rsidRPr="00D82B8B" w:rsidDel="00500908">
                <w:rPr>
                  <w:bCs/>
                  <w:lang w:val="en-US"/>
                </w:rPr>
                <w:delText>May 22</w:delText>
              </w:r>
            </w:del>
          </w:p>
        </w:tc>
        <w:tc>
          <w:tcPr>
            <w:tcW w:w="991" w:type="dxa"/>
            <w:noWrap/>
            <w:tcPrChange w:id="7423" w:author="Mutali Nepfumbada" w:date="2022-10-12T05:54:00Z">
              <w:tcPr>
                <w:tcW w:w="1646" w:type="dxa"/>
                <w:noWrap/>
              </w:tcPr>
            </w:tcPrChange>
          </w:tcPr>
          <w:p w14:paraId="70EDABF2" w14:textId="3EBA4ECE" w:rsidR="007B2F80" w:rsidRPr="00D82B8B" w:rsidDel="00500908" w:rsidRDefault="007B2F80">
            <w:pPr>
              <w:jc w:val="center"/>
              <w:rPr>
                <w:del w:id="7424" w:author="Mutali Nepfumbada" w:date="2022-10-27T15:37:00Z"/>
                <w:bCs/>
                <w:lang w:val="en-US"/>
              </w:rPr>
            </w:pPr>
            <w:del w:id="7425" w:author="Mutali Nepfumbada" w:date="2022-10-27T15:37:00Z">
              <w:r w:rsidRPr="00D82B8B" w:rsidDel="00500908">
                <w:rPr>
                  <w:bCs/>
                  <w:lang w:val="en-US"/>
                </w:rPr>
                <w:delText>68</w:delText>
              </w:r>
              <w:r w:rsidR="00C81402" w:rsidRPr="00D82B8B" w:rsidDel="00500908">
                <w:rPr>
                  <w:bCs/>
                  <w:lang w:val="en-US"/>
                </w:rPr>
                <w:delText>,</w:delText>
              </w:r>
              <w:r w:rsidRPr="00D82B8B" w:rsidDel="00500908">
                <w:rPr>
                  <w:bCs/>
                  <w:lang w:val="en-US"/>
                </w:rPr>
                <w:delText>401</w:delText>
              </w:r>
            </w:del>
          </w:p>
        </w:tc>
        <w:tc>
          <w:tcPr>
            <w:tcW w:w="1276" w:type="dxa"/>
            <w:noWrap/>
            <w:tcPrChange w:id="7426" w:author="Mutali Nepfumbada" w:date="2022-10-12T05:54:00Z">
              <w:tcPr>
                <w:tcW w:w="1530" w:type="dxa"/>
                <w:gridSpan w:val="2"/>
                <w:noWrap/>
              </w:tcPr>
            </w:tcPrChange>
          </w:tcPr>
          <w:p w14:paraId="68EA64B0" w14:textId="73F9B85E" w:rsidR="007B2F80" w:rsidRPr="00D82B8B" w:rsidDel="00500908" w:rsidRDefault="007B2F80">
            <w:pPr>
              <w:jc w:val="center"/>
              <w:rPr>
                <w:del w:id="7427" w:author="Mutali Nepfumbada" w:date="2022-10-27T15:37:00Z"/>
                <w:bCs/>
                <w:lang w:val="en-US"/>
              </w:rPr>
            </w:pPr>
            <w:del w:id="7428" w:author="Mutali Nepfumbada" w:date="2022-10-27T15:37:00Z">
              <w:r w:rsidRPr="00D82B8B" w:rsidDel="00500908">
                <w:rPr>
                  <w:bCs/>
                  <w:lang w:val="en-US"/>
                </w:rPr>
                <w:delText>66</w:delText>
              </w:r>
              <w:r w:rsidR="00E31A64" w:rsidRPr="00D82B8B" w:rsidDel="00500908">
                <w:rPr>
                  <w:bCs/>
                  <w:lang w:val="en-US"/>
                </w:rPr>
                <w:delText>,</w:delText>
              </w:r>
              <w:r w:rsidRPr="00D82B8B" w:rsidDel="00500908">
                <w:rPr>
                  <w:bCs/>
                  <w:lang w:val="en-US"/>
                </w:rPr>
                <w:delText>589</w:delText>
              </w:r>
            </w:del>
          </w:p>
        </w:tc>
        <w:tc>
          <w:tcPr>
            <w:tcW w:w="1150" w:type="dxa"/>
            <w:noWrap/>
            <w:tcPrChange w:id="7429" w:author="Mutali Nepfumbada" w:date="2022-10-12T05:54:00Z">
              <w:tcPr>
                <w:tcW w:w="1542" w:type="dxa"/>
                <w:gridSpan w:val="2"/>
                <w:noWrap/>
              </w:tcPr>
            </w:tcPrChange>
          </w:tcPr>
          <w:p w14:paraId="0325A4DC" w14:textId="5BED8997" w:rsidR="007B2F80" w:rsidRPr="00D82B8B" w:rsidDel="00500908" w:rsidRDefault="007B2F80">
            <w:pPr>
              <w:jc w:val="center"/>
              <w:rPr>
                <w:del w:id="7430" w:author="Mutali Nepfumbada" w:date="2022-10-27T15:37:00Z"/>
                <w:bCs/>
                <w:lang w:val="en-US"/>
              </w:rPr>
            </w:pPr>
            <w:del w:id="7431" w:author="Mutali Nepfumbada" w:date="2022-10-27T15:37:00Z">
              <w:r w:rsidRPr="00D82B8B" w:rsidDel="00500908">
                <w:rPr>
                  <w:bCs/>
                  <w:lang w:val="en-US"/>
                </w:rPr>
                <w:delText>60</w:delText>
              </w:r>
              <w:r w:rsidR="00E31A64" w:rsidRPr="00D82B8B" w:rsidDel="00500908">
                <w:rPr>
                  <w:bCs/>
                  <w:lang w:val="en-US"/>
                </w:rPr>
                <w:delText>,</w:delText>
              </w:r>
              <w:r w:rsidRPr="00D82B8B" w:rsidDel="00500908">
                <w:rPr>
                  <w:bCs/>
                  <w:lang w:val="en-US"/>
                </w:rPr>
                <w:delText>421</w:delText>
              </w:r>
            </w:del>
          </w:p>
        </w:tc>
        <w:tc>
          <w:tcPr>
            <w:tcW w:w="1007" w:type="dxa"/>
            <w:tcPrChange w:id="7432" w:author="Mutali Nepfumbada" w:date="2022-10-12T05:54:00Z">
              <w:tcPr>
                <w:tcW w:w="1519" w:type="dxa"/>
                <w:gridSpan w:val="2"/>
              </w:tcPr>
            </w:tcPrChange>
          </w:tcPr>
          <w:p w14:paraId="56323522" w14:textId="7F842D8C" w:rsidR="007B2F80" w:rsidRPr="00D82B8B" w:rsidDel="00500908" w:rsidRDefault="007B2F80">
            <w:pPr>
              <w:jc w:val="center"/>
              <w:rPr>
                <w:del w:id="7433" w:author="Mutali Nepfumbada" w:date="2022-10-27T15:37:00Z"/>
                <w:bCs/>
                <w:color w:val="FF0000"/>
                <w:lang w:val="en-US"/>
              </w:rPr>
            </w:pPr>
            <w:del w:id="7434" w:author="Mutali Nepfumbada" w:date="2022-10-27T15:37:00Z">
              <w:r w:rsidRPr="00D82B8B" w:rsidDel="00500908">
                <w:rPr>
                  <w:bCs/>
                  <w:color w:val="FF0000"/>
                  <w:lang w:val="en-US"/>
                </w:rPr>
                <w:delText>-11.67</w:delText>
              </w:r>
            </w:del>
          </w:p>
        </w:tc>
        <w:tc>
          <w:tcPr>
            <w:tcW w:w="1596" w:type="dxa"/>
            <w:tcPrChange w:id="7435" w:author="Mutali Nepfumbada" w:date="2022-10-12T05:54:00Z">
              <w:tcPr>
                <w:tcW w:w="1784" w:type="dxa"/>
              </w:tcPr>
            </w:tcPrChange>
          </w:tcPr>
          <w:p w14:paraId="5F2D2F72" w14:textId="46177940" w:rsidR="007B2F80" w:rsidRPr="00D82B8B" w:rsidDel="00500908" w:rsidRDefault="007B2F80">
            <w:pPr>
              <w:jc w:val="center"/>
              <w:rPr>
                <w:del w:id="7436" w:author="Mutali Nepfumbada" w:date="2022-10-27T15:37:00Z"/>
                <w:color w:val="FF0000"/>
                <w:lang w:val="en-US"/>
              </w:rPr>
            </w:pPr>
            <w:del w:id="7437" w:author="Mutali Nepfumbada" w:date="2022-10-27T15:37:00Z">
              <w:r w:rsidRPr="00D82B8B" w:rsidDel="00500908">
                <w:rPr>
                  <w:color w:val="FF0000"/>
                  <w:lang w:val="en-US"/>
                </w:rPr>
                <w:delText>-9.26</w:delText>
              </w:r>
            </w:del>
          </w:p>
        </w:tc>
      </w:tr>
      <w:tr w:rsidR="007B2F80" w:rsidRPr="00D82B8B" w:rsidDel="00500908" w14:paraId="6959CBBD" w14:textId="3C56A1AA" w:rsidTr="00200B62">
        <w:tblPrEx>
          <w:tblW w:w="0" w:type="auto"/>
          <w:jc w:val="center"/>
          <w:tblPrExChange w:id="7438" w:author="Mutali Nepfumbada" w:date="2022-10-12T05:54:00Z">
            <w:tblPrEx>
              <w:tblW w:w="0" w:type="auto"/>
              <w:jc w:val="center"/>
            </w:tblPrEx>
          </w:tblPrExChange>
        </w:tblPrEx>
        <w:trPr>
          <w:trHeight w:val="212"/>
          <w:jc w:val="center"/>
          <w:del w:id="7439" w:author="Mutali Nepfumbada" w:date="2022-10-27T15:37:00Z"/>
          <w:trPrChange w:id="7440" w:author="Mutali Nepfumbada" w:date="2022-10-12T05:54:00Z">
            <w:trPr>
              <w:trHeight w:val="224"/>
              <w:jc w:val="center"/>
            </w:trPr>
          </w:trPrChange>
        </w:trPr>
        <w:tc>
          <w:tcPr>
            <w:tcW w:w="784" w:type="dxa"/>
            <w:noWrap/>
            <w:tcPrChange w:id="7441" w:author="Mutali Nepfumbada" w:date="2022-10-12T05:54:00Z">
              <w:tcPr>
                <w:tcW w:w="1302" w:type="dxa"/>
                <w:gridSpan w:val="2"/>
                <w:noWrap/>
              </w:tcPr>
            </w:tcPrChange>
          </w:tcPr>
          <w:p w14:paraId="0F5DB51D" w14:textId="2A3758AB" w:rsidR="007B2F80" w:rsidRPr="00D82B8B" w:rsidDel="00500908" w:rsidRDefault="007B2F80">
            <w:pPr>
              <w:rPr>
                <w:del w:id="7442" w:author="Mutali Nepfumbada" w:date="2022-10-27T15:37:00Z"/>
                <w:bCs/>
                <w:lang w:val="en-US"/>
              </w:rPr>
            </w:pPr>
            <w:del w:id="7443" w:author="Mutali Nepfumbada" w:date="2022-10-27T15:37:00Z">
              <w:r w:rsidRPr="00D82B8B" w:rsidDel="00500908">
                <w:rPr>
                  <w:bCs/>
                  <w:lang w:val="en-US"/>
                </w:rPr>
                <w:delText>Jun 22</w:delText>
              </w:r>
            </w:del>
          </w:p>
        </w:tc>
        <w:tc>
          <w:tcPr>
            <w:tcW w:w="991" w:type="dxa"/>
            <w:noWrap/>
            <w:tcPrChange w:id="7444" w:author="Mutali Nepfumbada" w:date="2022-10-12T05:54:00Z">
              <w:tcPr>
                <w:tcW w:w="1646" w:type="dxa"/>
                <w:noWrap/>
              </w:tcPr>
            </w:tcPrChange>
          </w:tcPr>
          <w:p w14:paraId="18F9D5DB" w14:textId="1B16ECA2" w:rsidR="007B2F80" w:rsidRPr="00D82B8B" w:rsidDel="00500908" w:rsidRDefault="007B2F80">
            <w:pPr>
              <w:jc w:val="center"/>
              <w:rPr>
                <w:del w:id="7445" w:author="Mutali Nepfumbada" w:date="2022-10-27T15:37:00Z"/>
                <w:bCs/>
                <w:lang w:val="en-US"/>
              </w:rPr>
            </w:pPr>
            <w:del w:id="7446" w:author="Mutali Nepfumbada" w:date="2022-10-27T15:37:00Z">
              <w:r w:rsidRPr="00D82B8B" w:rsidDel="00500908">
                <w:rPr>
                  <w:bCs/>
                  <w:lang w:val="en-US"/>
                </w:rPr>
                <w:delText>58</w:delText>
              </w:r>
              <w:r w:rsidR="00C81402" w:rsidRPr="00D82B8B" w:rsidDel="00500908">
                <w:rPr>
                  <w:bCs/>
                  <w:lang w:val="en-US"/>
                </w:rPr>
                <w:delText>,</w:delText>
              </w:r>
              <w:r w:rsidRPr="00D82B8B" w:rsidDel="00500908">
                <w:rPr>
                  <w:bCs/>
                  <w:lang w:val="en-US"/>
                </w:rPr>
                <w:delText>422</w:delText>
              </w:r>
            </w:del>
          </w:p>
        </w:tc>
        <w:tc>
          <w:tcPr>
            <w:tcW w:w="1276" w:type="dxa"/>
            <w:noWrap/>
            <w:tcPrChange w:id="7447" w:author="Mutali Nepfumbada" w:date="2022-10-12T05:54:00Z">
              <w:tcPr>
                <w:tcW w:w="1530" w:type="dxa"/>
                <w:gridSpan w:val="2"/>
                <w:noWrap/>
              </w:tcPr>
            </w:tcPrChange>
          </w:tcPr>
          <w:p w14:paraId="438DEE80" w14:textId="12A44E1F" w:rsidR="007B2F80" w:rsidRPr="00D82B8B" w:rsidDel="00500908" w:rsidRDefault="007B2F80">
            <w:pPr>
              <w:jc w:val="center"/>
              <w:rPr>
                <w:del w:id="7448" w:author="Mutali Nepfumbada" w:date="2022-10-27T15:37:00Z"/>
                <w:bCs/>
                <w:lang w:val="en-US"/>
              </w:rPr>
            </w:pPr>
            <w:del w:id="7449"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700</w:delText>
              </w:r>
            </w:del>
          </w:p>
        </w:tc>
        <w:tc>
          <w:tcPr>
            <w:tcW w:w="1150" w:type="dxa"/>
            <w:noWrap/>
            <w:tcPrChange w:id="7450" w:author="Mutali Nepfumbada" w:date="2022-10-12T05:54:00Z">
              <w:tcPr>
                <w:tcW w:w="1542" w:type="dxa"/>
                <w:gridSpan w:val="2"/>
                <w:noWrap/>
              </w:tcPr>
            </w:tcPrChange>
          </w:tcPr>
          <w:p w14:paraId="37038A54" w14:textId="764B3D11" w:rsidR="007B2F80" w:rsidRPr="00D82B8B" w:rsidDel="00500908" w:rsidRDefault="007B2F80">
            <w:pPr>
              <w:jc w:val="center"/>
              <w:rPr>
                <w:del w:id="7451" w:author="Mutali Nepfumbada" w:date="2022-10-27T15:37:00Z"/>
                <w:bCs/>
                <w:lang w:val="en-US"/>
              </w:rPr>
            </w:pPr>
            <w:del w:id="7452" w:author="Mutali Nepfumbada" w:date="2022-10-27T15:37:00Z">
              <w:r w:rsidRPr="00D82B8B" w:rsidDel="00500908">
                <w:rPr>
                  <w:bCs/>
                  <w:lang w:val="en-US"/>
                </w:rPr>
                <w:delText>48</w:delText>
              </w:r>
              <w:r w:rsidR="00E31A64" w:rsidRPr="00D82B8B" w:rsidDel="00500908">
                <w:rPr>
                  <w:bCs/>
                  <w:lang w:val="en-US"/>
                </w:rPr>
                <w:delText>,</w:delText>
              </w:r>
              <w:r w:rsidRPr="00D82B8B" w:rsidDel="00500908">
                <w:rPr>
                  <w:bCs/>
                  <w:lang w:val="en-US"/>
                </w:rPr>
                <w:delText>240</w:delText>
              </w:r>
            </w:del>
          </w:p>
        </w:tc>
        <w:tc>
          <w:tcPr>
            <w:tcW w:w="1007" w:type="dxa"/>
            <w:tcPrChange w:id="7453" w:author="Mutali Nepfumbada" w:date="2022-10-12T05:54:00Z">
              <w:tcPr>
                <w:tcW w:w="1519" w:type="dxa"/>
                <w:gridSpan w:val="2"/>
              </w:tcPr>
            </w:tcPrChange>
          </w:tcPr>
          <w:p w14:paraId="1DDE8C96" w14:textId="2E829D8A" w:rsidR="007B2F80" w:rsidRPr="00D82B8B" w:rsidDel="00500908" w:rsidRDefault="007B2F80">
            <w:pPr>
              <w:jc w:val="center"/>
              <w:rPr>
                <w:del w:id="7454" w:author="Mutali Nepfumbada" w:date="2022-10-27T15:37:00Z"/>
                <w:bCs/>
                <w:color w:val="FF0000"/>
                <w:lang w:val="en-US"/>
              </w:rPr>
            </w:pPr>
            <w:del w:id="7455" w:author="Mutali Nepfumbada" w:date="2022-10-27T15:37:00Z">
              <w:r w:rsidRPr="00D82B8B" w:rsidDel="00500908">
                <w:rPr>
                  <w:bCs/>
                  <w:color w:val="FF0000"/>
                  <w:lang w:val="en-US"/>
                </w:rPr>
                <w:delText>-17.43</w:delText>
              </w:r>
            </w:del>
          </w:p>
        </w:tc>
        <w:tc>
          <w:tcPr>
            <w:tcW w:w="1596" w:type="dxa"/>
            <w:tcPrChange w:id="7456" w:author="Mutali Nepfumbada" w:date="2022-10-12T05:54:00Z">
              <w:tcPr>
                <w:tcW w:w="1784" w:type="dxa"/>
              </w:tcPr>
            </w:tcPrChange>
          </w:tcPr>
          <w:p w14:paraId="7DC428AF" w14:textId="02C435F5" w:rsidR="007B2F80" w:rsidRPr="00D82B8B" w:rsidDel="00500908" w:rsidRDefault="007B2F80">
            <w:pPr>
              <w:jc w:val="center"/>
              <w:rPr>
                <w:del w:id="7457" w:author="Mutali Nepfumbada" w:date="2022-10-27T15:37:00Z"/>
                <w:color w:val="FF0000"/>
                <w:lang w:val="en-US"/>
              </w:rPr>
            </w:pPr>
            <w:del w:id="7458" w:author="Mutali Nepfumbada" w:date="2022-10-27T15:37:00Z">
              <w:r w:rsidRPr="00D82B8B" w:rsidDel="00500908">
                <w:rPr>
                  <w:color w:val="FF0000"/>
                  <w:lang w:val="en-US"/>
                </w:rPr>
                <w:delText>-16.4</w:delText>
              </w:r>
            </w:del>
          </w:p>
        </w:tc>
      </w:tr>
      <w:tr w:rsidR="007B2F80" w:rsidRPr="00D82B8B" w:rsidDel="00500908" w14:paraId="72C1325F" w14:textId="1349459B" w:rsidTr="00200B62">
        <w:tblPrEx>
          <w:tblW w:w="0" w:type="auto"/>
          <w:jc w:val="center"/>
          <w:tblPrExChange w:id="7459" w:author="Mutali Nepfumbada" w:date="2022-10-12T05:54:00Z">
            <w:tblPrEx>
              <w:tblW w:w="0" w:type="auto"/>
              <w:jc w:val="center"/>
            </w:tblPrEx>
          </w:tblPrExChange>
        </w:tblPrEx>
        <w:trPr>
          <w:trHeight w:val="212"/>
          <w:jc w:val="center"/>
          <w:del w:id="7460" w:author="Mutali Nepfumbada" w:date="2022-10-27T15:37:00Z"/>
          <w:trPrChange w:id="7461" w:author="Mutali Nepfumbada" w:date="2022-10-12T05:54:00Z">
            <w:trPr>
              <w:trHeight w:val="224"/>
              <w:jc w:val="center"/>
            </w:trPr>
          </w:trPrChange>
        </w:trPr>
        <w:tc>
          <w:tcPr>
            <w:tcW w:w="784" w:type="dxa"/>
            <w:noWrap/>
            <w:tcPrChange w:id="7462" w:author="Mutali Nepfumbada" w:date="2022-10-12T05:54:00Z">
              <w:tcPr>
                <w:tcW w:w="1302" w:type="dxa"/>
                <w:gridSpan w:val="2"/>
                <w:noWrap/>
              </w:tcPr>
            </w:tcPrChange>
          </w:tcPr>
          <w:p w14:paraId="34EA0FC4" w14:textId="1C37E6C7" w:rsidR="007B2F80" w:rsidRPr="00D82B8B" w:rsidDel="00500908" w:rsidRDefault="007B2F80">
            <w:pPr>
              <w:rPr>
                <w:del w:id="7463" w:author="Mutali Nepfumbada" w:date="2022-10-27T15:37:00Z"/>
                <w:bCs/>
                <w:lang w:val="en-US"/>
              </w:rPr>
            </w:pPr>
            <w:del w:id="7464" w:author="Mutali Nepfumbada" w:date="2022-10-27T15:37:00Z">
              <w:r w:rsidRPr="00D82B8B" w:rsidDel="00500908">
                <w:rPr>
                  <w:bCs/>
                  <w:lang w:val="en-US"/>
                </w:rPr>
                <w:delText>Jul 22</w:delText>
              </w:r>
            </w:del>
          </w:p>
        </w:tc>
        <w:tc>
          <w:tcPr>
            <w:tcW w:w="991" w:type="dxa"/>
            <w:noWrap/>
            <w:tcPrChange w:id="7465" w:author="Mutali Nepfumbada" w:date="2022-10-12T05:54:00Z">
              <w:tcPr>
                <w:tcW w:w="1646" w:type="dxa"/>
                <w:noWrap/>
              </w:tcPr>
            </w:tcPrChange>
          </w:tcPr>
          <w:p w14:paraId="126BA095" w14:textId="0DC8A94F" w:rsidR="007B2F80" w:rsidRPr="00D82B8B" w:rsidDel="00500908" w:rsidRDefault="007B2F80">
            <w:pPr>
              <w:jc w:val="center"/>
              <w:rPr>
                <w:del w:id="7466" w:author="Mutali Nepfumbada" w:date="2022-10-27T15:37:00Z"/>
                <w:bCs/>
                <w:lang w:val="en-US"/>
              </w:rPr>
            </w:pPr>
            <w:del w:id="7467" w:author="Mutali Nepfumbada" w:date="2022-10-27T15:37:00Z">
              <w:r w:rsidRPr="00D82B8B" w:rsidDel="00500908">
                <w:rPr>
                  <w:bCs/>
                  <w:lang w:val="en-US"/>
                </w:rPr>
                <w:delText>64</w:delText>
              </w:r>
              <w:r w:rsidR="00C81402" w:rsidRPr="00D82B8B" w:rsidDel="00500908">
                <w:rPr>
                  <w:bCs/>
                  <w:lang w:val="en-US"/>
                </w:rPr>
                <w:delText>,</w:delText>
              </w:r>
              <w:r w:rsidRPr="00D82B8B" w:rsidDel="00500908">
                <w:rPr>
                  <w:bCs/>
                  <w:lang w:val="en-US"/>
                </w:rPr>
                <w:delText>810</w:delText>
              </w:r>
            </w:del>
          </w:p>
        </w:tc>
        <w:tc>
          <w:tcPr>
            <w:tcW w:w="1276" w:type="dxa"/>
            <w:noWrap/>
            <w:tcPrChange w:id="7468" w:author="Mutali Nepfumbada" w:date="2022-10-12T05:54:00Z">
              <w:tcPr>
                <w:tcW w:w="1530" w:type="dxa"/>
                <w:gridSpan w:val="2"/>
                <w:noWrap/>
              </w:tcPr>
            </w:tcPrChange>
          </w:tcPr>
          <w:p w14:paraId="45FC2774" w14:textId="471E696A" w:rsidR="007B2F80" w:rsidRPr="00D82B8B" w:rsidDel="00500908" w:rsidRDefault="007B2F80">
            <w:pPr>
              <w:jc w:val="center"/>
              <w:rPr>
                <w:del w:id="7469" w:author="Mutali Nepfumbada" w:date="2022-10-27T15:37:00Z"/>
                <w:bCs/>
                <w:lang w:val="en-US"/>
              </w:rPr>
            </w:pPr>
            <w:del w:id="7470" w:author="Mutali Nepfumbada" w:date="2022-10-27T15:37:00Z">
              <w:r w:rsidRPr="00D82B8B" w:rsidDel="00500908">
                <w:rPr>
                  <w:bCs/>
                  <w:lang w:val="en-US"/>
                </w:rPr>
                <w:delText>64</w:delText>
              </w:r>
              <w:r w:rsidR="00E31A64" w:rsidRPr="00D82B8B" w:rsidDel="00500908">
                <w:rPr>
                  <w:bCs/>
                  <w:lang w:val="en-US"/>
                </w:rPr>
                <w:delText>,</w:delText>
              </w:r>
              <w:r w:rsidRPr="00D82B8B" w:rsidDel="00500908">
                <w:rPr>
                  <w:bCs/>
                  <w:lang w:val="en-US"/>
                </w:rPr>
                <w:delText>700</w:delText>
              </w:r>
            </w:del>
          </w:p>
        </w:tc>
        <w:tc>
          <w:tcPr>
            <w:tcW w:w="1150" w:type="dxa"/>
            <w:noWrap/>
            <w:tcPrChange w:id="7471" w:author="Mutali Nepfumbada" w:date="2022-10-12T05:54:00Z">
              <w:tcPr>
                <w:tcW w:w="1542" w:type="dxa"/>
                <w:gridSpan w:val="2"/>
                <w:noWrap/>
              </w:tcPr>
            </w:tcPrChange>
          </w:tcPr>
          <w:p w14:paraId="7582773C" w14:textId="09E4A834" w:rsidR="007B2F80" w:rsidRPr="00D82B8B" w:rsidDel="00500908" w:rsidRDefault="007B2F80">
            <w:pPr>
              <w:jc w:val="center"/>
              <w:rPr>
                <w:del w:id="7472" w:author="Mutali Nepfumbada" w:date="2022-10-27T15:37:00Z"/>
                <w:bCs/>
                <w:lang w:val="en-US"/>
              </w:rPr>
            </w:pPr>
            <w:del w:id="7473" w:author="Mutali Nepfumbada" w:date="2022-10-27T15:37:00Z">
              <w:r w:rsidRPr="00D82B8B" w:rsidDel="00500908">
                <w:rPr>
                  <w:bCs/>
                  <w:lang w:val="en-US"/>
                </w:rPr>
                <w:delText>44</w:delText>
              </w:r>
              <w:r w:rsidR="00E31A64" w:rsidRPr="00D82B8B" w:rsidDel="00500908">
                <w:rPr>
                  <w:bCs/>
                  <w:lang w:val="en-US"/>
                </w:rPr>
                <w:delText>,</w:delText>
              </w:r>
              <w:r w:rsidRPr="00D82B8B" w:rsidDel="00500908">
                <w:rPr>
                  <w:bCs/>
                  <w:lang w:val="en-US"/>
                </w:rPr>
                <w:delText>538</w:delText>
              </w:r>
            </w:del>
          </w:p>
        </w:tc>
        <w:tc>
          <w:tcPr>
            <w:tcW w:w="1007" w:type="dxa"/>
            <w:tcPrChange w:id="7474" w:author="Mutali Nepfumbada" w:date="2022-10-12T05:54:00Z">
              <w:tcPr>
                <w:tcW w:w="1519" w:type="dxa"/>
                <w:gridSpan w:val="2"/>
              </w:tcPr>
            </w:tcPrChange>
          </w:tcPr>
          <w:p w14:paraId="292540CB" w14:textId="69EA4925" w:rsidR="007B2F80" w:rsidRPr="00D82B8B" w:rsidDel="00500908" w:rsidRDefault="007B2F80">
            <w:pPr>
              <w:jc w:val="center"/>
              <w:rPr>
                <w:del w:id="7475" w:author="Mutali Nepfumbada" w:date="2022-10-27T15:37:00Z"/>
                <w:bCs/>
                <w:color w:val="FF0000"/>
                <w:lang w:val="en-US"/>
              </w:rPr>
            </w:pPr>
            <w:del w:id="7476" w:author="Mutali Nepfumbada" w:date="2022-10-27T15:37:00Z">
              <w:r w:rsidRPr="00D82B8B" w:rsidDel="00500908">
                <w:rPr>
                  <w:bCs/>
                  <w:color w:val="FF0000"/>
                  <w:lang w:val="en-US"/>
                </w:rPr>
                <w:delText>-31.28</w:delText>
              </w:r>
            </w:del>
          </w:p>
        </w:tc>
        <w:tc>
          <w:tcPr>
            <w:tcW w:w="1596" w:type="dxa"/>
            <w:tcPrChange w:id="7477" w:author="Mutali Nepfumbada" w:date="2022-10-12T05:54:00Z">
              <w:tcPr>
                <w:tcW w:w="1784" w:type="dxa"/>
              </w:tcPr>
            </w:tcPrChange>
          </w:tcPr>
          <w:p w14:paraId="1533794D" w14:textId="4642FF4F" w:rsidR="007B2F80" w:rsidRPr="00D82B8B" w:rsidDel="00500908" w:rsidRDefault="007B2F80">
            <w:pPr>
              <w:jc w:val="center"/>
              <w:rPr>
                <w:del w:id="7478" w:author="Mutali Nepfumbada" w:date="2022-10-27T15:37:00Z"/>
                <w:color w:val="FF0000"/>
                <w:lang w:val="en-US"/>
              </w:rPr>
            </w:pPr>
            <w:del w:id="7479" w:author="Mutali Nepfumbada" w:date="2022-10-27T15:37:00Z">
              <w:r w:rsidRPr="00D82B8B" w:rsidDel="00500908">
                <w:rPr>
                  <w:color w:val="FF0000"/>
                  <w:lang w:val="en-US"/>
                </w:rPr>
                <w:delText>-31.16</w:delText>
              </w:r>
            </w:del>
          </w:p>
        </w:tc>
      </w:tr>
      <w:tr w:rsidR="007B2F80" w:rsidRPr="00D82B8B" w:rsidDel="00500908" w14:paraId="0AD23B32" w14:textId="7EFA0B02" w:rsidTr="00200B62">
        <w:tblPrEx>
          <w:tblW w:w="0" w:type="auto"/>
          <w:jc w:val="center"/>
          <w:tblPrExChange w:id="7480" w:author="Mutali Nepfumbada" w:date="2022-10-12T05:54:00Z">
            <w:tblPrEx>
              <w:tblW w:w="0" w:type="auto"/>
              <w:jc w:val="center"/>
            </w:tblPrEx>
          </w:tblPrExChange>
        </w:tblPrEx>
        <w:trPr>
          <w:trHeight w:val="212"/>
          <w:jc w:val="center"/>
          <w:del w:id="7481" w:author="Mutali Nepfumbada" w:date="2022-10-27T15:37:00Z"/>
          <w:trPrChange w:id="7482" w:author="Mutali Nepfumbada" w:date="2022-10-12T05:54:00Z">
            <w:trPr>
              <w:trHeight w:val="224"/>
              <w:jc w:val="center"/>
            </w:trPr>
          </w:trPrChange>
        </w:trPr>
        <w:tc>
          <w:tcPr>
            <w:tcW w:w="784" w:type="dxa"/>
            <w:noWrap/>
            <w:tcPrChange w:id="7483" w:author="Mutali Nepfumbada" w:date="2022-10-12T05:54:00Z">
              <w:tcPr>
                <w:tcW w:w="1302" w:type="dxa"/>
                <w:gridSpan w:val="2"/>
                <w:noWrap/>
              </w:tcPr>
            </w:tcPrChange>
          </w:tcPr>
          <w:p w14:paraId="78B65793" w14:textId="03E11691" w:rsidR="007B2F80" w:rsidRPr="00D82B8B" w:rsidDel="00500908" w:rsidRDefault="007B2F80">
            <w:pPr>
              <w:rPr>
                <w:del w:id="7484" w:author="Mutali Nepfumbada" w:date="2022-10-27T15:37:00Z"/>
                <w:bCs/>
                <w:lang w:val="en-US"/>
              </w:rPr>
            </w:pPr>
            <w:del w:id="7485" w:author="Mutali Nepfumbada" w:date="2022-10-27T15:37:00Z">
              <w:r w:rsidRPr="00D82B8B" w:rsidDel="00500908">
                <w:rPr>
                  <w:bCs/>
                  <w:lang w:val="en-US"/>
                </w:rPr>
                <w:delText>Aug 22</w:delText>
              </w:r>
            </w:del>
          </w:p>
        </w:tc>
        <w:tc>
          <w:tcPr>
            <w:tcW w:w="991" w:type="dxa"/>
            <w:noWrap/>
            <w:tcPrChange w:id="7486" w:author="Mutali Nepfumbada" w:date="2022-10-12T05:54:00Z">
              <w:tcPr>
                <w:tcW w:w="1646" w:type="dxa"/>
                <w:noWrap/>
              </w:tcPr>
            </w:tcPrChange>
          </w:tcPr>
          <w:p w14:paraId="064AA65B" w14:textId="16CCC3F1" w:rsidR="007B2F80" w:rsidRPr="00D82B8B" w:rsidDel="00500908" w:rsidRDefault="007B2F80">
            <w:pPr>
              <w:jc w:val="center"/>
              <w:rPr>
                <w:del w:id="7487" w:author="Mutali Nepfumbada" w:date="2022-10-27T15:37:00Z"/>
                <w:bCs/>
                <w:lang w:val="en-US"/>
              </w:rPr>
            </w:pPr>
            <w:del w:id="7488" w:author="Mutali Nepfumbada" w:date="2022-10-27T15:37:00Z">
              <w:r w:rsidRPr="00D82B8B" w:rsidDel="00500908">
                <w:rPr>
                  <w:bCs/>
                  <w:lang w:val="en-US"/>
                </w:rPr>
                <w:delText>77</w:delText>
              </w:r>
              <w:r w:rsidR="00E31A64" w:rsidRPr="00D82B8B" w:rsidDel="00500908">
                <w:rPr>
                  <w:bCs/>
                  <w:lang w:val="en-US"/>
                </w:rPr>
                <w:delText>,</w:delText>
              </w:r>
              <w:r w:rsidRPr="00D82B8B" w:rsidDel="00500908">
                <w:rPr>
                  <w:bCs/>
                  <w:lang w:val="en-US"/>
                </w:rPr>
                <w:delText>139</w:delText>
              </w:r>
            </w:del>
          </w:p>
        </w:tc>
        <w:tc>
          <w:tcPr>
            <w:tcW w:w="1276" w:type="dxa"/>
            <w:noWrap/>
            <w:tcPrChange w:id="7489" w:author="Mutali Nepfumbada" w:date="2022-10-12T05:54:00Z">
              <w:tcPr>
                <w:tcW w:w="1530" w:type="dxa"/>
                <w:gridSpan w:val="2"/>
                <w:noWrap/>
              </w:tcPr>
            </w:tcPrChange>
          </w:tcPr>
          <w:p w14:paraId="78DC9F96" w14:textId="00801409" w:rsidR="007B2F80" w:rsidRPr="00D82B8B" w:rsidDel="00500908" w:rsidRDefault="007B2F80">
            <w:pPr>
              <w:jc w:val="center"/>
              <w:rPr>
                <w:del w:id="7490" w:author="Mutali Nepfumbada" w:date="2022-10-27T15:37:00Z"/>
                <w:bCs/>
                <w:lang w:val="en-US"/>
              </w:rPr>
            </w:pPr>
            <w:del w:id="7491" w:author="Mutali Nepfumbada" w:date="2022-10-27T15:37:00Z">
              <w:r w:rsidRPr="00D82B8B" w:rsidDel="00500908">
                <w:rPr>
                  <w:bCs/>
                  <w:lang w:val="en-US"/>
                </w:rPr>
                <w:delText>71</w:delText>
              </w:r>
              <w:r w:rsidR="00E31A64" w:rsidRPr="00D82B8B" w:rsidDel="00500908">
                <w:rPr>
                  <w:bCs/>
                  <w:lang w:val="en-US"/>
                </w:rPr>
                <w:delText>,</w:delText>
              </w:r>
              <w:r w:rsidRPr="00D82B8B" w:rsidDel="00500908">
                <w:rPr>
                  <w:bCs/>
                  <w:lang w:val="en-US"/>
                </w:rPr>
                <w:delText>200</w:delText>
              </w:r>
            </w:del>
          </w:p>
        </w:tc>
        <w:tc>
          <w:tcPr>
            <w:tcW w:w="1150" w:type="dxa"/>
            <w:noWrap/>
            <w:tcPrChange w:id="7492" w:author="Mutali Nepfumbada" w:date="2022-10-12T05:54:00Z">
              <w:tcPr>
                <w:tcW w:w="1542" w:type="dxa"/>
                <w:gridSpan w:val="2"/>
                <w:noWrap/>
              </w:tcPr>
            </w:tcPrChange>
          </w:tcPr>
          <w:p w14:paraId="42E335FA" w14:textId="0BA5401E" w:rsidR="007B2F80" w:rsidRPr="00D82B8B" w:rsidDel="00500908" w:rsidRDefault="007B2F80">
            <w:pPr>
              <w:jc w:val="center"/>
              <w:rPr>
                <w:del w:id="7493" w:author="Mutali Nepfumbada" w:date="2022-10-27T15:37:00Z"/>
                <w:bCs/>
                <w:lang w:val="en-US"/>
              </w:rPr>
            </w:pPr>
            <w:del w:id="7494"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793</w:delText>
              </w:r>
            </w:del>
          </w:p>
        </w:tc>
        <w:tc>
          <w:tcPr>
            <w:tcW w:w="1007" w:type="dxa"/>
            <w:tcPrChange w:id="7495" w:author="Mutali Nepfumbada" w:date="2022-10-12T05:54:00Z">
              <w:tcPr>
                <w:tcW w:w="1519" w:type="dxa"/>
                <w:gridSpan w:val="2"/>
              </w:tcPr>
            </w:tcPrChange>
          </w:tcPr>
          <w:p w14:paraId="219A94A9" w14:textId="65B0FCEC" w:rsidR="007B2F80" w:rsidRPr="00D82B8B" w:rsidDel="00500908" w:rsidRDefault="007B2F80">
            <w:pPr>
              <w:jc w:val="center"/>
              <w:rPr>
                <w:del w:id="7496" w:author="Mutali Nepfumbada" w:date="2022-10-27T15:37:00Z"/>
                <w:bCs/>
                <w:color w:val="FF0000"/>
                <w:lang w:val="en-US"/>
              </w:rPr>
            </w:pPr>
            <w:del w:id="7497" w:author="Mutali Nepfumbada" w:date="2022-10-27T15:37:00Z">
              <w:r w:rsidRPr="00D82B8B" w:rsidDel="00500908">
                <w:rPr>
                  <w:bCs/>
                  <w:color w:val="FF0000"/>
                  <w:lang w:val="en-US"/>
                </w:rPr>
                <w:delText>-25.08</w:delText>
              </w:r>
            </w:del>
          </w:p>
        </w:tc>
        <w:tc>
          <w:tcPr>
            <w:tcW w:w="1596" w:type="dxa"/>
            <w:tcPrChange w:id="7498" w:author="Mutali Nepfumbada" w:date="2022-10-12T05:54:00Z">
              <w:tcPr>
                <w:tcW w:w="1784" w:type="dxa"/>
              </w:tcPr>
            </w:tcPrChange>
          </w:tcPr>
          <w:p w14:paraId="4245CCE5" w14:textId="2A28EC32" w:rsidR="007B2F80" w:rsidRPr="00D82B8B" w:rsidDel="00500908" w:rsidRDefault="007B2F80">
            <w:pPr>
              <w:jc w:val="center"/>
              <w:rPr>
                <w:del w:id="7499" w:author="Mutali Nepfumbada" w:date="2022-10-27T15:37:00Z"/>
                <w:color w:val="FF0000"/>
                <w:lang w:val="en-US"/>
              </w:rPr>
            </w:pPr>
            <w:del w:id="7500" w:author="Mutali Nepfumbada" w:date="2022-10-27T15:37:00Z">
              <w:r w:rsidRPr="00D82B8B" w:rsidDel="00500908">
                <w:rPr>
                  <w:color w:val="FF0000"/>
                  <w:lang w:val="en-US"/>
                </w:rPr>
                <w:delText>-18.83</w:delText>
              </w:r>
            </w:del>
          </w:p>
        </w:tc>
      </w:tr>
      <w:tr w:rsidR="007B2F80" w:rsidRPr="00D82B8B" w:rsidDel="00500908" w14:paraId="645A1CA7" w14:textId="30A1E196" w:rsidTr="00200B62">
        <w:tblPrEx>
          <w:tblW w:w="0" w:type="auto"/>
          <w:jc w:val="center"/>
          <w:tblPrExChange w:id="7501" w:author="Mutali Nepfumbada" w:date="2022-10-12T05:54:00Z">
            <w:tblPrEx>
              <w:tblW w:w="0" w:type="auto"/>
              <w:jc w:val="center"/>
            </w:tblPrEx>
          </w:tblPrExChange>
        </w:tblPrEx>
        <w:trPr>
          <w:trHeight w:val="212"/>
          <w:jc w:val="center"/>
          <w:del w:id="7502" w:author="Mutali Nepfumbada" w:date="2022-10-27T15:37:00Z"/>
          <w:trPrChange w:id="7503" w:author="Mutali Nepfumbada" w:date="2022-10-12T05:54:00Z">
            <w:trPr>
              <w:trHeight w:val="224"/>
              <w:jc w:val="center"/>
            </w:trPr>
          </w:trPrChange>
        </w:trPr>
        <w:tc>
          <w:tcPr>
            <w:tcW w:w="784" w:type="dxa"/>
            <w:noWrap/>
            <w:tcPrChange w:id="7504" w:author="Mutali Nepfumbada" w:date="2022-10-12T05:54:00Z">
              <w:tcPr>
                <w:tcW w:w="1302" w:type="dxa"/>
                <w:gridSpan w:val="2"/>
                <w:noWrap/>
              </w:tcPr>
            </w:tcPrChange>
          </w:tcPr>
          <w:p w14:paraId="6354956B" w14:textId="69B05BED" w:rsidR="007B2F80" w:rsidRPr="00D82B8B" w:rsidDel="00500908" w:rsidRDefault="007B2F80">
            <w:pPr>
              <w:rPr>
                <w:del w:id="7505" w:author="Mutali Nepfumbada" w:date="2022-10-27T15:37:00Z"/>
                <w:b/>
                <w:lang w:val="en-US"/>
              </w:rPr>
            </w:pPr>
            <w:del w:id="7506" w:author="Mutali Nepfumbada" w:date="2022-10-27T15:37:00Z">
              <w:r w:rsidRPr="00D82B8B" w:rsidDel="00500908">
                <w:rPr>
                  <w:b/>
                  <w:lang w:val="en-US"/>
                </w:rPr>
                <w:delText>Total</w:delText>
              </w:r>
            </w:del>
          </w:p>
        </w:tc>
        <w:tc>
          <w:tcPr>
            <w:tcW w:w="991" w:type="dxa"/>
            <w:noWrap/>
            <w:tcPrChange w:id="7507" w:author="Mutali Nepfumbada" w:date="2022-10-12T05:54:00Z">
              <w:tcPr>
                <w:tcW w:w="1646" w:type="dxa"/>
                <w:noWrap/>
              </w:tcPr>
            </w:tcPrChange>
          </w:tcPr>
          <w:p w14:paraId="3EF5286D" w14:textId="4E8C688C" w:rsidR="007B2F80" w:rsidRPr="00D82B8B" w:rsidDel="00500908" w:rsidRDefault="007B2F80">
            <w:pPr>
              <w:jc w:val="center"/>
              <w:rPr>
                <w:del w:id="7508" w:author="Mutali Nepfumbada" w:date="2022-10-27T15:37:00Z"/>
                <w:b/>
                <w:lang w:val="en-US"/>
              </w:rPr>
            </w:pPr>
            <w:del w:id="7509"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1721</w:delText>
              </w:r>
            </w:del>
          </w:p>
        </w:tc>
        <w:tc>
          <w:tcPr>
            <w:tcW w:w="1276" w:type="dxa"/>
            <w:noWrap/>
            <w:tcPrChange w:id="7510" w:author="Mutali Nepfumbada" w:date="2022-10-12T05:54:00Z">
              <w:tcPr>
                <w:tcW w:w="1530" w:type="dxa"/>
                <w:gridSpan w:val="2"/>
                <w:noWrap/>
              </w:tcPr>
            </w:tcPrChange>
          </w:tcPr>
          <w:p w14:paraId="5E1CAF6B" w14:textId="78E38189" w:rsidR="007B2F80" w:rsidRPr="00D82B8B" w:rsidDel="00500908" w:rsidRDefault="007B2F80">
            <w:pPr>
              <w:jc w:val="center"/>
              <w:rPr>
                <w:del w:id="7511" w:author="Mutali Nepfumbada" w:date="2022-10-27T15:37:00Z"/>
                <w:b/>
                <w:lang w:val="en-US"/>
              </w:rPr>
            </w:pPr>
            <w:del w:id="7512"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4822</w:delText>
              </w:r>
            </w:del>
          </w:p>
        </w:tc>
        <w:tc>
          <w:tcPr>
            <w:tcW w:w="1150" w:type="dxa"/>
            <w:noWrap/>
            <w:tcPrChange w:id="7513" w:author="Mutali Nepfumbada" w:date="2022-10-12T05:54:00Z">
              <w:tcPr>
                <w:tcW w:w="1542" w:type="dxa"/>
                <w:gridSpan w:val="2"/>
                <w:noWrap/>
              </w:tcPr>
            </w:tcPrChange>
          </w:tcPr>
          <w:p w14:paraId="0D828333" w14:textId="5BD682B4" w:rsidR="007B2F80" w:rsidRPr="00D82B8B" w:rsidDel="00500908" w:rsidRDefault="007B2F80">
            <w:pPr>
              <w:jc w:val="center"/>
              <w:rPr>
                <w:del w:id="7514" w:author="Mutali Nepfumbada" w:date="2022-10-27T15:37:00Z"/>
                <w:b/>
                <w:lang w:val="en-US"/>
              </w:rPr>
            </w:pPr>
            <w:del w:id="7515" w:author="Mutali Nepfumbada" w:date="2022-10-27T15:37:00Z">
              <w:r w:rsidRPr="00D82B8B" w:rsidDel="00500908">
                <w:rPr>
                  <w:b/>
                  <w:lang w:val="en-US"/>
                </w:rPr>
                <w:delText>725</w:delText>
              </w:r>
              <w:r w:rsidR="00E31A64" w:rsidRPr="00D82B8B" w:rsidDel="00500908">
                <w:rPr>
                  <w:b/>
                  <w:lang w:val="en-US"/>
                </w:rPr>
                <w:delText>,</w:delText>
              </w:r>
              <w:r w:rsidRPr="00D82B8B" w:rsidDel="00500908">
                <w:rPr>
                  <w:b/>
                  <w:lang w:val="en-US"/>
                </w:rPr>
                <w:delText>443</w:delText>
              </w:r>
            </w:del>
          </w:p>
        </w:tc>
        <w:tc>
          <w:tcPr>
            <w:tcW w:w="1007" w:type="dxa"/>
            <w:tcPrChange w:id="7516" w:author="Mutali Nepfumbada" w:date="2022-10-12T05:54:00Z">
              <w:tcPr>
                <w:tcW w:w="1519" w:type="dxa"/>
                <w:gridSpan w:val="2"/>
              </w:tcPr>
            </w:tcPrChange>
          </w:tcPr>
          <w:p w14:paraId="62F00182" w14:textId="5AF76E93" w:rsidR="007B2F80" w:rsidRPr="00D82B8B" w:rsidDel="00500908" w:rsidRDefault="007B2F80">
            <w:pPr>
              <w:jc w:val="center"/>
              <w:rPr>
                <w:del w:id="7517" w:author="Mutali Nepfumbada" w:date="2022-10-27T15:37:00Z"/>
                <w:b/>
                <w:color w:val="FF0000"/>
                <w:lang w:val="en-US"/>
              </w:rPr>
            </w:pPr>
            <w:del w:id="7518" w:author="Mutali Nepfumbada" w:date="2022-10-27T15:37:00Z">
              <w:r w:rsidRPr="00D82B8B" w:rsidDel="00500908">
                <w:rPr>
                  <w:b/>
                  <w:color w:val="FF0000"/>
                  <w:lang w:val="en-US"/>
                </w:rPr>
                <w:delText>-21.29</w:delText>
              </w:r>
            </w:del>
          </w:p>
        </w:tc>
        <w:tc>
          <w:tcPr>
            <w:tcW w:w="1596" w:type="dxa"/>
            <w:tcPrChange w:id="7519" w:author="Mutali Nepfumbada" w:date="2022-10-12T05:54:00Z">
              <w:tcPr>
                <w:tcW w:w="1784" w:type="dxa"/>
              </w:tcPr>
            </w:tcPrChange>
          </w:tcPr>
          <w:p w14:paraId="2C76CB18" w14:textId="530CE45F" w:rsidR="007B2F80" w:rsidRPr="00D82B8B" w:rsidDel="00500908" w:rsidRDefault="007B2F80">
            <w:pPr>
              <w:jc w:val="center"/>
              <w:rPr>
                <w:del w:id="7520" w:author="Mutali Nepfumbada" w:date="2022-10-27T15:37:00Z"/>
                <w:b/>
                <w:color w:val="FF0000"/>
                <w:lang w:val="en-US"/>
              </w:rPr>
            </w:pPr>
            <w:del w:id="7521" w:author="Mutali Nepfumbada" w:date="2022-10-27T15:37:00Z">
              <w:r w:rsidRPr="00D82B8B" w:rsidDel="00500908">
                <w:rPr>
                  <w:b/>
                  <w:color w:val="FF0000"/>
                  <w:lang w:val="en-US"/>
                </w:rPr>
                <w:delText>-21.56</w:delText>
              </w:r>
            </w:del>
          </w:p>
        </w:tc>
      </w:tr>
    </w:tbl>
    <w:p w14:paraId="700A10B3" w14:textId="2138EBB3" w:rsidR="007B2F80" w:rsidRPr="00D82B8B" w:rsidDel="00500908" w:rsidRDefault="007B2F80" w:rsidP="007B2F80">
      <w:pPr>
        <w:pStyle w:val="Caption"/>
        <w:rPr>
          <w:del w:id="7522" w:author="Mutali Nepfumbada" w:date="2022-10-27T15:37:00Z"/>
        </w:rPr>
      </w:pPr>
      <w:bookmarkStart w:id="7523" w:name="_Toc115023705"/>
      <w:del w:id="7524" w:author="Mutali Nepfumbada" w:date="2022-10-27T15:37:00Z">
        <w:r w:rsidRPr="00D82B8B" w:rsidDel="00500908">
          <w:delText xml:space="preserve">Table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6</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Table \* ARABIC \s 1 </w:delInstrText>
        </w:r>
        <w:r w:rsidDel="00500908">
          <w:rPr>
            <w:i w:val="0"/>
            <w:iCs w:val="0"/>
          </w:rPr>
          <w:fldChar w:fldCharType="separate"/>
        </w:r>
      </w:del>
      <w:del w:id="7525" w:author="Mutali Nepfumbada" w:date="2022-10-14T06:13:00Z">
        <w:r w:rsidRPr="00D82B8B" w:rsidDel="00E109C1">
          <w:rPr>
            <w:noProof/>
          </w:rPr>
          <w:delText>2</w:delText>
        </w:r>
      </w:del>
      <w:del w:id="7526" w:author="Mutali Nepfumbada" w:date="2022-10-27T15:37:00Z">
        <w:r w:rsidDel="00500908">
          <w:rPr>
            <w:i w:val="0"/>
            <w:iCs w:val="0"/>
          </w:rPr>
          <w:fldChar w:fldCharType="end"/>
        </w:r>
        <w:r w:rsidRPr="00D82B8B" w:rsidDel="00500908">
          <w:rPr>
            <w:noProof/>
          </w:rPr>
          <w:delText>: Durbanville</w:delText>
        </w:r>
        <w:r w:rsidRPr="00D82B8B" w:rsidDel="00500908">
          <w:delText xml:space="preserve"> Production and Forecast</w:delText>
        </w:r>
        <w:bookmarkEnd w:id="7523"/>
      </w:del>
    </w:p>
    <w:p w14:paraId="78920EDA" w14:textId="1FB6F5D7" w:rsidR="00AE64DE" w:rsidRPr="00D82B8B" w:rsidDel="00500908" w:rsidRDefault="00AE64DE" w:rsidP="00AE64DE">
      <w:pPr>
        <w:rPr>
          <w:del w:id="7527" w:author="Mutali Nepfumbada" w:date="2022-10-27T15:37:00Z"/>
        </w:rPr>
      </w:pPr>
    </w:p>
    <w:p w14:paraId="4D2FA1A8" w14:textId="4035B1B5" w:rsidR="007B2F80" w:rsidRPr="00D82B8B" w:rsidDel="00500908" w:rsidRDefault="007B2F80" w:rsidP="007B2F80">
      <w:pPr>
        <w:jc w:val="center"/>
        <w:rPr>
          <w:del w:id="7528" w:author="Mutali Nepfumbada" w:date="2022-10-27T15:37:00Z"/>
          <w:lang w:val="en-US"/>
        </w:rPr>
      </w:pPr>
      <w:del w:id="7529" w:author="Mutali Nepfumbada" w:date="2022-10-27T15:37:00Z">
        <w:r w:rsidRPr="00D82B8B" w:rsidDel="00500908">
          <w:rPr>
            <w:noProof/>
          </w:rPr>
          <w:drawing>
            <wp:inline distT="0" distB="0" distL="0" distR="0" wp14:anchorId="6495A59D" wp14:editId="004FEA79">
              <wp:extent cx="5759450" cy="3048000"/>
              <wp:effectExtent l="0" t="0" r="0" b="0"/>
              <wp:docPr id="102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6"/>
                      <a:stretch>
                        <a:fillRect/>
                      </a:stretch>
                    </pic:blipFill>
                    <pic:spPr>
                      <a:xfrm>
                        <a:off x="0" y="0"/>
                        <a:ext cx="5760000" cy="3048291"/>
                      </a:xfrm>
                      <a:prstGeom prst="rect">
                        <a:avLst/>
                      </a:prstGeom>
                    </pic:spPr>
                  </pic:pic>
                </a:graphicData>
              </a:graphic>
            </wp:inline>
          </w:drawing>
        </w:r>
      </w:del>
    </w:p>
    <w:p w14:paraId="375982F9" w14:textId="3966A364" w:rsidR="007B2F80" w:rsidRPr="00D82B8B" w:rsidDel="00500908" w:rsidRDefault="007B2F80" w:rsidP="007B2F80">
      <w:pPr>
        <w:pStyle w:val="Caption"/>
        <w:rPr>
          <w:del w:id="7530" w:author="Mutali Nepfumbada" w:date="2022-10-27T15:37:00Z"/>
        </w:rPr>
      </w:pPr>
      <w:bookmarkStart w:id="7531" w:name="_Toc115023553"/>
      <w:del w:id="7532" w:author="Mutali Nepfumbada" w:date="2022-10-27T15:37:00Z">
        <w:r w:rsidRPr="00D82B8B"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6</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7533" w:author="Mutali Nepfumbada" w:date="2022-10-14T06:13:00Z">
        <w:r w:rsidRPr="00D82B8B" w:rsidDel="00E109C1">
          <w:rPr>
            <w:noProof/>
          </w:rPr>
          <w:delText>1</w:delText>
        </w:r>
      </w:del>
      <w:del w:id="7534" w:author="Mutali Nepfumbada" w:date="2022-10-27T15:37:00Z">
        <w:r w:rsidDel="00500908">
          <w:rPr>
            <w:i w:val="0"/>
            <w:iCs w:val="0"/>
          </w:rPr>
          <w:fldChar w:fldCharType="end"/>
        </w:r>
        <w:r w:rsidRPr="00D82B8B" w:rsidDel="00500908">
          <w:delText xml:space="preserve">: </w:delText>
        </w:r>
        <w:r w:rsidRPr="00D82B8B" w:rsidDel="00500908">
          <w:rPr>
            <w:noProof/>
          </w:rPr>
          <w:delText>Durbanville</w:delText>
        </w:r>
        <w:r w:rsidRPr="00D82B8B" w:rsidDel="00500908">
          <w:rPr>
            <w:lang w:eastAsia="en-US"/>
          </w:rPr>
          <w:delText xml:space="preserve"> Production Vs Forecast</w:delText>
        </w:r>
        <w:bookmarkEnd w:id="7531"/>
      </w:del>
    </w:p>
    <w:p w14:paraId="14917A28" w14:textId="0BA1CEF0" w:rsidR="003F69D1" w:rsidDel="000D174D" w:rsidRDefault="00AE64DE" w:rsidP="00C961C2">
      <w:pPr>
        <w:rPr>
          <w:del w:id="7535" w:author="Mutali Nepfumbada" w:date="2022-11-28T06:24:00Z"/>
          <w:lang w:eastAsia="en-US"/>
        </w:rPr>
      </w:pPr>
      <w:commentRangeStart w:id="7536"/>
      <w:commentRangeStart w:id="7537"/>
      <w:del w:id="7538" w:author="Mutali Nepfumbada" w:date="2022-11-28T06:24:00Z">
        <w:r w:rsidRPr="00D82B8B" w:rsidDel="000D174D">
          <w:rPr>
            <w:lang w:eastAsia="en-US"/>
          </w:rPr>
          <w:delText>Since the</w:delText>
        </w:r>
        <w:r w:rsidR="00F77742" w:rsidRPr="00D82B8B" w:rsidDel="000D174D">
          <w:rPr>
            <w:lang w:eastAsia="en-US"/>
          </w:rPr>
          <w:delText xml:space="preserve"> </w:delText>
        </w:r>
        <w:r w:rsidR="004F5AFA" w:rsidRPr="00D82B8B" w:rsidDel="000D174D">
          <w:rPr>
            <w:lang w:eastAsia="en-US"/>
          </w:rPr>
          <w:delText>total weather</w:delText>
        </w:r>
        <w:r w:rsidR="00FF3E23" w:rsidRPr="00D82B8B" w:rsidDel="000D174D">
          <w:rPr>
            <w:lang w:eastAsia="en-US"/>
          </w:rPr>
          <w:delText xml:space="preserve"> </w:delText>
        </w:r>
        <w:r w:rsidRPr="00D82B8B" w:rsidDel="000D174D">
          <w:rPr>
            <w:lang w:eastAsia="en-US"/>
          </w:rPr>
          <w:delText xml:space="preserve">adjusted forecast is higher than the actual </w:delText>
        </w:r>
      </w:del>
      <w:del w:id="7539" w:author="Mutali Nepfumbada" w:date="2022-10-14T06:21:00Z">
        <w:r w:rsidRPr="00D82B8B" w:rsidDel="001F0E90">
          <w:rPr>
            <w:lang w:eastAsia="en-US"/>
          </w:rPr>
          <w:delText>production</w:delText>
        </w:r>
      </w:del>
      <w:del w:id="7540" w:author="Mutali Nepfumbada" w:date="2022-11-28T06:24:00Z">
        <w:r w:rsidR="00C94B0F" w:rsidDel="000D174D">
          <w:rPr>
            <w:lang w:eastAsia="en-US"/>
          </w:rPr>
          <w:delText>indicates</w:delText>
        </w:r>
      </w:del>
      <w:del w:id="7541" w:author="Mutali Nepfumbada" w:date="2022-10-14T06:21:00Z">
        <w:r w:rsidRPr="00D82B8B" w:rsidDel="00095B78">
          <w:rPr>
            <w:lang w:eastAsia="en-US"/>
          </w:rPr>
          <w:delText>,</w:delText>
        </w:r>
      </w:del>
      <w:del w:id="7542" w:author="Mutali Nepfumbada" w:date="2022-10-14T06:20:00Z">
        <w:r w:rsidRPr="00D82B8B" w:rsidDel="00095B78">
          <w:rPr>
            <w:lang w:eastAsia="en-US"/>
          </w:rPr>
          <w:delText xml:space="preserve"> </w:delText>
        </w:r>
      </w:del>
      <w:del w:id="7543" w:author="Mutali Nepfumbada" w:date="2022-11-28T06:24:00Z">
        <w:r w:rsidRPr="00D82B8B" w:rsidDel="000D174D">
          <w:rPr>
            <w:lang w:eastAsia="en-US"/>
          </w:rPr>
          <w:delText xml:space="preserve">poor weather conditions had </w:delText>
        </w:r>
      </w:del>
      <w:del w:id="7544" w:author="Mutali Nepfumbada" w:date="2022-10-14T06:21:00Z">
        <w:r w:rsidRPr="00D82B8B" w:rsidDel="001F0E90">
          <w:rPr>
            <w:lang w:eastAsia="en-US"/>
          </w:rPr>
          <w:delText xml:space="preserve">a </w:delText>
        </w:r>
      </w:del>
      <w:del w:id="7545" w:author="Mutali Nepfumbada" w:date="2022-11-28T06:24:00Z">
        <w:r w:rsidRPr="00D82B8B" w:rsidDel="000D174D">
          <w:rPr>
            <w:lang w:eastAsia="en-US"/>
          </w:rPr>
          <w:delText>minor impact on the failure to meet the expected P50 forecast</w:delText>
        </w:r>
        <w:r w:rsidR="002D7E3D" w:rsidDel="000D174D">
          <w:rPr>
            <w:lang w:eastAsia="en-US"/>
          </w:rPr>
          <w:delText xml:space="preserve">. </w:delText>
        </w:r>
        <w:r w:rsidR="00466335" w:rsidDel="000D174D">
          <w:rPr>
            <w:lang w:eastAsia="en-US"/>
          </w:rPr>
          <w:delText xml:space="preserve">But </w:delText>
        </w:r>
        <w:r w:rsidR="003F69D1" w:rsidDel="000D174D">
          <w:rPr>
            <w:lang w:eastAsia="en-US"/>
          </w:rPr>
          <w:delText>d</w:delText>
        </w:r>
        <w:r w:rsidR="001348C5" w:rsidDel="000D174D">
          <w:rPr>
            <w:lang w:eastAsia="en-US"/>
          </w:rPr>
          <w:delText xml:space="preserve">ue to the lack of irradiation data prior April 2022, Harmattan cannot </w:delText>
        </w:r>
        <w:r w:rsidR="00E10222" w:rsidDel="000D174D">
          <w:rPr>
            <w:lang w:eastAsia="en-US"/>
          </w:rPr>
          <w:delText xml:space="preserve">confirm if the weather adjusted forecast is representative of </w:delText>
        </w:r>
      </w:del>
      <w:ins w:id="7546" w:author="Justin Wimbush" w:date="2022-11-01T17:49:00Z">
        <w:del w:id="7547" w:author="Mutali Nepfumbada" w:date="2022-11-28T06:24:00Z">
          <w:r w:rsidR="006B7E7D" w:rsidDel="000D174D">
            <w:rPr>
              <w:lang w:eastAsia="en-US"/>
            </w:rPr>
            <w:delText xml:space="preserve">the </w:delText>
          </w:r>
        </w:del>
      </w:ins>
      <w:del w:id="7548" w:author="Mutali Nepfumbada" w:date="2022-11-28T06:24:00Z">
        <w:r w:rsidR="00E10222" w:rsidDel="000D174D">
          <w:rPr>
            <w:lang w:eastAsia="en-US"/>
          </w:rPr>
          <w:delText>actual weather condition</w:delText>
        </w:r>
      </w:del>
      <w:ins w:id="7549" w:author="Justin Wimbush" w:date="2022-11-01T17:49:00Z">
        <w:del w:id="7550" w:author="Mutali Nepfumbada" w:date="2022-11-28T06:24:00Z">
          <w:r w:rsidR="006B7E7D" w:rsidDel="000D174D">
            <w:rPr>
              <w:lang w:eastAsia="en-US"/>
            </w:rPr>
            <w:delText>s experienced by the project</w:delText>
          </w:r>
        </w:del>
      </w:ins>
      <w:del w:id="7551" w:author="Mutali Nepfumbada" w:date="2022-11-28T06:24:00Z">
        <w:r w:rsidR="00F77742" w:rsidRPr="00D82B8B" w:rsidDel="000D174D">
          <w:rPr>
            <w:lang w:eastAsia="en-US"/>
          </w:rPr>
          <w:delText>.</w:delText>
        </w:r>
        <w:r w:rsidR="00D14E22" w:rsidDel="000D174D">
          <w:rPr>
            <w:lang w:eastAsia="en-US"/>
          </w:rPr>
          <w:delText xml:space="preserve"> The operator has stated that the underperformance of the plant is due </w:delText>
        </w:r>
        <w:r w:rsidR="007362BA" w:rsidDel="000D174D">
          <w:rPr>
            <w:lang w:eastAsia="en-US"/>
          </w:rPr>
          <w:delText>to curtailment during loadshedding</w:delText>
        </w:r>
        <w:r w:rsidR="00877CD4" w:rsidDel="000D174D">
          <w:rPr>
            <w:lang w:eastAsia="en-US"/>
          </w:rPr>
          <w:delText xml:space="preserve"> as the inverters have </w:delText>
        </w:r>
      </w:del>
      <w:ins w:id="7552" w:author="Justin Wimbush" w:date="2022-11-01T17:49:00Z">
        <w:del w:id="7553" w:author="Mutali Nepfumbada" w:date="2022-11-28T06:24:00Z">
          <w:r w:rsidR="00A47AF6" w:rsidDel="000D174D">
            <w:rPr>
              <w:lang w:eastAsia="en-US"/>
            </w:rPr>
            <w:delText>a</w:delText>
          </w:r>
        </w:del>
      </w:ins>
      <w:del w:id="7554" w:author="Mutali Nepfumbada" w:date="2022-11-28T06:24:00Z">
        <w:r w:rsidR="00877CD4" w:rsidDel="000D174D">
          <w:rPr>
            <w:lang w:eastAsia="en-US"/>
          </w:rPr>
          <w:delText xml:space="preserve">Anti-islanding </w:delText>
        </w:r>
      </w:del>
      <w:ins w:id="7555" w:author="Justin Wimbush" w:date="2022-11-01T17:49:00Z">
        <w:del w:id="7556" w:author="Mutali Nepfumbada" w:date="2022-11-28T06:24:00Z">
          <w:r w:rsidR="00A47AF6" w:rsidDel="000D174D">
            <w:rPr>
              <w:lang w:eastAsia="en-US"/>
            </w:rPr>
            <w:delText>projection</w:delText>
          </w:r>
        </w:del>
      </w:ins>
      <w:del w:id="7557" w:author="Mutali Nepfumbada" w:date="2022-11-28T06:24:00Z">
        <w:r w:rsidR="00877CD4" w:rsidDel="000D174D">
          <w:rPr>
            <w:lang w:eastAsia="en-US"/>
          </w:rPr>
          <w:delText>Pe</w:delText>
        </w:r>
        <w:r w:rsidR="007362BA" w:rsidDel="000D174D">
          <w:rPr>
            <w:lang w:eastAsia="en-US"/>
          </w:rPr>
          <w:delText>.</w:delText>
        </w:r>
      </w:del>
    </w:p>
    <w:p w14:paraId="29D86B8A" w14:textId="598C9784" w:rsidR="009676CA" w:rsidDel="000D174D" w:rsidRDefault="009676CA" w:rsidP="00C961C2">
      <w:pPr>
        <w:rPr>
          <w:del w:id="7558" w:author="Mutali Nepfumbada" w:date="2022-11-28T06:24:00Z"/>
          <w:lang w:eastAsia="en-US"/>
        </w:rPr>
      </w:pPr>
    </w:p>
    <w:p w14:paraId="2C9A65CE" w14:textId="61AA3129" w:rsidR="00CA7574" w:rsidRPr="00D82B8B" w:rsidDel="000D174D" w:rsidRDefault="004F5AFA" w:rsidP="00C961C2">
      <w:pPr>
        <w:rPr>
          <w:del w:id="7559" w:author="Mutali Nepfumbada" w:date="2022-11-28T06:24:00Z"/>
          <w:lang w:eastAsia="en-US"/>
        </w:rPr>
      </w:pPr>
      <w:del w:id="7560" w:author="Mutali Nepfumbada" w:date="2022-11-28T06:24:00Z">
        <w:r w:rsidRPr="00D82B8B" w:rsidDel="000D174D">
          <w:rPr>
            <w:lang w:eastAsia="en-US"/>
          </w:rPr>
          <w:delText xml:space="preserve">To </w:delText>
        </w:r>
        <w:commentRangeEnd w:id="7536"/>
        <w:r w:rsidR="000877D1" w:rsidDel="000D174D">
          <w:rPr>
            <w:rStyle w:val="CommentReference"/>
            <w:rFonts w:ascii="Verdana" w:hAnsi="Verdana"/>
          </w:rPr>
          <w:commentReference w:id="7536"/>
        </w:r>
        <w:commentRangeEnd w:id="7537"/>
        <w:r w:rsidR="00EE2231" w:rsidDel="000D174D">
          <w:rPr>
            <w:rStyle w:val="CommentReference"/>
            <w:rFonts w:ascii="Verdana" w:hAnsi="Verdana"/>
          </w:rPr>
          <w:commentReference w:id="7537"/>
        </w:r>
        <w:r w:rsidRPr="00D82B8B" w:rsidDel="000D174D">
          <w:rPr>
            <w:lang w:eastAsia="en-US"/>
          </w:rPr>
          <w:delText>determine</w:delText>
        </w:r>
        <w:r w:rsidR="000C0AAA" w:rsidDel="000D174D">
          <w:rPr>
            <w:lang w:eastAsia="en-US"/>
          </w:rPr>
          <w:delText xml:space="preserve"> if there were other</w:delText>
        </w:r>
        <w:r w:rsidRPr="00D82B8B" w:rsidDel="000D174D">
          <w:rPr>
            <w:lang w:eastAsia="en-US"/>
          </w:rPr>
          <w:delText xml:space="preserve"> cause</w:delText>
        </w:r>
        <w:r w:rsidR="00866A02" w:rsidDel="000D174D">
          <w:rPr>
            <w:lang w:eastAsia="en-US"/>
          </w:rPr>
          <w:delText>s</w:delText>
        </w:r>
        <w:r w:rsidRPr="00D82B8B" w:rsidDel="000D174D">
          <w:rPr>
            <w:lang w:eastAsia="en-US"/>
          </w:rPr>
          <w:delText xml:space="preserve"> of the </w:delText>
        </w:r>
        <w:r w:rsidR="00CA7574" w:rsidRPr="00D82B8B" w:rsidDel="000D174D">
          <w:rPr>
            <w:lang w:eastAsia="en-US"/>
          </w:rPr>
          <w:delText xml:space="preserve">underperformance </w:delText>
        </w:r>
        <w:r w:rsidR="00C961C2" w:rsidRPr="00D82B8B" w:rsidDel="000D174D">
          <w:rPr>
            <w:lang w:eastAsia="en-US"/>
          </w:rPr>
          <w:delText>Harmattan also reviewed the</w:delText>
        </w:r>
        <w:r w:rsidR="00C47E32" w:rsidRPr="00D82B8B" w:rsidDel="000D174D">
          <w:rPr>
            <w:lang w:eastAsia="en-US"/>
          </w:rPr>
          <w:delText xml:space="preserve"> </w:delText>
        </w:r>
      </w:del>
      <w:ins w:id="7562" w:author="Chanda Nxumalo" w:date="2022-10-18T13:18:00Z">
        <w:del w:id="7563" w:author="Mutali Nepfumbada" w:date="2022-11-28T06:24:00Z">
          <w:r w:rsidR="00200B62" w:rsidDel="000D174D">
            <w:rPr>
              <w:lang w:eastAsia="en-US"/>
            </w:rPr>
            <w:delText>Sem</w:delText>
          </w:r>
        </w:del>
      </w:ins>
      <w:del w:id="7564" w:author="Mutali Nepfumbada" w:date="2022-11-28T06:24:00Z">
        <w:r w:rsidR="00C47E32" w:rsidRPr="00D82B8B" w:rsidDel="000D174D">
          <w:rPr>
            <w:lang w:eastAsia="en-US"/>
          </w:rPr>
          <w:delText>Bi</w:delText>
        </w:r>
      </w:del>
      <w:ins w:id="7565" w:author="Chanda Nxumalo" w:date="2022-10-18T13:18:00Z">
        <w:del w:id="7566" w:author="Mutali Nepfumbada" w:date="2022-11-28T06:24:00Z">
          <w:r w:rsidR="000877D1" w:rsidDel="000D174D">
            <w:rPr>
              <w:lang w:eastAsia="en-US"/>
            </w:rPr>
            <w:delText>-</w:delText>
          </w:r>
        </w:del>
      </w:ins>
      <w:del w:id="7567" w:author="Mutali Nepfumbada" w:date="2022-11-28T06:24:00Z">
        <w:r w:rsidR="00C47E32" w:rsidRPr="00D82B8B" w:rsidDel="000D174D">
          <w:rPr>
            <w:lang w:eastAsia="en-US"/>
          </w:rPr>
          <w:delText>annual Inspection Checklist</w:delText>
        </w:r>
        <w:r w:rsidR="00C961C2" w:rsidRPr="00D82B8B" w:rsidDel="000D174D">
          <w:rPr>
            <w:lang w:eastAsia="en-US"/>
          </w:rPr>
          <w:delText xml:space="preserve">, </w:delText>
        </w:r>
        <w:r w:rsidR="00C47E32" w:rsidRPr="00D82B8B" w:rsidDel="000D174D">
          <w:rPr>
            <w:lang w:eastAsia="en-US"/>
          </w:rPr>
          <w:delText>Unscheduled Maintenance</w:delText>
        </w:r>
        <w:r w:rsidR="00C961C2" w:rsidRPr="00D82B8B" w:rsidDel="000D174D">
          <w:rPr>
            <w:lang w:eastAsia="en-US"/>
          </w:rPr>
          <w:delText xml:space="preserve">, and </w:delText>
        </w:r>
        <w:r w:rsidR="00C47E32" w:rsidRPr="00D82B8B" w:rsidDel="000D174D">
          <w:rPr>
            <w:lang w:eastAsia="en-US"/>
          </w:rPr>
          <w:delText>Thermal Report</w:delText>
        </w:r>
      </w:del>
      <w:ins w:id="7568" w:author="Justin Wimbush" w:date="2022-11-01T17:50:00Z">
        <w:del w:id="7569" w:author="Mutali Nepfumbada" w:date="2022-11-28T06:24:00Z">
          <w:r w:rsidR="00E14E8D" w:rsidDel="000D174D">
            <w:rPr>
              <w:lang w:eastAsia="en-US"/>
            </w:rPr>
            <w:delText>s</w:delText>
          </w:r>
        </w:del>
      </w:ins>
      <w:del w:id="7570" w:author="Mutali Nepfumbada" w:date="2022-11-28T06:24:00Z">
        <w:r w:rsidR="00C961C2" w:rsidRPr="00D82B8B" w:rsidDel="000D174D">
          <w:rPr>
            <w:lang w:eastAsia="en-US"/>
          </w:rPr>
          <w:delText xml:space="preserve">. </w:delText>
        </w:r>
      </w:del>
    </w:p>
    <w:p w14:paraId="51A4C03B" w14:textId="592CD240" w:rsidR="00CA7574" w:rsidRPr="00D82B8B" w:rsidDel="000D174D" w:rsidRDefault="00CA7574" w:rsidP="00C961C2">
      <w:pPr>
        <w:rPr>
          <w:del w:id="7571" w:author="Mutali Nepfumbada" w:date="2022-11-28T06:24:00Z"/>
          <w:lang w:eastAsia="en-US"/>
        </w:rPr>
      </w:pPr>
    </w:p>
    <w:p w14:paraId="0BF63EC0" w14:textId="2C27FC3B" w:rsidR="00C961C2" w:rsidRPr="00D82B8B" w:rsidDel="000D174D" w:rsidRDefault="00C961C2" w:rsidP="00C961C2">
      <w:pPr>
        <w:rPr>
          <w:del w:id="7572" w:author="Mutali Nepfumbada" w:date="2022-11-28T06:24:00Z"/>
          <w:lang w:eastAsia="en-US"/>
        </w:rPr>
      </w:pPr>
      <w:commentRangeStart w:id="7573"/>
      <w:del w:id="7574" w:author="Mutali Nepfumbada" w:date="2022-11-28T06:24:00Z">
        <w:r w:rsidRPr="00D82B8B" w:rsidDel="000D174D">
          <w:rPr>
            <w:lang w:eastAsia="en-US"/>
          </w:rPr>
          <w:delText>We</w:delText>
        </w:r>
        <w:r w:rsidR="00CA7574" w:rsidRPr="00D82B8B" w:rsidDel="000D174D">
          <w:rPr>
            <w:lang w:eastAsia="en-US"/>
          </w:rPr>
          <w:delText xml:space="preserve"> have</w:delText>
        </w:r>
        <w:r w:rsidRPr="00D82B8B" w:rsidDel="000D174D">
          <w:rPr>
            <w:lang w:eastAsia="en-US"/>
          </w:rPr>
          <w:delText xml:space="preserve"> found that the unscheduled maintenance reports submitted by the </w:delText>
        </w:r>
      </w:del>
      <w:del w:id="7575" w:author="Mutali Nepfumbada" w:date="2022-10-14T06:32:00Z">
        <w:r w:rsidRPr="00D82B8B" w:rsidDel="0056434F">
          <w:rPr>
            <w:lang w:eastAsia="en-US"/>
          </w:rPr>
          <w:delText>operator</w:delText>
        </w:r>
      </w:del>
      <w:del w:id="7576" w:author="Mutali Nepfumbada" w:date="2022-11-28T06:24:00Z">
        <w:r w:rsidRPr="00D82B8B" w:rsidDel="000D174D">
          <w:rPr>
            <w:lang w:eastAsia="en-US"/>
          </w:rPr>
          <w:delText xml:space="preserve"> showed four unscheduled maintenance events since COD (</w:delText>
        </w:r>
      </w:del>
      <w:del w:id="7577" w:author="Mutali Nepfumbada" w:date="2022-10-14T06:22:00Z">
        <w:r w:rsidRPr="00D82B8B" w:rsidDel="00287BFE">
          <w:rPr>
            <w:lang w:eastAsia="en-US"/>
          </w:rPr>
          <w:delText>s</w:delText>
        </w:r>
      </w:del>
      <w:del w:id="7578" w:author="Mutali Nepfumbada" w:date="2022-11-28T06:24:00Z">
        <w:r w:rsidRPr="00D82B8B" w:rsidDel="000D174D">
          <w:rPr>
            <w:lang w:eastAsia="en-US"/>
          </w:rPr>
          <w:delText>ee Table 9-1), with three of the unscheduled maintenance events resulting in production</w:delText>
        </w:r>
        <w:r w:rsidR="00113E84" w:rsidRPr="00D82B8B" w:rsidDel="000D174D">
          <w:rPr>
            <w:lang w:eastAsia="en-US"/>
          </w:rPr>
          <w:delText xml:space="preserve"> loss</w:delText>
        </w:r>
        <w:r w:rsidRPr="00D82B8B" w:rsidDel="000D174D">
          <w:rPr>
            <w:lang w:eastAsia="en-US"/>
          </w:rPr>
          <w:delText>. The scheduled maintenance</w:delText>
        </w:r>
      </w:del>
      <w:ins w:id="7579" w:author="Justin Wimbush" w:date="2022-11-01T17:50:00Z">
        <w:del w:id="7580" w:author="Mutali Nepfumbada" w:date="2022-11-28T06:24:00Z">
          <w:r w:rsidR="000E77C5" w:rsidDel="000D174D">
            <w:rPr>
              <w:lang w:eastAsia="en-US"/>
            </w:rPr>
            <w:delText xml:space="preserve"> required was</w:delText>
          </w:r>
        </w:del>
      </w:ins>
      <w:del w:id="7581" w:author="Mutali Nepfumbada" w:date="2022-11-28T06:24:00Z">
        <w:r w:rsidR="005D30EC" w:rsidRPr="00D82B8B" w:rsidDel="000D174D">
          <w:rPr>
            <w:lang w:eastAsia="en-US"/>
          </w:rPr>
          <w:delText>s</w:delText>
        </w:r>
        <w:r w:rsidRPr="00D82B8B" w:rsidDel="000D174D">
          <w:rPr>
            <w:lang w:eastAsia="en-US"/>
          </w:rPr>
          <w:delText xml:space="preserve"> w</w:delText>
        </w:r>
        <w:r w:rsidR="00615849" w:rsidRPr="00D82B8B" w:rsidDel="000D174D">
          <w:rPr>
            <w:lang w:eastAsia="en-US"/>
          </w:rPr>
          <w:delText>ere</w:delText>
        </w:r>
        <w:r w:rsidRPr="00D82B8B" w:rsidDel="000D174D">
          <w:rPr>
            <w:lang w:eastAsia="en-US"/>
          </w:rPr>
          <w:delText xml:space="preserve"> primarily performed on the inverter</w:delText>
        </w:r>
        <w:r w:rsidR="00CA7574" w:rsidRPr="00D82B8B" w:rsidDel="000D174D">
          <w:rPr>
            <w:lang w:eastAsia="en-US"/>
          </w:rPr>
          <w:delText>s</w:delText>
        </w:r>
        <w:r w:rsidRPr="00D82B8B" w:rsidDel="000D174D">
          <w:rPr>
            <w:lang w:eastAsia="en-US"/>
          </w:rPr>
          <w:delText xml:space="preserve"> and resulted in a total production loss of 3</w:delText>
        </w:r>
      </w:del>
      <w:ins w:id="7582" w:author="Justin Wimbush" w:date="2022-11-01T17:50:00Z">
        <w:del w:id="7583" w:author="Mutali Nepfumbada" w:date="2022-11-28T06:24:00Z">
          <w:r w:rsidR="000E77C5" w:rsidDel="000D174D">
            <w:rPr>
              <w:lang w:eastAsia="en-US"/>
            </w:rPr>
            <w:delText>,</w:delText>
          </w:r>
        </w:del>
      </w:ins>
      <w:del w:id="7584" w:author="Mutali Nepfumbada" w:date="2022-11-28T06:24:00Z">
        <w:r w:rsidRPr="00D82B8B" w:rsidDel="000D174D">
          <w:rPr>
            <w:lang w:eastAsia="en-US"/>
          </w:rPr>
          <w:delText>270 kWh, which is small compared to the total production loss since COD.</w:delText>
        </w:r>
      </w:del>
    </w:p>
    <w:p w14:paraId="72999FE3" w14:textId="15043D20" w:rsidR="005856CE" w:rsidRPr="00D82B8B" w:rsidDel="000D174D" w:rsidRDefault="005856CE" w:rsidP="00C961C2">
      <w:pPr>
        <w:rPr>
          <w:del w:id="7585" w:author="Mutali Nepfumbada" w:date="2022-11-28T06:24:00Z"/>
          <w:lang w:eastAsia="en-US"/>
        </w:rPr>
      </w:pPr>
    </w:p>
    <w:p w14:paraId="0171E319" w14:textId="37F52CF2" w:rsidR="005856CE" w:rsidRPr="00D82B8B" w:rsidDel="000D174D" w:rsidRDefault="004276FC" w:rsidP="005856CE">
      <w:pPr>
        <w:rPr>
          <w:del w:id="7586" w:author="Mutali Nepfumbada" w:date="2022-11-28T06:24:00Z"/>
          <w:lang w:eastAsia="en-US"/>
        </w:rPr>
      </w:pPr>
      <w:del w:id="7587" w:author="Mutali Nepfumbada" w:date="2022-11-28T06:24:00Z">
        <w:r w:rsidRPr="00D82B8B" w:rsidDel="000D174D">
          <w:rPr>
            <w:lang w:eastAsia="en-US"/>
          </w:rPr>
          <w:delText>We then reviewed t</w:delText>
        </w:r>
        <w:r w:rsidR="005856CE" w:rsidRPr="00D82B8B" w:rsidDel="000D174D">
          <w:rPr>
            <w:lang w:eastAsia="en-US"/>
          </w:rPr>
          <w:delText>he Thermal Report dated 01 April 2022</w:delText>
        </w:r>
        <w:r w:rsidR="0096363E" w:rsidRPr="00D82B8B" w:rsidDel="000D174D">
          <w:rPr>
            <w:lang w:eastAsia="en-US"/>
          </w:rPr>
          <w:delText xml:space="preserve">, this </w:delText>
        </w:r>
        <w:r w:rsidR="005856CE" w:rsidRPr="00D82B8B" w:rsidDel="000D174D">
          <w:rPr>
            <w:lang w:eastAsia="en-US"/>
          </w:rPr>
          <w:delText>shows inverters operat</w:delText>
        </w:r>
        <w:r w:rsidR="002A77DE" w:rsidRPr="00D82B8B" w:rsidDel="000D174D">
          <w:rPr>
            <w:lang w:eastAsia="en-US"/>
          </w:rPr>
          <w:delText>ing</w:delText>
        </w:r>
        <w:r w:rsidR="005856CE" w:rsidRPr="00D82B8B" w:rsidDel="000D174D">
          <w:rPr>
            <w:lang w:eastAsia="en-US"/>
          </w:rPr>
          <w:delText xml:space="preserve"> at a temperature of less than 36 ˚C, which is below the maximum inverter operating temperature of 60 ˚C. The losses of the inverter operating in this temperature range are </w:delText>
        </w:r>
        <w:r w:rsidR="00055C1B" w:rsidRPr="00D82B8B" w:rsidDel="000D174D">
          <w:rPr>
            <w:lang w:eastAsia="en-US"/>
          </w:rPr>
          <w:delText>minimal but</w:delText>
        </w:r>
        <w:r w:rsidR="005856CE" w:rsidRPr="00D82B8B" w:rsidDel="000D174D">
          <w:rPr>
            <w:lang w:eastAsia="en-US"/>
          </w:rPr>
          <w:delText xml:space="preserve"> note that this may change during hot summer weather and recommend that a </w:delText>
        </w:r>
        <w:r w:rsidR="00055C1B" w:rsidRPr="00D82B8B" w:rsidDel="000D174D">
          <w:rPr>
            <w:lang w:eastAsia="en-US"/>
          </w:rPr>
          <w:delText xml:space="preserve">Thermal Report </w:delText>
        </w:r>
        <w:r w:rsidR="005856CE" w:rsidRPr="00D82B8B" w:rsidDel="000D174D">
          <w:rPr>
            <w:lang w:eastAsia="en-US"/>
          </w:rPr>
          <w:delText xml:space="preserve">be </w:delText>
        </w:r>
      </w:del>
      <w:ins w:id="7588" w:author="Chanda Nxumalo" w:date="2022-10-18T13:19:00Z">
        <w:del w:id="7589" w:author="Mutali Nepfumbada" w:date="2022-11-28T06:24:00Z">
          <w:r w:rsidR="000877D1" w:rsidDel="000D174D">
            <w:rPr>
              <w:lang w:eastAsia="en-US"/>
            </w:rPr>
            <w:delText>under</w:delText>
          </w:r>
        </w:del>
      </w:ins>
      <w:del w:id="7590" w:author="Mutali Nepfumbada" w:date="2022-11-28T06:24:00Z">
        <w:r w:rsidR="005856CE" w:rsidRPr="00D82B8B" w:rsidDel="000D174D">
          <w:rPr>
            <w:lang w:eastAsia="en-US"/>
          </w:rPr>
          <w:delText>taken during the summer season.</w:delText>
        </w:r>
        <w:commentRangeEnd w:id="7573"/>
        <w:r w:rsidR="000877D1" w:rsidDel="000D174D">
          <w:rPr>
            <w:rStyle w:val="CommentReference"/>
            <w:rFonts w:ascii="Verdana" w:hAnsi="Verdana"/>
          </w:rPr>
          <w:commentReference w:id="7573"/>
        </w:r>
      </w:del>
    </w:p>
    <w:p w14:paraId="0921DAE0" w14:textId="53CA05F9" w:rsidR="005856CE" w:rsidRPr="00D82B8B" w:rsidDel="000D174D" w:rsidRDefault="005856CE" w:rsidP="005856CE">
      <w:pPr>
        <w:rPr>
          <w:del w:id="7591" w:author="Mutali Nepfumbada" w:date="2022-11-28T06:24:00Z"/>
          <w:lang w:eastAsia="en-US"/>
        </w:rPr>
      </w:pPr>
    </w:p>
    <w:p w14:paraId="72D67DF8" w14:textId="2941A8EE" w:rsidR="005856CE" w:rsidRPr="00D82B8B" w:rsidDel="000D174D" w:rsidRDefault="008A4790" w:rsidP="005856CE">
      <w:pPr>
        <w:rPr>
          <w:del w:id="7592" w:author="Mutali Nepfumbada" w:date="2022-11-28T06:24:00Z"/>
          <w:rFonts w:cs="Arial"/>
          <w:color w:val="000000"/>
          <w:shd w:val="clear" w:color="auto" w:fill="FFFFFF"/>
        </w:rPr>
      </w:pPr>
      <w:del w:id="7593" w:author="Mutali Nepfumbada" w:date="2022-11-28T06:24:00Z">
        <w:r w:rsidRPr="00D82B8B" w:rsidDel="000D174D">
          <w:rPr>
            <w:lang w:eastAsia="en-US"/>
          </w:rPr>
          <w:delText>Finall</w:delText>
        </w:r>
        <w:r w:rsidR="00832FBA" w:rsidRPr="00D82B8B" w:rsidDel="000D174D">
          <w:rPr>
            <w:lang w:eastAsia="en-US"/>
          </w:rPr>
          <w:delText>y</w:delText>
        </w:r>
        <w:r w:rsidRPr="00D82B8B" w:rsidDel="000D174D">
          <w:rPr>
            <w:lang w:eastAsia="en-US"/>
          </w:rPr>
          <w:delText xml:space="preserve">, </w:delText>
        </w:r>
        <w:r w:rsidR="0042128C" w:rsidRPr="00D82B8B" w:rsidDel="000D174D">
          <w:rPr>
            <w:lang w:eastAsia="en-US"/>
          </w:rPr>
          <w:delText>we</w:delText>
        </w:r>
        <w:r w:rsidR="00832FBA" w:rsidRPr="00D82B8B" w:rsidDel="000D174D">
          <w:rPr>
            <w:lang w:eastAsia="en-US"/>
          </w:rPr>
          <w:delText xml:space="preserve"> reviewed </w:delText>
        </w:r>
        <w:r w:rsidRPr="00D82B8B" w:rsidDel="000D174D">
          <w:rPr>
            <w:lang w:eastAsia="en-US"/>
          </w:rPr>
          <w:delText>the</w:delText>
        </w:r>
        <w:r w:rsidR="005856CE" w:rsidRPr="00D82B8B" w:rsidDel="000D174D">
          <w:rPr>
            <w:lang w:eastAsia="en-US"/>
          </w:rPr>
          <w:delText xml:space="preserve"> March </w:delText>
        </w:r>
        <w:r w:rsidR="00832FBA" w:rsidRPr="00D82B8B" w:rsidDel="000D174D">
          <w:rPr>
            <w:lang w:eastAsia="en-US"/>
          </w:rPr>
          <w:delText xml:space="preserve">2022 </w:delText>
        </w:r>
      </w:del>
      <w:ins w:id="7594" w:author="Chanda Nxumalo" w:date="2022-10-18T13:19:00Z">
        <w:del w:id="7595" w:author="Mutali Nepfumbada" w:date="2022-11-28T06:24:00Z">
          <w:r w:rsidR="000877D1" w:rsidDel="000D174D">
            <w:rPr>
              <w:lang w:eastAsia="en-US"/>
            </w:rPr>
            <w:delText>Sem</w:delText>
          </w:r>
        </w:del>
      </w:ins>
      <w:del w:id="7596" w:author="Mutali Nepfumbada" w:date="2022-11-28T06:24:00Z">
        <w:r w:rsidR="00832FBA" w:rsidRPr="00D82B8B" w:rsidDel="000D174D">
          <w:rPr>
            <w:lang w:eastAsia="en-US"/>
          </w:rPr>
          <w:delText>Bi</w:delText>
        </w:r>
        <w:r w:rsidR="005856CE" w:rsidRPr="00D82B8B" w:rsidDel="000D174D">
          <w:rPr>
            <w:lang w:eastAsia="en-US"/>
          </w:rPr>
          <w:delText xml:space="preserve">-annual Inspection Checklist Report and noted that some of the modules are shaded by nearby trees, which may affect system performance. The following figure shows </w:delText>
        </w:r>
      </w:del>
      <w:ins w:id="7597" w:author="Justin Wimbush" w:date="2022-11-01T17:51:00Z">
        <w:del w:id="7598" w:author="Mutali Nepfumbada" w:date="2022-11-28T06:24:00Z">
          <w:r w:rsidR="00EE2231" w:rsidDel="000D174D">
            <w:rPr>
              <w:lang w:eastAsia="en-US"/>
            </w:rPr>
            <w:delText xml:space="preserve">some of </w:delText>
          </w:r>
        </w:del>
      </w:ins>
      <w:del w:id="7599" w:author="Mutali Nepfumbada" w:date="2022-11-28T06:24:00Z">
        <w:r w:rsidR="005856CE" w:rsidRPr="00D82B8B" w:rsidDel="000D174D">
          <w:rPr>
            <w:lang w:eastAsia="en-US"/>
          </w:rPr>
          <w:delText>the module</w:delText>
        </w:r>
      </w:del>
      <w:ins w:id="7600" w:author="Justin Wimbush" w:date="2022-11-01T17:51:00Z">
        <w:del w:id="7601" w:author="Mutali Nepfumbada" w:date="2022-11-28T06:24:00Z">
          <w:r w:rsidR="00EE2231" w:rsidDel="000D174D">
            <w:rPr>
              <w:lang w:eastAsia="en-US"/>
            </w:rPr>
            <w:delText>s</w:delText>
          </w:r>
        </w:del>
      </w:ins>
      <w:del w:id="7602" w:author="Mutali Nepfumbada" w:date="2022-11-28T06:24:00Z">
        <w:r w:rsidR="005856CE" w:rsidRPr="00D82B8B" w:rsidDel="000D174D">
          <w:rPr>
            <w:lang w:eastAsia="en-US"/>
          </w:rPr>
          <w:delText xml:space="preserve"> shaded by the trees</w:delText>
        </w:r>
      </w:del>
      <w:ins w:id="7603" w:author="Chanda Nxumalo" w:date="2022-10-18T13:20:00Z">
        <w:del w:id="7604" w:author="Mutali Nepfumbada" w:date="2022-11-28T06:24:00Z">
          <w:r w:rsidR="00DA12A3" w:rsidDel="000D174D">
            <w:rPr>
              <w:rFonts w:cs="Arial"/>
              <w:color w:val="000000"/>
              <w:shd w:val="clear" w:color="auto" w:fill="FFFFFF"/>
            </w:rPr>
            <w:delText>:</w:delText>
          </w:r>
        </w:del>
      </w:ins>
      <w:del w:id="7605" w:author="Mutali Nepfumbada" w:date="2022-11-28T06:24:00Z">
        <w:r w:rsidR="005856CE" w:rsidRPr="00D82B8B" w:rsidDel="000D174D">
          <w:rPr>
            <w:lang w:eastAsia="en-US"/>
          </w:rPr>
          <w:delText>.</w:delText>
        </w:r>
        <w:r w:rsidR="005856CE" w:rsidRPr="00D82B8B" w:rsidDel="000D174D">
          <w:rPr>
            <w:rFonts w:cs="Arial"/>
            <w:color w:val="000000"/>
            <w:shd w:val="clear" w:color="auto" w:fill="FFFFFF"/>
          </w:rPr>
          <w:delText xml:space="preserve"> </w:delText>
        </w:r>
      </w:del>
    </w:p>
    <w:p w14:paraId="29AB7A16" w14:textId="56FA8B8D" w:rsidR="005856CE" w:rsidRPr="00D82B8B" w:rsidDel="000D174D" w:rsidRDefault="005856CE" w:rsidP="005856CE">
      <w:pPr>
        <w:rPr>
          <w:del w:id="7606" w:author="Mutali Nepfumbada" w:date="2022-11-28T06:24:00Z"/>
          <w:rFonts w:cs="Arial"/>
          <w:color w:val="000000"/>
          <w:shd w:val="clear" w:color="auto" w:fill="FFFFFF"/>
        </w:rPr>
      </w:pPr>
    </w:p>
    <w:p w14:paraId="327757EA" w14:textId="3B668D7B" w:rsidR="005856CE" w:rsidRPr="00D82B8B" w:rsidDel="000D174D" w:rsidRDefault="005856CE" w:rsidP="005856CE">
      <w:pPr>
        <w:jc w:val="center"/>
        <w:rPr>
          <w:del w:id="7607" w:author="Mutali Nepfumbada" w:date="2022-11-28T06:24:00Z"/>
          <w:rFonts w:cs="Arial"/>
          <w:color w:val="000000"/>
          <w:shd w:val="clear" w:color="auto" w:fill="FFFFFF"/>
        </w:rPr>
      </w:pPr>
      <w:del w:id="7608" w:author="Mutali Nepfumbada" w:date="2022-11-28T06:24:00Z">
        <w:r w:rsidRPr="00D82B8B" w:rsidDel="000D174D">
          <w:rPr>
            <w:rFonts w:cs="Arial"/>
            <w:noProof/>
            <w:color w:val="000000"/>
            <w:shd w:val="clear" w:color="auto" w:fill="FFFFFF"/>
          </w:rPr>
          <w:drawing>
            <wp:inline distT="0" distB="0" distL="0" distR="0" wp14:anchorId="38D8AEB1" wp14:editId="1CD41A44">
              <wp:extent cx="3745670" cy="2562225"/>
              <wp:effectExtent l="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089" cy="2589189"/>
                      </a:xfrm>
                      <a:prstGeom prst="rect">
                        <a:avLst/>
                      </a:prstGeom>
                      <a:noFill/>
                    </pic:spPr>
                  </pic:pic>
                </a:graphicData>
              </a:graphic>
            </wp:inline>
          </w:drawing>
        </w:r>
      </w:del>
    </w:p>
    <w:p w14:paraId="27746F25" w14:textId="5CB8F3F8" w:rsidR="005856CE" w:rsidRPr="00D82B8B" w:rsidDel="000D174D" w:rsidRDefault="005856CE" w:rsidP="005856CE">
      <w:pPr>
        <w:pStyle w:val="Caption"/>
        <w:rPr>
          <w:del w:id="7609" w:author="Mutali Nepfumbada" w:date="2022-11-28T06:24:00Z"/>
          <w:lang w:eastAsia="en-US"/>
        </w:rPr>
      </w:pPr>
      <w:bookmarkStart w:id="7610" w:name="_Toc118269014"/>
      <w:del w:id="7611" w:author="Mutali Nepfumbada" w:date="2022-11-28T06:24:00Z">
        <w:r w:rsidRPr="00D82B8B" w:rsidDel="000D174D">
          <w:delText xml:space="preserve">Figure </w:delText>
        </w:r>
        <w:r w:rsidR="00000000" w:rsidDel="000D174D">
          <w:fldChar w:fldCharType="begin"/>
        </w:r>
        <w:r w:rsidR="00000000" w:rsidDel="000D174D">
          <w:delInstrText xml:space="preserve"> STYLEREF 1 \s </w:delInstrText>
        </w:r>
        <w:r w:rsidR="00000000" w:rsidDel="000D174D">
          <w:fldChar w:fldCharType="separate"/>
        </w:r>
        <w:r w:rsidR="00A934D1" w:rsidDel="000D174D">
          <w:rPr>
            <w:noProof/>
          </w:rPr>
          <w:delText>7</w:delText>
        </w:r>
        <w:r w:rsidR="00000000" w:rsidDel="000D174D">
          <w:rPr>
            <w:noProof/>
          </w:rPr>
          <w:fldChar w:fldCharType="end"/>
        </w:r>
        <w:r w:rsidRPr="00D82B8B" w:rsidDel="000D174D">
          <w:noBreakHyphen/>
        </w:r>
        <w:r w:rsidR="00000000" w:rsidDel="000D174D">
          <w:fldChar w:fldCharType="begin"/>
        </w:r>
        <w:r w:rsidR="00000000" w:rsidDel="000D174D">
          <w:delInstrText xml:space="preserve"> SEQ Figure \* ARABIC \s 1 </w:delInstrText>
        </w:r>
        <w:r w:rsidR="00000000" w:rsidDel="000D174D">
          <w:fldChar w:fldCharType="separate"/>
        </w:r>
        <w:r w:rsidR="00A934D1" w:rsidDel="000D174D">
          <w:rPr>
            <w:noProof/>
          </w:rPr>
          <w:delText>5</w:delText>
        </w:r>
        <w:r w:rsidR="00000000" w:rsidDel="000D174D">
          <w:rPr>
            <w:noProof/>
          </w:rPr>
          <w:fldChar w:fldCharType="end"/>
        </w:r>
        <w:r w:rsidRPr="00D82B8B" w:rsidDel="000D174D">
          <w:delText>: Module Shading</w:delText>
        </w:r>
        <w:bookmarkEnd w:id="7610"/>
        <w:r w:rsidRPr="00D82B8B" w:rsidDel="000D174D">
          <w:delText xml:space="preserve"> </w:delText>
        </w:r>
      </w:del>
    </w:p>
    <w:p w14:paraId="7C7D36D9" w14:textId="3E746B27" w:rsidR="004F5AFA" w:rsidRPr="00D82B8B" w:rsidDel="000D174D" w:rsidRDefault="004F5AFA" w:rsidP="00C961C2">
      <w:pPr>
        <w:rPr>
          <w:del w:id="7612" w:author="Mutali Nepfumbada" w:date="2022-11-28T06:24:00Z"/>
          <w:lang w:eastAsia="en-US"/>
        </w:rPr>
      </w:pPr>
    </w:p>
    <w:p w14:paraId="6B1AA8B8" w14:textId="5991E497" w:rsidR="004F5AFA" w:rsidRPr="00D82B8B" w:rsidDel="000D174D" w:rsidRDefault="004F5AFA" w:rsidP="004F5AFA">
      <w:pPr>
        <w:rPr>
          <w:del w:id="7613" w:author="Mutali Nepfumbada" w:date="2022-11-28T06:24:00Z"/>
          <w:lang w:eastAsia="en-US"/>
        </w:rPr>
      </w:pPr>
      <w:del w:id="7614" w:author="Mutali Nepfumbada" w:date="2022-11-28T06:24:00Z">
        <w:r w:rsidRPr="00D82B8B" w:rsidDel="000D174D">
          <w:rPr>
            <w:lang w:eastAsia="en-US"/>
          </w:rPr>
          <w:delText>Harmattan has</w:delText>
        </w:r>
        <w:r w:rsidR="008C346B" w:rsidRPr="00D82B8B" w:rsidDel="000D174D">
          <w:rPr>
            <w:lang w:eastAsia="en-US"/>
          </w:rPr>
          <w:delText xml:space="preserve"> </w:delText>
        </w:r>
        <w:r w:rsidR="0042128C" w:rsidRPr="00D82B8B" w:rsidDel="000D174D">
          <w:rPr>
            <w:lang w:eastAsia="en-US"/>
          </w:rPr>
          <w:delText>also spoken</w:delText>
        </w:r>
        <w:r w:rsidRPr="00D82B8B" w:rsidDel="000D174D">
          <w:rPr>
            <w:lang w:eastAsia="en-US"/>
          </w:rPr>
          <w:delText xml:space="preserve"> with the </w:delText>
        </w:r>
        <w:r w:rsidR="00F960C6" w:rsidRPr="00D82B8B" w:rsidDel="000D174D">
          <w:rPr>
            <w:lang w:eastAsia="en-US"/>
          </w:rPr>
          <w:delText>Operator,</w:delText>
        </w:r>
        <w:r w:rsidRPr="00D82B8B" w:rsidDel="000D174D">
          <w:rPr>
            <w:lang w:eastAsia="en-US"/>
          </w:rPr>
          <w:delText xml:space="preserve"> and </w:delText>
        </w:r>
        <w:r w:rsidR="00FF2925" w:rsidRPr="00D82B8B" w:rsidDel="000D174D">
          <w:rPr>
            <w:lang w:eastAsia="en-US"/>
          </w:rPr>
          <w:delText xml:space="preserve">they </w:delText>
        </w:r>
        <w:r w:rsidRPr="00D82B8B" w:rsidDel="000D174D">
          <w:rPr>
            <w:lang w:eastAsia="en-US"/>
          </w:rPr>
          <w:delText>stated that the unavailability of the plant during load shedding has affected the overall performance of the plant</w:delText>
        </w:r>
        <w:r w:rsidR="00F960C6" w:rsidRPr="00D82B8B" w:rsidDel="000D174D">
          <w:rPr>
            <w:lang w:eastAsia="en-US"/>
          </w:rPr>
          <w:delText>,</w:delText>
        </w:r>
        <w:r w:rsidR="00FF2925" w:rsidRPr="00D82B8B" w:rsidDel="000D174D">
          <w:rPr>
            <w:lang w:eastAsia="en-US"/>
          </w:rPr>
          <w:delText xml:space="preserve"> as the plant can’t produce during an outage</w:delText>
        </w:r>
        <w:r w:rsidRPr="00D82B8B" w:rsidDel="000D174D">
          <w:rPr>
            <w:lang w:eastAsia="en-US"/>
          </w:rPr>
          <w:delText>. The operator has proposed to install a gen</w:delText>
        </w:r>
        <w:r w:rsidR="00F960C6" w:rsidRPr="00D82B8B" w:rsidDel="000D174D">
          <w:rPr>
            <w:lang w:eastAsia="en-US"/>
          </w:rPr>
          <w:delText xml:space="preserve">et </w:delText>
        </w:r>
        <w:r w:rsidRPr="00D82B8B" w:rsidDel="000D174D">
          <w:rPr>
            <w:lang w:eastAsia="en-US"/>
          </w:rPr>
          <w:delText>integrator to mitigate the impact of load shedding on the power plant.</w:delText>
        </w:r>
      </w:del>
    </w:p>
    <w:p w14:paraId="00D20C31" w14:textId="4CFB49E6" w:rsidR="00C961C2" w:rsidRPr="00D82B8B" w:rsidDel="000D174D" w:rsidRDefault="00C961C2" w:rsidP="00C961C2">
      <w:pPr>
        <w:rPr>
          <w:del w:id="7615" w:author="Mutali Nepfumbada" w:date="2022-11-28T06:24:00Z"/>
          <w:lang w:eastAsia="en-US"/>
        </w:rPr>
      </w:pPr>
    </w:p>
    <w:p w14:paraId="3B0CED23" w14:textId="242A5397" w:rsidR="001C3C72" w:rsidRPr="00D82B8B" w:rsidDel="000D174D" w:rsidRDefault="001C3C72" w:rsidP="001C3C72">
      <w:pPr>
        <w:rPr>
          <w:del w:id="7616" w:author="Mutali Nepfumbada" w:date="2022-11-28T06:24:00Z"/>
          <w:lang w:eastAsia="en-US"/>
        </w:rPr>
      </w:pPr>
      <w:del w:id="7617" w:author="Mutali Nepfumbada" w:date="2022-11-28T06:24:00Z">
        <w:r w:rsidRPr="00D82B8B" w:rsidDel="000D174D">
          <w:rPr>
            <w:lang w:eastAsia="en-US"/>
          </w:rPr>
          <w:delText xml:space="preserve">We recommend cutting </w:delText>
        </w:r>
      </w:del>
      <w:ins w:id="7618" w:author="Justin Wimbush" w:date="2022-11-01T17:52:00Z">
        <w:del w:id="7619" w:author="Mutali Nepfumbada" w:date="2022-11-28T06:24:00Z">
          <w:r w:rsidR="00EE2231" w:rsidDel="000D174D">
            <w:rPr>
              <w:lang w:eastAsia="en-US"/>
            </w:rPr>
            <w:delText>or trimming</w:delText>
          </w:r>
          <w:r w:rsidRPr="00D82B8B" w:rsidDel="000D174D">
            <w:rPr>
              <w:lang w:eastAsia="en-US"/>
            </w:rPr>
            <w:delText xml:space="preserve"> </w:delText>
          </w:r>
        </w:del>
      </w:ins>
      <w:del w:id="7620" w:author="Mutali Nepfumbada" w:date="2022-11-28T06:24:00Z">
        <w:r w:rsidRPr="00D82B8B" w:rsidDel="000D174D">
          <w:rPr>
            <w:lang w:eastAsia="en-US"/>
          </w:rPr>
          <w:delText>the nearby trees to reduce the shading losses on the panel</w:delText>
        </w:r>
      </w:del>
      <w:ins w:id="7621" w:author="Chanda Nxumalo" w:date="2022-10-18T13:20:00Z">
        <w:del w:id="7622" w:author="Mutali Nepfumbada" w:date="2022-11-28T06:24:00Z">
          <w:r w:rsidR="00FA0F1A" w:rsidDel="000D174D">
            <w:rPr>
              <w:lang w:eastAsia="en-US"/>
            </w:rPr>
            <w:delText xml:space="preserve">s. </w:delText>
          </w:r>
        </w:del>
      </w:ins>
      <w:ins w:id="7623" w:author="Adam Terry" w:date="2022-11-02T14:34:00Z">
        <w:del w:id="7624" w:author="Mutali Nepfumbada" w:date="2022-11-28T06:24:00Z">
          <w:r w:rsidR="003C0281" w:rsidDel="000D174D">
            <w:rPr>
              <w:lang w:eastAsia="en-US"/>
            </w:rPr>
            <w:delText xml:space="preserve">Following discussions with </w:delText>
          </w:r>
          <w:r w:rsidR="009573B8" w:rsidDel="000D174D">
            <w:rPr>
              <w:lang w:eastAsia="en-US"/>
            </w:rPr>
            <w:delText>the Operator, we understand such activities would need to be performed by Mediclinic.</w:delText>
          </w:r>
        </w:del>
      </w:ins>
      <w:ins w:id="7625" w:author="Chanda Nxumalo" w:date="2022-10-18T13:20:00Z">
        <w:del w:id="7626" w:author="Mutali Nepfumbada" w:date="2022-11-28T06:24:00Z">
          <w:r w:rsidR="00FA0F1A" w:rsidDel="000D174D">
            <w:rPr>
              <w:lang w:eastAsia="en-US"/>
            </w:rPr>
            <w:delText xml:space="preserve"> </w:delText>
          </w:r>
        </w:del>
      </w:ins>
      <w:del w:id="7627" w:author="Mutali Nepfumbada" w:date="2022-11-28T06:24:00Z">
        <w:r w:rsidRPr="00D82B8B" w:rsidDel="000D174D">
          <w:rPr>
            <w:lang w:eastAsia="en-US"/>
          </w:rPr>
          <w:delText xml:space="preserve">, which will also help extend the modules life since shading can result in module damage. </w:delText>
        </w:r>
      </w:del>
    </w:p>
    <w:p w14:paraId="3EFE19D0" w14:textId="77777777" w:rsidR="004452EE" w:rsidRPr="00D82B8B" w:rsidRDefault="004452EE" w:rsidP="006A14D5">
      <w:pPr>
        <w:rPr>
          <w:rFonts w:cs="Arial"/>
          <w:color w:val="000000"/>
          <w:shd w:val="clear" w:color="auto" w:fill="FFFFFF"/>
        </w:rPr>
      </w:pPr>
    </w:p>
    <w:p w14:paraId="15F3F780" w14:textId="77777777" w:rsidR="00A05974" w:rsidRPr="00D82B8B" w:rsidRDefault="00A05974">
      <w:pPr>
        <w:jc w:val="left"/>
        <w:rPr>
          <w:lang w:val="en-ZA"/>
        </w:rPr>
      </w:pPr>
      <w:r w:rsidRPr="00D82B8B">
        <w:rPr>
          <w:lang w:val="en-ZA"/>
        </w:rPr>
        <w:br w:type="page"/>
      </w:r>
    </w:p>
    <w:bookmarkEnd w:id="3"/>
    <w:bookmarkEnd w:id="2829"/>
    <w:p w14:paraId="07FF88DE" w14:textId="77777777" w:rsidR="004C5D0E" w:rsidRPr="00D82B8B" w:rsidRDefault="004C5D0E" w:rsidP="005D5866">
      <w:pPr>
        <w:jc w:val="left"/>
        <w:rPr>
          <w:lang w:val="en-ZA"/>
        </w:rPr>
      </w:pPr>
    </w:p>
    <w:p w14:paraId="4E6CD9FC" w14:textId="77777777" w:rsidR="008D1341" w:rsidRDefault="006C57B1" w:rsidP="008D1341">
      <w:pPr>
        <w:pStyle w:val="Heading1"/>
        <w:rPr>
          <w:ins w:id="7628" w:author="Mutali Nepfumbada" w:date="2022-10-14T10:36:00Z"/>
        </w:rPr>
      </w:pPr>
      <w:bookmarkStart w:id="7629" w:name="_Toc118269294"/>
      <w:r w:rsidRPr="00D82B8B">
        <w:t>Midstream</w:t>
      </w:r>
      <w:r w:rsidR="008D1341" w:rsidRPr="00D82B8B">
        <w:t xml:space="preserve"> Technical Performance</w:t>
      </w:r>
      <w:bookmarkEnd w:id="7629"/>
    </w:p>
    <w:p w14:paraId="4146A3AC" w14:textId="77777777" w:rsidR="00336725" w:rsidRPr="00336725" w:rsidRDefault="00336725">
      <w:pPr>
        <w:pPrChange w:id="7630" w:author="Mutali Nepfumbada" w:date="2022-10-14T10:36:00Z">
          <w:pPr>
            <w:pStyle w:val="Heading1"/>
          </w:pPr>
        </w:pPrChange>
      </w:pPr>
    </w:p>
    <w:p w14:paraId="7CC86325" w14:textId="77777777" w:rsidR="00F75CB4" w:rsidRPr="00D82B8B" w:rsidRDefault="00F75CB4" w:rsidP="00F75CB4">
      <w:pPr>
        <w:rPr>
          <w:ins w:id="7631" w:author="Mutali Nepfumbada" w:date="2022-10-08T15:43:00Z"/>
          <w:lang w:eastAsia="en-US"/>
        </w:rPr>
      </w:pPr>
      <w:ins w:id="7632" w:author="Mutali Nepfumbada" w:date="2022-10-08T15:43:00Z">
        <w:r w:rsidRPr="00D82B8B">
          <w:rPr>
            <w:lang w:eastAsia="en-US"/>
          </w:rPr>
          <w:t>The following table gives a brief overview of the Midstream PV installation.</w:t>
        </w:r>
      </w:ins>
    </w:p>
    <w:p w14:paraId="1E843EB6" w14:textId="77777777" w:rsidR="00F75CB4" w:rsidRPr="00D82B8B" w:rsidRDefault="00F75CB4" w:rsidP="00F75CB4">
      <w:pPr>
        <w:rPr>
          <w:ins w:id="7633" w:author="Mutali Nepfumbada" w:date="2022-10-08T15:43:00Z"/>
          <w:lang w:eastAsia="en-US"/>
        </w:rPr>
      </w:pPr>
    </w:p>
    <w:tbl>
      <w:tblPr>
        <w:tblStyle w:val="TableGridLight"/>
        <w:tblW w:w="3106" w:type="pct"/>
        <w:jc w:val="center"/>
        <w:tblLayout w:type="fixed"/>
        <w:tblLook w:val="04A0" w:firstRow="1" w:lastRow="0" w:firstColumn="1" w:lastColumn="0" w:noHBand="0" w:noVBand="1"/>
        <w:tblPrChange w:id="7634" w:author="Mutali Nepfumbada" w:date="2022-10-12T05:55:00Z">
          <w:tblPr>
            <w:tblStyle w:val="TableGridLight"/>
            <w:tblW w:w="5000" w:type="pct"/>
            <w:jc w:val="center"/>
            <w:tblLayout w:type="fixed"/>
            <w:tblLook w:val="04A0" w:firstRow="1" w:lastRow="0" w:firstColumn="1" w:lastColumn="0" w:noHBand="0" w:noVBand="1"/>
          </w:tblPr>
        </w:tblPrChange>
      </w:tblPr>
      <w:tblGrid>
        <w:gridCol w:w="2611"/>
        <w:gridCol w:w="3315"/>
        <w:tblGridChange w:id="7635">
          <w:tblGrid>
            <w:gridCol w:w="4769"/>
            <w:gridCol w:w="4770"/>
          </w:tblGrid>
        </w:tblGridChange>
      </w:tblGrid>
      <w:tr w:rsidR="00F75CB4" w:rsidRPr="00D82B8B" w14:paraId="44CBD2C4" w14:textId="77777777" w:rsidTr="006224AF">
        <w:trPr>
          <w:trHeight w:val="294"/>
          <w:jc w:val="center"/>
          <w:trPrChange w:id="7636" w:author="Mutali Nepfumbada" w:date="2022-10-12T05:55:00Z">
            <w:trPr>
              <w:trHeight w:val="285"/>
              <w:jc w:val="center"/>
            </w:trPr>
          </w:trPrChange>
        </w:trPr>
        <w:tc>
          <w:tcPr>
            <w:tcW w:w="5000" w:type="pct"/>
            <w:gridSpan w:val="2"/>
            <w:shd w:val="clear" w:color="auto" w:fill="5F0500"/>
            <w:noWrap/>
            <w:tcPrChange w:id="7637" w:author="Mutali Nepfumbada" w:date="2022-10-12T05:55:00Z">
              <w:tcPr>
                <w:tcW w:w="5000" w:type="pct"/>
                <w:gridSpan w:val="2"/>
                <w:shd w:val="clear" w:color="auto" w:fill="5F0500"/>
                <w:noWrap/>
              </w:tcPr>
            </w:tcPrChange>
          </w:tcPr>
          <w:p w14:paraId="5266976B" w14:textId="77777777" w:rsidR="00F75CB4" w:rsidRPr="00D82B8B" w:rsidRDefault="00F75CB4" w:rsidP="00F75CB4">
            <w:pPr>
              <w:jc w:val="center"/>
              <w:rPr>
                <w:rFonts w:cs="Calibri"/>
                <w:b/>
                <w:bCs/>
                <w:color w:val="FFFFFF" w:themeColor="background1"/>
                <w:lang w:val="en-ZA" w:eastAsia="en-ZA"/>
              </w:rPr>
            </w:pPr>
            <w:ins w:id="7638" w:author="Mutali Nepfumbada" w:date="2022-10-08T15:43:00Z">
              <w:r w:rsidRPr="00D82B8B">
                <w:rPr>
                  <w:rFonts w:cs="Calibri"/>
                  <w:b/>
                  <w:bCs/>
                  <w:color w:val="FFFFFF" w:themeColor="background1"/>
                  <w:lang w:val="en-ZA" w:eastAsia="en-ZA"/>
                </w:rPr>
                <w:t>Project Overview</w:t>
              </w:r>
            </w:ins>
          </w:p>
        </w:tc>
      </w:tr>
      <w:tr w:rsidR="00F75CB4" w:rsidRPr="00D82B8B" w14:paraId="5E242921" w14:textId="77777777" w:rsidTr="006224AF">
        <w:trPr>
          <w:trHeight w:val="294"/>
          <w:jc w:val="center"/>
          <w:trPrChange w:id="7639" w:author="Mutali Nepfumbada" w:date="2022-10-12T05:55:00Z">
            <w:trPr>
              <w:trHeight w:val="285"/>
              <w:jc w:val="center"/>
            </w:trPr>
          </w:trPrChange>
        </w:trPr>
        <w:tc>
          <w:tcPr>
            <w:tcW w:w="2203" w:type="pct"/>
            <w:noWrap/>
            <w:hideMark/>
            <w:tcPrChange w:id="7640" w:author="Mutali Nepfumbada" w:date="2022-10-12T05:55:00Z">
              <w:tcPr>
                <w:tcW w:w="2500" w:type="pct"/>
                <w:noWrap/>
                <w:hideMark/>
              </w:tcPr>
            </w:tcPrChange>
          </w:tcPr>
          <w:p w14:paraId="5A617C72" w14:textId="77777777" w:rsidR="00F75CB4" w:rsidRPr="00D82B8B" w:rsidRDefault="00F75CB4" w:rsidP="00F75CB4">
            <w:pPr>
              <w:rPr>
                <w:rFonts w:cs="Calibri"/>
                <w:color w:val="000000"/>
                <w:lang w:val="en-ZA" w:eastAsia="en-ZA"/>
              </w:rPr>
            </w:pPr>
            <w:ins w:id="7641" w:author="Mutali Nepfumbada" w:date="2022-10-08T15:43:00Z">
              <w:r w:rsidRPr="00D82B8B">
                <w:rPr>
                  <w:rFonts w:cs="Calibri"/>
                  <w:color w:val="000000"/>
                  <w:lang w:val="en-ZA" w:eastAsia="en-ZA"/>
                </w:rPr>
                <w:t>Design Capacity kW DC/AC (kW)</w:t>
              </w:r>
            </w:ins>
          </w:p>
        </w:tc>
        <w:tc>
          <w:tcPr>
            <w:tcW w:w="2797" w:type="pct"/>
            <w:noWrap/>
            <w:hideMark/>
            <w:tcPrChange w:id="7642" w:author="Mutali Nepfumbada" w:date="2022-10-12T05:55:00Z">
              <w:tcPr>
                <w:tcW w:w="2500" w:type="pct"/>
                <w:noWrap/>
                <w:hideMark/>
              </w:tcPr>
            </w:tcPrChange>
          </w:tcPr>
          <w:p w14:paraId="68F01A0C" w14:textId="77777777" w:rsidR="00F75CB4" w:rsidRPr="00D82B8B" w:rsidRDefault="00F75CB4" w:rsidP="00F75CB4">
            <w:pPr>
              <w:rPr>
                <w:rFonts w:cs="Calibri"/>
                <w:color w:val="000000"/>
                <w:lang w:val="en-ZA" w:eastAsia="en-ZA"/>
              </w:rPr>
            </w:pPr>
            <w:ins w:id="7643" w:author="Mutali Nepfumbada" w:date="2022-10-08T15:43:00Z">
              <w:r w:rsidRPr="00D82B8B">
                <w:rPr>
                  <w:rFonts w:cs="Calibri"/>
                  <w:color w:val="000000"/>
                  <w:lang w:val="en-ZA" w:eastAsia="en-ZA"/>
                </w:rPr>
                <w:t>227.9 / 200</w:t>
              </w:r>
            </w:ins>
          </w:p>
        </w:tc>
      </w:tr>
      <w:tr w:rsidR="00F75CB4" w:rsidRPr="00D82B8B" w14:paraId="1F315A6C" w14:textId="77777777" w:rsidTr="006224AF">
        <w:trPr>
          <w:trHeight w:val="294"/>
          <w:jc w:val="center"/>
          <w:trPrChange w:id="7644" w:author="Mutali Nepfumbada" w:date="2022-10-12T05:55:00Z">
            <w:trPr>
              <w:trHeight w:val="285"/>
              <w:jc w:val="center"/>
            </w:trPr>
          </w:trPrChange>
        </w:trPr>
        <w:tc>
          <w:tcPr>
            <w:tcW w:w="2203" w:type="pct"/>
            <w:noWrap/>
            <w:tcPrChange w:id="7645" w:author="Mutali Nepfumbada" w:date="2022-10-12T05:55:00Z">
              <w:tcPr>
                <w:tcW w:w="2500" w:type="pct"/>
                <w:noWrap/>
              </w:tcPr>
            </w:tcPrChange>
          </w:tcPr>
          <w:p w14:paraId="2C4AD0F9" w14:textId="77777777" w:rsidR="00F75CB4" w:rsidRPr="00D82B8B" w:rsidRDefault="00F75CB4" w:rsidP="00F75CB4">
            <w:pPr>
              <w:rPr>
                <w:rFonts w:cs="Calibri"/>
                <w:color w:val="000000"/>
                <w:lang w:val="en-ZA" w:eastAsia="en-ZA"/>
              </w:rPr>
            </w:pPr>
            <w:ins w:id="7646" w:author="Mutali Nepfumbada" w:date="2022-10-08T15:43:00Z">
              <w:r w:rsidRPr="00D82B8B">
                <w:rPr>
                  <w:rFonts w:cs="Calibri"/>
                  <w:color w:val="000000"/>
                  <w:lang w:val="en-ZA" w:eastAsia="en-ZA"/>
                </w:rPr>
                <w:t>Achieved Capacity DC/AC (kW)</w:t>
              </w:r>
            </w:ins>
          </w:p>
        </w:tc>
        <w:tc>
          <w:tcPr>
            <w:tcW w:w="2797" w:type="pct"/>
            <w:noWrap/>
            <w:tcPrChange w:id="7647" w:author="Mutali Nepfumbada" w:date="2022-10-12T05:55:00Z">
              <w:tcPr>
                <w:tcW w:w="2500" w:type="pct"/>
                <w:noWrap/>
              </w:tcPr>
            </w:tcPrChange>
          </w:tcPr>
          <w:p w14:paraId="4D3FAF35" w14:textId="77777777" w:rsidR="00F75CB4" w:rsidRPr="00D82B8B" w:rsidRDefault="00F75CB4" w:rsidP="00F75CB4">
            <w:pPr>
              <w:rPr>
                <w:rFonts w:cs="Calibri"/>
                <w:color w:val="000000"/>
                <w:lang w:val="en-ZA" w:eastAsia="en-ZA"/>
              </w:rPr>
            </w:pPr>
            <w:ins w:id="7648" w:author="Mutali Nepfumbada" w:date="2022-10-08T15:43:00Z">
              <w:r w:rsidRPr="00D82B8B">
                <w:rPr>
                  <w:rFonts w:cs="Calibri"/>
                  <w:color w:val="000000"/>
                  <w:lang w:val="en-ZA" w:eastAsia="en-ZA"/>
                </w:rPr>
                <w:t>227.9 / 220</w:t>
              </w:r>
            </w:ins>
          </w:p>
        </w:tc>
      </w:tr>
      <w:tr w:rsidR="00F75CB4" w:rsidRPr="00D82B8B" w14:paraId="0FD37823" w14:textId="77777777" w:rsidTr="006224AF">
        <w:trPr>
          <w:trHeight w:val="294"/>
          <w:jc w:val="center"/>
          <w:trPrChange w:id="7649" w:author="Mutali Nepfumbada" w:date="2022-10-12T05:55:00Z">
            <w:trPr>
              <w:trHeight w:val="285"/>
              <w:jc w:val="center"/>
            </w:trPr>
          </w:trPrChange>
        </w:trPr>
        <w:tc>
          <w:tcPr>
            <w:tcW w:w="2203" w:type="pct"/>
            <w:noWrap/>
            <w:hideMark/>
            <w:tcPrChange w:id="7650" w:author="Mutali Nepfumbada" w:date="2022-10-12T05:55:00Z">
              <w:tcPr>
                <w:tcW w:w="2500" w:type="pct"/>
                <w:noWrap/>
                <w:hideMark/>
              </w:tcPr>
            </w:tcPrChange>
          </w:tcPr>
          <w:p w14:paraId="4366B6BA" w14:textId="77777777" w:rsidR="00F75CB4" w:rsidRPr="00D82B8B" w:rsidRDefault="00F75CB4" w:rsidP="00F75CB4">
            <w:pPr>
              <w:rPr>
                <w:rFonts w:cs="Calibri"/>
                <w:color w:val="000000"/>
                <w:lang w:val="en-ZA" w:eastAsia="en-ZA"/>
              </w:rPr>
            </w:pPr>
            <w:ins w:id="7651" w:author="Mutali Nepfumbada" w:date="2022-10-08T15:43:00Z">
              <w:r w:rsidRPr="00D82B8B">
                <w:rPr>
                  <w:rFonts w:cs="Calibri"/>
                  <w:color w:val="000000"/>
                  <w:lang w:val="en-ZA" w:eastAsia="en-ZA"/>
                </w:rPr>
                <w:t>Technology</w:t>
              </w:r>
            </w:ins>
          </w:p>
        </w:tc>
        <w:tc>
          <w:tcPr>
            <w:tcW w:w="2797" w:type="pct"/>
            <w:noWrap/>
            <w:hideMark/>
            <w:tcPrChange w:id="7652" w:author="Mutali Nepfumbada" w:date="2022-10-12T05:55:00Z">
              <w:tcPr>
                <w:tcW w:w="2500" w:type="pct"/>
                <w:noWrap/>
                <w:hideMark/>
              </w:tcPr>
            </w:tcPrChange>
          </w:tcPr>
          <w:p w14:paraId="567CE113" w14:textId="77777777" w:rsidR="00F75CB4" w:rsidRPr="00D82B8B" w:rsidRDefault="00F75CB4" w:rsidP="00F75CB4">
            <w:pPr>
              <w:rPr>
                <w:rFonts w:cs="Calibri"/>
                <w:color w:val="000000"/>
                <w:lang w:val="en-ZA" w:eastAsia="en-ZA"/>
              </w:rPr>
            </w:pPr>
            <w:ins w:id="7653" w:author="Mutali Nepfumbada" w:date="2022-10-08T15:43:00Z">
              <w:r w:rsidRPr="00D82B8B">
                <w:rPr>
                  <w:rFonts w:cs="Calibri"/>
                  <w:color w:val="000000"/>
                  <w:lang w:val="en-ZA" w:eastAsia="en-ZA"/>
                </w:rPr>
                <w:t>Solar</w:t>
              </w:r>
            </w:ins>
          </w:p>
        </w:tc>
      </w:tr>
      <w:tr w:rsidR="00F75CB4" w:rsidRPr="00D82B8B" w14:paraId="4797F105" w14:textId="77777777" w:rsidTr="006224AF">
        <w:trPr>
          <w:trHeight w:val="294"/>
          <w:jc w:val="center"/>
          <w:trPrChange w:id="7654" w:author="Mutali Nepfumbada" w:date="2022-10-12T05:55:00Z">
            <w:trPr>
              <w:trHeight w:val="285"/>
              <w:jc w:val="center"/>
            </w:trPr>
          </w:trPrChange>
        </w:trPr>
        <w:tc>
          <w:tcPr>
            <w:tcW w:w="2203" w:type="pct"/>
            <w:noWrap/>
            <w:hideMark/>
            <w:tcPrChange w:id="7655" w:author="Mutali Nepfumbada" w:date="2022-10-12T05:55:00Z">
              <w:tcPr>
                <w:tcW w:w="2500" w:type="pct"/>
                <w:noWrap/>
                <w:hideMark/>
              </w:tcPr>
            </w:tcPrChange>
          </w:tcPr>
          <w:p w14:paraId="3EB48F36" w14:textId="77777777" w:rsidR="00F75CB4" w:rsidRPr="00D82B8B" w:rsidRDefault="00F75CB4" w:rsidP="00F75CB4">
            <w:pPr>
              <w:rPr>
                <w:rFonts w:cs="Calibri"/>
                <w:color w:val="000000"/>
                <w:lang w:val="en-ZA" w:eastAsia="en-ZA"/>
              </w:rPr>
            </w:pPr>
            <w:ins w:id="7656" w:author="Mutali Nepfumbada" w:date="2022-10-08T15:43:00Z">
              <w:r w:rsidRPr="00D82B8B">
                <w:rPr>
                  <w:rFonts w:cs="Calibri"/>
                  <w:color w:val="000000"/>
                  <w:lang w:val="en-ZA" w:eastAsia="en-ZA"/>
                </w:rPr>
                <w:t>Project Company:</w:t>
              </w:r>
            </w:ins>
          </w:p>
        </w:tc>
        <w:tc>
          <w:tcPr>
            <w:tcW w:w="2797" w:type="pct"/>
            <w:noWrap/>
            <w:hideMark/>
            <w:tcPrChange w:id="7657" w:author="Mutali Nepfumbada" w:date="2022-10-12T05:55:00Z">
              <w:tcPr>
                <w:tcW w:w="2500" w:type="pct"/>
                <w:noWrap/>
                <w:hideMark/>
              </w:tcPr>
            </w:tcPrChange>
          </w:tcPr>
          <w:p w14:paraId="2FE6E2CF" w14:textId="77777777" w:rsidR="00F75CB4" w:rsidRPr="00D82B8B" w:rsidRDefault="00F75CB4" w:rsidP="00F75CB4">
            <w:pPr>
              <w:rPr>
                <w:rFonts w:cs="Calibri"/>
                <w:color w:val="000000"/>
                <w:lang w:val="en-ZA" w:eastAsia="en-ZA"/>
              </w:rPr>
            </w:pPr>
            <w:ins w:id="7658" w:author="Mutali Nepfumbada" w:date="2022-10-08T15:43:00Z">
              <w:r w:rsidRPr="00D82B8B">
                <w:rPr>
                  <w:rFonts w:cs="Calibri"/>
                  <w:color w:val="000000"/>
                  <w:lang w:val="en-ZA" w:eastAsia="en-ZA"/>
                </w:rPr>
                <w:t>Moshesh Solar PV 1 (Pty) Ltd</w:t>
              </w:r>
            </w:ins>
          </w:p>
        </w:tc>
      </w:tr>
      <w:tr w:rsidR="00F75CB4" w:rsidRPr="00D82B8B" w14:paraId="510D6319" w14:textId="77777777" w:rsidTr="006224AF">
        <w:trPr>
          <w:trHeight w:val="294"/>
          <w:jc w:val="center"/>
          <w:trPrChange w:id="7659" w:author="Mutali Nepfumbada" w:date="2022-10-12T05:55:00Z">
            <w:trPr>
              <w:trHeight w:val="285"/>
              <w:jc w:val="center"/>
            </w:trPr>
          </w:trPrChange>
        </w:trPr>
        <w:tc>
          <w:tcPr>
            <w:tcW w:w="2203" w:type="pct"/>
            <w:noWrap/>
            <w:hideMark/>
            <w:tcPrChange w:id="7660" w:author="Mutali Nepfumbada" w:date="2022-10-12T05:55:00Z">
              <w:tcPr>
                <w:tcW w:w="2500" w:type="pct"/>
                <w:noWrap/>
                <w:hideMark/>
              </w:tcPr>
            </w:tcPrChange>
          </w:tcPr>
          <w:p w14:paraId="2B063425" w14:textId="77777777" w:rsidR="00F75CB4" w:rsidRPr="00D82B8B" w:rsidRDefault="00F75CB4" w:rsidP="00F75CB4">
            <w:pPr>
              <w:rPr>
                <w:rFonts w:cs="Calibri"/>
                <w:color w:val="000000"/>
                <w:lang w:val="en-ZA" w:eastAsia="en-ZA"/>
              </w:rPr>
            </w:pPr>
            <w:ins w:id="7661" w:author="Mutali Nepfumbada" w:date="2022-10-08T15:43:00Z">
              <w:r w:rsidRPr="00D82B8B">
                <w:rPr>
                  <w:rFonts w:cs="Calibri"/>
                  <w:color w:val="000000"/>
                  <w:lang w:val="en-ZA" w:eastAsia="en-ZA"/>
                </w:rPr>
                <w:t>Address:</w:t>
              </w:r>
            </w:ins>
          </w:p>
        </w:tc>
        <w:tc>
          <w:tcPr>
            <w:tcW w:w="2797" w:type="pct"/>
            <w:noWrap/>
            <w:hideMark/>
            <w:tcPrChange w:id="7662" w:author="Mutali Nepfumbada" w:date="2022-10-12T05:55:00Z">
              <w:tcPr>
                <w:tcW w:w="2500" w:type="pct"/>
                <w:noWrap/>
                <w:hideMark/>
              </w:tcPr>
            </w:tcPrChange>
          </w:tcPr>
          <w:p w14:paraId="280B356D" w14:textId="77777777" w:rsidR="00F75CB4" w:rsidRPr="00D82B8B" w:rsidRDefault="00F75CB4" w:rsidP="00F75CB4">
            <w:pPr>
              <w:rPr>
                <w:rFonts w:cs="Calibri"/>
                <w:color w:val="000000"/>
                <w:lang w:val="en-ZA" w:eastAsia="en-ZA"/>
              </w:rPr>
            </w:pPr>
            <w:ins w:id="7663" w:author="Mutali Nepfumbada" w:date="2022-10-08T15:43:00Z">
              <w:r w:rsidRPr="00D82B8B">
                <w:rPr>
                  <w:rFonts w:cs="Calibri"/>
                  <w:color w:val="000000"/>
                  <w:lang w:val="en-ZA" w:eastAsia="en-ZA"/>
                </w:rPr>
                <w:t>Midstream Drive, Hill Boulevard Midstream Estate, Olifantsfontein. - South Africa</w:t>
              </w:r>
            </w:ins>
          </w:p>
        </w:tc>
      </w:tr>
      <w:tr w:rsidR="00F75CB4" w:rsidRPr="00D82B8B" w14:paraId="0C8829B3" w14:textId="77777777" w:rsidTr="006224AF">
        <w:trPr>
          <w:trHeight w:val="294"/>
          <w:jc w:val="center"/>
          <w:trPrChange w:id="7664" w:author="Mutali Nepfumbada" w:date="2022-10-12T05:55:00Z">
            <w:trPr>
              <w:trHeight w:val="285"/>
              <w:jc w:val="center"/>
            </w:trPr>
          </w:trPrChange>
        </w:trPr>
        <w:tc>
          <w:tcPr>
            <w:tcW w:w="2203" w:type="pct"/>
            <w:noWrap/>
            <w:tcPrChange w:id="7665" w:author="Mutali Nepfumbada" w:date="2022-10-12T05:55:00Z">
              <w:tcPr>
                <w:tcW w:w="2500" w:type="pct"/>
                <w:noWrap/>
              </w:tcPr>
            </w:tcPrChange>
          </w:tcPr>
          <w:p w14:paraId="099FA162" w14:textId="77777777" w:rsidR="00F75CB4" w:rsidRPr="00D82B8B" w:rsidRDefault="00F75CB4" w:rsidP="00F75CB4">
            <w:pPr>
              <w:rPr>
                <w:rFonts w:cs="Calibri"/>
                <w:color w:val="000000"/>
                <w:lang w:val="en-ZA" w:eastAsia="en-ZA"/>
              </w:rPr>
            </w:pPr>
            <w:ins w:id="7666" w:author="Mutali Nepfumbada" w:date="2022-10-08T15:43:00Z">
              <w:r w:rsidRPr="00D82B8B">
                <w:rPr>
                  <w:rFonts w:cs="Calibri"/>
                  <w:color w:val="000000"/>
                  <w:lang w:val="en-ZA" w:eastAsia="en-ZA"/>
                </w:rPr>
                <w:t>Commercial Operation Date</w:t>
              </w:r>
            </w:ins>
          </w:p>
        </w:tc>
        <w:tc>
          <w:tcPr>
            <w:tcW w:w="2797" w:type="pct"/>
            <w:noWrap/>
            <w:tcPrChange w:id="7667" w:author="Mutali Nepfumbada" w:date="2022-10-12T05:55:00Z">
              <w:tcPr>
                <w:tcW w:w="2500" w:type="pct"/>
                <w:noWrap/>
              </w:tcPr>
            </w:tcPrChange>
          </w:tcPr>
          <w:p w14:paraId="4BFEE446" w14:textId="77777777" w:rsidR="00F75CB4" w:rsidRPr="00D82B8B" w:rsidRDefault="00F75CB4" w:rsidP="00F75CB4">
            <w:pPr>
              <w:rPr>
                <w:rFonts w:cs="Calibri"/>
                <w:color w:val="000000"/>
                <w:lang w:val="en-ZA" w:eastAsia="en-ZA"/>
              </w:rPr>
            </w:pPr>
            <w:ins w:id="7668" w:author="Mutali Nepfumbada" w:date="2022-10-08T15:43:00Z">
              <w:r w:rsidRPr="00D82B8B">
                <w:rPr>
                  <w:rFonts w:cs="Calibri"/>
                  <w:color w:val="000000"/>
                  <w:lang w:val="en-ZA" w:eastAsia="en-ZA"/>
                </w:rPr>
                <w:t>27 October 2021</w:t>
              </w:r>
            </w:ins>
          </w:p>
        </w:tc>
      </w:tr>
    </w:tbl>
    <w:p w14:paraId="5EB46A74" w14:textId="12D5BC96" w:rsidR="00F75CB4" w:rsidRPr="00D82B8B" w:rsidRDefault="00F75CB4" w:rsidP="00F75CB4">
      <w:pPr>
        <w:pStyle w:val="Caption"/>
        <w:rPr>
          <w:ins w:id="7669" w:author="Mutali Nepfumbada" w:date="2022-10-08T15:43:00Z"/>
          <w:lang w:val="en-ZA" w:eastAsia="en-US"/>
        </w:rPr>
      </w:pPr>
      <w:bookmarkStart w:id="7670" w:name="_Toc120510258"/>
      <w:ins w:id="7671" w:author="Mutali Nepfumbada" w:date="2022-10-08T15:43:00Z">
        <w:r w:rsidRPr="00D82B8B">
          <w:t xml:space="preserve">Table </w:t>
        </w:r>
        <w:r w:rsidRPr="00D82B8B">
          <w:fldChar w:fldCharType="begin"/>
        </w:r>
        <w:r w:rsidRPr="00D82B8B">
          <w:instrText xml:space="preserve"> STYLEREF 1 \s </w:instrText>
        </w:r>
        <w:r w:rsidRPr="00D82B8B">
          <w:fldChar w:fldCharType="separate"/>
        </w:r>
      </w:ins>
      <w:r w:rsidR="00A934D1">
        <w:rPr>
          <w:noProof/>
        </w:rPr>
        <w:t>8</w:t>
      </w:r>
      <w:ins w:id="7672" w:author="Mutali Nepfumbada" w:date="2022-10-08T15:43: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7673" w:author="Mutali Nepfumbada" w:date="2022-10-08T15:43:00Z">
        <w:r w:rsidRPr="00D82B8B">
          <w:rPr>
            <w:noProof/>
          </w:rPr>
          <w:fldChar w:fldCharType="end"/>
        </w:r>
        <w:r w:rsidRPr="00D82B8B">
          <w:t>: Midstream Project Overview</w:t>
        </w:r>
        <w:bookmarkEnd w:id="7670"/>
      </w:ins>
    </w:p>
    <w:p w14:paraId="4A14F0F0" w14:textId="40364568" w:rsidR="00A41612" w:rsidRPr="00D82B8B" w:rsidDel="000D174D" w:rsidRDefault="00A41612" w:rsidP="00A41612">
      <w:pPr>
        <w:rPr>
          <w:del w:id="7674" w:author="Mutali Nepfumbada" w:date="2022-11-28T06:26:00Z"/>
        </w:rPr>
      </w:pPr>
    </w:p>
    <w:p w14:paraId="1D6A619B" w14:textId="4A880126" w:rsidR="00A41612" w:rsidRPr="00D82B8B" w:rsidDel="000D174D" w:rsidRDefault="00A41612" w:rsidP="00A41612">
      <w:pPr>
        <w:pStyle w:val="Heading2"/>
        <w:rPr>
          <w:del w:id="7675" w:author="Mutali Nepfumbada" w:date="2022-11-28T06:26:00Z"/>
        </w:rPr>
      </w:pPr>
      <w:bookmarkStart w:id="7676" w:name="_Toc118269295"/>
      <w:del w:id="7677" w:author="Mutali Nepfumbada" w:date="2022-11-28T06:26:00Z">
        <w:r w:rsidRPr="00D82B8B" w:rsidDel="000D174D">
          <w:delText>Summary</w:delText>
        </w:r>
        <w:bookmarkEnd w:id="7676"/>
        <w:r w:rsidRPr="00D82B8B" w:rsidDel="000D174D">
          <w:delText xml:space="preserve"> </w:delText>
        </w:r>
      </w:del>
    </w:p>
    <w:p w14:paraId="40F367BF" w14:textId="5EA0FB26" w:rsidR="008D1341" w:rsidRPr="00D82B8B" w:rsidDel="000D174D" w:rsidRDefault="008D1341" w:rsidP="008D1341">
      <w:pPr>
        <w:rPr>
          <w:del w:id="7678" w:author="Mutali Nepfumbada" w:date="2022-11-28T06:26:00Z"/>
          <w:lang w:eastAsia="en-US"/>
        </w:rPr>
      </w:pPr>
    </w:p>
    <w:p w14:paraId="717278CB" w14:textId="6ACE47BF" w:rsidR="00654C58" w:rsidRPr="00D82B8B" w:rsidDel="000D174D" w:rsidRDefault="00654C58" w:rsidP="00654C58">
      <w:pPr>
        <w:rPr>
          <w:del w:id="7679" w:author="Mutali Nepfumbada" w:date="2022-11-28T06:26:00Z"/>
          <w:lang w:eastAsia="en-US"/>
        </w:rPr>
      </w:pPr>
      <w:del w:id="7680" w:author="Mutali Nepfumbada" w:date="2022-11-28T06:26:00Z">
        <w:r w:rsidRPr="00D82B8B" w:rsidDel="000D174D">
          <w:rPr>
            <w:lang w:eastAsia="en-US"/>
          </w:rPr>
          <w:delText xml:space="preserve">Harmattan reviewed SCADA data to analyse </w:delText>
        </w:r>
      </w:del>
      <w:ins w:id="7681" w:author="Justin Wimbush" w:date="2022-11-01T17:52:00Z">
        <w:del w:id="7682" w:author="Mutali Nepfumbada" w:date="2022-11-28T06:26:00Z">
          <w:r w:rsidR="009958B6" w:rsidDel="000D174D">
            <w:rPr>
              <w:lang w:eastAsia="en-US"/>
            </w:rPr>
            <w:delText xml:space="preserve">the </w:delText>
          </w:r>
        </w:del>
      </w:ins>
      <w:del w:id="7683" w:author="Mutali Nepfumbada" w:date="2022-11-28T06:26:00Z">
        <w:r w:rsidRPr="00D82B8B" w:rsidDel="000D174D">
          <w:rPr>
            <w:lang w:eastAsia="en-US"/>
          </w:rPr>
          <w:delText xml:space="preserve">plant performance and made some adjustments to the forecast when data gaps occurred. The </w:delText>
        </w:r>
      </w:del>
      <w:ins w:id="7684" w:author="Chanda Nxumalo" w:date="2022-10-18T13:21:00Z">
        <w:del w:id="7685" w:author="Mutali Nepfumbada" w:date="2022-11-28T06:26:00Z">
          <w:r w:rsidR="004D714C" w:rsidDel="000D174D">
            <w:rPr>
              <w:lang w:eastAsia="en-US"/>
            </w:rPr>
            <w:delText>sem</w:delText>
          </w:r>
        </w:del>
      </w:ins>
      <w:del w:id="7686" w:author="Mutali Nepfumbada" w:date="2022-11-28T06:26:00Z">
        <w:r w:rsidR="00EC60F7" w:rsidRPr="00D82B8B" w:rsidDel="000D174D">
          <w:rPr>
            <w:lang w:eastAsia="en-US"/>
          </w:rPr>
          <w:delText>Bi-Annual Inspection Checklist</w:delText>
        </w:r>
        <w:r w:rsidRPr="00D82B8B" w:rsidDel="000D174D">
          <w:rPr>
            <w:lang w:eastAsia="en-US"/>
          </w:rPr>
          <w:delText xml:space="preserve">, </w:delText>
        </w:r>
        <w:r w:rsidR="00EC60F7" w:rsidRPr="00D82B8B" w:rsidDel="000D174D">
          <w:rPr>
            <w:lang w:eastAsia="en-US"/>
          </w:rPr>
          <w:delText>Unscheduled Maintenance Report</w:delText>
        </w:r>
        <w:r w:rsidRPr="00D82B8B" w:rsidDel="000D174D">
          <w:rPr>
            <w:lang w:eastAsia="en-US"/>
          </w:rPr>
          <w:delText xml:space="preserve">, and </w:delText>
        </w:r>
        <w:r w:rsidR="00EC60F7" w:rsidRPr="00D82B8B" w:rsidDel="000D174D">
          <w:rPr>
            <w:lang w:eastAsia="en-US"/>
          </w:rPr>
          <w:delText xml:space="preserve">Thermal Reports </w:delText>
        </w:r>
        <w:r w:rsidRPr="00D82B8B" w:rsidDel="000D174D">
          <w:rPr>
            <w:lang w:eastAsia="en-US"/>
          </w:rPr>
          <w:delText xml:space="preserve">were not submitted by the </w:delText>
        </w:r>
      </w:del>
      <w:del w:id="7687" w:author="Mutali Nepfumbada" w:date="2022-10-14T06:32:00Z">
        <w:r w:rsidRPr="00D82B8B" w:rsidDel="0056434F">
          <w:rPr>
            <w:lang w:eastAsia="en-US"/>
          </w:rPr>
          <w:delText>operator</w:delText>
        </w:r>
      </w:del>
      <w:del w:id="7688" w:author="Mutali Nepfumbada" w:date="2022-11-28T06:26:00Z">
        <w:r w:rsidRPr="00D82B8B" w:rsidDel="000D174D">
          <w:rPr>
            <w:lang w:eastAsia="en-US"/>
          </w:rPr>
          <w:delText xml:space="preserve"> for review.</w:delText>
        </w:r>
      </w:del>
    </w:p>
    <w:p w14:paraId="4F90FEC7" w14:textId="06A34EB8" w:rsidR="00654C58" w:rsidRPr="00D82B8B" w:rsidDel="000D174D" w:rsidRDefault="00654C58" w:rsidP="00654C58">
      <w:pPr>
        <w:rPr>
          <w:del w:id="7689" w:author="Mutali Nepfumbada" w:date="2022-11-28T06:26:00Z"/>
          <w:lang w:eastAsia="en-US"/>
        </w:rPr>
      </w:pPr>
    </w:p>
    <w:p w14:paraId="088AFC07" w14:textId="6CF903C0" w:rsidR="00654C58" w:rsidRPr="00D82B8B" w:rsidDel="000D174D" w:rsidRDefault="00CE52B8" w:rsidP="00654C58">
      <w:pPr>
        <w:rPr>
          <w:del w:id="7690" w:author="Mutali Nepfumbada" w:date="2022-11-28T06:26:00Z"/>
          <w:lang w:eastAsia="en-US"/>
        </w:rPr>
      </w:pPr>
      <w:ins w:id="7691" w:author="Justin Wimbush" w:date="2022-11-01T17:53:00Z">
        <w:del w:id="7692" w:author="Mutali Nepfumbada" w:date="2022-11-28T06:26:00Z">
          <w:r w:rsidDel="000D174D">
            <w:rPr>
              <w:lang w:eastAsia="en-US"/>
            </w:rPr>
            <w:delText>The p</w:delText>
          </w:r>
        </w:del>
      </w:ins>
      <w:del w:id="7693" w:author="Mutali Nepfumbada" w:date="2022-11-28T06:26:00Z">
        <w:r w:rsidR="00654C58" w:rsidRPr="00D82B8B" w:rsidDel="000D174D">
          <w:rPr>
            <w:lang w:eastAsia="en-US"/>
          </w:rPr>
          <w:delText xml:space="preserve">Performance review of </w:delText>
        </w:r>
      </w:del>
      <w:ins w:id="7694" w:author="Justin Wimbush" w:date="2022-11-01T17:53:00Z">
        <w:del w:id="7695" w:author="Mutali Nepfumbada" w:date="2022-11-28T06:26:00Z">
          <w:r w:rsidDel="000D174D">
            <w:rPr>
              <w:lang w:eastAsia="en-US"/>
            </w:rPr>
            <w:delText xml:space="preserve">the </w:delText>
          </w:r>
        </w:del>
      </w:ins>
      <w:del w:id="7696" w:author="Mutali Nepfumbada" w:date="2022-11-28T06:26:00Z">
        <w:r w:rsidR="00654C58" w:rsidRPr="00D82B8B" w:rsidDel="000D174D">
          <w:rPr>
            <w:lang w:eastAsia="en-US"/>
          </w:rPr>
          <w:delText xml:space="preserve">SCADA data shows that </w:delText>
        </w:r>
        <w:r w:rsidR="00FA4167" w:rsidRPr="00D82B8B" w:rsidDel="000D174D">
          <w:rPr>
            <w:lang w:eastAsia="en-US"/>
          </w:rPr>
          <w:delText>production is</w:delText>
        </w:r>
        <w:r w:rsidR="00654C58" w:rsidRPr="00D82B8B" w:rsidDel="000D174D">
          <w:rPr>
            <w:lang w:eastAsia="en-US"/>
          </w:rPr>
          <w:delText xml:space="preserve"> 8.18</w:delText>
        </w:r>
      </w:del>
      <w:del w:id="7697" w:author="Mutali Nepfumbada" w:date="2022-10-31T06:34:00Z">
        <w:r w:rsidR="00754C1C" w:rsidRPr="00D82B8B" w:rsidDel="00111CAD">
          <w:rPr>
            <w:lang w:eastAsia="en-US"/>
          </w:rPr>
          <w:delText xml:space="preserve"> </w:delText>
        </w:r>
      </w:del>
      <w:del w:id="7698" w:author="Mutali Nepfumbada" w:date="2022-11-28T06:26:00Z">
        <w:r w:rsidR="00654C58" w:rsidRPr="00D82B8B" w:rsidDel="000D174D">
          <w:rPr>
            <w:lang w:eastAsia="en-US"/>
          </w:rPr>
          <w:delText xml:space="preserve">% below the P50 forecast (original forecast) </w:delText>
        </w:r>
        <w:r w:rsidR="00654C58" w:rsidRPr="00111CAD" w:rsidDel="000D174D">
          <w:rPr>
            <w:color w:val="000000" w:themeColor="text1"/>
            <w:lang w:eastAsia="en-US"/>
            <w:rPrChange w:id="7699" w:author="Mutali Nepfumbada" w:date="2022-10-31T06:33:00Z">
              <w:rPr>
                <w:lang w:eastAsia="en-US"/>
              </w:rPr>
            </w:rPrChange>
          </w:rPr>
          <w:delText xml:space="preserve">and </w:delText>
        </w:r>
      </w:del>
      <w:del w:id="7700" w:author="Mutali Nepfumbada" w:date="2022-10-31T06:33:00Z">
        <w:r w:rsidR="00654C58" w:rsidRPr="00111CAD" w:rsidDel="00111CAD">
          <w:rPr>
            <w:color w:val="000000" w:themeColor="text1"/>
            <w:lang w:eastAsia="en-US"/>
            <w:rPrChange w:id="7701" w:author="Mutali Nepfumbada" w:date="2022-10-31T06:33:00Z">
              <w:rPr>
                <w:lang w:eastAsia="en-US"/>
              </w:rPr>
            </w:rPrChange>
          </w:rPr>
          <w:delText>9.19</w:delText>
        </w:r>
      </w:del>
      <w:del w:id="7702" w:author="Mutali Nepfumbada" w:date="2022-10-31T06:34:00Z">
        <w:r w:rsidR="00754C1C" w:rsidRPr="00111CAD" w:rsidDel="00111CAD">
          <w:rPr>
            <w:color w:val="000000" w:themeColor="text1"/>
            <w:lang w:eastAsia="en-US"/>
            <w:rPrChange w:id="7703" w:author="Mutali Nepfumbada" w:date="2022-10-31T06:33:00Z">
              <w:rPr>
                <w:lang w:eastAsia="en-US"/>
              </w:rPr>
            </w:rPrChange>
          </w:rPr>
          <w:delText xml:space="preserve"> </w:delText>
        </w:r>
      </w:del>
      <w:del w:id="7704" w:author="Mutali Nepfumbada" w:date="2022-11-28T06:26:00Z">
        <w:r w:rsidR="00654C58" w:rsidRPr="00D82B8B" w:rsidDel="000D174D">
          <w:rPr>
            <w:lang w:eastAsia="en-US"/>
          </w:rPr>
          <w:delText xml:space="preserve">% below the weather-adjusted forecast. The irradiance data was not of </w:delText>
        </w:r>
      </w:del>
      <w:ins w:id="7705" w:author="Justin Wimbush" w:date="2022-11-01T17:53:00Z">
        <w:del w:id="7706" w:author="Mutali Nepfumbada" w:date="2022-11-28T06:26:00Z">
          <w:r w:rsidR="000F71CB" w:rsidDel="000D174D">
            <w:rPr>
              <w:lang w:eastAsia="en-US"/>
            </w:rPr>
            <w:delText xml:space="preserve">the </w:delText>
          </w:r>
        </w:del>
      </w:ins>
      <w:del w:id="7707" w:author="Mutali Nepfumbada" w:date="2022-11-28T06:26:00Z">
        <w:r w:rsidR="00654C58" w:rsidRPr="00D82B8B" w:rsidDel="000D174D">
          <w:rPr>
            <w:lang w:eastAsia="en-US"/>
          </w:rPr>
          <w:delText xml:space="preserve">high quality </w:delText>
        </w:r>
      </w:del>
      <w:ins w:id="7708" w:author="Justin Wimbush" w:date="2022-11-01T17:53:00Z">
        <w:del w:id="7709" w:author="Mutali Nepfumbada" w:date="2022-11-28T06:26:00Z">
          <w:r w:rsidR="000F71CB" w:rsidDel="000D174D">
            <w:rPr>
              <w:lang w:eastAsia="en-US"/>
            </w:rPr>
            <w:delText>required</w:delText>
          </w:r>
          <w:r w:rsidR="00654C58" w:rsidRPr="00D82B8B" w:rsidDel="000D174D">
            <w:rPr>
              <w:lang w:eastAsia="en-US"/>
            </w:rPr>
            <w:delText xml:space="preserve"> </w:delText>
          </w:r>
        </w:del>
      </w:ins>
      <w:del w:id="7710" w:author="Mutali Nepfumbada" w:date="2022-11-28T06:26:00Z">
        <w:r w:rsidR="00654C58" w:rsidRPr="00D82B8B" w:rsidDel="000D174D">
          <w:rPr>
            <w:lang w:eastAsia="en-US"/>
          </w:rPr>
          <w:delText>to investigate the underperformance of the site, as we found gaps in the daily irradiance data that could have been caused by communication errors. In addition, irradiance data we</w:delText>
        </w:r>
      </w:del>
      <w:ins w:id="7711" w:author="Justin Wimbush" w:date="2022-11-01T17:54:00Z">
        <w:del w:id="7712" w:author="Mutali Nepfumbada" w:date="2022-11-28T06:26:00Z">
          <w:r w:rsidR="003C2A65" w:rsidDel="000D174D">
            <w:rPr>
              <w:lang w:eastAsia="en-US"/>
            </w:rPr>
            <w:delText>as</w:delText>
          </w:r>
        </w:del>
      </w:ins>
      <w:del w:id="7713" w:author="Mutali Nepfumbada" w:date="2022-11-28T06:26:00Z">
        <w:r w:rsidR="00654C58" w:rsidRPr="00D82B8B" w:rsidDel="000D174D">
          <w:rPr>
            <w:lang w:eastAsia="en-US"/>
          </w:rPr>
          <w:delText xml:space="preserve">re not available until the </w:delText>
        </w:r>
      </w:del>
      <w:del w:id="7714" w:author="Mutali Nepfumbada" w:date="2022-10-14T06:32:00Z">
        <w:r w:rsidR="00654C58" w:rsidRPr="00D82B8B" w:rsidDel="0056434F">
          <w:rPr>
            <w:lang w:eastAsia="en-US"/>
          </w:rPr>
          <w:delText>operator</w:delText>
        </w:r>
      </w:del>
      <w:del w:id="7715" w:author="Mutali Nepfumbada" w:date="2022-11-28T06:26:00Z">
        <w:r w:rsidR="00654C58" w:rsidRPr="00D82B8B" w:rsidDel="000D174D">
          <w:rPr>
            <w:lang w:eastAsia="en-US"/>
          </w:rPr>
          <w:delText xml:space="preserve"> acquired the data in April 2022. Due to the lack of high-quality irradiance data, Harmattan was unable to review the</w:delText>
        </w:r>
        <w:r w:rsidR="00EC77E6" w:rsidRPr="00D82B8B" w:rsidDel="000D174D">
          <w:rPr>
            <w:lang w:eastAsia="en-US"/>
          </w:rPr>
          <w:delText xml:space="preserve"> Unscheduled Maintenance</w:delText>
        </w:r>
        <w:r w:rsidR="00654C58" w:rsidRPr="00D82B8B" w:rsidDel="000D174D">
          <w:rPr>
            <w:lang w:eastAsia="en-US"/>
          </w:rPr>
          <w:delText xml:space="preserve">, </w:delText>
        </w:r>
        <w:r w:rsidR="00EC77E6" w:rsidRPr="00D82B8B" w:rsidDel="000D174D">
          <w:rPr>
            <w:lang w:eastAsia="en-US"/>
          </w:rPr>
          <w:delText xml:space="preserve">Thermal </w:delText>
        </w:r>
        <w:r w:rsidR="0030118F" w:rsidRPr="00D82B8B" w:rsidDel="000D174D">
          <w:rPr>
            <w:lang w:eastAsia="en-US"/>
          </w:rPr>
          <w:delText>Report</w:delText>
        </w:r>
        <w:r w:rsidR="00654C58" w:rsidRPr="00D82B8B" w:rsidDel="000D174D">
          <w:rPr>
            <w:lang w:eastAsia="en-US"/>
          </w:rPr>
          <w:delText xml:space="preserve">, and </w:delText>
        </w:r>
      </w:del>
      <w:ins w:id="7716" w:author="Chanda Nxumalo" w:date="2022-10-18T13:22:00Z">
        <w:del w:id="7717" w:author="Mutali Nepfumbada" w:date="2022-11-28T06:26:00Z">
          <w:r w:rsidR="000773D5" w:rsidDel="000D174D">
            <w:rPr>
              <w:lang w:eastAsia="en-US"/>
            </w:rPr>
            <w:delText>sem</w:delText>
          </w:r>
        </w:del>
      </w:ins>
      <w:del w:id="7718" w:author="Mutali Nepfumbada" w:date="2022-11-28T06:26:00Z">
        <w:r w:rsidR="0030118F" w:rsidRPr="00D82B8B" w:rsidDel="000D174D">
          <w:rPr>
            <w:lang w:eastAsia="en-US"/>
          </w:rPr>
          <w:delText>Bi-annual Inspection Checklist</w:delText>
        </w:r>
        <w:r w:rsidR="00654C58" w:rsidRPr="00D82B8B" w:rsidDel="000D174D">
          <w:rPr>
            <w:lang w:eastAsia="en-US"/>
          </w:rPr>
          <w:delText xml:space="preserve"> because </w:delText>
        </w:r>
        <w:r w:rsidR="00F26AEB" w:rsidRPr="00D82B8B" w:rsidDel="000D174D">
          <w:rPr>
            <w:lang w:eastAsia="en-US"/>
          </w:rPr>
          <w:delText xml:space="preserve">they were </w:delText>
        </w:r>
        <w:r w:rsidR="00654C58" w:rsidRPr="00D82B8B" w:rsidDel="000D174D">
          <w:rPr>
            <w:lang w:eastAsia="en-US"/>
          </w:rPr>
          <w:delText xml:space="preserve">not provided by the operator. </w:delText>
        </w:r>
      </w:del>
    </w:p>
    <w:p w14:paraId="56F342F4" w14:textId="2811CEDE" w:rsidR="00654C58" w:rsidRPr="00D82B8B" w:rsidDel="000D174D" w:rsidRDefault="00654C58" w:rsidP="00654C58">
      <w:pPr>
        <w:rPr>
          <w:del w:id="7719" w:author="Mutali Nepfumbada" w:date="2022-11-28T06:26:00Z"/>
          <w:lang w:eastAsia="en-US"/>
        </w:rPr>
      </w:pPr>
    </w:p>
    <w:p w14:paraId="4D5C5D23" w14:textId="77DF2226" w:rsidR="00654C58" w:rsidDel="00324AA8" w:rsidRDefault="00654C58" w:rsidP="00654C58">
      <w:pPr>
        <w:rPr>
          <w:del w:id="7720" w:author="Mutali Nepfumbada" w:date="2022-10-14T08:06:00Z"/>
          <w:lang w:eastAsia="en-US"/>
        </w:rPr>
      </w:pPr>
      <w:del w:id="7721" w:author="Mutali Nepfumbada" w:date="2022-11-28T06:26:00Z">
        <w:r w:rsidRPr="00D82B8B" w:rsidDel="000D174D">
          <w:rPr>
            <w:lang w:eastAsia="en-US"/>
          </w:rPr>
          <w:delText xml:space="preserve">Harmattan has spoken with the </w:delText>
        </w:r>
      </w:del>
      <w:del w:id="7722" w:author="Mutali Nepfumbada" w:date="2022-10-14T06:32:00Z">
        <w:r w:rsidRPr="00D82B8B" w:rsidDel="0056434F">
          <w:rPr>
            <w:lang w:eastAsia="en-US"/>
          </w:rPr>
          <w:delText>operator</w:delText>
        </w:r>
      </w:del>
      <w:del w:id="7723" w:author="Mutali Nepfumbada" w:date="2022-11-28T06:26:00Z">
        <w:r w:rsidRPr="00D82B8B" w:rsidDel="000D174D">
          <w:rPr>
            <w:lang w:eastAsia="en-US"/>
          </w:rPr>
          <w:delText xml:space="preserve"> about the underperformance</w:delText>
        </w:r>
        <w:r w:rsidR="005C467A" w:rsidRPr="00D82B8B" w:rsidDel="000D174D">
          <w:rPr>
            <w:lang w:eastAsia="en-US"/>
          </w:rPr>
          <w:delText>,</w:delText>
        </w:r>
        <w:r w:rsidRPr="00D82B8B" w:rsidDel="000D174D">
          <w:rPr>
            <w:lang w:eastAsia="en-US"/>
          </w:rPr>
          <w:delText xml:space="preserve"> and </w:delText>
        </w:r>
        <w:r w:rsidR="005C467A" w:rsidRPr="00D82B8B" w:rsidDel="000D174D">
          <w:rPr>
            <w:lang w:eastAsia="en-US"/>
          </w:rPr>
          <w:delText>they</w:delText>
        </w:r>
        <w:r w:rsidRPr="00D82B8B" w:rsidDel="000D174D">
          <w:rPr>
            <w:lang w:eastAsia="en-US"/>
          </w:rPr>
          <w:delText xml:space="preserve"> explained that the unavailability of the system during load shedding has affected the overall performance of the system because the system uses a grid-connected inverter with </w:delText>
        </w:r>
      </w:del>
      <w:ins w:id="7724" w:author="Justin Wimbush" w:date="2022-11-01T17:56:00Z">
        <w:del w:id="7725" w:author="Mutali Nepfumbada" w:date="2022-11-28T06:26:00Z">
          <w:r w:rsidR="0061068F" w:rsidDel="000D174D">
            <w:rPr>
              <w:lang w:eastAsia="en-US"/>
            </w:rPr>
            <w:delText>a</w:delText>
          </w:r>
        </w:del>
      </w:ins>
      <w:del w:id="7726" w:author="Mutali Nepfumbada" w:date="2022-11-28T06:26:00Z">
        <w:r w:rsidR="006A2D8A" w:rsidRPr="00D82B8B" w:rsidDel="000D174D">
          <w:rPr>
            <w:lang w:eastAsia="en-US"/>
          </w:rPr>
          <w:delText>A</w:delText>
        </w:r>
        <w:r w:rsidRPr="00D82B8B" w:rsidDel="000D174D">
          <w:rPr>
            <w:lang w:eastAsia="en-US"/>
          </w:rPr>
          <w:delText>nti-islanding mode (</w:delText>
        </w:r>
        <w:r w:rsidR="005C467A" w:rsidRPr="00D82B8B" w:rsidDel="000D174D">
          <w:rPr>
            <w:lang w:eastAsia="en-US"/>
          </w:rPr>
          <w:delText>S</w:delText>
        </w:r>
        <w:r w:rsidRPr="00D82B8B" w:rsidDel="000D174D">
          <w:rPr>
            <w:lang w:eastAsia="en-US"/>
          </w:rPr>
          <w:delText xml:space="preserve">ee </w:delText>
        </w:r>
      </w:del>
      <w:ins w:id="7727" w:author="Justin Wimbush" w:date="2022-11-01T17:57:00Z">
        <w:del w:id="7728" w:author="Mutali Nepfumbada" w:date="2022-11-28T06:26:00Z">
          <w:r w:rsidR="0061068F" w:rsidDel="000D174D">
            <w:rPr>
              <w:lang w:eastAsia="en-US"/>
            </w:rPr>
            <w:delText xml:space="preserve">the </w:delText>
          </w:r>
        </w:del>
      </w:ins>
      <w:del w:id="7729" w:author="Mutali Nepfumbada" w:date="2022-11-28T06:26:00Z">
        <w:r w:rsidR="005C467A" w:rsidRPr="00D82B8B" w:rsidDel="000D174D">
          <w:rPr>
            <w:lang w:eastAsia="en-US"/>
          </w:rPr>
          <w:delText>System Design</w:delText>
        </w:r>
        <w:r w:rsidRPr="00D82B8B" w:rsidDel="000D174D">
          <w:rPr>
            <w:lang w:eastAsia="en-US"/>
          </w:rPr>
          <w:delText xml:space="preserve"> section below)</w:delText>
        </w:r>
      </w:del>
      <w:del w:id="7730" w:author="Mutali Nepfumbada" w:date="2022-10-31T06:50:00Z">
        <w:r w:rsidRPr="00D82B8B" w:rsidDel="00324AA8">
          <w:rPr>
            <w:lang w:eastAsia="en-US"/>
          </w:rPr>
          <w:delText xml:space="preserve">. The </w:delText>
        </w:r>
      </w:del>
      <w:del w:id="7731" w:author="Mutali Nepfumbada" w:date="2022-10-14T06:32:00Z">
        <w:r w:rsidRPr="00D82B8B" w:rsidDel="0056434F">
          <w:rPr>
            <w:lang w:eastAsia="en-US"/>
          </w:rPr>
          <w:delText>operator</w:delText>
        </w:r>
      </w:del>
      <w:del w:id="7732" w:author="Mutali Nepfumbada" w:date="2022-10-31T06:50:00Z">
        <w:r w:rsidRPr="00D82B8B" w:rsidDel="00324AA8">
          <w:rPr>
            <w:lang w:eastAsia="en-US"/>
          </w:rPr>
          <w:delText xml:space="preserve"> has proposed to install a generator integrator to mitigate the impact of load shedding on the power plant. This would offset the </w:delText>
        </w:r>
        <w:r w:rsidR="00EA19C9" w:rsidRPr="00D82B8B" w:rsidDel="00324AA8">
          <w:rPr>
            <w:lang w:eastAsia="en-US"/>
          </w:rPr>
          <w:delText>Mediclinic’s</w:delText>
        </w:r>
        <w:r w:rsidRPr="00D82B8B" w:rsidDel="00324AA8">
          <w:rPr>
            <w:lang w:eastAsia="en-US"/>
          </w:rPr>
          <w:delText xml:space="preserve"> diesel costs.</w:delText>
        </w:r>
      </w:del>
    </w:p>
    <w:p w14:paraId="6B6DE107" w14:textId="6C78FDF6" w:rsidR="00654C58" w:rsidRPr="00D82B8B" w:rsidDel="000D174D" w:rsidRDefault="00654C58" w:rsidP="00654C58">
      <w:pPr>
        <w:rPr>
          <w:del w:id="7733" w:author="Mutali Nepfumbada" w:date="2022-11-28T06:26:00Z"/>
          <w:lang w:eastAsia="en-US"/>
        </w:rPr>
      </w:pPr>
    </w:p>
    <w:p w14:paraId="7771AA9C" w14:textId="2A651FBC" w:rsidR="00E20534" w:rsidDel="000D174D" w:rsidRDefault="00654C58" w:rsidP="008D1341">
      <w:pPr>
        <w:rPr>
          <w:ins w:id="7734" w:author="Justin Wimbush" w:date="2022-11-01T17:58:00Z"/>
          <w:del w:id="7735" w:author="Mutali Nepfumbada" w:date="2022-11-28T06:26:00Z"/>
        </w:rPr>
      </w:pPr>
      <w:del w:id="7736" w:author="Mutali Nepfumbada" w:date="2022-11-28T06:26:00Z">
        <w:r w:rsidRPr="00D82B8B" w:rsidDel="000D174D">
          <w:rPr>
            <w:lang w:eastAsia="en-US"/>
          </w:rPr>
          <w:delText>During the site visit, we also noted that the modules were heavily soiled, which could also have an impact on</w:delText>
        </w:r>
      </w:del>
      <w:ins w:id="7737" w:author="Justin Wimbush" w:date="2022-11-01T17:57:00Z">
        <w:del w:id="7738" w:author="Mutali Nepfumbada" w:date="2022-11-28T06:26:00Z">
          <w:r w:rsidR="0061068F" w:rsidDel="000D174D">
            <w:rPr>
              <w:lang w:eastAsia="en-US"/>
            </w:rPr>
            <w:delText>contributed to</w:delText>
          </w:r>
        </w:del>
      </w:ins>
      <w:del w:id="7739" w:author="Mutali Nepfumbada" w:date="2022-11-28T06:26:00Z">
        <w:r w:rsidRPr="00D82B8B" w:rsidDel="000D174D">
          <w:rPr>
            <w:lang w:eastAsia="en-US"/>
          </w:rPr>
          <w:delText xml:space="preserve"> the inadequate </w:delText>
        </w:r>
      </w:del>
      <w:ins w:id="7740" w:author="Chanda Nxumalo" w:date="2022-10-18T13:22:00Z">
        <w:del w:id="7741" w:author="Mutali Nepfumbada" w:date="2022-11-28T06:26:00Z">
          <w:r w:rsidR="000773D5" w:rsidDel="000D174D">
            <w:rPr>
              <w:lang w:eastAsia="en-US"/>
            </w:rPr>
            <w:delText>under</w:delText>
          </w:r>
        </w:del>
      </w:ins>
      <w:del w:id="7742" w:author="Mutali Nepfumbada" w:date="2022-11-28T06:26:00Z">
        <w:r w:rsidRPr="00D82B8B" w:rsidDel="000D174D">
          <w:rPr>
            <w:lang w:eastAsia="en-US"/>
          </w:rPr>
          <w:delText>performance of the plant. We recommend monitoring the soiling for at least 6 months to determine if additional cleaning is needed, as the module</w:delText>
        </w:r>
        <w:r w:rsidR="00BA6C10" w:rsidRPr="00D82B8B" w:rsidDel="000D174D">
          <w:rPr>
            <w:lang w:eastAsia="en-US"/>
          </w:rPr>
          <w:delText>s were heavily</w:delText>
        </w:r>
        <w:r w:rsidRPr="00D82B8B" w:rsidDel="000D174D">
          <w:rPr>
            <w:lang w:eastAsia="en-US"/>
          </w:rPr>
          <w:delText xml:space="preserve"> soiled after </w:delText>
        </w:r>
        <w:r w:rsidR="00BA6C10" w:rsidRPr="00D82B8B" w:rsidDel="000D174D">
          <w:rPr>
            <w:lang w:eastAsia="en-US"/>
          </w:rPr>
          <w:delText>bei</w:delText>
        </w:r>
        <w:r w:rsidR="00FA4167" w:rsidRPr="00D82B8B" w:rsidDel="000D174D">
          <w:rPr>
            <w:lang w:eastAsia="en-US"/>
          </w:rPr>
          <w:delText xml:space="preserve">ng </w:delText>
        </w:r>
        <w:r w:rsidRPr="00D82B8B" w:rsidDel="000D174D">
          <w:rPr>
            <w:lang w:eastAsia="en-US"/>
          </w:rPr>
          <w:delText>wash</w:delText>
        </w:r>
        <w:r w:rsidR="00FA4167" w:rsidRPr="00D82B8B" w:rsidDel="000D174D">
          <w:rPr>
            <w:lang w:eastAsia="en-US"/>
          </w:rPr>
          <w:delText>ed</w:delText>
        </w:r>
        <w:r w:rsidRPr="00D82B8B" w:rsidDel="000D174D">
          <w:rPr>
            <w:lang w:eastAsia="en-US"/>
          </w:rPr>
          <w:delText xml:space="preserve"> </w:delText>
        </w:r>
        <w:r w:rsidR="00FA4167" w:rsidRPr="00D82B8B" w:rsidDel="000D174D">
          <w:rPr>
            <w:lang w:eastAsia="en-US"/>
          </w:rPr>
          <w:delText>in August 2022.</w:delText>
        </w:r>
      </w:del>
    </w:p>
    <w:p w14:paraId="0369EF40" w14:textId="047F3DD3" w:rsidR="00E20534" w:rsidDel="000D174D" w:rsidRDefault="00E20534" w:rsidP="008D1341">
      <w:pPr>
        <w:rPr>
          <w:ins w:id="7743" w:author="Justin Wimbush" w:date="2022-11-01T17:58:00Z"/>
          <w:del w:id="7744" w:author="Mutali Nepfumbada" w:date="2022-11-28T06:26:00Z"/>
        </w:rPr>
      </w:pPr>
    </w:p>
    <w:p w14:paraId="4C8E2FB8" w14:textId="310016CA" w:rsidR="00654C58" w:rsidRPr="00D82B8B" w:rsidDel="000D174D" w:rsidRDefault="00E772A5" w:rsidP="008D1341">
      <w:pPr>
        <w:rPr>
          <w:del w:id="7745" w:author="Mutali Nepfumbada" w:date="2022-11-28T06:26:00Z"/>
          <w:lang w:eastAsia="en-US"/>
        </w:rPr>
      </w:pPr>
      <w:ins w:id="7746" w:author="Justin Wimbush" w:date="2022-11-01T17:57:00Z">
        <w:del w:id="7747" w:author="Mutali Nepfumbada" w:date="2022-11-28T06:26:00Z">
          <w:r w:rsidDel="000D174D">
            <w:rPr>
              <w:lang w:eastAsia="en-US"/>
            </w:rPr>
            <w:delText>considering the</w:delText>
          </w:r>
        </w:del>
      </w:ins>
      <w:ins w:id="7748" w:author="Justin Wimbush" w:date="2022-11-01T17:58:00Z">
        <w:del w:id="7749" w:author="Mutali Nepfumbada" w:date="2022-11-28T06:26:00Z">
          <w:r w:rsidR="00E20534" w:rsidDel="000D174D">
            <w:rPr>
              <w:lang w:eastAsia="en-US"/>
            </w:rPr>
            <w:delText xml:space="preserve"> with missing data</w:delText>
          </w:r>
          <w:r w:rsidR="00E20534" w:rsidDel="000D174D">
            <w:delText xml:space="preserve"> to determine the viability of integrating the PV </w:delText>
          </w:r>
          <w:r w:rsidR="00C539C5" w:rsidDel="000D174D">
            <w:delText>system with the Mediclinic generators.</w:delText>
          </w:r>
        </w:del>
      </w:ins>
      <w:ins w:id="7750" w:author="Justin Wimbush" w:date="2022-11-01T17:59:00Z">
        <w:del w:id="7751" w:author="Mutali Nepfumbada" w:date="2022-11-28T06:26:00Z">
          <w:r w:rsidR="00B648A3" w:rsidDel="000D174D">
            <w:delText xml:space="preserve"> As stated above, if this option is to be</w:delText>
          </w:r>
        </w:del>
      </w:ins>
      <w:ins w:id="7752" w:author="Justin Wimbush" w:date="2022-11-01T18:00:00Z">
        <w:del w:id="7753" w:author="Mutali Nepfumbada" w:date="2022-11-28T06:26:00Z">
          <w:r w:rsidR="00B648A3" w:rsidDel="000D174D">
            <w:delText xml:space="preserve"> pursued, </w:delText>
          </w:r>
          <w:r w:rsidR="008530E4" w:rsidDel="000D174D">
            <w:delText>confirmation from Mediclinic will also be required to allow the integration with the generators.</w:delText>
          </w:r>
        </w:del>
      </w:ins>
    </w:p>
    <w:p w14:paraId="21A0E6CE" w14:textId="6B7708B0" w:rsidR="00654C58" w:rsidRPr="00D82B8B" w:rsidDel="000D174D" w:rsidRDefault="00654C58" w:rsidP="008D1341">
      <w:pPr>
        <w:rPr>
          <w:del w:id="7754" w:author="Mutali Nepfumbada" w:date="2022-11-28T06:26:00Z"/>
          <w:lang w:eastAsia="en-US"/>
        </w:rPr>
      </w:pPr>
    </w:p>
    <w:p w14:paraId="2C3AB722" w14:textId="2C721A26" w:rsidR="00FD2319" w:rsidRPr="00D82B8B" w:rsidDel="00265957" w:rsidRDefault="00EB7CE9" w:rsidP="00FD2319">
      <w:pPr>
        <w:rPr>
          <w:del w:id="7755" w:author="Mutali Nepfumbada" w:date="2022-10-14T08:07:00Z"/>
          <w:shd w:val="clear" w:color="auto" w:fill="FFFFFF"/>
        </w:rPr>
      </w:pPr>
      <w:del w:id="7756" w:author="Mutali Nepfumbada" w:date="2022-10-14T08:07:00Z">
        <w:r w:rsidRPr="00D82B8B" w:rsidDel="00265957">
          <w:rPr>
            <w:shd w:val="clear" w:color="auto" w:fill="FFFFFF"/>
          </w:rPr>
          <w:delText>The following tables and figures on the technical performance and forecast data provide information on the production, irradiation, availability, and performance ratio of the plant compared to the forecast.</w:delText>
        </w:r>
        <w:bookmarkStart w:id="7757" w:name="_Toc116632580"/>
        <w:bookmarkStart w:id="7758" w:name="_Toc116637031"/>
        <w:bookmarkStart w:id="7759" w:name="_Toc117850372"/>
        <w:bookmarkStart w:id="7760" w:name="_Toc118269296"/>
        <w:bookmarkEnd w:id="7757"/>
        <w:bookmarkEnd w:id="7758"/>
        <w:bookmarkEnd w:id="7759"/>
        <w:bookmarkEnd w:id="7760"/>
      </w:del>
    </w:p>
    <w:p w14:paraId="4DDDA7C3" w14:textId="3061E272" w:rsidR="00836CEC" w:rsidRPr="00D82B8B" w:rsidDel="00265957" w:rsidRDefault="00836CEC" w:rsidP="00FD2319">
      <w:pPr>
        <w:rPr>
          <w:del w:id="7761" w:author="Mutali Nepfumbada" w:date="2022-10-14T08:07:00Z"/>
          <w:shd w:val="clear" w:color="auto" w:fill="FFFFFF"/>
        </w:rPr>
      </w:pPr>
      <w:bookmarkStart w:id="7762" w:name="_Toc116632581"/>
      <w:bookmarkStart w:id="7763" w:name="_Toc116637032"/>
      <w:bookmarkStart w:id="7764" w:name="_Toc117850373"/>
      <w:bookmarkStart w:id="7765" w:name="_Toc118269297"/>
      <w:bookmarkEnd w:id="7762"/>
      <w:bookmarkEnd w:id="7763"/>
      <w:bookmarkEnd w:id="7764"/>
      <w:bookmarkEnd w:id="7765"/>
    </w:p>
    <w:p w14:paraId="0A3BC50A" w14:textId="0785118C" w:rsidR="00EB7CE9" w:rsidRPr="00D82B8B" w:rsidDel="00F75CB4" w:rsidRDefault="00836CEC" w:rsidP="00FD2319">
      <w:pPr>
        <w:rPr>
          <w:del w:id="7766" w:author="Mutali Nepfumbada" w:date="2022-10-08T15:43:00Z"/>
          <w:lang w:eastAsia="en-US"/>
        </w:rPr>
      </w:pPr>
      <w:del w:id="7767" w:author="Mutali Nepfumbada" w:date="2022-10-08T15:43:00Z">
        <w:r w:rsidRPr="00D82B8B" w:rsidDel="00F75CB4">
          <w:rPr>
            <w:lang w:eastAsia="en-US"/>
          </w:rPr>
          <w:delText>The following table gives a brief overview of the</w:delText>
        </w:r>
        <w:r w:rsidR="00E57B08" w:rsidRPr="00D82B8B" w:rsidDel="00F75CB4">
          <w:rPr>
            <w:lang w:eastAsia="en-US"/>
          </w:rPr>
          <w:delText xml:space="preserve"> Midstream</w:delText>
        </w:r>
        <w:r w:rsidRPr="00D82B8B" w:rsidDel="00F75CB4">
          <w:rPr>
            <w:lang w:eastAsia="en-US"/>
          </w:rPr>
          <w:delText xml:space="preserve"> PV installation.</w:delText>
        </w:r>
        <w:bookmarkStart w:id="7768" w:name="_Toc116620476"/>
        <w:bookmarkStart w:id="7769" w:name="_Toc116632582"/>
        <w:bookmarkStart w:id="7770" w:name="_Toc116637033"/>
        <w:bookmarkStart w:id="7771" w:name="_Toc117850374"/>
        <w:bookmarkStart w:id="7772" w:name="_Toc118269298"/>
        <w:bookmarkEnd w:id="7768"/>
        <w:bookmarkEnd w:id="7769"/>
        <w:bookmarkEnd w:id="7770"/>
        <w:bookmarkEnd w:id="7771"/>
        <w:bookmarkEnd w:id="7772"/>
      </w:del>
    </w:p>
    <w:p w14:paraId="70C23EA7" w14:textId="77777777" w:rsidR="00836CEC" w:rsidRPr="00D82B8B" w:rsidDel="00F75CB4" w:rsidRDefault="00836CEC" w:rsidP="00FD2319">
      <w:pPr>
        <w:rPr>
          <w:del w:id="7773" w:author="Mutali Nepfumbada" w:date="2022-10-08T15:43:00Z"/>
          <w:lang w:eastAsia="en-US"/>
        </w:rPr>
      </w:pPr>
      <w:bookmarkStart w:id="7774" w:name="_Toc116620477"/>
      <w:bookmarkStart w:id="7775" w:name="_Toc116632583"/>
      <w:bookmarkStart w:id="7776" w:name="_Toc116637034"/>
      <w:bookmarkStart w:id="7777" w:name="_Toc117850375"/>
      <w:bookmarkStart w:id="7778" w:name="_Toc118269299"/>
      <w:bookmarkEnd w:id="7774"/>
      <w:bookmarkEnd w:id="7775"/>
      <w:bookmarkEnd w:id="7776"/>
      <w:bookmarkEnd w:id="7777"/>
      <w:bookmarkEnd w:id="7778"/>
    </w:p>
    <w:tbl>
      <w:tblPr>
        <w:tblStyle w:val="TableGridLight"/>
        <w:tblW w:w="5000" w:type="pct"/>
        <w:jc w:val="center"/>
        <w:tblLayout w:type="fixed"/>
        <w:tblLook w:val="04A0" w:firstRow="1" w:lastRow="0" w:firstColumn="1" w:lastColumn="0" w:noHBand="0" w:noVBand="1"/>
      </w:tblPr>
      <w:tblGrid>
        <w:gridCol w:w="4769"/>
        <w:gridCol w:w="4770"/>
      </w:tblGrid>
      <w:tr w:rsidR="00FD2319" w:rsidRPr="00D82B8B" w:rsidDel="00F67863" w14:paraId="32C31020" w14:textId="157FFC6B" w:rsidTr="00DB5E7D">
        <w:trPr>
          <w:trHeight w:val="285"/>
          <w:jc w:val="center"/>
          <w:del w:id="7779" w:author="Mutali Nepfumbada" w:date="2022-10-13T14:53:00Z"/>
        </w:trPr>
        <w:tc>
          <w:tcPr>
            <w:tcW w:w="5000" w:type="pct"/>
            <w:gridSpan w:val="2"/>
            <w:shd w:val="clear" w:color="auto" w:fill="5F0500"/>
            <w:noWrap/>
          </w:tcPr>
          <w:p w14:paraId="639052BD" w14:textId="3CE4182B" w:rsidR="00FD2319" w:rsidRPr="00D82B8B" w:rsidDel="00F67863" w:rsidRDefault="00FD2319" w:rsidP="00FD2319">
            <w:pPr>
              <w:jc w:val="center"/>
              <w:rPr>
                <w:del w:id="7780" w:author="Mutali Nepfumbada" w:date="2022-10-13T14:53:00Z"/>
                <w:rFonts w:cs="Calibri"/>
                <w:b/>
                <w:bCs/>
                <w:color w:val="FFFFFF" w:themeColor="background1"/>
                <w:lang w:val="en-ZA" w:eastAsia="en-ZA"/>
              </w:rPr>
            </w:pPr>
            <w:del w:id="7781" w:author="Mutali Nepfumbada" w:date="2022-10-13T14:53:00Z">
              <w:r w:rsidRPr="00D82B8B" w:rsidDel="00F67863">
                <w:rPr>
                  <w:rFonts w:cs="Calibri"/>
                  <w:b/>
                  <w:bCs/>
                  <w:color w:val="FFFFFF" w:themeColor="background1"/>
                  <w:lang w:val="en-ZA" w:eastAsia="en-ZA"/>
                </w:rPr>
                <w:delText>Project Overview</w:delText>
              </w:r>
              <w:bookmarkStart w:id="7782" w:name="_Toc116620478"/>
              <w:bookmarkStart w:id="7783" w:name="_Toc116632584"/>
              <w:bookmarkStart w:id="7784" w:name="_Toc116637035"/>
              <w:bookmarkStart w:id="7785" w:name="_Toc117850376"/>
              <w:bookmarkStart w:id="7786" w:name="_Toc118269300"/>
              <w:bookmarkEnd w:id="7782"/>
              <w:bookmarkEnd w:id="7783"/>
              <w:bookmarkEnd w:id="7784"/>
              <w:bookmarkEnd w:id="7785"/>
              <w:bookmarkEnd w:id="7786"/>
            </w:del>
          </w:p>
        </w:tc>
        <w:bookmarkStart w:id="7787" w:name="_Toc116620479"/>
        <w:bookmarkStart w:id="7788" w:name="_Toc116632585"/>
        <w:bookmarkStart w:id="7789" w:name="_Toc116637036"/>
        <w:bookmarkStart w:id="7790" w:name="_Toc117850377"/>
        <w:bookmarkStart w:id="7791" w:name="_Toc118269301"/>
        <w:bookmarkEnd w:id="7787"/>
        <w:bookmarkEnd w:id="7788"/>
        <w:bookmarkEnd w:id="7789"/>
        <w:bookmarkEnd w:id="7790"/>
        <w:bookmarkEnd w:id="7791"/>
      </w:tr>
      <w:tr w:rsidR="00FD2319" w:rsidRPr="00D82B8B" w:rsidDel="00F67863" w14:paraId="38033173" w14:textId="1E09AB14" w:rsidTr="00DB5E7D">
        <w:trPr>
          <w:trHeight w:val="285"/>
          <w:jc w:val="center"/>
          <w:del w:id="7792" w:author="Mutali Nepfumbada" w:date="2022-10-13T14:53:00Z"/>
        </w:trPr>
        <w:tc>
          <w:tcPr>
            <w:tcW w:w="2500" w:type="pct"/>
            <w:noWrap/>
            <w:hideMark/>
          </w:tcPr>
          <w:p w14:paraId="004E71F2" w14:textId="79EC8758" w:rsidR="00FD2319" w:rsidRPr="00D82B8B" w:rsidDel="00F67863" w:rsidRDefault="00AF6551" w:rsidP="00FD2319">
            <w:pPr>
              <w:rPr>
                <w:del w:id="7793" w:author="Mutali Nepfumbada" w:date="2022-10-13T14:53:00Z"/>
                <w:rFonts w:cs="Calibri"/>
                <w:color w:val="000000"/>
                <w:lang w:val="en-ZA" w:eastAsia="en-ZA"/>
              </w:rPr>
            </w:pPr>
            <w:del w:id="7794" w:author="Mutali Nepfumbada" w:date="2022-10-13T14:53:00Z">
              <w:r w:rsidRPr="00D82B8B" w:rsidDel="00F67863">
                <w:rPr>
                  <w:rFonts w:cs="Calibri"/>
                  <w:color w:val="000000"/>
                  <w:lang w:val="en-ZA" w:eastAsia="en-ZA"/>
                </w:rPr>
                <w:delText xml:space="preserve">Design </w:delText>
              </w:r>
              <w:r w:rsidR="00FD2319" w:rsidRPr="00D82B8B" w:rsidDel="00F67863">
                <w:rPr>
                  <w:rFonts w:cs="Calibri"/>
                  <w:color w:val="000000"/>
                  <w:lang w:val="en-ZA" w:eastAsia="en-ZA"/>
                </w:rPr>
                <w:delText>Capacity kW DC</w:delText>
              </w:r>
              <w:r w:rsidR="001E3FA6" w:rsidRPr="00D82B8B" w:rsidDel="00F67863">
                <w:rPr>
                  <w:rFonts w:cs="Calibri"/>
                  <w:color w:val="000000"/>
                  <w:lang w:val="en-ZA" w:eastAsia="en-ZA"/>
                </w:rPr>
                <w:delText>/AC (kW)</w:delText>
              </w:r>
              <w:bookmarkStart w:id="7795" w:name="_Toc116620480"/>
              <w:bookmarkStart w:id="7796" w:name="_Toc116632586"/>
              <w:bookmarkStart w:id="7797" w:name="_Toc116637037"/>
              <w:bookmarkStart w:id="7798" w:name="_Toc117850378"/>
              <w:bookmarkStart w:id="7799" w:name="_Toc118269302"/>
              <w:bookmarkEnd w:id="7795"/>
              <w:bookmarkEnd w:id="7796"/>
              <w:bookmarkEnd w:id="7797"/>
              <w:bookmarkEnd w:id="7798"/>
              <w:bookmarkEnd w:id="7799"/>
            </w:del>
          </w:p>
        </w:tc>
        <w:tc>
          <w:tcPr>
            <w:tcW w:w="2500" w:type="pct"/>
            <w:noWrap/>
            <w:hideMark/>
          </w:tcPr>
          <w:p w14:paraId="5C760DFB" w14:textId="6AD59031" w:rsidR="00FD2319" w:rsidRPr="00D82B8B" w:rsidDel="00F67863" w:rsidRDefault="00D03924" w:rsidP="00FD2319">
            <w:pPr>
              <w:rPr>
                <w:del w:id="7800" w:author="Mutali Nepfumbada" w:date="2022-10-13T14:53:00Z"/>
                <w:rFonts w:cs="Calibri"/>
                <w:color w:val="000000"/>
                <w:lang w:val="en-ZA" w:eastAsia="en-ZA"/>
              </w:rPr>
            </w:pPr>
            <w:del w:id="7801" w:author="Mutali Nepfumbada" w:date="2022-10-13T14:53:00Z">
              <w:r w:rsidRPr="00D82B8B" w:rsidDel="00F67863">
                <w:rPr>
                  <w:rFonts w:cs="Calibri"/>
                  <w:color w:val="000000"/>
                  <w:lang w:val="en-ZA" w:eastAsia="en-ZA"/>
                </w:rPr>
                <w:delText>227.9 / 200</w:delText>
              </w:r>
              <w:bookmarkStart w:id="7802" w:name="_Toc116620481"/>
              <w:bookmarkStart w:id="7803" w:name="_Toc116632587"/>
              <w:bookmarkStart w:id="7804" w:name="_Toc116637038"/>
              <w:bookmarkStart w:id="7805" w:name="_Toc117850379"/>
              <w:bookmarkStart w:id="7806" w:name="_Toc118269303"/>
              <w:bookmarkEnd w:id="7802"/>
              <w:bookmarkEnd w:id="7803"/>
              <w:bookmarkEnd w:id="7804"/>
              <w:bookmarkEnd w:id="7805"/>
              <w:bookmarkEnd w:id="7806"/>
            </w:del>
          </w:p>
        </w:tc>
        <w:bookmarkStart w:id="7807" w:name="_Toc116620482"/>
        <w:bookmarkStart w:id="7808" w:name="_Toc116632588"/>
        <w:bookmarkStart w:id="7809" w:name="_Toc116637039"/>
        <w:bookmarkStart w:id="7810" w:name="_Toc117850380"/>
        <w:bookmarkStart w:id="7811" w:name="_Toc118269304"/>
        <w:bookmarkEnd w:id="7807"/>
        <w:bookmarkEnd w:id="7808"/>
        <w:bookmarkEnd w:id="7809"/>
        <w:bookmarkEnd w:id="7810"/>
        <w:bookmarkEnd w:id="7811"/>
      </w:tr>
      <w:tr w:rsidR="00AC356E" w:rsidRPr="00D82B8B" w:rsidDel="00F67863" w14:paraId="5798AA79" w14:textId="0A82AEB3" w:rsidTr="00DB5E7D">
        <w:trPr>
          <w:trHeight w:val="285"/>
          <w:jc w:val="center"/>
          <w:del w:id="7812" w:author="Mutali Nepfumbada" w:date="2022-10-13T14:53:00Z"/>
        </w:trPr>
        <w:tc>
          <w:tcPr>
            <w:tcW w:w="2500" w:type="pct"/>
            <w:noWrap/>
          </w:tcPr>
          <w:p w14:paraId="12D9DEE9" w14:textId="5FBE2643" w:rsidR="00AC356E" w:rsidRPr="00D82B8B" w:rsidDel="00F67863" w:rsidRDefault="00AC356E" w:rsidP="00FD2319">
            <w:pPr>
              <w:rPr>
                <w:del w:id="7813" w:author="Mutali Nepfumbada" w:date="2022-10-13T14:53:00Z"/>
                <w:rFonts w:cs="Calibri"/>
                <w:color w:val="000000"/>
                <w:lang w:val="en-ZA" w:eastAsia="en-ZA"/>
              </w:rPr>
            </w:pPr>
            <w:del w:id="7814" w:author="Mutali Nepfumbada" w:date="2022-10-13T14:53:00Z">
              <w:r w:rsidRPr="00D82B8B" w:rsidDel="00F67863">
                <w:rPr>
                  <w:rFonts w:cs="Calibri"/>
                  <w:color w:val="000000"/>
                  <w:lang w:val="en-ZA" w:eastAsia="en-ZA"/>
                </w:rPr>
                <w:delText xml:space="preserve">Achieved Capacity DC/AC </w:delText>
              </w:r>
              <w:r w:rsidR="001E3FA6" w:rsidRPr="00D82B8B" w:rsidDel="00F67863">
                <w:rPr>
                  <w:rFonts w:cs="Calibri"/>
                  <w:color w:val="000000"/>
                  <w:lang w:val="en-ZA" w:eastAsia="en-ZA"/>
                </w:rPr>
                <w:delText>(kW)</w:delText>
              </w:r>
              <w:bookmarkStart w:id="7815" w:name="_Toc116620483"/>
              <w:bookmarkStart w:id="7816" w:name="_Toc116632589"/>
              <w:bookmarkStart w:id="7817" w:name="_Toc116637040"/>
              <w:bookmarkStart w:id="7818" w:name="_Toc117850381"/>
              <w:bookmarkStart w:id="7819" w:name="_Toc118269305"/>
              <w:bookmarkEnd w:id="7815"/>
              <w:bookmarkEnd w:id="7816"/>
              <w:bookmarkEnd w:id="7817"/>
              <w:bookmarkEnd w:id="7818"/>
              <w:bookmarkEnd w:id="7819"/>
            </w:del>
          </w:p>
        </w:tc>
        <w:tc>
          <w:tcPr>
            <w:tcW w:w="2500" w:type="pct"/>
            <w:noWrap/>
          </w:tcPr>
          <w:p w14:paraId="4B4956ED" w14:textId="45C0A4E5" w:rsidR="00AC356E" w:rsidRPr="00D82B8B" w:rsidDel="00F67863" w:rsidRDefault="00D03924" w:rsidP="00FD2319">
            <w:pPr>
              <w:rPr>
                <w:del w:id="7820" w:author="Mutali Nepfumbada" w:date="2022-10-13T14:53:00Z"/>
                <w:rFonts w:cs="Calibri"/>
                <w:color w:val="000000"/>
                <w:lang w:val="en-ZA" w:eastAsia="en-ZA"/>
              </w:rPr>
            </w:pPr>
            <w:del w:id="7821" w:author="Mutali Nepfumbada" w:date="2022-10-13T14:53:00Z">
              <w:r w:rsidRPr="00D82B8B" w:rsidDel="00F67863">
                <w:rPr>
                  <w:rFonts w:cs="Calibri"/>
                  <w:color w:val="000000"/>
                  <w:lang w:val="en-ZA" w:eastAsia="en-ZA"/>
                </w:rPr>
                <w:delText>227.9 / 220</w:delText>
              </w:r>
              <w:bookmarkStart w:id="7822" w:name="_Toc116620484"/>
              <w:bookmarkStart w:id="7823" w:name="_Toc116632590"/>
              <w:bookmarkStart w:id="7824" w:name="_Toc116637041"/>
              <w:bookmarkStart w:id="7825" w:name="_Toc117850382"/>
              <w:bookmarkStart w:id="7826" w:name="_Toc118269306"/>
              <w:bookmarkEnd w:id="7822"/>
              <w:bookmarkEnd w:id="7823"/>
              <w:bookmarkEnd w:id="7824"/>
              <w:bookmarkEnd w:id="7825"/>
              <w:bookmarkEnd w:id="7826"/>
            </w:del>
          </w:p>
        </w:tc>
        <w:bookmarkStart w:id="7827" w:name="_Toc116620485"/>
        <w:bookmarkStart w:id="7828" w:name="_Toc116632591"/>
        <w:bookmarkStart w:id="7829" w:name="_Toc116637042"/>
        <w:bookmarkStart w:id="7830" w:name="_Toc117850383"/>
        <w:bookmarkStart w:id="7831" w:name="_Toc118269307"/>
        <w:bookmarkEnd w:id="7827"/>
        <w:bookmarkEnd w:id="7828"/>
        <w:bookmarkEnd w:id="7829"/>
        <w:bookmarkEnd w:id="7830"/>
        <w:bookmarkEnd w:id="7831"/>
      </w:tr>
      <w:tr w:rsidR="00FD2319" w:rsidRPr="00D82B8B" w:rsidDel="00F67863" w14:paraId="3C2D3A94" w14:textId="550BB5CE" w:rsidTr="00DB5E7D">
        <w:trPr>
          <w:trHeight w:val="285"/>
          <w:jc w:val="center"/>
          <w:del w:id="7832" w:author="Mutali Nepfumbada" w:date="2022-10-13T14:53:00Z"/>
        </w:trPr>
        <w:tc>
          <w:tcPr>
            <w:tcW w:w="2500" w:type="pct"/>
            <w:noWrap/>
            <w:hideMark/>
          </w:tcPr>
          <w:p w14:paraId="6D8CD3C7" w14:textId="648745FD" w:rsidR="00FD2319" w:rsidRPr="00D82B8B" w:rsidDel="00F67863" w:rsidRDefault="00F64F0A" w:rsidP="00FD2319">
            <w:pPr>
              <w:rPr>
                <w:del w:id="7833" w:author="Mutali Nepfumbada" w:date="2022-10-13T14:53:00Z"/>
                <w:rFonts w:cs="Calibri"/>
                <w:color w:val="000000"/>
                <w:lang w:val="en-ZA" w:eastAsia="en-ZA"/>
              </w:rPr>
            </w:pPr>
            <w:del w:id="7834" w:author="Mutali Nepfumbada" w:date="2022-10-13T14:53:00Z">
              <w:r w:rsidRPr="00D82B8B" w:rsidDel="00F67863">
                <w:rPr>
                  <w:rFonts w:cs="Calibri"/>
                  <w:color w:val="000000"/>
                  <w:lang w:val="en-ZA" w:eastAsia="en-ZA"/>
                </w:rPr>
                <w:delText>Technology</w:delText>
              </w:r>
              <w:bookmarkStart w:id="7835" w:name="_Toc116620486"/>
              <w:bookmarkStart w:id="7836" w:name="_Toc116632592"/>
              <w:bookmarkStart w:id="7837" w:name="_Toc116637043"/>
              <w:bookmarkStart w:id="7838" w:name="_Toc117850384"/>
              <w:bookmarkStart w:id="7839" w:name="_Toc118269308"/>
              <w:bookmarkEnd w:id="7835"/>
              <w:bookmarkEnd w:id="7836"/>
              <w:bookmarkEnd w:id="7837"/>
              <w:bookmarkEnd w:id="7838"/>
              <w:bookmarkEnd w:id="7839"/>
            </w:del>
          </w:p>
        </w:tc>
        <w:tc>
          <w:tcPr>
            <w:tcW w:w="2500" w:type="pct"/>
            <w:noWrap/>
            <w:hideMark/>
          </w:tcPr>
          <w:p w14:paraId="4EA572AD" w14:textId="4FF715CA" w:rsidR="00FD2319" w:rsidRPr="00D82B8B" w:rsidDel="00F67863" w:rsidRDefault="00FD2319" w:rsidP="00FD2319">
            <w:pPr>
              <w:rPr>
                <w:del w:id="7840" w:author="Mutali Nepfumbada" w:date="2022-10-13T14:53:00Z"/>
                <w:rFonts w:cs="Calibri"/>
                <w:color w:val="000000"/>
                <w:lang w:val="en-ZA" w:eastAsia="en-ZA"/>
              </w:rPr>
            </w:pPr>
            <w:del w:id="7841" w:author="Mutali Nepfumbada" w:date="2022-10-13T14:53:00Z">
              <w:r w:rsidRPr="00D82B8B" w:rsidDel="00F67863">
                <w:rPr>
                  <w:rFonts w:cs="Calibri"/>
                  <w:color w:val="000000"/>
                  <w:lang w:val="en-ZA" w:eastAsia="en-ZA"/>
                </w:rPr>
                <w:delText>Solar</w:delText>
              </w:r>
              <w:bookmarkStart w:id="7842" w:name="_Toc116620487"/>
              <w:bookmarkStart w:id="7843" w:name="_Toc116632593"/>
              <w:bookmarkStart w:id="7844" w:name="_Toc116637044"/>
              <w:bookmarkStart w:id="7845" w:name="_Toc117850385"/>
              <w:bookmarkStart w:id="7846" w:name="_Toc118269309"/>
              <w:bookmarkEnd w:id="7842"/>
              <w:bookmarkEnd w:id="7843"/>
              <w:bookmarkEnd w:id="7844"/>
              <w:bookmarkEnd w:id="7845"/>
              <w:bookmarkEnd w:id="7846"/>
            </w:del>
          </w:p>
        </w:tc>
        <w:bookmarkStart w:id="7847" w:name="_Toc116620488"/>
        <w:bookmarkStart w:id="7848" w:name="_Toc116632594"/>
        <w:bookmarkStart w:id="7849" w:name="_Toc116637045"/>
        <w:bookmarkStart w:id="7850" w:name="_Toc117850386"/>
        <w:bookmarkStart w:id="7851" w:name="_Toc118269310"/>
        <w:bookmarkEnd w:id="7847"/>
        <w:bookmarkEnd w:id="7848"/>
        <w:bookmarkEnd w:id="7849"/>
        <w:bookmarkEnd w:id="7850"/>
        <w:bookmarkEnd w:id="7851"/>
      </w:tr>
      <w:tr w:rsidR="00FD2319" w:rsidRPr="00D82B8B" w:rsidDel="00F67863" w14:paraId="658209CD" w14:textId="0AA151BA" w:rsidTr="00DB5E7D">
        <w:trPr>
          <w:trHeight w:val="285"/>
          <w:jc w:val="center"/>
          <w:del w:id="7852" w:author="Mutali Nepfumbada" w:date="2022-10-13T14:53:00Z"/>
        </w:trPr>
        <w:tc>
          <w:tcPr>
            <w:tcW w:w="2500" w:type="pct"/>
            <w:noWrap/>
            <w:hideMark/>
          </w:tcPr>
          <w:p w14:paraId="2E2D108A" w14:textId="70440FD3" w:rsidR="00FD2319" w:rsidRPr="00D82B8B" w:rsidDel="00F67863" w:rsidRDefault="00FD2319" w:rsidP="00FD2319">
            <w:pPr>
              <w:rPr>
                <w:del w:id="7853" w:author="Mutali Nepfumbada" w:date="2022-10-13T14:53:00Z"/>
                <w:rFonts w:cs="Calibri"/>
                <w:color w:val="000000"/>
                <w:lang w:val="en-ZA" w:eastAsia="en-ZA"/>
              </w:rPr>
            </w:pPr>
            <w:del w:id="7854" w:author="Mutali Nepfumbada" w:date="2022-10-13T14:53:00Z">
              <w:r w:rsidRPr="00D82B8B" w:rsidDel="00F67863">
                <w:rPr>
                  <w:rFonts w:cs="Calibri"/>
                  <w:color w:val="000000"/>
                  <w:lang w:val="en-ZA" w:eastAsia="en-ZA"/>
                </w:rPr>
                <w:delText>Project Company:</w:delText>
              </w:r>
              <w:bookmarkStart w:id="7855" w:name="_Toc116620489"/>
              <w:bookmarkStart w:id="7856" w:name="_Toc116632595"/>
              <w:bookmarkStart w:id="7857" w:name="_Toc116637046"/>
              <w:bookmarkStart w:id="7858" w:name="_Toc117850387"/>
              <w:bookmarkStart w:id="7859" w:name="_Toc118269311"/>
              <w:bookmarkEnd w:id="7855"/>
              <w:bookmarkEnd w:id="7856"/>
              <w:bookmarkEnd w:id="7857"/>
              <w:bookmarkEnd w:id="7858"/>
              <w:bookmarkEnd w:id="7859"/>
            </w:del>
          </w:p>
        </w:tc>
        <w:tc>
          <w:tcPr>
            <w:tcW w:w="2500" w:type="pct"/>
            <w:noWrap/>
            <w:hideMark/>
          </w:tcPr>
          <w:p w14:paraId="11E050A2" w14:textId="2B8E3C05" w:rsidR="00FD2319" w:rsidRPr="00D82B8B" w:rsidDel="00F67863" w:rsidRDefault="00FD2319" w:rsidP="00FD2319">
            <w:pPr>
              <w:rPr>
                <w:del w:id="7860" w:author="Mutali Nepfumbada" w:date="2022-10-13T14:53:00Z"/>
                <w:rFonts w:cs="Calibri"/>
                <w:color w:val="000000"/>
                <w:lang w:val="en-ZA" w:eastAsia="en-ZA"/>
              </w:rPr>
            </w:pPr>
            <w:del w:id="7861" w:author="Mutali Nepfumbada" w:date="2022-10-13T14:53:00Z">
              <w:r w:rsidRPr="00D82B8B" w:rsidDel="00F67863">
                <w:rPr>
                  <w:rFonts w:cs="Calibri"/>
                  <w:color w:val="000000"/>
                  <w:lang w:val="en-ZA" w:eastAsia="en-ZA"/>
                </w:rPr>
                <w:delText>Moshesh Solar PV 1 (Pty) Ltd</w:delText>
              </w:r>
              <w:bookmarkStart w:id="7862" w:name="_Toc116620490"/>
              <w:bookmarkStart w:id="7863" w:name="_Toc116632596"/>
              <w:bookmarkStart w:id="7864" w:name="_Toc116637047"/>
              <w:bookmarkStart w:id="7865" w:name="_Toc117850388"/>
              <w:bookmarkStart w:id="7866" w:name="_Toc118269312"/>
              <w:bookmarkEnd w:id="7862"/>
              <w:bookmarkEnd w:id="7863"/>
              <w:bookmarkEnd w:id="7864"/>
              <w:bookmarkEnd w:id="7865"/>
              <w:bookmarkEnd w:id="7866"/>
            </w:del>
          </w:p>
        </w:tc>
        <w:bookmarkStart w:id="7867" w:name="_Toc116620491"/>
        <w:bookmarkStart w:id="7868" w:name="_Toc116632597"/>
        <w:bookmarkStart w:id="7869" w:name="_Toc116637048"/>
        <w:bookmarkStart w:id="7870" w:name="_Toc117850389"/>
        <w:bookmarkStart w:id="7871" w:name="_Toc118269313"/>
        <w:bookmarkEnd w:id="7867"/>
        <w:bookmarkEnd w:id="7868"/>
        <w:bookmarkEnd w:id="7869"/>
        <w:bookmarkEnd w:id="7870"/>
        <w:bookmarkEnd w:id="7871"/>
      </w:tr>
      <w:tr w:rsidR="00FD2319" w:rsidRPr="00D82B8B" w:rsidDel="00F67863" w14:paraId="45EEDDD2" w14:textId="415CEC6C" w:rsidTr="00DB5E7D">
        <w:trPr>
          <w:trHeight w:val="285"/>
          <w:jc w:val="center"/>
          <w:del w:id="7872" w:author="Mutali Nepfumbada" w:date="2022-10-13T14:53:00Z"/>
        </w:trPr>
        <w:tc>
          <w:tcPr>
            <w:tcW w:w="2500" w:type="pct"/>
            <w:noWrap/>
            <w:hideMark/>
          </w:tcPr>
          <w:p w14:paraId="48BEEB18" w14:textId="61C85EDD" w:rsidR="00FD2319" w:rsidRPr="00D82B8B" w:rsidDel="00F67863" w:rsidRDefault="00FD2319" w:rsidP="00FD2319">
            <w:pPr>
              <w:rPr>
                <w:del w:id="7873" w:author="Mutali Nepfumbada" w:date="2022-10-13T14:53:00Z"/>
                <w:rFonts w:cs="Calibri"/>
                <w:color w:val="000000"/>
                <w:lang w:val="en-ZA" w:eastAsia="en-ZA"/>
              </w:rPr>
            </w:pPr>
            <w:del w:id="7874" w:author="Mutali Nepfumbada" w:date="2022-10-13T14:53:00Z">
              <w:r w:rsidRPr="00D82B8B" w:rsidDel="00F67863">
                <w:rPr>
                  <w:rFonts w:cs="Calibri"/>
                  <w:color w:val="000000"/>
                  <w:lang w:val="en-ZA" w:eastAsia="en-ZA"/>
                </w:rPr>
                <w:delText>Address:</w:delText>
              </w:r>
              <w:bookmarkStart w:id="7875" w:name="_Toc116620492"/>
              <w:bookmarkStart w:id="7876" w:name="_Toc116632598"/>
              <w:bookmarkStart w:id="7877" w:name="_Toc116637049"/>
              <w:bookmarkStart w:id="7878" w:name="_Toc117850390"/>
              <w:bookmarkStart w:id="7879" w:name="_Toc118269314"/>
              <w:bookmarkEnd w:id="7875"/>
              <w:bookmarkEnd w:id="7876"/>
              <w:bookmarkEnd w:id="7877"/>
              <w:bookmarkEnd w:id="7878"/>
              <w:bookmarkEnd w:id="7879"/>
            </w:del>
          </w:p>
        </w:tc>
        <w:tc>
          <w:tcPr>
            <w:tcW w:w="2500" w:type="pct"/>
            <w:noWrap/>
            <w:hideMark/>
          </w:tcPr>
          <w:p w14:paraId="5F4DC797" w14:textId="23DF1CB4" w:rsidR="00FD2319" w:rsidRPr="00D82B8B" w:rsidDel="00F67863" w:rsidRDefault="00FD2319" w:rsidP="00FD2319">
            <w:pPr>
              <w:rPr>
                <w:del w:id="7880" w:author="Mutali Nepfumbada" w:date="2022-10-13T14:53:00Z"/>
                <w:rFonts w:cs="Calibri"/>
                <w:color w:val="000000"/>
                <w:lang w:val="en-ZA" w:eastAsia="en-ZA"/>
              </w:rPr>
            </w:pPr>
            <w:del w:id="7881" w:author="Mutali Nepfumbada" w:date="2022-10-13T14:53:00Z">
              <w:r w:rsidRPr="00D82B8B" w:rsidDel="00F67863">
                <w:rPr>
                  <w:rFonts w:cs="Calibri"/>
                  <w:color w:val="000000"/>
                  <w:lang w:val="en-ZA" w:eastAsia="en-ZA"/>
                </w:rPr>
                <w:delText>Midstream Drive, Hill Boulevard Midstream Estate, Olifantsfontein. - South Africa</w:delText>
              </w:r>
              <w:bookmarkStart w:id="7882" w:name="_Toc116620493"/>
              <w:bookmarkStart w:id="7883" w:name="_Toc116632599"/>
              <w:bookmarkStart w:id="7884" w:name="_Toc116637050"/>
              <w:bookmarkStart w:id="7885" w:name="_Toc117850391"/>
              <w:bookmarkStart w:id="7886" w:name="_Toc118269315"/>
              <w:bookmarkEnd w:id="7882"/>
              <w:bookmarkEnd w:id="7883"/>
              <w:bookmarkEnd w:id="7884"/>
              <w:bookmarkEnd w:id="7885"/>
              <w:bookmarkEnd w:id="7886"/>
            </w:del>
          </w:p>
        </w:tc>
        <w:bookmarkStart w:id="7887" w:name="_Toc116620494"/>
        <w:bookmarkStart w:id="7888" w:name="_Toc116632600"/>
        <w:bookmarkStart w:id="7889" w:name="_Toc116637051"/>
        <w:bookmarkStart w:id="7890" w:name="_Toc117850392"/>
        <w:bookmarkStart w:id="7891" w:name="_Toc118269316"/>
        <w:bookmarkEnd w:id="7887"/>
        <w:bookmarkEnd w:id="7888"/>
        <w:bookmarkEnd w:id="7889"/>
        <w:bookmarkEnd w:id="7890"/>
        <w:bookmarkEnd w:id="7891"/>
      </w:tr>
      <w:tr w:rsidR="00F64F0A" w:rsidRPr="00D82B8B" w:rsidDel="00F67863" w14:paraId="017ED67C" w14:textId="6C952B2A" w:rsidTr="00DB5E7D">
        <w:trPr>
          <w:trHeight w:val="285"/>
          <w:jc w:val="center"/>
          <w:del w:id="7892" w:author="Mutali Nepfumbada" w:date="2022-10-13T14:53:00Z"/>
        </w:trPr>
        <w:tc>
          <w:tcPr>
            <w:tcW w:w="2500" w:type="pct"/>
            <w:noWrap/>
          </w:tcPr>
          <w:p w14:paraId="42A3322F" w14:textId="4542AEA4" w:rsidR="00F64F0A" w:rsidRPr="00D82B8B" w:rsidDel="00F67863" w:rsidRDefault="00F64F0A" w:rsidP="00FD2319">
            <w:pPr>
              <w:rPr>
                <w:del w:id="7893" w:author="Mutali Nepfumbada" w:date="2022-10-13T14:53:00Z"/>
                <w:rFonts w:cs="Calibri"/>
                <w:color w:val="000000"/>
                <w:lang w:val="en-ZA" w:eastAsia="en-ZA"/>
              </w:rPr>
            </w:pPr>
            <w:del w:id="7894" w:author="Mutali Nepfumbada" w:date="2022-10-13T14:53:00Z">
              <w:r w:rsidRPr="00D82B8B" w:rsidDel="00F67863">
                <w:rPr>
                  <w:rFonts w:cs="Calibri"/>
                  <w:color w:val="000000"/>
                  <w:lang w:val="en-ZA" w:eastAsia="en-ZA"/>
                </w:rPr>
                <w:delText>Commercial Operation Date</w:delText>
              </w:r>
              <w:bookmarkStart w:id="7895" w:name="_Toc116620495"/>
              <w:bookmarkStart w:id="7896" w:name="_Toc116632601"/>
              <w:bookmarkStart w:id="7897" w:name="_Toc116637052"/>
              <w:bookmarkStart w:id="7898" w:name="_Toc117850393"/>
              <w:bookmarkStart w:id="7899" w:name="_Toc118269317"/>
              <w:bookmarkEnd w:id="7895"/>
              <w:bookmarkEnd w:id="7896"/>
              <w:bookmarkEnd w:id="7897"/>
              <w:bookmarkEnd w:id="7898"/>
              <w:bookmarkEnd w:id="7899"/>
            </w:del>
          </w:p>
        </w:tc>
        <w:tc>
          <w:tcPr>
            <w:tcW w:w="2500" w:type="pct"/>
            <w:noWrap/>
          </w:tcPr>
          <w:p w14:paraId="09C91031" w14:textId="6178A66A" w:rsidR="00F64F0A" w:rsidRPr="00D82B8B" w:rsidDel="00F67863" w:rsidRDefault="00F64F0A" w:rsidP="00FD2319">
            <w:pPr>
              <w:rPr>
                <w:del w:id="7900" w:author="Mutali Nepfumbada" w:date="2022-10-13T14:53:00Z"/>
                <w:rFonts w:cs="Calibri"/>
                <w:color w:val="000000"/>
                <w:lang w:val="en-ZA" w:eastAsia="en-ZA"/>
              </w:rPr>
            </w:pPr>
            <w:del w:id="7901" w:author="Mutali Nepfumbada" w:date="2022-10-13T14:53:00Z">
              <w:r w:rsidRPr="00D82B8B" w:rsidDel="00F67863">
                <w:rPr>
                  <w:rFonts w:cs="Calibri"/>
                  <w:color w:val="000000"/>
                  <w:lang w:val="en-ZA" w:eastAsia="en-ZA"/>
                </w:rPr>
                <w:delText>27 Oct</w:delText>
              </w:r>
              <w:r w:rsidR="00B70A75" w:rsidRPr="00D82B8B" w:rsidDel="00F67863">
                <w:rPr>
                  <w:rFonts w:cs="Calibri"/>
                  <w:color w:val="000000"/>
                  <w:lang w:val="en-ZA" w:eastAsia="en-ZA"/>
                </w:rPr>
                <w:delText>ober</w:delText>
              </w:r>
              <w:r w:rsidRPr="00D82B8B" w:rsidDel="00F67863">
                <w:rPr>
                  <w:rFonts w:cs="Calibri"/>
                  <w:color w:val="000000"/>
                  <w:lang w:val="en-ZA" w:eastAsia="en-ZA"/>
                </w:rPr>
                <w:delText xml:space="preserve"> </w:delText>
              </w:r>
              <w:r w:rsidR="006B0498" w:rsidRPr="00D82B8B" w:rsidDel="00F67863">
                <w:rPr>
                  <w:rFonts w:cs="Calibri"/>
                  <w:color w:val="000000"/>
                  <w:lang w:val="en-ZA" w:eastAsia="en-ZA"/>
                </w:rPr>
                <w:delText>2021</w:delText>
              </w:r>
              <w:bookmarkStart w:id="7902" w:name="_Toc116620496"/>
              <w:bookmarkStart w:id="7903" w:name="_Toc116632602"/>
              <w:bookmarkStart w:id="7904" w:name="_Toc116637053"/>
              <w:bookmarkStart w:id="7905" w:name="_Toc117850394"/>
              <w:bookmarkStart w:id="7906" w:name="_Toc118269318"/>
              <w:bookmarkEnd w:id="7902"/>
              <w:bookmarkEnd w:id="7903"/>
              <w:bookmarkEnd w:id="7904"/>
              <w:bookmarkEnd w:id="7905"/>
              <w:bookmarkEnd w:id="7906"/>
            </w:del>
          </w:p>
        </w:tc>
        <w:bookmarkStart w:id="7907" w:name="_Toc116620497"/>
        <w:bookmarkStart w:id="7908" w:name="_Toc116632603"/>
        <w:bookmarkStart w:id="7909" w:name="_Toc116637054"/>
        <w:bookmarkStart w:id="7910" w:name="_Toc117850395"/>
        <w:bookmarkStart w:id="7911" w:name="_Toc118269319"/>
        <w:bookmarkEnd w:id="7907"/>
        <w:bookmarkEnd w:id="7908"/>
        <w:bookmarkEnd w:id="7909"/>
        <w:bookmarkEnd w:id="7910"/>
        <w:bookmarkEnd w:id="7911"/>
      </w:tr>
    </w:tbl>
    <w:p w14:paraId="77C0A5B1" w14:textId="7FB6DE88" w:rsidR="00FD2319" w:rsidRPr="00D82B8B" w:rsidDel="00F75CB4" w:rsidRDefault="00FD2319" w:rsidP="00DB5E7D">
      <w:pPr>
        <w:pStyle w:val="Caption"/>
        <w:rPr>
          <w:del w:id="7912" w:author="Mutali Nepfumbada" w:date="2022-10-08T15:43:00Z"/>
          <w:lang w:val="en-ZA" w:eastAsia="en-US"/>
        </w:rPr>
      </w:pPr>
      <w:bookmarkStart w:id="7913" w:name="_Toc114662534"/>
      <w:del w:id="7914" w:author="Mutali Nepfumbada" w:date="2022-10-08T15:43:00Z">
        <w:r w:rsidRPr="00D82B8B" w:rsidDel="00F75CB4">
          <w:delText xml:space="preserve">Table </w:delText>
        </w:r>
        <w:r w:rsidR="00F75CB4" w:rsidRPr="00D82B8B" w:rsidDel="00F75CB4">
          <w:rPr>
            <w:iCs w:val="0"/>
          </w:rPr>
          <w:fldChar w:fldCharType="begin"/>
        </w:r>
        <w:r w:rsidR="00F75CB4" w:rsidRPr="00D82B8B" w:rsidDel="00F75CB4">
          <w:delInstrText xml:space="preserve"> STYLEREF 1 \s </w:delInstrText>
        </w:r>
        <w:r w:rsidR="00F75CB4" w:rsidRPr="00D82B8B" w:rsidDel="00F75CB4">
          <w:rPr>
            <w:iCs w:val="0"/>
          </w:rPr>
          <w:fldChar w:fldCharType="separate"/>
        </w:r>
        <w:r w:rsidR="00B61424" w:rsidRPr="00D82B8B" w:rsidDel="00F75CB4">
          <w:rPr>
            <w:noProof/>
          </w:rPr>
          <w:delText>6</w:delText>
        </w:r>
        <w:r w:rsidR="00F75CB4" w:rsidRPr="00D82B8B" w:rsidDel="00F75CB4">
          <w:rPr>
            <w:iCs w:val="0"/>
          </w:rPr>
          <w:fldChar w:fldCharType="end"/>
        </w:r>
        <w:r w:rsidR="00B61424" w:rsidRPr="00D82B8B" w:rsidDel="00F75CB4">
          <w:noBreakHyphen/>
        </w:r>
        <w:r w:rsidR="00F75CB4" w:rsidRPr="00D82B8B" w:rsidDel="00F75CB4">
          <w:rPr>
            <w:iCs w:val="0"/>
          </w:rPr>
          <w:fldChar w:fldCharType="begin"/>
        </w:r>
        <w:r w:rsidR="00F75CB4" w:rsidRPr="00D82B8B" w:rsidDel="00F75CB4">
          <w:delInstrText xml:space="preserve"> SEQ Table \* ARABIC \s 1 </w:delInstrText>
        </w:r>
        <w:r w:rsidR="00F75CB4" w:rsidRPr="00D82B8B" w:rsidDel="00F75CB4">
          <w:rPr>
            <w:iCs w:val="0"/>
          </w:rPr>
          <w:fldChar w:fldCharType="separate"/>
        </w:r>
        <w:r w:rsidR="00B61424" w:rsidRPr="00D82B8B" w:rsidDel="00F75CB4">
          <w:rPr>
            <w:noProof/>
          </w:rPr>
          <w:delText>1</w:delText>
        </w:r>
        <w:r w:rsidR="00F75CB4" w:rsidRPr="00D82B8B" w:rsidDel="00F75CB4">
          <w:rPr>
            <w:iCs w:val="0"/>
          </w:rPr>
          <w:fldChar w:fldCharType="end"/>
        </w:r>
        <w:r w:rsidRPr="00D82B8B" w:rsidDel="00F75CB4">
          <w:delText>: Midstream Project Overview</w:delText>
        </w:r>
        <w:bookmarkStart w:id="7915" w:name="_Toc116620498"/>
        <w:bookmarkStart w:id="7916" w:name="_Toc116632604"/>
        <w:bookmarkStart w:id="7917" w:name="_Toc116637055"/>
        <w:bookmarkStart w:id="7918" w:name="_Toc117850396"/>
        <w:bookmarkStart w:id="7919" w:name="_Toc118269320"/>
        <w:bookmarkEnd w:id="7913"/>
        <w:bookmarkEnd w:id="7915"/>
        <w:bookmarkEnd w:id="7916"/>
        <w:bookmarkEnd w:id="7917"/>
        <w:bookmarkEnd w:id="7918"/>
        <w:bookmarkEnd w:id="7919"/>
      </w:del>
    </w:p>
    <w:p w14:paraId="0A2C6D38" w14:textId="314C9374" w:rsidR="00331C0E" w:rsidRPr="00D82B8B" w:rsidDel="00F67863" w:rsidRDefault="00331C0E" w:rsidP="00C60FA4">
      <w:pPr>
        <w:rPr>
          <w:del w:id="7920" w:author="Mutali Nepfumbada" w:date="2022-10-13T14:53:00Z"/>
        </w:rPr>
      </w:pPr>
      <w:bookmarkStart w:id="7921" w:name="_Toc116620499"/>
      <w:bookmarkStart w:id="7922" w:name="_Toc116632605"/>
      <w:bookmarkStart w:id="7923" w:name="_Toc116637056"/>
      <w:bookmarkStart w:id="7924" w:name="_Toc117850397"/>
      <w:bookmarkStart w:id="7925" w:name="_Toc118269321"/>
      <w:bookmarkEnd w:id="7921"/>
      <w:bookmarkEnd w:id="7922"/>
      <w:bookmarkEnd w:id="7923"/>
      <w:bookmarkEnd w:id="7924"/>
      <w:bookmarkEnd w:id="7925"/>
    </w:p>
    <w:p w14:paraId="669A37E2" w14:textId="0A173D97" w:rsidR="00331C0E" w:rsidRPr="00D82B8B" w:rsidDel="000D174D" w:rsidRDefault="00331C0E" w:rsidP="00C60FA4">
      <w:pPr>
        <w:pStyle w:val="Heading2"/>
        <w:rPr>
          <w:del w:id="7926" w:author="Mutali Nepfumbada" w:date="2022-11-28T06:26:00Z"/>
        </w:rPr>
      </w:pPr>
      <w:bookmarkStart w:id="7927" w:name="_Toc118269322"/>
      <w:del w:id="7928" w:author="Mutali Nepfumbada" w:date="2022-11-28T06:26:00Z">
        <w:r w:rsidRPr="00D82B8B" w:rsidDel="000D174D">
          <w:delText>System Design</w:delText>
        </w:r>
        <w:bookmarkEnd w:id="7927"/>
        <w:r w:rsidRPr="00D82B8B" w:rsidDel="000D174D">
          <w:delText xml:space="preserve"> </w:delText>
        </w:r>
      </w:del>
    </w:p>
    <w:p w14:paraId="433BD33F" w14:textId="38A27E28" w:rsidR="00331C0E" w:rsidRPr="00D82B8B" w:rsidDel="000D174D" w:rsidRDefault="00331C0E" w:rsidP="008D1341">
      <w:pPr>
        <w:rPr>
          <w:del w:id="7929" w:author="Mutali Nepfumbada" w:date="2022-11-28T06:26:00Z"/>
        </w:rPr>
      </w:pPr>
    </w:p>
    <w:p w14:paraId="10AA01FC" w14:textId="38E23DD1" w:rsidR="00C2098B" w:rsidRPr="00D82B8B" w:rsidDel="00C47926" w:rsidRDefault="00C2098B" w:rsidP="00C2098B">
      <w:pPr>
        <w:rPr>
          <w:del w:id="7930" w:author="Mutali Nepfumbada" w:date="2022-10-12T06:20:00Z"/>
        </w:rPr>
      </w:pPr>
      <w:del w:id="7931" w:author="Mutali Nepfumbada" w:date="2022-10-12T06:20:00Z">
        <w:r w:rsidRPr="00D82B8B" w:rsidDel="00C47926">
          <w:delText xml:space="preserve">The plant is a </w:delText>
        </w:r>
        <w:r w:rsidR="00C60FA4" w:rsidRPr="00D82B8B" w:rsidDel="00C47926">
          <w:delText>227.9</w:delText>
        </w:r>
        <w:r w:rsidRPr="00D82B8B" w:rsidDel="00C47926">
          <w:delText xml:space="preserve"> KWp system with 535 Wp JA Solar PV module connected to</w:delText>
        </w:r>
        <w:r w:rsidR="00495856" w:rsidRPr="00D82B8B" w:rsidDel="00C47926">
          <w:delText xml:space="preserve"> 2 </w:delText>
        </w:r>
        <w:r w:rsidRPr="00D82B8B" w:rsidDel="00C47926">
          <w:delText xml:space="preserve">Huawei </w:delText>
        </w:r>
        <w:r w:rsidR="009169EE" w:rsidRPr="00D82B8B" w:rsidDel="00C47926">
          <w:delText>10</w:delText>
        </w:r>
        <w:r w:rsidRPr="00D82B8B" w:rsidDel="00C47926">
          <w:delText>0 kW inverters. The system operates by using PV modules to generate DC electricity. DC is then converted to AC so it can be used in the buildings. For this purpose, inverters are used to convert the electricity. The inverters install</w:delText>
        </w:r>
        <w:r w:rsidR="00C3138E" w:rsidRPr="00D82B8B" w:rsidDel="00C47926">
          <w:delText>ed</w:delText>
        </w:r>
        <w:r w:rsidRPr="00D82B8B" w:rsidDel="00C47926">
          <w:delText xml:space="preserve"> by Mediclinic are grid tied with Anti-Islanding Protection.</w:delText>
        </w:r>
      </w:del>
    </w:p>
    <w:p w14:paraId="651AE5DB" w14:textId="5A6A4687" w:rsidR="00C2098B" w:rsidRPr="00D82B8B" w:rsidDel="00C47926" w:rsidRDefault="00C2098B" w:rsidP="00C2098B">
      <w:pPr>
        <w:rPr>
          <w:del w:id="7932" w:author="Mutali Nepfumbada" w:date="2022-10-12T06:20:00Z"/>
        </w:rPr>
      </w:pPr>
    </w:p>
    <w:p w14:paraId="53F0DD12" w14:textId="21A0E61B" w:rsidR="00C2098B" w:rsidRPr="00D82B8B" w:rsidDel="00C47926" w:rsidRDefault="00C2098B" w:rsidP="00C2098B">
      <w:pPr>
        <w:rPr>
          <w:del w:id="7933" w:author="Mutali Nepfumbada" w:date="2022-10-12T06:20:00Z"/>
        </w:rPr>
      </w:pPr>
      <w:del w:id="7934" w:author="Mutali Nepfumbada" w:date="2022-10-12T06:20:00Z">
        <w:r w:rsidRPr="00D82B8B" w:rsidDel="00C47926">
          <w:delText xml:space="preserve">Anti-Islanding </w:delText>
        </w:r>
        <w:r w:rsidRPr="00D82B8B" w:rsidDel="00C47926">
          <w:rPr>
            <w:color w:val="333333"/>
            <w:shd w:val="clear" w:color="auto" w:fill="FFFFFF"/>
          </w:rPr>
          <w:delText>is a commonly required safety feature which disables PV inverters when the grid enters an islanded condition</w:delText>
        </w:r>
        <w:r w:rsidRPr="00D82B8B" w:rsidDel="00C47926">
          <w:delText xml:space="preserve">. This means that the inverter won’t operate during a grid outage event such as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A5DE590" w14:textId="5ED633E1" w:rsidR="00C2098B" w:rsidRPr="00D82B8B" w:rsidDel="00C47926" w:rsidRDefault="00C2098B">
      <w:pPr>
        <w:jc w:val="left"/>
        <w:rPr>
          <w:del w:id="7935" w:author="Mutali Nepfumbada" w:date="2022-10-12T06:20:00Z"/>
        </w:rPr>
      </w:pPr>
    </w:p>
    <w:p w14:paraId="3F11FA2C" w14:textId="0FAA1D27" w:rsidR="00C2098B" w:rsidRPr="00D82B8B" w:rsidDel="000D174D" w:rsidRDefault="00C2098B" w:rsidP="00C2098B">
      <w:pPr>
        <w:rPr>
          <w:del w:id="7936" w:author="Mutali Nepfumbada" w:date="2022-11-28T06:26:00Z"/>
        </w:rPr>
      </w:pPr>
    </w:p>
    <w:p w14:paraId="76756716" w14:textId="34EA475A" w:rsidR="000406B6" w:rsidRPr="00D82B8B" w:rsidDel="000D174D" w:rsidRDefault="001974BA" w:rsidP="00A74ED2">
      <w:pPr>
        <w:pStyle w:val="Heading2"/>
        <w:rPr>
          <w:del w:id="7937" w:author="Mutali Nepfumbada" w:date="2022-11-28T06:26:00Z"/>
          <w:lang w:eastAsia="en-US"/>
        </w:rPr>
      </w:pPr>
      <w:bookmarkStart w:id="7938" w:name="_Toc118269323"/>
      <w:del w:id="7939" w:author="Mutali Nepfumbada" w:date="2022-11-28T06:26:00Z">
        <w:r w:rsidRPr="00D82B8B" w:rsidDel="000D174D">
          <w:rPr>
            <w:lang w:eastAsia="en-US"/>
          </w:rPr>
          <w:delText xml:space="preserve">Data </w:delText>
        </w:r>
        <w:r w:rsidR="008A16AD" w:rsidRPr="00D82B8B" w:rsidDel="000D174D">
          <w:rPr>
            <w:lang w:eastAsia="en-US"/>
          </w:rPr>
          <w:delText>A</w:delText>
        </w:r>
        <w:r w:rsidR="00A74ED2" w:rsidRPr="00D82B8B" w:rsidDel="000D174D">
          <w:rPr>
            <w:lang w:eastAsia="en-US"/>
          </w:rPr>
          <w:delText>nalysed</w:delText>
        </w:r>
        <w:bookmarkEnd w:id="7938"/>
        <w:r w:rsidRPr="00D82B8B" w:rsidDel="000D174D">
          <w:rPr>
            <w:lang w:eastAsia="en-US"/>
          </w:rPr>
          <w:delText xml:space="preserve"> </w:delText>
        </w:r>
      </w:del>
    </w:p>
    <w:p w14:paraId="6EE0E7BF" w14:textId="1AC011E0" w:rsidR="00A74ED2" w:rsidRPr="00D82B8B" w:rsidDel="000D174D" w:rsidRDefault="00A74ED2" w:rsidP="00A74ED2">
      <w:pPr>
        <w:rPr>
          <w:del w:id="7940" w:author="Mutali Nepfumbada" w:date="2022-11-28T06:26:00Z"/>
          <w:lang w:eastAsia="en-US"/>
        </w:rPr>
      </w:pPr>
    </w:p>
    <w:p w14:paraId="6A66E676" w14:textId="72ACE4AB" w:rsidR="00A74ED2" w:rsidRPr="00D82B8B" w:rsidDel="000D174D" w:rsidRDefault="00A74ED2" w:rsidP="00A74ED2">
      <w:pPr>
        <w:rPr>
          <w:del w:id="7941" w:author="Mutali Nepfumbada" w:date="2022-11-28T06:26:00Z"/>
          <w:lang w:eastAsia="en-US"/>
        </w:rPr>
      </w:pPr>
      <w:del w:id="7942" w:author="Mutali Nepfumbada" w:date="2022-11-28T06:26:00Z">
        <w:r w:rsidRPr="00D82B8B" w:rsidDel="000D174D">
          <w:rPr>
            <w:lang w:eastAsia="en-US"/>
          </w:rPr>
          <w:delText>The following sections describes the performance of the system. We compiled data from the SCADA system and reviewed the monthly performance report from COD through to August 2022.</w:delText>
        </w:r>
        <w:r w:rsidR="00440531" w:rsidRPr="00D82B8B" w:rsidDel="000D174D">
          <w:rPr>
            <w:lang w:eastAsia="en-US"/>
          </w:rPr>
          <w:delText xml:space="preserve"> No </w:delText>
        </w:r>
      </w:del>
      <w:ins w:id="7943" w:author="Chanda Nxumalo" w:date="2022-10-18T13:23:00Z">
        <w:del w:id="7944" w:author="Mutali Nepfumbada" w:date="2022-11-28T06:26:00Z">
          <w:r w:rsidR="00444852" w:rsidDel="000D174D">
            <w:rPr>
              <w:lang w:eastAsia="en-US"/>
            </w:rPr>
            <w:delText>sem</w:delText>
          </w:r>
        </w:del>
      </w:ins>
      <w:del w:id="7945" w:author="Mutali Nepfumbada" w:date="2022-11-28T06:26:00Z">
        <w:r w:rsidR="00440531" w:rsidRPr="00D82B8B" w:rsidDel="000D174D">
          <w:rPr>
            <w:lang w:eastAsia="en-US"/>
          </w:rPr>
          <w:delText>Bi-</w:delText>
        </w:r>
        <w:r w:rsidR="00BC3459" w:rsidRPr="00D82B8B" w:rsidDel="000D174D">
          <w:rPr>
            <w:lang w:eastAsia="en-US"/>
          </w:rPr>
          <w:delText>a</w:delText>
        </w:r>
        <w:r w:rsidR="00440531" w:rsidRPr="00D82B8B" w:rsidDel="000D174D">
          <w:rPr>
            <w:lang w:eastAsia="en-US"/>
          </w:rPr>
          <w:delText>nnual Checklist Reports</w:delText>
        </w:r>
        <w:r w:rsidRPr="00D82B8B" w:rsidDel="000D174D">
          <w:rPr>
            <w:lang w:eastAsia="en-US"/>
          </w:rPr>
          <w:delText xml:space="preserve">, </w:delText>
        </w:r>
        <w:r w:rsidR="00440531" w:rsidRPr="00D82B8B" w:rsidDel="000D174D">
          <w:rPr>
            <w:lang w:eastAsia="en-US"/>
          </w:rPr>
          <w:delText>Thermal Reports</w:delText>
        </w:r>
        <w:r w:rsidRPr="00D82B8B" w:rsidDel="000D174D">
          <w:rPr>
            <w:lang w:eastAsia="en-US"/>
          </w:rPr>
          <w:delText xml:space="preserve">, </w:delText>
        </w:r>
        <w:r w:rsidR="003B5DDD" w:rsidRPr="00D82B8B" w:rsidDel="000D174D">
          <w:rPr>
            <w:lang w:eastAsia="en-US"/>
          </w:rPr>
          <w:delText>U</w:delText>
        </w:r>
        <w:r w:rsidRPr="00D82B8B" w:rsidDel="000D174D">
          <w:rPr>
            <w:lang w:eastAsia="en-US"/>
          </w:rPr>
          <w:delText xml:space="preserve">nscheduled </w:delText>
        </w:r>
        <w:r w:rsidR="003B5DDD" w:rsidRPr="00D82B8B" w:rsidDel="000D174D">
          <w:rPr>
            <w:lang w:eastAsia="en-US"/>
          </w:rPr>
          <w:delText>M</w:delText>
        </w:r>
        <w:r w:rsidRPr="00D82B8B" w:rsidDel="000D174D">
          <w:rPr>
            <w:lang w:eastAsia="en-US"/>
          </w:rPr>
          <w:delText xml:space="preserve">aintenance </w:delText>
        </w:r>
        <w:r w:rsidR="003B5DDD" w:rsidRPr="00D82B8B" w:rsidDel="000D174D">
          <w:rPr>
            <w:lang w:eastAsia="en-US"/>
          </w:rPr>
          <w:delText>R</w:delText>
        </w:r>
        <w:r w:rsidRPr="00D82B8B" w:rsidDel="000D174D">
          <w:rPr>
            <w:lang w:eastAsia="en-US"/>
          </w:rPr>
          <w:delText xml:space="preserve">eports, Harmattan has used </w:delText>
        </w:r>
        <w:r w:rsidR="00D06628" w:rsidRPr="00D82B8B" w:rsidDel="000D174D">
          <w:rPr>
            <w:lang w:eastAsia="en-US"/>
          </w:rPr>
          <w:delText xml:space="preserve">only the </w:delText>
        </w:r>
        <w:r w:rsidRPr="00D82B8B" w:rsidDel="000D174D">
          <w:rPr>
            <w:lang w:eastAsia="en-US"/>
          </w:rPr>
          <w:delText xml:space="preserve">SCADA to analyse the performance of the system. We note that the </w:delText>
        </w:r>
      </w:del>
      <w:del w:id="7946" w:author="Mutali Nepfumbada" w:date="2022-10-14T06:32:00Z">
        <w:r w:rsidRPr="00D82B8B" w:rsidDel="0056434F">
          <w:rPr>
            <w:lang w:eastAsia="en-US"/>
          </w:rPr>
          <w:delText>operator</w:delText>
        </w:r>
      </w:del>
      <w:del w:id="7947" w:author="Mutali Nepfumbada" w:date="2022-11-28T06:26:00Z">
        <w:r w:rsidRPr="00D82B8B" w:rsidDel="000D174D">
          <w:rPr>
            <w:lang w:eastAsia="en-US"/>
          </w:rPr>
          <w:delText xml:space="preserve"> has not provided the monthly schedule </w:delText>
        </w:r>
      </w:del>
      <w:ins w:id="7948" w:author="Justin Wimbush" w:date="2022-11-01T18:00:00Z">
        <w:del w:id="7949" w:author="Mutali Nepfumbada" w:date="2022-11-28T06:26:00Z">
          <w:r w:rsidR="008530E4" w:rsidDel="000D174D">
            <w:rPr>
              <w:lang w:eastAsia="en-US"/>
            </w:rPr>
            <w:delText xml:space="preserve">of </w:delText>
          </w:r>
        </w:del>
      </w:ins>
      <w:del w:id="7950" w:author="Mutali Nepfumbada" w:date="2022-11-28T06:26:00Z">
        <w:r w:rsidRPr="00D82B8B" w:rsidDel="000D174D">
          <w:rPr>
            <w:lang w:eastAsia="en-US"/>
          </w:rPr>
          <w:delText>maintenance activities</w:delText>
        </w:r>
      </w:del>
      <w:ins w:id="7951" w:author="Justin Wimbush" w:date="2022-11-01T18:00:00Z">
        <w:del w:id="7952" w:author="Mutali Nepfumbada" w:date="2022-11-28T06:26:00Z">
          <w:r w:rsidR="008530E4" w:rsidDel="000D174D">
            <w:rPr>
              <w:lang w:eastAsia="en-US"/>
            </w:rPr>
            <w:delText xml:space="preserve"> undert</w:delText>
          </w:r>
        </w:del>
      </w:ins>
      <w:ins w:id="7953" w:author="Justin Wimbush" w:date="2022-11-01T18:01:00Z">
        <w:del w:id="7954" w:author="Mutali Nepfumbada" w:date="2022-11-28T06:26:00Z">
          <w:r w:rsidR="008530E4" w:rsidDel="000D174D">
            <w:rPr>
              <w:lang w:eastAsia="en-US"/>
            </w:rPr>
            <w:delText>aken</w:delText>
          </w:r>
        </w:del>
      </w:ins>
      <w:del w:id="7955" w:author="Mutali Nepfumbada" w:date="2022-11-28T06:26:00Z">
        <w:r w:rsidRPr="00D82B8B" w:rsidDel="000D174D">
          <w:rPr>
            <w:lang w:eastAsia="en-US"/>
          </w:rPr>
          <w:delText xml:space="preserve">, or list of available spare parts. </w:delText>
        </w:r>
      </w:del>
    </w:p>
    <w:p w14:paraId="08A434AE" w14:textId="4A05E6A8" w:rsidR="00A74ED2" w:rsidRPr="00D82B8B" w:rsidDel="000D174D" w:rsidRDefault="00A74ED2" w:rsidP="00A74ED2">
      <w:pPr>
        <w:rPr>
          <w:del w:id="7956" w:author="Mutali Nepfumbada" w:date="2022-11-28T06:26:00Z"/>
          <w:lang w:eastAsia="en-US"/>
        </w:rPr>
      </w:pPr>
    </w:p>
    <w:p w14:paraId="1E85BBB3" w14:textId="7EE6C060" w:rsidR="00A74ED2" w:rsidRPr="00D82B8B" w:rsidDel="000D174D" w:rsidRDefault="00A74ED2" w:rsidP="00A74ED2">
      <w:pPr>
        <w:rPr>
          <w:del w:id="7957" w:author="Mutali Nepfumbada" w:date="2022-11-28T06:26:00Z"/>
          <w:lang w:eastAsia="en-US"/>
        </w:rPr>
      </w:pPr>
      <w:del w:id="7958" w:author="Mutali Nepfumbada" w:date="2022-11-28T06:26:00Z">
        <w:r w:rsidRPr="00D82B8B" w:rsidDel="000D174D">
          <w:rPr>
            <w:lang w:eastAsia="en-US"/>
          </w:rPr>
          <w:delText>The performance data was downloaded from the Higeco SCADA System and processed using Microsoft excel. Harmattan has reviewed the data and adjusted the incomplete month data based on Equation 2</w:delText>
        </w:r>
      </w:del>
      <w:ins w:id="7959" w:author="Chanda Nxumalo" w:date="2022-10-18T13:23:00Z">
        <w:del w:id="7960" w:author="Mutali Nepfumbada" w:date="2022-11-28T06:26:00Z">
          <w:r w:rsidR="00444852" w:rsidDel="000D174D">
            <w:rPr>
              <w:lang w:eastAsia="en-US"/>
            </w:rPr>
            <w:delText>.</w:delText>
          </w:r>
        </w:del>
      </w:ins>
    </w:p>
    <w:p w14:paraId="0B7E7642" w14:textId="756F2792" w:rsidR="00A74ED2" w:rsidRPr="00D82B8B" w:rsidDel="000D174D" w:rsidRDefault="00A74ED2" w:rsidP="00A74ED2">
      <w:pPr>
        <w:rPr>
          <w:del w:id="7961" w:author="Mutali Nepfumbada" w:date="2022-11-28T06:26:00Z"/>
          <w:lang w:eastAsia="en-US"/>
        </w:rPr>
      </w:pPr>
    </w:p>
    <w:p w14:paraId="56C5147A" w14:textId="722D4CC2" w:rsidR="00A74ED2" w:rsidRPr="00D82B8B" w:rsidDel="000D174D" w:rsidRDefault="00A74ED2" w:rsidP="00A74ED2">
      <w:pPr>
        <w:rPr>
          <w:del w:id="7962" w:author="Mutali Nepfumbada" w:date="2022-11-28T06:26:00Z"/>
          <w:lang w:eastAsia="en-US"/>
        </w:rPr>
      </w:pPr>
      <w:del w:id="7963" w:author="Mutali Nepfumbada" w:date="2022-11-28T06:26:00Z">
        <w:r w:rsidRPr="00D82B8B" w:rsidDel="000D174D">
          <w:rPr>
            <w:lang w:eastAsia="en-US"/>
          </w:rPr>
          <w:delText xml:space="preserve">Based on this data, irradiance, availability performance ratio and production are </w:delText>
        </w:r>
      </w:del>
      <w:ins w:id="7964" w:author="Justin Wimbush" w:date="2022-11-01T18:01:00Z">
        <w:del w:id="7965" w:author="Mutali Nepfumbada" w:date="2022-11-28T06:26:00Z">
          <w:r w:rsidR="0018747F" w:rsidDel="000D174D">
            <w:rPr>
              <w:lang w:eastAsia="en-US"/>
            </w:rPr>
            <w:delText>were</w:delText>
          </w:r>
          <w:r w:rsidR="0018747F" w:rsidRPr="00D82B8B" w:rsidDel="000D174D">
            <w:rPr>
              <w:lang w:eastAsia="en-US"/>
            </w:rPr>
            <w:delText xml:space="preserve"> </w:delText>
          </w:r>
        </w:del>
      </w:ins>
      <w:del w:id="7966" w:author="Mutali Nepfumbada" w:date="2022-11-28T06:26:00Z">
        <w:r w:rsidRPr="00D82B8B" w:rsidDel="000D174D">
          <w:rPr>
            <w:lang w:eastAsia="en-US"/>
          </w:rPr>
          <w:delText>analysed. The irradiation data is based on the Solarcast</w:delText>
        </w:r>
      </w:del>
      <w:ins w:id="7967" w:author="Justin Wimbush" w:date="2022-11-01T17:00:00Z">
        <w:del w:id="7968" w:author="Mutali Nepfumbada" w:date="2022-11-28T06:26:00Z">
          <w:r w:rsidR="00C12430" w:rsidDel="000D174D">
            <w:rPr>
              <w:lang w:eastAsia="en-US"/>
            </w:rPr>
            <w:delText>Solcast</w:delText>
          </w:r>
        </w:del>
      </w:ins>
      <w:del w:id="7969" w:author="Mutali Nepfumbada" w:date="2022-11-28T06:26:00Z">
        <w:r w:rsidRPr="00D82B8B" w:rsidDel="000D174D">
          <w:rPr>
            <w:lang w:eastAsia="en-US"/>
          </w:rPr>
          <w:delText xml:space="preserve"> satellite data</w:delText>
        </w:r>
      </w:del>
      <w:ins w:id="7970" w:author="Justin Wimbush" w:date="2022-11-01T18:01:00Z">
        <w:del w:id="7971" w:author="Mutali Nepfumbada" w:date="2022-11-28T06:26:00Z">
          <w:r w:rsidR="0018747F" w:rsidDel="000D174D">
            <w:rPr>
              <w:lang w:eastAsia="en-US"/>
            </w:rPr>
            <w:delText xml:space="preserve"> and the</w:delText>
          </w:r>
        </w:del>
      </w:ins>
      <w:del w:id="7972" w:author="Mutali Nepfumbada" w:date="2022-11-28T06:26:00Z">
        <w:r w:rsidRPr="00D82B8B" w:rsidDel="000D174D">
          <w:rPr>
            <w:lang w:eastAsia="en-US"/>
          </w:rPr>
          <w:delText xml:space="preserve">, availability and performance ratio are </w:delText>
        </w:r>
      </w:del>
      <w:ins w:id="7973" w:author="Justin Wimbush" w:date="2022-11-01T18:01:00Z">
        <w:del w:id="7974" w:author="Mutali Nepfumbada" w:date="2022-11-28T06:26:00Z">
          <w:r w:rsidR="00E40462" w:rsidDel="000D174D">
            <w:rPr>
              <w:lang w:eastAsia="en-US"/>
            </w:rPr>
            <w:delText>were</w:delText>
          </w:r>
          <w:r w:rsidR="00E40462" w:rsidRPr="00D82B8B" w:rsidDel="000D174D">
            <w:rPr>
              <w:lang w:eastAsia="en-US"/>
            </w:rPr>
            <w:delText xml:space="preserve"> </w:delText>
          </w:r>
        </w:del>
      </w:ins>
      <w:del w:id="7975" w:author="Mutali Nepfumbada" w:date="2022-11-28T06:26:00Z">
        <w:r w:rsidRPr="00D82B8B" w:rsidDel="000D174D">
          <w:rPr>
            <w:lang w:eastAsia="en-US"/>
          </w:rPr>
          <w:delText>calculated from the SCADA system. The production i</w:delText>
        </w:r>
      </w:del>
      <w:ins w:id="7976" w:author="Justin Wimbush" w:date="2022-11-01T18:01:00Z">
        <w:del w:id="7977" w:author="Mutali Nepfumbada" w:date="2022-11-28T06:26:00Z">
          <w:r w:rsidR="00E40462" w:rsidDel="000D174D">
            <w:rPr>
              <w:lang w:eastAsia="en-US"/>
            </w:rPr>
            <w:delText>wa</w:delText>
          </w:r>
        </w:del>
      </w:ins>
      <w:del w:id="7978" w:author="Mutali Nepfumbada" w:date="2022-11-28T06:26:00Z">
        <w:r w:rsidRPr="00D82B8B" w:rsidDel="000D174D">
          <w:rPr>
            <w:lang w:eastAsia="en-US"/>
          </w:rPr>
          <w:delText>s measured using a meter installed onsite.</w:delText>
        </w:r>
      </w:del>
    </w:p>
    <w:p w14:paraId="35FC910A" w14:textId="77777777" w:rsidR="00051F39" w:rsidRPr="00D82B8B" w:rsidRDefault="00051F39" w:rsidP="00A74ED2">
      <w:pPr>
        <w:rPr>
          <w:lang w:eastAsia="en-US"/>
        </w:rPr>
      </w:pPr>
    </w:p>
    <w:p w14:paraId="49082BD7" w14:textId="5481C645" w:rsidR="008D1341" w:rsidRPr="00D82B8B" w:rsidRDefault="006C57B1" w:rsidP="001057C5">
      <w:pPr>
        <w:pStyle w:val="Heading2"/>
      </w:pPr>
      <w:bookmarkStart w:id="7979" w:name="_Toc118269324"/>
      <w:r w:rsidRPr="00D82B8B">
        <w:t>Midstream</w:t>
      </w:r>
      <w:r w:rsidR="008D1341" w:rsidRPr="00D82B8B">
        <w:t xml:space="preserve"> Irradiation </w:t>
      </w:r>
      <w:ins w:id="7980" w:author="Chanda Nxumalo" w:date="2022-10-18T13:23:00Z">
        <w:r w:rsidR="00444852">
          <w:t>v</w:t>
        </w:r>
      </w:ins>
      <w:del w:id="7981" w:author="Chanda Nxumalo" w:date="2022-10-18T13:23:00Z">
        <w:r w:rsidR="00B87996" w:rsidRPr="00D82B8B">
          <w:delText>V</w:delText>
        </w:r>
      </w:del>
      <w:r w:rsidR="00B87996" w:rsidRPr="00D82B8B">
        <w:t>s Forecast</w:t>
      </w:r>
      <w:bookmarkEnd w:id="7979"/>
      <w:r w:rsidR="008D1341" w:rsidRPr="00D82B8B">
        <w:t xml:space="preserve"> </w:t>
      </w:r>
    </w:p>
    <w:p w14:paraId="682A565F" w14:textId="77777777" w:rsidR="004E7245" w:rsidRPr="00D82B8B" w:rsidRDefault="004E7245" w:rsidP="00CD2C33">
      <w:pPr>
        <w:rPr>
          <w:lang w:eastAsia="en-US"/>
        </w:rPr>
      </w:pPr>
    </w:p>
    <w:p w14:paraId="1D97BDFB" w14:textId="16D9BE5E" w:rsidR="00CD2C33" w:rsidRPr="00D82B8B" w:rsidDel="000D174D" w:rsidRDefault="00CD2C33" w:rsidP="000D174D">
      <w:pPr>
        <w:rPr>
          <w:del w:id="7982" w:author="Mutali Nepfumbada" w:date="2022-11-28T06:27:00Z"/>
          <w:lang w:eastAsia="en-US"/>
        </w:rPr>
        <w:pPrChange w:id="7983" w:author="Mutali Nepfumbada" w:date="2022-11-28T06:27:00Z">
          <w:pPr/>
        </w:pPrChange>
      </w:pPr>
      <w:r w:rsidRPr="00D82B8B">
        <w:rPr>
          <w:lang w:eastAsia="en-US"/>
        </w:rPr>
        <w:t xml:space="preserve">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w:t>
      </w:r>
      <w:r w:rsidR="00125F0D" w:rsidRPr="00D82B8B">
        <w:rPr>
          <w:lang w:eastAsia="en-US"/>
        </w:rPr>
        <w:t xml:space="preserve">April 2022. </w:t>
      </w:r>
      <w:del w:id="7984" w:author="Mutali Nepfumbada" w:date="2022-11-28T06:27:00Z">
        <w:r w:rsidRPr="00D82B8B" w:rsidDel="000D174D">
          <w:rPr>
            <w:lang w:eastAsia="en-US"/>
          </w:rPr>
          <w:delText xml:space="preserve">We note that some of the irradiation data were not fully captured </w:delText>
        </w:r>
        <w:r w:rsidR="008F0BA6" w:rsidRPr="00D82B8B" w:rsidDel="000D174D">
          <w:rPr>
            <w:lang w:eastAsia="en-US"/>
          </w:rPr>
          <w:delText>from</w:delText>
        </w:r>
        <w:r w:rsidRPr="00D82B8B" w:rsidDel="000D174D">
          <w:rPr>
            <w:lang w:eastAsia="en-US"/>
          </w:rPr>
          <w:delText xml:space="preserve"> April </w:delText>
        </w:r>
        <w:r w:rsidR="006A46BC" w:rsidRPr="00D82B8B" w:rsidDel="000D174D">
          <w:rPr>
            <w:lang w:eastAsia="en-US"/>
          </w:rPr>
          <w:delText>to</w:delText>
        </w:r>
        <w:r w:rsidRPr="00D82B8B" w:rsidDel="000D174D">
          <w:rPr>
            <w:lang w:eastAsia="en-US"/>
          </w:rPr>
          <w:delText xml:space="preserve"> </w:delText>
        </w:r>
        <w:r w:rsidR="006A46BC" w:rsidRPr="00D82B8B" w:rsidDel="000D174D">
          <w:rPr>
            <w:lang w:eastAsia="en-US"/>
          </w:rPr>
          <w:delText>August 2022</w:delText>
        </w:r>
        <w:r w:rsidRPr="00D82B8B" w:rsidDel="000D174D">
          <w:rPr>
            <w:lang w:eastAsia="en-US"/>
          </w:rPr>
          <w:delText>.</w:delText>
        </w:r>
      </w:del>
    </w:p>
    <w:p w14:paraId="616019CD" w14:textId="3A68E641" w:rsidR="00CD2C33" w:rsidRPr="00D82B8B" w:rsidDel="000D174D" w:rsidRDefault="00CD2C33" w:rsidP="000D174D">
      <w:pPr>
        <w:rPr>
          <w:del w:id="7985" w:author="Mutali Nepfumbada" w:date="2022-11-28T06:27:00Z"/>
          <w:lang w:eastAsia="en-US"/>
        </w:rPr>
        <w:pPrChange w:id="7986" w:author="Mutali Nepfumbada" w:date="2022-11-28T06:27:00Z">
          <w:pPr/>
        </w:pPrChange>
      </w:pPr>
    </w:p>
    <w:p w14:paraId="3ECAC296" w14:textId="32D99C7B" w:rsidR="00CD2C33" w:rsidRPr="00D82B8B" w:rsidDel="000D174D" w:rsidRDefault="00CD2C33" w:rsidP="000D174D">
      <w:pPr>
        <w:rPr>
          <w:ins w:id="7987" w:author="Adam Terry" w:date="2022-11-02T14:34:00Z"/>
          <w:del w:id="7988" w:author="Mutali Nepfumbada" w:date="2022-11-28T06:27:00Z"/>
          <w:lang w:eastAsia="en-US"/>
        </w:rPr>
        <w:pPrChange w:id="7989" w:author="Mutali Nepfumbada" w:date="2022-11-28T06:27:00Z">
          <w:pPr/>
        </w:pPrChange>
      </w:pPr>
      <w:del w:id="7990" w:author="Mutali Nepfumbada" w:date="2022-11-28T06:27:00Z">
        <w:r w:rsidRPr="00D82B8B" w:rsidDel="000D174D">
          <w:rPr>
            <w:lang w:eastAsia="en-US"/>
          </w:rPr>
          <w:delText>Harmattan has noted the following after reviewing the daily irradiation SCADA data:</w:delText>
        </w:r>
      </w:del>
    </w:p>
    <w:p w14:paraId="17A61EC7" w14:textId="6154E6F5" w:rsidR="009573B8" w:rsidRPr="00D82B8B" w:rsidDel="000D174D" w:rsidRDefault="009573B8" w:rsidP="000D174D">
      <w:pPr>
        <w:rPr>
          <w:del w:id="7991" w:author="Mutali Nepfumbada" w:date="2022-11-28T06:27:00Z"/>
          <w:lang w:eastAsia="en-US"/>
        </w:rPr>
        <w:pPrChange w:id="7992" w:author="Mutali Nepfumbada" w:date="2022-11-28T06:27:00Z">
          <w:pPr/>
        </w:pPrChange>
      </w:pPr>
    </w:p>
    <w:p w14:paraId="0397CAAA" w14:textId="655B6EFE" w:rsidR="00CD2C33" w:rsidRPr="00D82B8B" w:rsidDel="000D174D" w:rsidRDefault="00CD2C33" w:rsidP="000D174D">
      <w:pPr>
        <w:rPr>
          <w:del w:id="7993" w:author="Mutali Nepfumbada" w:date="2022-11-28T06:27:00Z"/>
          <w:lang w:eastAsia="en-US"/>
        </w:rPr>
        <w:pPrChange w:id="7994" w:author="Mutali Nepfumbada" w:date="2022-11-28T06:27:00Z">
          <w:pPr>
            <w:pStyle w:val="Bullet1"/>
          </w:pPr>
        </w:pPrChange>
      </w:pPr>
      <w:del w:id="7995" w:author="Mutali Nepfumbada" w:date="2022-11-28T06:27:00Z">
        <w:r w:rsidRPr="00D82B8B" w:rsidDel="000D174D">
          <w:rPr>
            <w:lang w:eastAsia="en-US"/>
          </w:rPr>
          <w:delText xml:space="preserve">The irradiance data was not available for </w:delText>
        </w:r>
        <w:r w:rsidR="00E67D6C" w:rsidRPr="00D82B8B" w:rsidDel="000D174D">
          <w:rPr>
            <w:lang w:eastAsia="en-US"/>
          </w:rPr>
          <w:delText>2</w:delText>
        </w:r>
        <w:r w:rsidRPr="00D82B8B" w:rsidDel="000D174D">
          <w:rPr>
            <w:lang w:eastAsia="en-US"/>
          </w:rPr>
          <w:delText xml:space="preserve"> days in April 2022;</w:delText>
        </w:r>
      </w:del>
    </w:p>
    <w:p w14:paraId="71468AE3" w14:textId="188A4134" w:rsidR="00CD2C33" w:rsidRPr="00D82B8B" w:rsidDel="000D174D" w:rsidRDefault="00CD2C33" w:rsidP="000D174D">
      <w:pPr>
        <w:rPr>
          <w:del w:id="7996" w:author="Mutali Nepfumbada" w:date="2022-11-28T06:27:00Z"/>
          <w:lang w:eastAsia="en-US"/>
        </w:rPr>
        <w:pPrChange w:id="7997" w:author="Mutali Nepfumbada" w:date="2022-11-28T06:27:00Z">
          <w:pPr>
            <w:pStyle w:val="Bullet1"/>
          </w:pPr>
        </w:pPrChange>
      </w:pPr>
      <w:del w:id="7998" w:author="Mutali Nepfumbada" w:date="2022-11-28T06:27:00Z">
        <w:r w:rsidRPr="00D82B8B" w:rsidDel="000D174D">
          <w:rPr>
            <w:lang w:eastAsia="en-US"/>
          </w:rPr>
          <w:delText xml:space="preserve">The irradiance data was not available for </w:delText>
        </w:r>
        <w:r w:rsidR="000D1527" w:rsidRPr="00D82B8B" w:rsidDel="000D174D">
          <w:rPr>
            <w:lang w:eastAsia="en-US"/>
          </w:rPr>
          <w:delText>3</w:delText>
        </w:r>
        <w:r w:rsidRPr="00D82B8B" w:rsidDel="000D174D">
          <w:rPr>
            <w:lang w:eastAsia="en-US"/>
          </w:rPr>
          <w:delText xml:space="preserve"> </w:delText>
        </w:r>
        <w:r w:rsidR="00263F98" w:rsidRPr="00D82B8B" w:rsidDel="000D174D">
          <w:rPr>
            <w:lang w:eastAsia="en-US"/>
          </w:rPr>
          <w:delText>days</w:delText>
        </w:r>
        <w:r w:rsidRPr="00D82B8B" w:rsidDel="000D174D">
          <w:rPr>
            <w:lang w:eastAsia="en-US"/>
          </w:rPr>
          <w:delText xml:space="preserve"> in May 2022;</w:delText>
        </w:r>
      </w:del>
    </w:p>
    <w:p w14:paraId="3A4B09F8" w14:textId="6E8C0A8A" w:rsidR="00CD2C33" w:rsidRPr="00D82B8B" w:rsidDel="000D174D" w:rsidRDefault="00CD2C33" w:rsidP="000D174D">
      <w:pPr>
        <w:rPr>
          <w:del w:id="7999" w:author="Mutali Nepfumbada" w:date="2022-11-28T06:27:00Z"/>
          <w:lang w:eastAsia="en-US"/>
        </w:rPr>
        <w:pPrChange w:id="8000" w:author="Mutali Nepfumbada" w:date="2022-11-28T06:27:00Z">
          <w:pPr>
            <w:pStyle w:val="Bullet1"/>
          </w:pPr>
        </w:pPrChange>
      </w:pPr>
      <w:del w:id="8001" w:author="Mutali Nepfumbada" w:date="2022-11-28T06:27:00Z">
        <w:r w:rsidRPr="00D82B8B" w:rsidDel="000D174D">
          <w:rPr>
            <w:lang w:eastAsia="en-US"/>
          </w:rPr>
          <w:delText xml:space="preserve">The irradiance data was </w:delText>
        </w:r>
        <w:r w:rsidR="00DE344A" w:rsidRPr="00D82B8B" w:rsidDel="000D174D">
          <w:rPr>
            <w:lang w:eastAsia="en-US"/>
          </w:rPr>
          <w:delText xml:space="preserve">not </w:delText>
        </w:r>
        <w:r w:rsidRPr="00D82B8B" w:rsidDel="000D174D">
          <w:rPr>
            <w:lang w:eastAsia="en-US"/>
          </w:rPr>
          <w:delText xml:space="preserve">available for </w:delText>
        </w:r>
        <w:r w:rsidR="00DE344A" w:rsidRPr="00D82B8B" w:rsidDel="000D174D">
          <w:rPr>
            <w:lang w:eastAsia="en-US"/>
          </w:rPr>
          <w:delText>1</w:delText>
        </w:r>
        <w:r w:rsidR="005725B9" w:rsidRPr="00D82B8B" w:rsidDel="000D174D">
          <w:rPr>
            <w:lang w:eastAsia="en-US"/>
          </w:rPr>
          <w:delText>0 days</w:delText>
        </w:r>
        <w:r w:rsidRPr="00D82B8B" w:rsidDel="000D174D">
          <w:rPr>
            <w:lang w:eastAsia="en-US"/>
          </w:rPr>
          <w:delText xml:space="preserve"> in June 2022;</w:delText>
        </w:r>
      </w:del>
    </w:p>
    <w:p w14:paraId="6BCA5153" w14:textId="16524441" w:rsidR="00CD2C33" w:rsidRPr="00D82B8B" w:rsidDel="000D174D" w:rsidRDefault="00CD2C33" w:rsidP="000D174D">
      <w:pPr>
        <w:rPr>
          <w:del w:id="8002" w:author="Mutali Nepfumbada" w:date="2022-11-28T06:27:00Z"/>
          <w:lang w:eastAsia="en-US"/>
        </w:rPr>
        <w:pPrChange w:id="8003" w:author="Mutali Nepfumbada" w:date="2022-11-28T06:27:00Z">
          <w:pPr>
            <w:pStyle w:val="Bullet1"/>
          </w:pPr>
        </w:pPrChange>
      </w:pPr>
      <w:del w:id="8004" w:author="Mutali Nepfumbada" w:date="2022-11-28T06:27:00Z">
        <w:r w:rsidRPr="00D82B8B" w:rsidDel="000D174D">
          <w:rPr>
            <w:lang w:eastAsia="en-US"/>
          </w:rPr>
          <w:delText xml:space="preserve">The irradiance data was </w:delText>
        </w:r>
        <w:r w:rsidR="00A43F0B" w:rsidRPr="00D82B8B" w:rsidDel="000D174D">
          <w:rPr>
            <w:lang w:eastAsia="en-US"/>
          </w:rPr>
          <w:delText xml:space="preserve">not </w:delText>
        </w:r>
        <w:r w:rsidRPr="00D82B8B" w:rsidDel="000D174D">
          <w:rPr>
            <w:lang w:eastAsia="en-US"/>
          </w:rPr>
          <w:delText xml:space="preserve">available for </w:delText>
        </w:r>
        <w:r w:rsidR="00A43F0B" w:rsidRPr="00D82B8B" w:rsidDel="000D174D">
          <w:rPr>
            <w:lang w:eastAsia="en-US"/>
          </w:rPr>
          <w:delText>6</w:delText>
        </w:r>
        <w:r w:rsidR="00263F98" w:rsidRPr="00D82B8B" w:rsidDel="000D174D">
          <w:rPr>
            <w:lang w:eastAsia="en-US"/>
          </w:rPr>
          <w:delText xml:space="preserve"> days i</w:delText>
        </w:r>
        <w:r w:rsidRPr="00D82B8B" w:rsidDel="000D174D">
          <w:rPr>
            <w:lang w:eastAsia="en-US"/>
          </w:rPr>
          <w:delText xml:space="preserve">n July 2022; </w:delText>
        </w:r>
      </w:del>
    </w:p>
    <w:p w14:paraId="5986AB19" w14:textId="2909F122" w:rsidR="002D4C3B" w:rsidRPr="00D82B8B" w:rsidDel="000D174D" w:rsidRDefault="00CD2C33" w:rsidP="000D174D">
      <w:pPr>
        <w:rPr>
          <w:del w:id="8005" w:author="Mutali Nepfumbada" w:date="2022-11-28T06:27:00Z"/>
          <w:lang w:eastAsia="en-US"/>
        </w:rPr>
        <w:pPrChange w:id="8006" w:author="Mutali Nepfumbada" w:date="2022-11-28T06:27:00Z">
          <w:pPr>
            <w:pStyle w:val="Bullet1"/>
          </w:pPr>
        </w:pPrChange>
      </w:pPr>
      <w:del w:id="8007" w:author="Mutali Nepfumbada" w:date="2022-11-28T06:27:00Z">
        <w:r w:rsidRPr="00D82B8B" w:rsidDel="000D174D">
          <w:rPr>
            <w:lang w:eastAsia="en-US"/>
          </w:rPr>
          <w:delText xml:space="preserve">The irradiance data was </w:delText>
        </w:r>
        <w:r w:rsidR="00EE051D" w:rsidRPr="00D82B8B" w:rsidDel="000D174D">
          <w:rPr>
            <w:lang w:eastAsia="en-US"/>
          </w:rPr>
          <w:delText xml:space="preserve">not </w:delText>
        </w:r>
        <w:r w:rsidRPr="00D82B8B" w:rsidDel="000D174D">
          <w:rPr>
            <w:lang w:eastAsia="en-US"/>
          </w:rPr>
          <w:delText>available for</w:delText>
        </w:r>
        <w:r w:rsidR="00EE051D" w:rsidRPr="00D82B8B" w:rsidDel="000D174D">
          <w:rPr>
            <w:lang w:eastAsia="en-US"/>
          </w:rPr>
          <w:delText xml:space="preserve"> 10 days </w:delText>
        </w:r>
        <w:r w:rsidRPr="00D82B8B" w:rsidDel="000D174D">
          <w:rPr>
            <w:lang w:eastAsia="en-US"/>
          </w:rPr>
          <w:delText>in August 2022</w:delText>
        </w:r>
      </w:del>
      <w:ins w:id="8008" w:author="Chanda Nxumalo" w:date="2022-10-18T13:24:00Z">
        <w:del w:id="8009" w:author="Mutali Nepfumbada" w:date="2022-11-28T06:27:00Z">
          <w:r w:rsidR="008868E4" w:rsidDel="000D174D">
            <w:rPr>
              <w:lang w:eastAsia="en-US"/>
            </w:rPr>
            <w:delText>.</w:delText>
          </w:r>
        </w:del>
      </w:ins>
    </w:p>
    <w:p w14:paraId="11703F84" w14:textId="7D747299" w:rsidR="00BE5AD1" w:rsidRPr="00D82B8B" w:rsidDel="000D174D" w:rsidRDefault="00BE5AD1" w:rsidP="000D174D">
      <w:pPr>
        <w:rPr>
          <w:del w:id="8010" w:author="Mutali Nepfumbada" w:date="2022-11-28T06:27:00Z"/>
          <w:lang w:eastAsia="en-US"/>
        </w:rPr>
        <w:pPrChange w:id="8011" w:author="Mutali Nepfumbada" w:date="2022-11-28T06:27:00Z">
          <w:pPr>
            <w:pStyle w:val="Bullet1"/>
            <w:numPr>
              <w:numId w:val="0"/>
            </w:numPr>
            <w:ind w:left="0" w:firstLine="0"/>
          </w:pPr>
        </w:pPrChange>
      </w:pPr>
    </w:p>
    <w:p w14:paraId="02FFB3D1" w14:textId="6546B049" w:rsidR="00646723" w:rsidRPr="00D82B8B" w:rsidDel="000D174D" w:rsidRDefault="00BE0B72" w:rsidP="000D174D">
      <w:pPr>
        <w:rPr>
          <w:del w:id="8012" w:author="Mutali Nepfumbada" w:date="2022-11-28T06:27:00Z"/>
        </w:rPr>
        <w:pPrChange w:id="8013" w:author="Mutali Nepfumbada" w:date="2022-11-28T06:27:00Z">
          <w:pPr>
            <w:pStyle w:val="Bullet1"/>
            <w:numPr>
              <w:numId w:val="0"/>
            </w:numPr>
            <w:ind w:left="0" w:firstLine="0"/>
          </w:pPr>
        </w:pPrChange>
      </w:pPr>
      <w:del w:id="8014" w:author="Mutali Nepfumbada" w:date="2022-11-28T06:27:00Z">
        <w:r w:rsidRPr="00D82B8B" w:rsidDel="000D174D">
          <w:rPr>
            <w:lang w:eastAsia="en-US"/>
          </w:rPr>
          <w:delText xml:space="preserve">Harmattan adjusted the irradiance P50 forecast by the number of days that data </w:delText>
        </w:r>
        <w:r w:rsidR="00BE0896" w:rsidRPr="00D82B8B" w:rsidDel="000D174D">
          <w:rPr>
            <w:lang w:eastAsia="en-US"/>
          </w:rPr>
          <w:delText>was</w:delText>
        </w:r>
        <w:r w:rsidRPr="00D82B8B" w:rsidDel="000D174D">
          <w:rPr>
            <w:lang w:eastAsia="en-US"/>
          </w:rPr>
          <w:delText xml:space="preserve"> not </w:delText>
        </w:r>
        <w:r w:rsidR="00A41612" w:rsidRPr="00D82B8B" w:rsidDel="000D174D">
          <w:rPr>
            <w:lang w:eastAsia="en-US"/>
          </w:rPr>
          <w:delText>available</w:delText>
        </w:r>
        <w:r w:rsidR="004C3473" w:rsidRPr="00D82B8B" w:rsidDel="000D174D">
          <w:rPr>
            <w:lang w:eastAsia="en-US"/>
          </w:rPr>
          <w:delText xml:space="preserve"> </w:delText>
        </w:r>
        <w:r w:rsidR="00A41612" w:rsidRPr="00D82B8B" w:rsidDel="000D174D">
          <w:rPr>
            <w:lang w:eastAsia="en-US"/>
          </w:rPr>
          <w:delText>(See</w:delText>
        </w:r>
        <w:r w:rsidR="00433BFC" w:rsidRPr="00D82B8B" w:rsidDel="000D174D">
          <w:rPr>
            <w:lang w:eastAsia="en-US"/>
          </w:rPr>
          <w:delText xml:space="preserve"> Equation 2)</w:delText>
        </w:r>
        <w:r w:rsidRPr="00D82B8B" w:rsidDel="000D174D">
          <w:rPr>
            <w:lang w:eastAsia="en-US"/>
          </w:rPr>
          <w:delText>.</w:delText>
        </w:r>
        <w:r w:rsidR="00143D9E" w:rsidRPr="00D82B8B" w:rsidDel="000D174D">
          <w:rPr>
            <w:lang w:eastAsia="en-US"/>
          </w:rPr>
          <w:delText xml:space="preserve"> Total irradiance is </w:delText>
        </w:r>
        <w:r w:rsidR="00143D9E" w:rsidRPr="00D82B8B" w:rsidDel="000D174D">
          <w:delText>549 kW</w:delText>
        </w:r>
        <w:r w:rsidR="00217ACE" w:rsidRPr="00D82B8B" w:rsidDel="000D174D">
          <w:delText>h/m2 with a variance of 4.85</w:delText>
        </w:r>
        <w:r w:rsidR="007B316B" w:rsidRPr="00D82B8B" w:rsidDel="000D174D">
          <w:delText xml:space="preserve"> </w:delText>
        </w:r>
        <w:r w:rsidR="00217ACE" w:rsidRPr="00D82B8B" w:rsidDel="000D174D">
          <w:delText>% below the forecast</w:delText>
        </w:r>
        <w:r w:rsidR="002C1592" w:rsidRPr="00D82B8B" w:rsidDel="000D174D">
          <w:delText>,</w:delText>
        </w:r>
        <w:r w:rsidRPr="00D82B8B" w:rsidDel="000D174D">
          <w:delText xml:space="preserve"> </w:delText>
        </w:r>
        <w:r w:rsidRPr="00D82B8B" w:rsidDel="000D174D">
          <w:rPr>
            <w:lang w:eastAsia="en-US"/>
          </w:rPr>
          <w:delText>as shown in the following table</w:delText>
        </w:r>
        <w:r w:rsidRPr="00D82B8B" w:rsidDel="000D174D">
          <w:delText>.</w:delText>
        </w:r>
        <w:r w:rsidR="00217ACE" w:rsidRPr="00D82B8B" w:rsidDel="000D174D">
          <w:delText xml:space="preserve"> </w:delText>
        </w:r>
      </w:del>
    </w:p>
    <w:p w14:paraId="17C5E2BA" w14:textId="63E5C260" w:rsidR="00CD2C33" w:rsidRPr="00D82B8B" w:rsidDel="000D174D" w:rsidRDefault="00CD2C33" w:rsidP="000D174D">
      <w:pPr>
        <w:rPr>
          <w:del w:id="8015" w:author="Mutali Nepfumbada" w:date="2022-11-28T06:27:00Z"/>
        </w:rPr>
        <w:pPrChange w:id="8016" w:author="Mutali Nepfumbada" w:date="2022-11-28T06:27:00Z">
          <w:pPr/>
        </w:pPrChange>
      </w:pPr>
    </w:p>
    <w:tbl>
      <w:tblPr>
        <w:tblStyle w:val="TableGridLight"/>
        <w:tblW w:w="1934" w:type="pct"/>
        <w:jc w:val="center"/>
        <w:tblLook w:val="04A0" w:firstRow="1" w:lastRow="0" w:firstColumn="1" w:lastColumn="0" w:noHBand="0" w:noVBand="1"/>
        <w:tblPrChange w:id="8017" w:author="Mutali Nepfumbada" w:date="2022-10-12T05:56:00Z">
          <w:tblPr>
            <w:tblStyle w:val="TableGridLight"/>
            <w:tblW w:w="5000" w:type="pct"/>
            <w:tblLook w:val="04A0" w:firstRow="1" w:lastRow="0" w:firstColumn="1" w:lastColumn="0" w:noHBand="0" w:noVBand="1"/>
          </w:tblPr>
        </w:tblPrChange>
      </w:tblPr>
      <w:tblGrid>
        <w:gridCol w:w="938"/>
        <w:gridCol w:w="916"/>
        <w:gridCol w:w="916"/>
        <w:gridCol w:w="920"/>
        <w:tblGridChange w:id="8018">
          <w:tblGrid>
            <w:gridCol w:w="2429"/>
            <w:gridCol w:w="2371"/>
            <w:gridCol w:w="2371"/>
            <w:gridCol w:w="2368"/>
          </w:tblGrid>
        </w:tblGridChange>
      </w:tblGrid>
      <w:tr w:rsidR="007B2F80" w:rsidRPr="00D82B8B" w:rsidDel="00700056" w14:paraId="6D3F996C" w14:textId="71BB0935" w:rsidTr="00A57C9B">
        <w:trPr>
          <w:trHeight w:val="88"/>
          <w:jc w:val="center"/>
          <w:del w:id="8019" w:author="Mutali Nepfumbada" w:date="2022-11-27T22:20:00Z"/>
          <w:trPrChange w:id="8020" w:author="Mutali Nepfumbada" w:date="2022-10-12T05:56:00Z">
            <w:trPr>
              <w:trHeight w:val="70"/>
            </w:trPr>
          </w:trPrChange>
        </w:trPr>
        <w:tc>
          <w:tcPr>
            <w:tcW w:w="5000" w:type="pct"/>
            <w:gridSpan w:val="4"/>
            <w:shd w:val="clear" w:color="auto" w:fill="5F0500"/>
            <w:tcPrChange w:id="8021" w:author="Mutali Nepfumbada" w:date="2022-10-12T05:56:00Z">
              <w:tcPr>
                <w:tcW w:w="5000" w:type="pct"/>
                <w:gridSpan w:val="4"/>
                <w:shd w:val="clear" w:color="auto" w:fill="5F0500"/>
              </w:tcPr>
            </w:tcPrChange>
          </w:tcPr>
          <w:p w14:paraId="08A64206" w14:textId="14CF59F7" w:rsidR="007B2F80" w:rsidRPr="00D82B8B" w:rsidDel="00700056" w:rsidRDefault="007B2F80" w:rsidP="000D174D">
            <w:pPr>
              <w:rPr>
                <w:del w:id="8022" w:author="Mutali Nepfumbada" w:date="2022-11-27T22:20:00Z"/>
                <w:b/>
              </w:rPr>
              <w:pPrChange w:id="8023" w:author="Mutali Nepfumbada" w:date="2022-11-28T06:27:00Z">
                <w:pPr>
                  <w:jc w:val="center"/>
                </w:pPr>
              </w:pPrChange>
            </w:pPr>
            <w:del w:id="8024" w:author="Mutali Nepfumbada" w:date="2022-11-27T22:20:00Z">
              <w:r w:rsidRPr="00D82B8B" w:rsidDel="00700056">
                <w:rPr>
                  <w:b/>
                </w:rPr>
                <w:delText>Irradiation (kWh/m</w:delText>
              </w:r>
              <w:r w:rsidRPr="00D82B8B" w:rsidDel="00700056">
                <w:rPr>
                  <w:b/>
                  <w:vertAlign w:val="superscript"/>
                </w:rPr>
                <w:delText>2</w:delText>
              </w:r>
              <w:r w:rsidRPr="00D82B8B" w:rsidDel="00700056">
                <w:rPr>
                  <w:b/>
                </w:rPr>
                <w:delText>)</w:delText>
              </w:r>
            </w:del>
          </w:p>
        </w:tc>
      </w:tr>
      <w:tr w:rsidR="007B2F80" w:rsidRPr="00D82B8B" w:rsidDel="00700056" w14:paraId="7FE57788" w14:textId="2AC79347" w:rsidTr="00700056">
        <w:trPr>
          <w:trHeight w:val="282"/>
          <w:jc w:val="center"/>
          <w:del w:id="8025" w:author="Mutali Nepfumbada" w:date="2022-11-27T22:20:00Z"/>
          <w:trPrChange w:id="8026" w:author="Mutali Nepfumbada" w:date="2022-11-27T22:20:00Z">
            <w:trPr>
              <w:trHeight w:val="224"/>
            </w:trPr>
          </w:trPrChange>
        </w:trPr>
        <w:tc>
          <w:tcPr>
            <w:tcW w:w="1271" w:type="pct"/>
            <w:shd w:val="clear" w:color="auto" w:fill="5F0500"/>
            <w:tcPrChange w:id="8027" w:author="Mutali Nepfumbada" w:date="2022-11-27T22:20:00Z">
              <w:tcPr>
                <w:tcW w:w="1273" w:type="pct"/>
                <w:shd w:val="clear" w:color="auto" w:fill="5F0500"/>
              </w:tcPr>
            </w:tcPrChange>
          </w:tcPr>
          <w:p w14:paraId="3BEDBBBF" w14:textId="233EB803" w:rsidR="007B2F80" w:rsidRPr="00D82B8B" w:rsidDel="00700056" w:rsidRDefault="007B2F80" w:rsidP="000D174D">
            <w:pPr>
              <w:rPr>
                <w:del w:id="8028" w:author="Mutali Nepfumbada" w:date="2022-11-27T22:20:00Z"/>
                <w:b/>
                <w:lang w:eastAsia="en-US"/>
              </w:rPr>
              <w:pPrChange w:id="8029" w:author="Mutali Nepfumbada" w:date="2022-11-28T06:27:00Z">
                <w:pPr/>
              </w:pPrChange>
            </w:pPr>
            <w:del w:id="8030" w:author="Mutali Nepfumbada" w:date="2022-11-27T22:20:00Z">
              <w:r w:rsidRPr="00D82B8B" w:rsidDel="00700056">
                <w:rPr>
                  <w:b/>
                  <w:lang w:eastAsia="en-US"/>
                </w:rPr>
                <w:delText>Month</w:delText>
              </w:r>
            </w:del>
          </w:p>
        </w:tc>
        <w:tc>
          <w:tcPr>
            <w:tcW w:w="1241" w:type="pct"/>
            <w:shd w:val="clear" w:color="auto" w:fill="5F0500"/>
            <w:tcPrChange w:id="8031" w:author="Mutali Nepfumbada" w:date="2022-11-27T22:20:00Z">
              <w:tcPr>
                <w:tcW w:w="1243" w:type="pct"/>
                <w:shd w:val="clear" w:color="auto" w:fill="5F0500"/>
              </w:tcPr>
            </w:tcPrChange>
          </w:tcPr>
          <w:p w14:paraId="2A485D70" w14:textId="287DC5FE" w:rsidR="007B2F80" w:rsidRPr="00D82B8B" w:rsidDel="00700056" w:rsidRDefault="007B2F80" w:rsidP="000D174D">
            <w:pPr>
              <w:rPr>
                <w:del w:id="8032" w:author="Mutali Nepfumbada" w:date="2022-11-27T22:20:00Z"/>
                <w:b/>
                <w:lang w:val="en-US"/>
              </w:rPr>
              <w:pPrChange w:id="8033" w:author="Mutali Nepfumbada" w:date="2022-11-28T06:27:00Z">
                <w:pPr>
                  <w:jc w:val="center"/>
                </w:pPr>
              </w:pPrChange>
            </w:pPr>
            <w:del w:id="8034" w:author="Mutali Nepfumbada" w:date="2022-11-27T22:20:00Z">
              <w:r w:rsidRPr="00D82B8B" w:rsidDel="00700056">
                <w:rPr>
                  <w:b/>
                  <w:lang w:val="en-US"/>
                </w:rPr>
                <w:delText>Actual</w:delText>
              </w:r>
            </w:del>
          </w:p>
        </w:tc>
        <w:tc>
          <w:tcPr>
            <w:tcW w:w="1241" w:type="pct"/>
            <w:shd w:val="clear" w:color="auto" w:fill="5F0500"/>
            <w:tcPrChange w:id="8035" w:author="Mutali Nepfumbada" w:date="2022-11-27T22:20:00Z">
              <w:tcPr>
                <w:tcW w:w="1243" w:type="pct"/>
                <w:shd w:val="clear" w:color="auto" w:fill="5F0500"/>
              </w:tcPr>
            </w:tcPrChange>
          </w:tcPr>
          <w:p w14:paraId="35355D5E" w14:textId="268EF1FC" w:rsidR="007B2F80" w:rsidRPr="00D82B8B" w:rsidDel="00700056" w:rsidRDefault="007B2F80" w:rsidP="000D174D">
            <w:pPr>
              <w:rPr>
                <w:del w:id="8036" w:author="Mutali Nepfumbada" w:date="2022-11-27T22:20:00Z"/>
                <w:b/>
                <w:lang w:val="en-US"/>
              </w:rPr>
              <w:pPrChange w:id="8037" w:author="Mutali Nepfumbada" w:date="2022-11-28T06:27:00Z">
                <w:pPr>
                  <w:jc w:val="center"/>
                </w:pPr>
              </w:pPrChange>
            </w:pPr>
            <w:del w:id="8038" w:author="Mutali Nepfumbada" w:date="2022-11-27T22:20:00Z">
              <w:r w:rsidRPr="00D82B8B" w:rsidDel="00700056">
                <w:rPr>
                  <w:b/>
                  <w:lang w:val="en-US"/>
                </w:rPr>
                <w:delText>Forecast</w:delText>
              </w:r>
            </w:del>
          </w:p>
        </w:tc>
        <w:tc>
          <w:tcPr>
            <w:tcW w:w="1247" w:type="pct"/>
            <w:shd w:val="clear" w:color="auto" w:fill="5F0500"/>
            <w:tcPrChange w:id="8039" w:author="Mutali Nepfumbada" w:date="2022-11-27T22:20:00Z">
              <w:tcPr>
                <w:tcW w:w="1241" w:type="pct"/>
                <w:shd w:val="clear" w:color="auto" w:fill="5F0500"/>
              </w:tcPr>
            </w:tcPrChange>
          </w:tcPr>
          <w:p w14:paraId="5B4BA428" w14:textId="180FA207" w:rsidR="007B2F80" w:rsidRPr="00D82B8B" w:rsidDel="00700056" w:rsidRDefault="007B2F80" w:rsidP="000D174D">
            <w:pPr>
              <w:rPr>
                <w:del w:id="8040" w:author="Mutali Nepfumbada" w:date="2022-11-27T22:20:00Z"/>
                <w:b/>
                <w:lang w:eastAsia="en-US"/>
              </w:rPr>
              <w:pPrChange w:id="8041" w:author="Mutali Nepfumbada" w:date="2022-11-28T06:27:00Z">
                <w:pPr>
                  <w:jc w:val="center"/>
                </w:pPr>
              </w:pPrChange>
            </w:pPr>
            <w:del w:id="8042" w:author="Mutali Nepfumbada" w:date="2022-11-27T22:20:00Z">
              <w:r w:rsidRPr="00D82B8B" w:rsidDel="00700056">
                <w:rPr>
                  <w:b/>
                </w:rPr>
                <w:delText>Delta (%)</w:delText>
              </w:r>
            </w:del>
          </w:p>
        </w:tc>
      </w:tr>
      <w:tr w:rsidR="00DA3BC2" w:rsidRPr="00D82B8B" w:rsidDel="00700056" w14:paraId="3C9F77F1" w14:textId="38B89E55" w:rsidTr="00700056">
        <w:trPr>
          <w:trHeight w:val="213"/>
          <w:jc w:val="center"/>
          <w:del w:id="8043" w:author="Mutali Nepfumbada" w:date="2022-11-27T22:20:00Z"/>
          <w:trPrChange w:id="8044" w:author="Mutali Nepfumbada" w:date="2022-11-27T22:20:00Z">
            <w:trPr>
              <w:trHeight w:val="169"/>
            </w:trPr>
          </w:trPrChange>
        </w:trPr>
        <w:tc>
          <w:tcPr>
            <w:tcW w:w="1271" w:type="pct"/>
            <w:tcPrChange w:id="8045" w:author="Mutali Nepfumbada" w:date="2022-11-27T22:20:00Z">
              <w:tcPr>
                <w:tcW w:w="1273" w:type="pct"/>
              </w:tcPr>
            </w:tcPrChange>
          </w:tcPr>
          <w:p w14:paraId="79B1D9C0" w14:textId="073BF1A5" w:rsidR="00DA3BC2" w:rsidRPr="00D82B8B" w:rsidDel="00700056" w:rsidRDefault="00DA3BC2" w:rsidP="000D174D">
            <w:pPr>
              <w:rPr>
                <w:del w:id="8046" w:author="Mutali Nepfumbada" w:date="2022-11-27T22:20:00Z"/>
                <w:lang w:eastAsia="en-US"/>
              </w:rPr>
              <w:pPrChange w:id="8047" w:author="Mutali Nepfumbada" w:date="2022-11-28T06:27:00Z">
                <w:pPr/>
              </w:pPrChange>
            </w:pPr>
            <w:del w:id="8048" w:author="Mutali Nepfumbada" w:date="2022-11-27T22:20:00Z">
              <w:r w:rsidRPr="00D82B8B" w:rsidDel="00700056">
                <w:rPr>
                  <w:bCs/>
                  <w:lang w:val="en-US"/>
                </w:rPr>
                <w:delText>Apr 22</w:delText>
              </w:r>
            </w:del>
          </w:p>
        </w:tc>
        <w:tc>
          <w:tcPr>
            <w:tcW w:w="1241" w:type="pct"/>
            <w:tcPrChange w:id="8049" w:author="Mutali Nepfumbada" w:date="2022-11-27T22:20:00Z">
              <w:tcPr>
                <w:tcW w:w="1243" w:type="pct"/>
              </w:tcPr>
            </w:tcPrChange>
          </w:tcPr>
          <w:p w14:paraId="36FB879F" w14:textId="42D55892" w:rsidR="00DA3BC2" w:rsidRPr="00D82B8B" w:rsidDel="00700056" w:rsidRDefault="00DA3BC2" w:rsidP="000D174D">
            <w:pPr>
              <w:rPr>
                <w:del w:id="8050" w:author="Mutali Nepfumbada" w:date="2022-11-27T22:20:00Z"/>
                <w:lang w:eastAsia="en-US"/>
              </w:rPr>
              <w:pPrChange w:id="8051" w:author="Mutali Nepfumbada" w:date="2022-11-28T06:27:00Z">
                <w:pPr>
                  <w:jc w:val="center"/>
                </w:pPr>
              </w:pPrChange>
            </w:pPr>
            <w:del w:id="8052" w:author="Mutali Nepfumbada" w:date="2022-11-27T22:20:00Z">
              <w:r w:rsidRPr="00D82B8B" w:rsidDel="00700056">
                <w:rPr>
                  <w:bCs/>
                  <w:lang w:val="en-US"/>
                </w:rPr>
                <w:delText>117</w:delText>
              </w:r>
            </w:del>
          </w:p>
        </w:tc>
        <w:tc>
          <w:tcPr>
            <w:tcW w:w="1241" w:type="pct"/>
            <w:tcPrChange w:id="8053" w:author="Mutali Nepfumbada" w:date="2022-11-27T22:20:00Z">
              <w:tcPr>
                <w:tcW w:w="1243" w:type="pct"/>
              </w:tcPr>
            </w:tcPrChange>
          </w:tcPr>
          <w:p w14:paraId="6A8EB5C0" w14:textId="41C294D5" w:rsidR="00DA3BC2" w:rsidRPr="00D82B8B" w:rsidDel="00700056" w:rsidRDefault="00DA3BC2" w:rsidP="000D174D">
            <w:pPr>
              <w:rPr>
                <w:del w:id="8054" w:author="Mutali Nepfumbada" w:date="2022-11-27T22:20:00Z"/>
                <w:lang w:eastAsia="en-US"/>
              </w:rPr>
              <w:pPrChange w:id="8055" w:author="Mutali Nepfumbada" w:date="2022-11-28T06:27:00Z">
                <w:pPr>
                  <w:jc w:val="center"/>
                </w:pPr>
              </w:pPrChange>
            </w:pPr>
            <w:del w:id="8056" w:author="Mutali Nepfumbada" w:date="2022-11-27T22:20:00Z">
              <w:r w:rsidRPr="00D82B8B" w:rsidDel="00700056">
                <w:delText>139</w:delText>
              </w:r>
            </w:del>
          </w:p>
        </w:tc>
        <w:tc>
          <w:tcPr>
            <w:tcW w:w="1247" w:type="pct"/>
            <w:tcPrChange w:id="8057" w:author="Mutali Nepfumbada" w:date="2022-11-27T22:20:00Z">
              <w:tcPr>
                <w:tcW w:w="1241" w:type="pct"/>
              </w:tcPr>
            </w:tcPrChange>
          </w:tcPr>
          <w:p w14:paraId="7FDF8287" w14:textId="559B0FC3" w:rsidR="00DA3BC2" w:rsidRPr="00D82B8B" w:rsidDel="00700056" w:rsidRDefault="00DA3BC2" w:rsidP="000D174D">
            <w:pPr>
              <w:rPr>
                <w:del w:id="8058" w:author="Mutali Nepfumbada" w:date="2022-11-27T22:20:00Z"/>
                <w:color w:val="FF0000"/>
                <w:lang w:eastAsia="en-US"/>
              </w:rPr>
              <w:pPrChange w:id="8059" w:author="Mutali Nepfumbada" w:date="2022-11-28T06:27:00Z">
                <w:pPr>
                  <w:jc w:val="center"/>
                </w:pPr>
              </w:pPrChange>
            </w:pPr>
            <w:del w:id="8060" w:author="Mutali Nepfumbada" w:date="2022-11-27T22:20:00Z">
              <w:r w:rsidRPr="00D82B8B" w:rsidDel="00700056">
                <w:rPr>
                  <w:color w:val="FF0000"/>
                </w:rPr>
                <w:delText>-16.0</w:delText>
              </w:r>
            </w:del>
          </w:p>
        </w:tc>
      </w:tr>
      <w:tr w:rsidR="00DA3BC2" w:rsidRPr="00D82B8B" w:rsidDel="00700056" w14:paraId="7BEA0454" w14:textId="7AB75FD7" w:rsidTr="00700056">
        <w:trPr>
          <w:trHeight w:val="213"/>
          <w:jc w:val="center"/>
          <w:del w:id="8061" w:author="Mutali Nepfumbada" w:date="2022-11-27T22:20:00Z"/>
          <w:trPrChange w:id="8062" w:author="Mutali Nepfumbada" w:date="2022-11-27T22:20:00Z">
            <w:trPr>
              <w:trHeight w:val="169"/>
            </w:trPr>
          </w:trPrChange>
        </w:trPr>
        <w:tc>
          <w:tcPr>
            <w:tcW w:w="1271" w:type="pct"/>
            <w:tcPrChange w:id="8063" w:author="Mutali Nepfumbada" w:date="2022-11-27T22:20:00Z">
              <w:tcPr>
                <w:tcW w:w="1273" w:type="pct"/>
              </w:tcPr>
            </w:tcPrChange>
          </w:tcPr>
          <w:p w14:paraId="4CC93EFA" w14:textId="74B70E84" w:rsidR="00DA3BC2" w:rsidRPr="00D82B8B" w:rsidDel="00700056" w:rsidRDefault="00DA3BC2" w:rsidP="000D174D">
            <w:pPr>
              <w:rPr>
                <w:del w:id="8064" w:author="Mutali Nepfumbada" w:date="2022-11-27T22:20:00Z"/>
                <w:lang w:eastAsia="en-US"/>
              </w:rPr>
              <w:pPrChange w:id="8065" w:author="Mutali Nepfumbada" w:date="2022-11-28T06:27:00Z">
                <w:pPr/>
              </w:pPrChange>
            </w:pPr>
            <w:del w:id="8066" w:author="Mutali Nepfumbada" w:date="2022-11-27T22:20:00Z">
              <w:r w:rsidRPr="00D82B8B" w:rsidDel="00700056">
                <w:rPr>
                  <w:bCs/>
                  <w:lang w:val="en-US"/>
                </w:rPr>
                <w:delText>May 22</w:delText>
              </w:r>
            </w:del>
          </w:p>
        </w:tc>
        <w:tc>
          <w:tcPr>
            <w:tcW w:w="1241" w:type="pct"/>
            <w:tcPrChange w:id="8067" w:author="Mutali Nepfumbada" w:date="2022-11-27T22:20:00Z">
              <w:tcPr>
                <w:tcW w:w="1243" w:type="pct"/>
              </w:tcPr>
            </w:tcPrChange>
          </w:tcPr>
          <w:p w14:paraId="5F81E246" w14:textId="0E373C3B" w:rsidR="00DA3BC2" w:rsidRPr="00D82B8B" w:rsidDel="00700056" w:rsidRDefault="00DA3BC2" w:rsidP="000D174D">
            <w:pPr>
              <w:rPr>
                <w:del w:id="8068" w:author="Mutali Nepfumbada" w:date="2022-11-27T22:20:00Z"/>
                <w:lang w:eastAsia="en-US"/>
              </w:rPr>
              <w:pPrChange w:id="8069" w:author="Mutali Nepfumbada" w:date="2022-11-28T06:27:00Z">
                <w:pPr>
                  <w:jc w:val="center"/>
                </w:pPr>
              </w:pPrChange>
            </w:pPr>
            <w:del w:id="8070" w:author="Mutali Nepfumbada" w:date="2022-11-27T22:20:00Z">
              <w:r w:rsidRPr="00D82B8B" w:rsidDel="00700056">
                <w:rPr>
                  <w:bCs/>
                  <w:lang w:val="en-US"/>
                </w:rPr>
                <w:delText>137</w:delText>
              </w:r>
            </w:del>
          </w:p>
        </w:tc>
        <w:tc>
          <w:tcPr>
            <w:tcW w:w="1241" w:type="pct"/>
            <w:tcPrChange w:id="8071" w:author="Mutali Nepfumbada" w:date="2022-11-27T22:20:00Z">
              <w:tcPr>
                <w:tcW w:w="1243" w:type="pct"/>
              </w:tcPr>
            </w:tcPrChange>
          </w:tcPr>
          <w:p w14:paraId="14D26F06" w14:textId="59CCD2F2" w:rsidR="00DA3BC2" w:rsidRPr="00D82B8B" w:rsidDel="00700056" w:rsidRDefault="00DA3BC2" w:rsidP="000D174D">
            <w:pPr>
              <w:rPr>
                <w:del w:id="8072" w:author="Mutali Nepfumbada" w:date="2022-11-27T22:20:00Z"/>
                <w:lang w:eastAsia="en-US"/>
              </w:rPr>
              <w:pPrChange w:id="8073" w:author="Mutali Nepfumbada" w:date="2022-11-28T06:27:00Z">
                <w:pPr>
                  <w:jc w:val="center"/>
                </w:pPr>
              </w:pPrChange>
            </w:pPr>
            <w:del w:id="8074" w:author="Mutali Nepfumbada" w:date="2022-11-27T22:20:00Z">
              <w:r w:rsidRPr="00D82B8B" w:rsidDel="00700056">
                <w:delText>128</w:delText>
              </w:r>
            </w:del>
          </w:p>
        </w:tc>
        <w:tc>
          <w:tcPr>
            <w:tcW w:w="1247" w:type="pct"/>
            <w:tcPrChange w:id="8075" w:author="Mutali Nepfumbada" w:date="2022-11-27T22:20:00Z">
              <w:tcPr>
                <w:tcW w:w="1241" w:type="pct"/>
              </w:tcPr>
            </w:tcPrChange>
          </w:tcPr>
          <w:p w14:paraId="67F9F99E" w14:textId="2C66B195" w:rsidR="00DA3BC2" w:rsidRPr="00D82B8B" w:rsidDel="00700056" w:rsidRDefault="00DA3BC2" w:rsidP="000D174D">
            <w:pPr>
              <w:rPr>
                <w:del w:id="8076" w:author="Mutali Nepfumbada" w:date="2022-11-27T22:20:00Z"/>
                <w:color w:val="00B050"/>
                <w:lang w:eastAsia="en-US"/>
              </w:rPr>
              <w:pPrChange w:id="8077" w:author="Mutali Nepfumbada" w:date="2022-11-28T06:27:00Z">
                <w:pPr>
                  <w:jc w:val="center"/>
                </w:pPr>
              </w:pPrChange>
            </w:pPr>
            <w:del w:id="8078" w:author="Mutali Nepfumbada" w:date="2022-11-27T22:20:00Z">
              <w:r w:rsidRPr="00D82B8B" w:rsidDel="00700056">
                <w:rPr>
                  <w:color w:val="00B050"/>
                </w:rPr>
                <w:delText>7.18</w:delText>
              </w:r>
            </w:del>
          </w:p>
        </w:tc>
      </w:tr>
      <w:tr w:rsidR="00DA3BC2" w:rsidRPr="00D82B8B" w:rsidDel="00700056" w14:paraId="6A6A1FC7" w14:textId="10917BAD" w:rsidTr="00700056">
        <w:trPr>
          <w:trHeight w:val="213"/>
          <w:jc w:val="center"/>
          <w:del w:id="8079" w:author="Mutali Nepfumbada" w:date="2022-11-27T22:20:00Z"/>
          <w:trPrChange w:id="8080" w:author="Mutali Nepfumbada" w:date="2022-11-27T22:20:00Z">
            <w:trPr>
              <w:trHeight w:val="169"/>
            </w:trPr>
          </w:trPrChange>
        </w:trPr>
        <w:tc>
          <w:tcPr>
            <w:tcW w:w="1271" w:type="pct"/>
            <w:tcPrChange w:id="8081" w:author="Mutali Nepfumbada" w:date="2022-11-27T22:20:00Z">
              <w:tcPr>
                <w:tcW w:w="1273" w:type="pct"/>
              </w:tcPr>
            </w:tcPrChange>
          </w:tcPr>
          <w:p w14:paraId="5BB4F3DD" w14:textId="4D23752C" w:rsidR="00DA3BC2" w:rsidRPr="00D82B8B" w:rsidDel="00700056" w:rsidRDefault="00DA3BC2" w:rsidP="000D174D">
            <w:pPr>
              <w:rPr>
                <w:del w:id="8082" w:author="Mutali Nepfumbada" w:date="2022-11-27T22:20:00Z"/>
                <w:lang w:eastAsia="en-US"/>
              </w:rPr>
              <w:pPrChange w:id="8083" w:author="Mutali Nepfumbada" w:date="2022-11-28T06:27:00Z">
                <w:pPr/>
              </w:pPrChange>
            </w:pPr>
            <w:del w:id="8084" w:author="Mutali Nepfumbada" w:date="2022-11-27T22:20:00Z">
              <w:r w:rsidRPr="00D82B8B" w:rsidDel="00700056">
                <w:rPr>
                  <w:bCs/>
                  <w:lang w:val="en-US"/>
                </w:rPr>
                <w:delText>Jun 22</w:delText>
              </w:r>
            </w:del>
          </w:p>
        </w:tc>
        <w:tc>
          <w:tcPr>
            <w:tcW w:w="1241" w:type="pct"/>
            <w:tcPrChange w:id="8085" w:author="Mutali Nepfumbada" w:date="2022-11-27T22:20:00Z">
              <w:tcPr>
                <w:tcW w:w="1243" w:type="pct"/>
              </w:tcPr>
            </w:tcPrChange>
          </w:tcPr>
          <w:p w14:paraId="47FC4E1C" w14:textId="5E28EF97" w:rsidR="00DA3BC2" w:rsidRPr="00D82B8B" w:rsidDel="00700056" w:rsidRDefault="00DA3BC2" w:rsidP="000D174D">
            <w:pPr>
              <w:rPr>
                <w:del w:id="8086" w:author="Mutali Nepfumbada" w:date="2022-11-27T22:20:00Z"/>
                <w:lang w:eastAsia="en-US"/>
              </w:rPr>
              <w:pPrChange w:id="8087" w:author="Mutali Nepfumbada" w:date="2022-11-28T06:27:00Z">
                <w:pPr>
                  <w:jc w:val="center"/>
                </w:pPr>
              </w:pPrChange>
            </w:pPr>
            <w:del w:id="8088" w:author="Mutali Nepfumbada" w:date="2022-11-27T22:20:00Z">
              <w:r w:rsidRPr="00D82B8B" w:rsidDel="00700056">
                <w:rPr>
                  <w:bCs/>
                  <w:lang w:val="en-US"/>
                </w:rPr>
                <w:delText>92</w:delText>
              </w:r>
            </w:del>
          </w:p>
        </w:tc>
        <w:tc>
          <w:tcPr>
            <w:tcW w:w="1241" w:type="pct"/>
            <w:tcPrChange w:id="8089" w:author="Mutali Nepfumbada" w:date="2022-11-27T22:20:00Z">
              <w:tcPr>
                <w:tcW w:w="1243" w:type="pct"/>
              </w:tcPr>
            </w:tcPrChange>
          </w:tcPr>
          <w:p w14:paraId="354D666F" w14:textId="3327D28D" w:rsidR="00DA3BC2" w:rsidRPr="00D82B8B" w:rsidDel="00700056" w:rsidRDefault="00DA3BC2" w:rsidP="000D174D">
            <w:pPr>
              <w:rPr>
                <w:del w:id="8090" w:author="Mutali Nepfumbada" w:date="2022-11-27T22:20:00Z"/>
                <w:lang w:eastAsia="en-US"/>
              </w:rPr>
              <w:pPrChange w:id="8091" w:author="Mutali Nepfumbada" w:date="2022-11-28T06:27:00Z">
                <w:pPr>
                  <w:jc w:val="center"/>
                </w:pPr>
              </w:pPrChange>
            </w:pPr>
            <w:del w:id="8092" w:author="Mutali Nepfumbada" w:date="2022-11-27T22:20:00Z">
              <w:r w:rsidRPr="00D82B8B" w:rsidDel="00700056">
                <w:delText>85</w:delText>
              </w:r>
            </w:del>
          </w:p>
        </w:tc>
        <w:tc>
          <w:tcPr>
            <w:tcW w:w="1247" w:type="pct"/>
            <w:tcPrChange w:id="8093" w:author="Mutali Nepfumbada" w:date="2022-11-27T22:20:00Z">
              <w:tcPr>
                <w:tcW w:w="1241" w:type="pct"/>
              </w:tcPr>
            </w:tcPrChange>
          </w:tcPr>
          <w:p w14:paraId="755F7721" w14:textId="400B6794" w:rsidR="00DA3BC2" w:rsidRPr="00D82B8B" w:rsidDel="00700056" w:rsidRDefault="00DA3BC2" w:rsidP="000D174D">
            <w:pPr>
              <w:rPr>
                <w:del w:id="8094" w:author="Mutali Nepfumbada" w:date="2022-11-27T22:20:00Z"/>
                <w:color w:val="00B050"/>
                <w:lang w:eastAsia="en-US"/>
              </w:rPr>
              <w:pPrChange w:id="8095" w:author="Mutali Nepfumbada" w:date="2022-11-28T06:27:00Z">
                <w:pPr>
                  <w:jc w:val="center"/>
                </w:pPr>
              </w:pPrChange>
            </w:pPr>
            <w:del w:id="8096" w:author="Mutali Nepfumbada" w:date="2022-11-27T22:20:00Z">
              <w:r w:rsidRPr="00D82B8B" w:rsidDel="00700056">
                <w:rPr>
                  <w:color w:val="00B050"/>
                </w:rPr>
                <w:delText>8.67</w:delText>
              </w:r>
            </w:del>
          </w:p>
        </w:tc>
      </w:tr>
      <w:tr w:rsidR="00DA3BC2" w:rsidRPr="00D82B8B" w:rsidDel="00700056" w14:paraId="63A4FF1D" w14:textId="698EB1FA" w:rsidTr="00700056">
        <w:trPr>
          <w:trHeight w:val="213"/>
          <w:jc w:val="center"/>
          <w:del w:id="8097" w:author="Mutali Nepfumbada" w:date="2022-11-27T22:20:00Z"/>
          <w:trPrChange w:id="8098" w:author="Mutali Nepfumbada" w:date="2022-11-27T22:20:00Z">
            <w:trPr>
              <w:trHeight w:val="169"/>
            </w:trPr>
          </w:trPrChange>
        </w:trPr>
        <w:tc>
          <w:tcPr>
            <w:tcW w:w="1271" w:type="pct"/>
            <w:tcPrChange w:id="8099" w:author="Mutali Nepfumbada" w:date="2022-11-27T22:20:00Z">
              <w:tcPr>
                <w:tcW w:w="1273" w:type="pct"/>
              </w:tcPr>
            </w:tcPrChange>
          </w:tcPr>
          <w:p w14:paraId="0451F9A0" w14:textId="61910457" w:rsidR="00DA3BC2" w:rsidRPr="00D82B8B" w:rsidDel="00700056" w:rsidRDefault="00DA3BC2" w:rsidP="000D174D">
            <w:pPr>
              <w:rPr>
                <w:del w:id="8100" w:author="Mutali Nepfumbada" w:date="2022-11-27T22:20:00Z"/>
                <w:lang w:eastAsia="en-US"/>
              </w:rPr>
              <w:pPrChange w:id="8101" w:author="Mutali Nepfumbada" w:date="2022-11-28T06:27:00Z">
                <w:pPr/>
              </w:pPrChange>
            </w:pPr>
            <w:del w:id="8102" w:author="Mutali Nepfumbada" w:date="2022-11-27T22:20:00Z">
              <w:r w:rsidRPr="00D82B8B" w:rsidDel="00700056">
                <w:rPr>
                  <w:bCs/>
                  <w:lang w:val="en-US"/>
                </w:rPr>
                <w:delText>Jul 22</w:delText>
              </w:r>
            </w:del>
          </w:p>
        </w:tc>
        <w:tc>
          <w:tcPr>
            <w:tcW w:w="1241" w:type="pct"/>
            <w:tcPrChange w:id="8103" w:author="Mutali Nepfumbada" w:date="2022-11-27T22:20:00Z">
              <w:tcPr>
                <w:tcW w:w="1243" w:type="pct"/>
              </w:tcPr>
            </w:tcPrChange>
          </w:tcPr>
          <w:p w14:paraId="57E22AEB" w14:textId="771507E3" w:rsidR="00DA3BC2" w:rsidRPr="00D82B8B" w:rsidDel="00700056" w:rsidRDefault="00DA3BC2" w:rsidP="000D174D">
            <w:pPr>
              <w:rPr>
                <w:del w:id="8104" w:author="Mutali Nepfumbada" w:date="2022-11-27T22:20:00Z"/>
                <w:lang w:eastAsia="en-US"/>
              </w:rPr>
              <w:pPrChange w:id="8105" w:author="Mutali Nepfumbada" w:date="2022-11-28T06:27:00Z">
                <w:pPr>
                  <w:jc w:val="center"/>
                </w:pPr>
              </w:pPrChange>
            </w:pPr>
            <w:del w:id="8106" w:author="Mutali Nepfumbada" w:date="2022-11-27T22:20:00Z">
              <w:r w:rsidRPr="00D82B8B" w:rsidDel="00700056">
                <w:rPr>
                  <w:bCs/>
                  <w:lang w:val="en-US"/>
                </w:rPr>
                <w:delText>96</w:delText>
              </w:r>
            </w:del>
          </w:p>
        </w:tc>
        <w:tc>
          <w:tcPr>
            <w:tcW w:w="1241" w:type="pct"/>
            <w:tcPrChange w:id="8107" w:author="Mutali Nepfumbada" w:date="2022-11-27T22:20:00Z">
              <w:tcPr>
                <w:tcW w:w="1243" w:type="pct"/>
              </w:tcPr>
            </w:tcPrChange>
          </w:tcPr>
          <w:p w14:paraId="1A955144" w14:textId="327AFC26" w:rsidR="00DA3BC2" w:rsidRPr="00D82B8B" w:rsidDel="00700056" w:rsidRDefault="00DA3BC2" w:rsidP="000D174D">
            <w:pPr>
              <w:rPr>
                <w:del w:id="8108" w:author="Mutali Nepfumbada" w:date="2022-11-27T22:20:00Z"/>
                <w:lang w:eastAsia="en-US"/>
              </w:rPr>
              <w:pPrChange w:id="8109" w:author="Mutali Nepfumbada" w:date="2022-11-28T06:27:00Z">
                <w:pPr>
                  <w:jc w:val="center"/>
                </w:pPr>
              </w:pPrChange>
            </w:pPr>
            <w:del w:id="8110" w:author="Mutali Nepfumbada" w:date="2022-11-27T22:20:00Z">
              <w:r w:rsidRPr="00D82B8B" w:rsidDel="00700056">
                <w:delText>113</w:delText>
              </w:r>
            </w:del>
          </w:p>
        </w:tc>
        <w:tc>
          <w:tcPr>
            <w:tcW w:w="1247" w:type="pct"/>
            <w:tcPrChange w:id="8111" w:author="Mutali Nepfumbada" w:date="2022-11-27T22:20:00Z">
              <w:tcPr>
                <w:tcW w:w="1241" w:type="pct"/>
              </w:tcPr>
            </w:tcPrChange>
          </w:tcPr>
          <w:p w14:paraId="6D5B53A6" w14:textId="214B8735" w:rsidR="00DA3BC2" w:rsidRPr="00D82B8B" w:rsidDel="00700056" w:rsidRDefault="00DA3BC2" w:rsidP="000D174D">
            <w:pPr>
              <w:rPr>
                <w:del w:id="8112" w:author="Mutali Nepfumbada" w:date="2022-11-27T22:20:00Z"/>
                <w:color w:val="FF0000"/>
                <w:lang w:eastAsia="en-US"/>
              </w:rPr>
              <w:pPrChange w:id="8113" w:author="Mutali Nepfumbada" w:date="2022-11-28T06:27:00Z">
                <w:pPr>
                  <w:jc w:val="center"/>
                </w:pPr>
              </w:pPrChange>
            </w:pPr>
            <w:del w:id="8114" w:author="Mutali Nepfumbada" w:date="2022-11-27T22:20:00Z">
              <w:r w:rsidRPr="00D82B8B" w:rsidDel="00700056">
                <w:rPr>
                  <w:color w:val="FF0000"/>
                </w:rPr>
                <w:delText>-15.39</w:delText>
              </w:r>
            </w:del>
          </w:p>
        </w:tc>
      </w:tr>
      <w:tr w:rsidR="00DA3BC2" w:rsidRPr="00D82B8B" w:rsidDel="00700056" w14:paraId="44E6F234" w14:textId="212C2140" w:rsidTr="00700056">
        <w:trPr>
          <w:trHeight w:val="213"/>
          <w:jc w:val="center"/>
          <w:del w:id="8115" w:author="Mutali Nepfumbada" w:date="2022-11-27T22:20:00Z"/>
          <w:trPrChange w:id="8116" w:author="Mutali Nepfumbada" w:date="2022-11-27T22:20:00Z">
            <w:trPr>
              <w:trHeight w:val="169"/>
            </w:trPr>
          </w:trPrChange>
        </w:trPr>
        <w:tc>
          <w:tcPr>
            <w:tcW w:w="1271" w:type="pct"/>
            <w:tcPrChange w:id="8117" w:author="Mutali Nepfumbada" w:date="2022-11-27T22:20:00Z">
              <w:tcPr>
                <w:tcW w:w="1273" w:type="pct"/>
              </w:tcPr>
            </w:tcPrChange>
          </w:tcPr>
          <w:p w14:paraId="4BDBE675" w14:textId="3E5EFE6B" w:rsidR="00DA3BC2" w:rsidRPr="00D82B8B" w:rsidDel="00700056" w:rsidRDefault="00DA3BC2" w:rsidP="000D174D">
            <w:pPr>
              <w:rPr>
                <w:del w:id="8118" w:author="Mutali Nepfumbada" w:date="2022-11-27T22:20:00Z"/>
                <w:lang w:eastAsia="en-US"/>
              </w:rPr>
              <w:pPrChange w:id="8119" w:author="Mutali Nepfumbada" w:date="2022-11-28T06:27:00Z">
                <w:pPr/>
              </w:pPrChange>
            </w:pPr>
            <w:del w:id="8120" w:author="Mutali Nepfumbada" w:date="2022-11-27T22:20:00Z">
              <w:r w:rsidRPr="00D82B8B" w:rsidDel="00700056">
                <w:rPr>
                  <w:bCs/>
                  <w:lang w:val="en-US"/>
                </w:rPr>
                <w:delText>Aug 22</w:delText>
              </w:r>
            </w:del>
          </w:p>
        </w:tc>
        <w:tc>
          <w:tcPr>
            <w:tcW w:w="1241" w:type="pct"/>
            <w:tcPrChange w:id="8121" w:author="Mutali Nepfumbada" w:date="2022-11-27T22:20:00Z">
              <w:tcPr>
                <w:tcW w:w="1243" w:type="pct"/>
              </w:tcPr>
            </w:tcPrChange>
          </w:tcPr>
          <w:p w14:paraId="4E24F80F" w14:textId="5A3F406F" w:rsidR="00DA3BC2" w:rsidRPr="00D82B8B" w:rsidDel="00700056" w:rsidRDefault="00DA3BC2" w:rsidP="000D174D">
            <w:pPr>
              <w:rPr>
                <w:del w:id="8122" w:author="Mutali Nepfumbada" w:date="2022-11-27T22:20:00Z"/>
                <w:lang w:eastAsia="en-US"/>
              </w:rPr>
              <w:pPrChange w:id="8123" w:author="Mutali Nepfumbada" w:date="2022-11-28T06:27:00Z">
                <w:pPr>
                  <w:jc w:val="center"/>
                </w:pPr>
              </w:pPrChange>
            </w:pPr>
            <w:del w:id="8124" w:author="Mutali Nepfumbada" w:date="2022-11-27T22:20:00Z">
              <w:r w:rsidRPr="00D82B8B" w:rsidDel="00700056">
                <w:rPr>
                  <w:bCs/>
                  <w:lang w:val="en-US"/>
                </w:rPr>
                <w:delText>107</w:delText>
              </w:r>
            </w:del>
          </w:p>
        </w:tc>
        <w:tc>
          <w:tcPr>
            <w:tcW w:w="1241" w:type="pct"/>
            <w:tcPrChange w:id="8125" w:author="Mutali Nepfumbada" w:date="2022-11-27T22:20:00Z">
              <w:tcPr>
                <w:tcW w:w="1243" w:type="pct"/>
              </w:tcPr>
            </w:tcPrChange>
          </w:tcPr>
          <w:p w14:paraId="7B4D4451" w14:textId="261FA625" w:rsidR="00DA3BC2" w:rsidRPr="00D82B8B" w:rsidDel="00700056" w:rsidRDefault="00DA3BC2" w:rsidP="000D174D">
            <w:pPr>
              <w:rPr>
                <w:del w:id="8126" w:author="Mutali Nepfumbada" w:date="2022-11-27T22:20:00Z"/>
                <w:lang w:eastAsia="en-US"/>
              </w:rPr>
              <w:pPrChange w:id="8127" w:author="Mutali Nepfumbada" w:date="2022-11-28T06:27:00Z">
                <w:pPr>
                  <w:jc w:val="center"/>
                </w:pPr>
              </w:pPrChange>
            </w:pPr>
            <w:del w:id="8128" w:author="Mutali Nepfumbada" w:date="2022-11-27T22:20:00Z">
              <w:r w:rsidRPr="00D82B8B" w:rsidDel="00700056">
                <w:delText>112</w:delText>
              </w:r>
            </w:del>
          </w:p>
        </w:tc>
        <w:tc>
          <w:tcPr>
            <w:tcW w:w="1247" w:type="pct"/>
            <w:tcPrChange w:id="8129" w:author="Mutali Nepfumbada" w:date="2022-11-27T22:20:00Z">
              <w:tcPr>
                <w:tcW w:w="1241" w:type="pct"/>
              </w:tcPr>
            </w:tcPrChange>
          </w:tcPr>
          <w:p w14:paraId="5E42D4B4" w14:textId="4CF2FEF7" w:rsidR="00DA3BC2" w:rsidRPr="00D82B8B" w:rsidDel="00700056" w:rsidRDefault="00DA3BC2" w:rsidP="000D174D">
            <w:pPr>
              <w:rPr>
                <w:del w:id="8130" w:author="Mutali Nepfumbada" w:date="2022-11-27T22:20:00Z"/>
                <w:color w:val="FF0000"/>
                <w:lang w:eastAsia="en-US"/>
              </w:rPr>
              <w:pPrChange w:id="8131" w:author="Mutali Nepfumbada" w:date="2022-11-28T06:27:00Z">
                <w:pPr>
                  <w:jc w:val="center"/>
                </w:pPr>
              </w:pPrChange>
            </w:pPr>
            <w:del w:id="8132" w:author="Mutali Nepfumbada" w:date="2022-11-27T22:20:00Z">
              <w:r w:rsidRPr="00D82B8B" w:rsidDel="00700056">
                <w:rPr>
                  <w:color w:val="FF0000"/>
                </w:rPr>
                <w:delText>-4.55</w:delText>
              </w:r>
            </w:del>
          </w:p>
        </w:tc>
      </w:tr>
      <w:tr w:rsidR="00143D9E" w:rsidRPr="00D82B8B" w:rsidDel="00700056" w14:paraId="433909DD" w14:textId="5959C193" w:rsidTr="00700056">
        <w:trPr>
          <w:trHeight w:val="213"/>
          <w:jc w:val="center"/>
          <w:del w:id="8133" w:author="Mutali Nepfumbada" w:date="2022-11-27T22:20:00Z"/>
          <w:trPrChange w:id="8134" w:author="Mutali Nepfumbada" w:date="2022-11-27T22:20:00Z">
            <w:trPr>
              <w:trHeight w:val="169"/>
            </w:trPr>
          </w:trPrChange>
        </w:trPr>
        <w:tc>
          <w:tcPr>
            <w:tcW w:w="1271" w:type="pct"/>
            <w:tcPrChange w:id="8135" w:author="Mutali Nepfumbada" w:date="2022-11-27T22:20:00Z">
              <w:tcPr>
                <w:tcW w:w="1273" w:type="pct"/>
              </w:tcPr>
            </w:tcPrChange>
          </w:tcPr>
          <w:p w14:paraId="47BEEAAA" w14:textId="012671E6" w:rsidR="00143D9E" w:rsidRPr="00D82B8B" w:rsidDel="00700056" w:rsidRDefault="00143D9E" w:rsidP="000D174D">
            <w:pPr>
              <w:rPr>
                <w:del w:id="8136" w:author="Mutali Nepfumbada" w:date="2022-11-27T22:20:00Z"/>
                <w:b/>
                <w:bCs/>
                <w:lang w:val="en-US"/>
              </w:rPr>
              <w:pPrChange w:id="8137" w:author="Mutali Nepfumbada" w:date="2022-11-28T06:27:00Z">
                <w:pPr/>
              </w:pPrChange>
            </w:pPr>
            <w:del w:id="8138" w:author="Mutali Nepfumbada" w:date="2022-11-27T22:20:00Z">
              <w:r w:rsidRPr="00D82B8B" w:rsidDel="00700056">
                <w:rPr>
                  <w:b/>
                  <w:bCs/>
                </w:rPr>
                <w:delText>Total</w:delText>
              </w:r>
            </w:del>
          </w:p>
        </w:tc>
        <w:tc>
          <w:tcPr>
            <w:tcW w:w="1241" w:type="pct"/>
            <w:tcPrChange w:id="8139" w:author="Mutali Nepfumbada" w:date="2022-11-27T22:20:00Z">
              <w:tcPr>
                <w:tcW w:w="1243" w:type="pct"/>
              </w:tcPr>
            </w:tcPrChange>
          </w:tcPr>
          <w:p w14:paraId="023D62A3" w14:textId="15730275" w:rsidR="00143D9E" w:rsidRPr="00D82B8B" w:rsidDel="00700056" w:rsidRDefault="00143D9E" w:rsidP="000D174D">
            <w:pPr>
              <w:rPr>
                <w:del w:id="8140" w:author="Mutali Nepfumbada" w:date="2022-11-27T22:20:00Z"/>
                <w:b/>
                <w:bCs/>
                <w:lang w:val="en-US"/>
              </w:rPr>
              <w:pPrChange w:id="8141" w:author="Mutali Nepfumbada" w:date="2022-11-28T06:27:00Z">
                <w:pPr>
                  <w:jc w:val="center"/>
                </w:pPr>
              </w:pPrChange>
            </w:pPr>
            <w:del w:id="8142" w:author="Mutali Nepfumbada" w:date="2022-11-27T22:20:00Z">
              <w:r w:rsidRPr="00D82B8B" w:rsidDel="00700056">
                <w:rPr>
                  <w:b/>
                  <w:bCs/>
                </w:rPr>
                <w:delText>549</w:delText>
              </w:r>
            </w:del>
          </w:p>
        </w:tc>
        <w:tc>
          <w:tcPr>
            <w:tcW w:w="1241" w:type="pct"/>
            <w:tcPrChange w:id="8143" w:author="Mutali Nepfumbada" w:date="2022-11-27T22:20:00Z">
              <w:tcPr>
                <w:tcW w:w="1243" w:type="pct"/>
              </w:tcPr>
            </w:tcPrChange>
          </w:tcPr>
          <w:p w14:paraId="07FDC9C1" w14:textId="3317A8EE" w:rsidR="00143D9E" w:rsidRPr="00D82B8B" w:rsidDel="00700056" w:rsidRDefault="00143D9E" w:rsidP="000D174D">
            <w:pPr>
              <w:rPr>
                <w:del w:id="8144" w:author="Mutali Nepfumbada" w:date="2022-11-27T22:20:00Z"/>
                <w:b/>
                <w:bCs/>
              </w:rPr>
              <w:pPrChange w:id="8145" w:author="Mutali Nepfumbada" w:date="2022-11-28T06:27:00Z">
                <w:pPr>
                  <w:jc w:val="center"/>
                </w:pPr>
              </w:pPrChange>
            </w:pPr>
            <w:del w:id="8146" w:author="Mutali Nepfumbada" w:date="2022-11-27T22:20:00Z">
              <w:r w:rsidRPr="00D82B8B" w:rsidDel="00700056">
                <w:rPr>
                  <w:b/>
                  <w:bCs/>
                </w:rPr>
                <w:delText>577</w:delText>
              </w:r>
            </w:del>
          </w:p>
        </w:tc>
        <w:tc>
          <w:tcPr>
            <w:tcW w:w="1247" w:type="pct"/>
            <w:tcPrChange w:id="8147" w:author="Mutali Nepfumbada" w:date="2022-11-27T22:20:00Z">
              <w:tcPr>
                <w:tcW w:w="1241" w:type="pct"/>
              </w:tcPr>
            </w:tcPrChange>
          </w:tcPr>
          <w:p w14:paraId="2E31AFFB" w14:textId="19F14E69" w:rsidR="00143D9E" w:rsidRPr="00D82B8B" w:rsidDel="00700056" w:rsidRDefault="00143D9E" w:rsidP="000D174D">
            <w:pPr>
              <w:rPr>
                <w:del w:id="8148" w:author="Mutali Nepfumbada" w:date="2022-11-27T22:20:00Z"/>
                <w:b/>
                <w:bCs/>
                <w:color w:val="FF0000"/>
              </w:rPr>
              <w:pPrChange w:id="8149" w:author="Mutali Nepfumbada" w:date="2022-11-28T06:27:00Z">
                <w:pPr>
                  <w:jc w:val="center"/>
                </w:pPr>
              </w:pPrChange>
            </w:pPr>
            <w:del w:id="8150" w:author="Mutali Nepfumbada" w:date="2022-11-27T22:20:00Z">
              <w:r w:rsidRPr="00D82B8B" w:rsidDel="00700056">
                <w:rPr>
                  <w:b/>
                  <w:bCs/>
                  <w:color w:val="FF0000"/>
                </w:rPr>
                <w:delText>-4.85</w:delText>
              </w:r>
            </w:del>
          </w:p>
        </w:tc>
      </w:tr>
    </w:tbl>
    <w:p w14:paraId="19B5211F" w14:textId="0878B532" w:rsidR="00EB2F47" w:rsidRPr="00EB2F47" w:rsidDel="00700056" w:rsidRDefault="007B2F80" w:rsidP="000D174D">
      <w:pPr>
        <w:rPr>
          <w:del w:id="8151" w:author="Mutali Nepfumbada" w:date="2022-11-27T22:20:00Z"/>
        </w:rPr>
        <w:pPrChange w:id="8152" w:author="Mutali Nepfumbada" w:date="2022-11-28T06:27:00Z">
          <w:pPr>
            <w:pStyle w:val="Caption"/>
          </w:pPr>
        </w:pPrChange>
      </w:pPr>
      <w:bookmarkStart w:id="8153" w:name="_Ref117849748"/>
      <w:del w:id="8154" w:author="Mutali Nepfumbada" w:date="2022-11-27T22:20: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bookmarkEnd w:id="8153"/>
        <w:r w:rsidRPr="00D82B8B" w:rsidDel="00700056">
          <w:delText>: Midstream Irradiation and Forecast</w:delText>
        </w:r>
      </w:del>
    </w:p>
    <w:p w14:paraId="5EA45C0D" w14:textId="55758280" w:rsidR="007B2F80" w:rsidRPr="00D82B8B" w:rsidDel="00700056" w:rsidRDefault="00BE5AD1" w:rsidP="000D174D">
      <w:pPr>
        <w:rPr>
          <w:del w:id="8155" w:author="Mutali Nepfumbada" w:date="2022-11-27T22:20:00Z"/>
        </w:rPr>
        <w:pPrChange w:id="8156" w:author="Mutali Nepfumbada" w:date="2022-11-28T06:27:00Z">
          <w:pPr>
            <w:jc w:val="center"/>
          </w:pPr>
        </w:pPrChange>
      </w:pPr>
      <w:del w:id="8157" w:author="Mutali Nepfumbada" w:date="2022-10-13T22:42:00Z">
        <w:r w:rsidRPr="00D82B8B" w:rsidDel="00C176DE">
          <w:rPr>
            <w:noProof/>
          </w:rPr>
          <w:drawing>
            <wp:inline distT="0" distB="0" distL="0" distR="0" wp14:anchorId="72198115" wp14:editId="29519836">
              <wp:extent cx="5759450" cy="2813050"/>
              <wp:effectExtent l="0" t="0" r="0" b="6350"/>
              <wp:docPr id="103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0"/>
                      <pic:cNvPicPr>
                        <a:picLocks noChangeAspect="1"/>
                      </pic:cNvPicPr>
                    </pic:nvPicPr>
                    <pic:blipFill>
                      <a:blip r:embed="rId38"/>
                      <a:stretch>
                        <a:fillRect/>
                      </a:stretch>
                    </pic:blipFill>
                    <pic:spPr>
                      <a:xfrm>
                        <a:off x="0" y="0"/>
                        <a:ext cx="5759450" cy="2813050"/>
                      </a:xfrm>
                      <a:prstGeom prst="rect">
                        <a:avLst/>
                      </a:prstGeom>
                    </pic:spPr>
                  </pic:pic>
                </a:graphicData>
              </a:graphic>
            </wp:inline>
          </w:drawing>
        </w:r>
      </w:del>
    </w:p>
    <w:p w14:paraId="186C628B" w14:textId="48586FD4" w:rsidR="007B2F80" w:rsidRPr="00D82B8B" w:rsidDel="00700056" w:rsidRDefault="007B2F80" w:rsidP="000D174D">
      <w:pPr>
        <w:rPr>
          <w:del w:id="8158" w:author="Mutali Nepfumbada" w:date="2022-11-27T22:20:00Z"/>
        </w:rPr>
        <w:pPrChange w:id="8159" w:author="Mutali Nepfumbada" w:date="2022-11-28T06:27:00Z">
          <w:pPr>
            <w:pStyle w:val="Caption"/>
          </w:pPr>
        </w:pPrChange>
      </w:pPr>
      <w:bookmarkStart w:id="8160" w:name="_Ref116622897"/>
      <w:bookmarkStart w:id="8161" w:name="_Toc118269015"/>
      <w:del w:id="8162" w:author="Mutali Nepfumbada" w:date="2022-11-27T22:20: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bookmarkEnd w:id="8160"/>
        <w:r w:rsidRPr="00D82B8B" w:rsidDel="00700056">
          <w:delText xml:space="preserve">: Midstream </w:delText>
        </w:r>
      </w:del>
      <w:del w:id="8163" w:author="Mutali Nepfumbada" w:date="2022-11-02T07:59:00Z">
        <w:r w:rsidRPr="00D82B8B" w:rsidDel="00A934D1">
          <w:delText>Irradiation Vs</w:delText>
        </w:r>
      </w:del>
      <w:del w:id="8164" w:author="Mutali Nepfumbada" w:date="2022-11-27T22:20:00Z">
        <w:r w:rsidRPr="00D82B8B" w:rsidDel="00700056">
          <w:delText xml:space="preserve"> Forecast</w:delText>
        </w:r>
        <w:bookmarkEnd w:id="8161"/>
      </w:del>
    </w:p>
    <w:p w14:paraId="659FD7BE" w14:textId="37E7DBD2" w:rsidR="00700056" w:rsidRPr="0078269D" w:rsidRDefault="00646723" w:rsidP="008D1341">
      <w:pPr>
        <w:rPr>
          <w:ins w:id="8165" w:author="Mutali Nepfumbada" w:date="2022-10-13T22:56:00Z"/>
        </w:rPr>
      </w:pPr>
      <w:del w:id="8166" w:author="Mutali Nepfumbada" w:date="2022-10-14T06:43:00Z">
        <w:r w:rsidRPr="00D82B8B" w:rsidDel="00031439">
          <w:rPr>
            <w:lang w:eastAsia="en-US"/>
          </w:rPr>
          <w:delText xml:space="preserve">From the adjusted monthly irradiation forecast we note </w:delText>
        </w:r>
        <w:r w:rsidR="00D87AA5" w:rsidRPr="00D82B8B" w:rsidDel="00031439">
          <w:rPr>
            <w:lang w:eastAsia="en-US"/>
          </w:rPr>
          <w:delText>that the</w:delText>
        </w:r>
        <w:r w:rsidRPr="00D82B8B" w:rsidDel="00031439">
          <w:rPr>
            <w:lang w:eastAsia="en-US"/>
          </w:rPr>
          <w:delText xml:space="preserve"> irradiance is </w:delText>
        </w:r>
        <w:r w:rsidR="00F01BD4" w:rsidRPr="00D82B8B" w:rsidDel="00031439">
          <w:rPr>
            <w:lang w:eastAsia="en-US"/>
          </w:rPr>
          <w:delText>4 to 16</w:delText>
        </w:r>
        <w:r w:rsidR="00036FFD" w:rsidRPr="00D82B8B" w:rsidDel="00031439">
          <w:rPr>
            <w:lang w:eastAsia="en-US"/>
          </w:rPr>
          <w:delText xml:space="preserve"> </w:delText>
        </w:r>
        <w:r w:rsidR="00F01BD4" w:rsidRPr="00D82B8B" w:rsidDel="00031439">
          <w:rPr>
            <w:lang w:eastAsia="en-US"/>
          </w:rPr>
          <w:delText xml:space="preserve">% below projection for the month </w:delText>
        </w:r>
        <w:r w:rsidR="00FC22D4" w:rsidRPr="00D82B8B" w:rsidDel="00031439">
          <w:rPr>
            <w:lang w:eastAsia="en-US"/>
          </w:rPr>
          <w:delText xml:space="preserve">of </w:delText>
        </w:r>
        <w:r w:rsidR="0020312C" w:rsidRPr="00D82B8B" w:rsidDel="00031439">
          <w:rPr>
            <w:lang w:eastAsia="en-US"/>
          </w:rPr>
          <w:delText>April,</w:delText>
        </w:r>
        <w:r w:rsidR="00492BDE" w:rsidRPr="00D82B8B" w:rsidDel="00031439">
          <w:rPr>
            <w:lang w:eastAsia="en-US"/>
          </w:rPr>
          <w:delText xml:space="preserve"> July and </w:delText>
        </w:r>
        <w:r w:rsidR="00F01BD4" w:rsidRPr="00D82B8B" w:rsidDel="00031439">
          <w:rPr>
            <w:lang w:eastAsia="en-US"/>
          </w:rPr>
          <w:delText>August</w:delText>
        </w:r>
        <w:r w:rsidR="00492BDE" w:rsidRPr="00D82B8B" w:rsidDel="00031439">
          <w:rPr>
            <w:lang w:eastAsia="en-US"/>
          </w:rPr>
          <w:delText xml:space="preserve"> 2022, but it is </w:delText>
        </w:r>
        <w:r w:rsidR="00EC711E" w:rsidRPr="00D82B8B" w:rsidDel="00031439">
          <w:rPr>
            <w:lang w:eastAsia="en-US"/>
          </w:rPr>
          <w:delText>above</w:delText>
        </w:r>
        <w:r w:rsidR="002F7C96" w:rsidRPr="00D82B8B" w:rsidDel="00031439">
          <w:rPr>
            <w:lang w:eastAsia="en-US"/>
          </w:rPr>
          <w:delText xml:space="preserve"> for May and June </w:delText>
        </w:r>
        <w:r w:rsidR="0020312C" w:rsidRPr="00D82B8B" w:rsidDel="00031439">
          <w:rPr>
            <w:lang w:eastAsia="en-US"/>
          </w:rPr>
          <w:delText>2022 with</w:delText>
        </w:r>
        <w:r w:rsidR="009B138E" w:rsidRPr="00D82B8B" w:rsidDel="00031439">
          <w:rPr>
            <w:lang w:eastAsia="en-US"/>
          </w:rPr>
          <w:delText xml:space="preserve"> a deviation of 7</w:delText>
        </w:r>
        <w:r w:rsidR="00D87AA5" w:rsidRPr="00D82B8B" w:rsidDel="00031439">
          <w:rPr>
            <w:lang w:eastAsia="en-US"/>
          </w:rPr>
          <w:delText xml:space="preserve"> to 9</w:delText>
        </w:r>
        <w:r w:rsidR="00036FFD" w:rsidRPr="00D82B8B" w:rsidDel="00031439">
          <w:rPr>
            <w:lang w:eastAsia="en-US"/>
          </w:rPr>
          <w:delText xml:space="preserve"> </w:delText>
        </w:r>
        <w:r w:rsidR="00D87AA5" w:rsidRPr="00D82B8B" w:rsidDel="00031439">
          <w:rPr>
            <w:lang w:eastAsia="en-US"/>
          </w:rPr>
          <w:delText>%</w:delText>
        </w:r>
        <w:r w:rsidR="002F7C96" w:rsidRPr="00D82B8B" w:rsidDel="00031439">
          <w:rPr>
            <w:lang w:eastAsia="en-US"/>
          </w:rPr>
          <w:delText>.</w:delText>
        </w:r>
        <w:r w:rsidR="00EC711E" w:rsidRPr="00D82B8B" w:rsidDel="00031439">
          <w:rPr>
            <w:lang w:eastAsia="en-US"/>
          </w:rPr>
          <w:delText xml:space="preserve"> </w:delText>
        </w:r>
      </w:del>
      <w:ins w:id="8167" w:author="Justin Wimbush" w:date="2022-11-01T18:02:00Z">
        <w:del w:id="8168" w:author="Mutali Nepfumbada" w:date="2022-11-28T06:27:00Z">
          <w:r w:rsidR="009F36AF" w:rsidDel="000D174D">
            <w:rPr>
              <w:lang w:eastAsia="en-US"/>
            </w:rPr>
            <w:delText>wa</w:delText>
          </w:r>
        </w:del>
      </w:ins>
      <w:commentRangeStart w:id="8169"/>
      <w:ins w:id="8170" w:author="Chanda Nxumalo" w:date="2022-10-18T13:24:00Z">
        <w:del w:id="8171" w:author="Mutali Nepfumbada" w:date="2022-10-19T21:01:00Z">
          <w:r w:rsidR="008868E4" w:rsidDel="009F6512">
            <w:rPr>
              <w:lang w:eastAsia="en-US"/>
            </w:rPr>
            <w:delText>S</w:delText>
          </w:r>
        </w:del>
      </w:ins>
      <w:commentRangeEnd w:id="8169"/>
      <w:del w:id="8172" w:author="Mutali Nepfumbada" w:date="2022-11-28T06:27:00Z">
        <w:r w:rsidR="008868E4" w:rsidDel="000D174D">
          <w:rPr>
            <w:rStyle w:val="CommentReference"/>
            <w:rFonts w:ascii="Verdana" w:hAnsi="Verdana"/>
          </w:rPr>
          <w:commentReference w:id="8169"/>
        </w:r>
        <w:r w:rsidR="00D87AA5" w:rsidRPr="0078269D" w:rsidDel="000D174D">
          <w:delText>Due to the absence of data</w:delText>
        </w:r>
      </w:del>
      <w:ins w:id="8173" w:author="Justin Wimbush" w:date="2022-11-01T18:02:00Z">
        <w:del w:id="8174" w:author="Mutali Nepfumbada" w:date="2022-11-28T06:27:00Z">
          <w:r w:rsidR="009F36AF" w:rsidDel="000D174D">
            <w:delText xml:space="preserve">to </w:delText>
          </w:r>
        </w:del>
      </w:ins>
      <w:del w:id="8175" w:author="Mutali Nepfumbada" w:date="2022-11-28T06:27:00Z">
        <w:r w:rsidR="00D87AA5" w:rsidRPr="0078269D" w:rsidDel="000D174D">
          <w:delText xml:space="preserve">, Harmattan cannot confirm whether the facility has experienced good or poor solar irradiance levels since COD.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176B7C32" w14:textId="77777777" w:rsidTr="002A53ED">
        <w:trPr>
          <w:trHeight w:val="70"/>
          <w:ins w:id="8176" w:author="Mutali Nepfumbada" w:date="2022-11-27T22:20:00Z"/>
        </w:trPr>
        <w:tc>
          <w:tcPr>
            <w:tcW w:w="5000" w:type="pct"/>
            <w:gridSpan w:val="4"/>
            <w:shd w:val="clear" w:color="auto" w:fill="5F0500"/>
          </w:tcPr>
          <w:p w14:paraId="7E6C2F9C" w14:textId="77777777" w:rsidR="00700056" w:rsidRPr="00700056" w:rsidRDefault="00700056" w:rsidP="00700056">
            <w:pPr>
              <w:jc w:val="center"/>
              <w:rPr>
                <w:ins w:id="8177" w:author="Mutali Nepfumbada" w:date="2022-11-27T22:20:00Z"/>
                <w:b/>
              </w:rPr>
            </w:pPr>
            <w:ins w:id="8178" w:author="Mutali Nepfumbada" w:date="2022-11-27T22:20:00Z">
              <w:r w:rsidRPr="00700056">
                <w:rPr>
                  <w:b/>
                </w:rPr>
                <w:t>Irradiation (kWh/m</w:t>
              </w:r>
              <w:r w:rsidRPr="00700056">
                <w:rPr>
                  <w:b/>
                  <w:vertAlign w:val="superscript"/>
                </w:rPr>
                <w:t>2</w:t>
              </w:r>
              <w:r w:rsidRPr="00700056">
                <w:rPr>
                  <w:b/>
                </w:rPr>
                <w:t>)</w:t>
              </w:r>
            </w:ins>
          </w:p>
        </w:tc>
      </w:tr>
      <w:tr w:rsidR="00700056" w:rsidRPr="00700056" w14:paraId="08C76CBC" w14:textId="77777777" w:rsidTr="002A53ED">
        <w:trPr>
          <w:trHeight w:val="224"/>
          <w:ins w:id="8179" w:author="Mutali Nepfumbada" w:date="2022-11-27T22:20:00Z"/>
        </w:trPr>
        <w:tc>
          <w:tcPr>
            <w:tcW w:w="1271" w:type="pct"/>
            <w:shd w:val="clear" w:color="auto" w:fill="5F0500"/>
          </w:tcPr>
          <w:p w14:paraId="11883BD8" w14:textId="77777777" w:rsidR="00700056" w:rsidRPr="00700056" w:rsidRDefault="00700056" w:rsidP="00700056">
            <w:pPr>
              <w:jc w:val="left"/>
              <w:rPr>
                <w:ins w:id="8180" w:author="Mutali Nepfumbada" w:date="2022-11-27T22:20:00Z"/>
                <w:b/>
                <w:lang w:eastAsia="en-US"/>
              </w:rPr>
            </w:pPr>
            <w:ins w:id="8181" w:author="Mutali Nepfumbada" w:date="2022-11-27T22:20:00Z">
              <w:r w:rsidRPr="00700056">
                <w:rPr>
                  <w:b/>
                  <w:lang w:eastAsia="en-US"/>
                </w:rPr>
                <w:t>Month</w:t>
              </w:r>
            </w:ins>
          </w:p>
        </w:tc>
        <w:tc>
          <w:tcPr>
            <w:tcW w:w="1243" w:type="pct"/>
            <w:shd w:val="clear" w:color="auto" w:fill="5F0500"/>
          </w:tcPr>
          <w:p w14:paraId="326C915B" w14:textId="77777777" w:rsidR="00700056" w:rsidRPr="00700056" w:rsidRDefault="00700056" w:rsidP="00700056">
            <w:pPr>
              <w:jc w:val="center"/>
              <w:rPr>
                <w:ins w:id="8182" w:author="Mutali Nepfumbada" w:date="2022-11-27T22:20:00Z"/>
                <w:b/>
                <w:lang w:val="en-US"/>
              </w:rPr>
            </w:pPr>
            <w:ins w:id="8183" w:author="Mutali Nepfumbada" w:date="2022-11-27T22:20:00Z">
              <w:r w:rsidRPr="00700056">
                <w:rPr>
                  <w:b/>
                  <w:lang w:val="en-US"/>
                </w:rPr>
                <w:t>Actual</w:t>
              </w:r>
            </w:ins>
          </w:p>
        </w:tc>
        <w:tc>
          <w:tcPr>
            <w:tcW w:w="1243" w:type="pct"/>
            <w:shd w:val="clear" w:color="auto" w:fill="5F0500"/>
          </w:tcPr>
          <w:p w14:paraId="0A111944" w14:textId="77777777" w:rsidR="00700056" w:rsidRPr="00700056" w:rsidRDefault="00700056" w:rsidP="00700056">
            <w:pPr>
              <w:jc w:val="center"/>
              <w:rPr>
                <w:ins w:id="8184" w:author="Mutali Nepfumbada" w:date="2022-11-27T22:20:00Z"/>
                <w:b/>
                <w:lang w:val="en-US"/>
              </w:rPr>
            </w:pPr>
            <w:ins w:id="8185" w:author="Mutali Nepfumbada" w:date="2022-11-27T22:20:00Z">
              <w:r w:rsidRPr="00700056">
                <w:rPr>
                  <w:b/>
                  <w:lang w:val="en-US"/>
                </w:rPr>
                <w:t>Forecast</w:t>
              </w:r>
            </w:ins>
          </w:p>
        </w:tc>
        <w:tc>
          <w:tcPr>
            <w:tcW w:w="1242" w:type="pct"/>
            <w:shd w:val="clear" w:color="auto" w:fill="5F0500"/>
          </w:tcPr>
          <w:p w14:paraId="4D030AF0" w14:textId="77777777" w:rsidR="00700056" w:rsidRPr="00700056" w:rsidRDefault="00700056" w:rsidP="00700056">
            <w:pPr>
              <w:jc w:val="center"/>
              <w:rPr>
                <w:ins w:id="8186" w:author="Mutali Nepfumbada" w:date="2022-11-27T22:20:00Z"/>
                <w:b/>
                <w:lang w:eastAsia="en-US"/>
              </w:rPr>
            </w:pPr>
            <w:ins w:id="8187" w:author="Mutali Nepfumbada" w:date="2022-11-27T22:20:00Z">
              <w:r w:rsidRPr="00700056">
                <w:rPr>
                  <w:b/>
                </w:rPr>
                <w:t>Delta (%)</w:t>
              </w:r>
            </w:ins>
          </w:p>
        </w:tc>
      </w:tr>
      <w:tr w:rsidR="00700056" w:rsidRPr="00700056" w14:paraId="4078498E" w14:textId="77777777" w:rsidTr="002A53ED">
        <w:trPr>
          <w:trHeight w:val="177"/>
          <w:ins w:id="8188" w:author="Mutali Nepfumbada" w:date="2022-11-27T22:20:00Z"/>
        </w:trPr>
        <w:tc>
          <w:tcPr>
            <w:tcW w:w="5000" w:type="pct"/>
            <w:gridSpan w:val="4"/>
          </w:tcPr>
          <w:p w14:paraId="65A33014" w14:textId="77777777" w:rsidR="00700056" w:rsidRPr="00700056" w:rsidRDefault="00700056" w:rsidP="00700056">
            <w:pPr>
              <w:jc w:val="center"/>
              <w:rPr>
                <w:ins w:id="8189" w:author="Mutali Nepfumbada" w:date="2022-11-27T22:20:00Z"/>
                <w:lang w:eastAsia="en-US"/>
              </w:rPr>
            </w:pPr>
            <w:ins w:id="8190" w:author="Mutali Nepfumbada" w:date="2022-11-27T22:20:00Z">
              <w:r w:rsidRPr="00700056">
                <w:rPr>
                  <w:bCs/>
                  <w:lang w:val="en-US"/>
                </w:rPr>
                <w:t>{%tr for item in MIDItable_contents%}</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{{item.Date}}</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item. MIDIA}}</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item. MIDIF }}</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{{item. MIDIV}}</w:t>
              </w:r>
            </w:ins>
          </w:p>
        </w:tc>
      </w:tr>
      <w:tr w:rsidR="00700056" w:rsidRPr="00700056" w14:paraId="653B8F28" w14:textId="77777777" w:rsidTr="002A53ED">
        <w:trPr>
          <w:trHeight w:val="177"/>
          <w:ins w:id="8200" w:author="Mutali Nepfumbada" w:date="2022-11-27T22:20:00Z"/>
        </w:trPr>
        <w:tc>
          <w:tcPr>
            <w:tcW w:w="5000" w:type="pct"/>
            <w:gridSpan w:val="4"/>
          </w:tcPr>
          <w:p w14:paraId="147B9CD0" w14:textId="77777777" w:rsidR="00700056" w:rsidRPr="00700056" w:rsidRDefault="00700056" w:rsidP="00700056">
            <w:pPr>
              <w:jc w:val="center"/>
              <w:rPr>
                <w:ins w:id="8201" w:author="Mutali Nepfumbada" w:date="2022-11-27T22:20:00Z"/>
                <w:lang w:eastAsia="en-US"/>
              </w:rPr>
            </w:pPr>
            <w:ins w:id="8202" w:author="Mutali Nepfumbada" w:date="2022-11-27T22:20:00Z">
              <w:r w:rsidRPr="00700056">
                <w:rPr>
                  <w:bCs/>
                  <w:lang w:val="en-US"/>
                </w:rPr>
                <w:t>{%tr endfor %}</w:t>
              </w:r>
            </w:ins>
          </w:p>
        </w:tc>
      </w:tr>
    </w:tbl>
    <w:p w14:paraId="38EFE931" w14:textId="77777777" w:rsidR="00700056" w:rsidRPr="00700056" w:rsidRDefault="00700056" w:rsidP="00700056">
      <w:pPr>
        <w:spacing w:after="200"/>
        <w:jc w:val="center"/>
        <w:rPr>
          <w:ins w:id="8203" w:author="Mutali Nepfumbada" w:date="2022-11-27T22:20:00Z"/>
          <w:i/>
          <w:iCs/>
          <w:color w:val="5F0505"/>
          <w:sz w:val="18"/>
          <w:szCs w:val="18"/>
        </w:rPr>
      </w:pPr>
      <w:bookmarkStart w:id="8204" w:name="_Toc120510259"/>
      <w:ins w:id="8205" w:author="Mutali Nepfumbada" w:date="2022-11-27T22:20: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Irradiation and Forecast</w:t>
        </w:r>
        <w:bookmarkEnd w:id="8204"/>
      </w:ins>
    </w:p>
    <w:p w14:paraId="66D1D9B6" w14:textId="77777777" w:rsidR="00700056" w:rsidRPr="00700056" w:rsidRDefault="00700056" w:rsidP="00700056">
      <w:pPr>
        <w:jc w:val="center"/>
        <w:rPr>
          <w:ins w:id="8206" w:author="Mutali Nepfumbada" w:date="2022-11-27T22:20:00Z"/>
        </w:rPr>
      </w:pPr>
      <w:ins w:id="8207" w:author="Mutali Nepfumbada" w:date="2022-11-27T22:20:00Z">
        <w:r w:rsidRPr="00700056">
          <w:rPr>
            <w:lang w:eastAsia="en-US"/>
          </w:rPr>
          <w:t>{{MIDIImage}}</w:t>
        </w:r>
      </w:ins>
    </w:p>
    <w:p w14:paraId="1B99FDF3" w14:textId="77777777" w:rsidR="00700056" w:rsidRPr="00700056" w:rsidRDefault="00700056" w:rsidP="00700056">
      <w:pPr>
        <w:spacing w:after="200"/>
        <w:jc w:val="center"/>
        <w:rPr>
          <w:ins w:id="8208" w:author="Mutali Nepfumbada" w:date="2022-11-27T22:20:00Z"/>
          <w:i/>
          <w:iCs/>
          <w:color w:val="5F0505"/>
          <w:sz w:val="18"/>
          <w:szCs w:val="18"/>
        </w:rPr>
      </w:pPr>
      <w:ins w:id="8209" w:author="Mutali Nepfumbada" w:date="2022-11-27T22:20: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Midstream Irradiation Vs Forecast</w:t>
        </w:r>
      </w:ins>
    </w:p>
    <w:p w14:paraId="58D837DB" w14:textId="77777777" w:rsidR="00EE7116" w:rsidRPr="0078269D" w:rsidRDefault="00EE7116" w:rsidP="008D1341">
      <w:pPr>
        <w:rPr>
          <w:ins w:id="8210" w:author="Mutali Nepfumbada" w:date="2022-10-13T08:02:00Z"/>
        </w:rPr>
      </w:pPr>
    </w:p>
    <w:p w14:paraId="5C5FF907" w14:textId="5B698B04" w:rsidR="00040FDF" w:rsidRPr="0078269D" w:rsidDel="00E249FC" w:rsidRDefault="00040FDF" w:rsidP="008D1341">
      <w:pPr>
        <w:rPr>
          <w:del w:id="8211" w:author="Mutali Nepfumbada" w:date="2022-10-13T15:21:00Z"/>
          <w:lang w:eastAsia="en-US"/>
        </w:rPr>
      </w:pPr>
      <w:bookmarkStart w:id="8212" w:name="_Toc116620503"/>
      <w:bookmarkStart w:id="8213" w:name="_Toc116632609"/>
      <w:bookmarkStart w:id="8214" w:name="_Toc116637060"/>
      <w:bookmarkStart w:id="8215" w:name="_Toc117850401"/>
      <w:bookmarkStart w:id="8216" w:name="_Toc118269325"/>
      <w:bookmarkEnd w:id="8212"/>
      <w:bookmarkEnd w:id="8213"/>
      <w:bookmarkEnd w:id="8214"/>
      <w:bookmarkEnd w:id="8215"/>
      <w:bookmarkEnd w:id="8216"/>
    </w:p>
    <w:p w14:paraId="6A077703" w14:textId="497855EE" w:rsidR="00EF5EC3" w:rsidRPr="0078269D" w:rsidDel="00E249FC" w:rsidRDefault="00EF5EC3" w:rsidP="008D1341">
      <w:pPr>
        <w:rPr>
          <w:del w:id="8217" w:author="Mutali Nepfumbada" w:date="2022-10-13T15:21:00Z"/>
        </w:rPr>
      </w:pPr>
      <w:del w:id="8218" w:author="Mutali Nepfumbada" w:date="2022-10-13T15:21:00Z">
        <w:r w:rsidRPr="0078269D" w:rsidDel="00E249FC">
          <w:delText>.</w:delText>
        </w:r>
        <w:bookmarkStart w:id="8219" w:name="_Toc116620504"/>
        <w:bookmarkStart w:id="8220" w:name="_Toc116632610"/>
        <w:bookmarkStart w:id="8221" w:name="_Toc116637061"/>
        <w:bookmarkStart w:id="8222" w:name="_Toc117850402"/>
        <w:bookmarkStart w:id="8223" w:name="_Toc118269326"/>
        <w:bookmarkEnd w:id="8219"/>
        <w:bookmarkEnd w:id="8220"/>
        <w:bookmarkEnd w:id="8221"/>
        <w:bookmarkEnd w:id="8222"/>
        <w:bookmarkEnd w:id="8223"/>
      </w:del>
    </w:p>
    <w:p w14:paraId="789436CC" w14:textId="77777777" w:rsidR="008D1341" w:rsidRPr="0078269D" w:rsidRDefault="006C57B1" w:rsidP="001057C5">
      <w:pPr>
        <w:pStyle w:val="Heading2"/>
      </w:pPr>
      <w:bookmarkStart w:id="8224" w:name="_Toc118269327"/>
      <w:r w:rsidRPr="0078269D">
        <w:t>Midstream</w:t>
      </w:r>
      <w:r w:rsidR="008D1341" w:rsidRPr="0078269D">
        <w:t xml:space="preserve"> Availability </w:t>
      </w:r>
      <w:r w:rsidR="00B87996" w:rsidRPr="0078269D">
        <w:t>Vs Forecast</w:t>
      </w:r>
      <w:bookmarkEnd w:id="8224"/>
    </w:p>
    <w:p w14:paraId="690738B4" w14:textId="77777777" w:rsidR="00C8371A" w:rsidRPr="0078269D" w:rsidRDefault="00C8371A" w:rsidP="00C8371A"/>
    <w:p w14:paraId="0A814088" w14:textId="51A06CA8" w:rsidR="00C16E69" w:rsidRPr="0078269D" w:rsidRDefault="00C46D6C" w:rsidP="008D1341">
      <w:pPr>
        <w:rPr>
          <w:lang w:eastAsia="en-US"/>
        </w:rPr>
      </w:pPr>
      <w:r w:rsidRPr="0078269D">
        <w:rPr>
          <w:lang w:eastAsia="en-US"/>
        </w:rPr>
        <w:t xml:space="preserve">The </w:t>
      </w:r>
      <w:del w:id="8225" w:author="Mutali Nepfumbada" w:date="2022-10-14T06:32:00Z">
        <w:r w:rsidRPr="0078269D" w:rsidDel="0056434F">
          <w:rPr>
            <w:lang w:eastAsia="en-US"/>
          </w:rPr>
          <w:delText>Operator</w:delText>
        </w:r>
      </w:del>
      <w:ins w:id="8226" w:author="Mutali Nepfumbada" w:date="2022-10-14T06:32:00Z">
        <w:r w:rsidR="0056434F" w:rsidRPr="0078269D">
          <w:rPr>
            <w:lang w:eastAsia="en-US"/>
          </w:rPr>
          <w:t>Operator</w:t>
        </w:r>
      </w:ins>
      <w:r w:rsidRPr="0078269D">
        <w:rPr>
          <w:lang w:eastAsia="en-US"/>
        </w:rPr>
        <w:t xml:space="preserve"> have stated a minimum guaranteed availability of 95</w:t>
      </w:r>
      <w:del w:id="8227" w:author="Chanda Nxumalo" w:date="2022-10-18T13:25:00Z">
        <w:r w:rsidR="007B316B" w:rsidRPr="0078269D">
          <w:rPr>
            <w:lang w:eastAsia="en-US"/>
          </w:rPr>
          <w:delText xml:space="preserve"> </w:delText>
        </w:r>
      </w:del>
      <w:r w:rsidRPr="0078269D">
        <w:rPr>
          <w:lang w:eastAsia="en-US"/>
        </w:rPr>
        <w:t xml:space="preserve">% in their monthly reports, Harmattan has used this guaranteed availability to compare with the actual availability from the SCADA as shown in the following table. Harmattan notes that the were no data </w:t>
      </w:r>
      <w:del w:id="8228" w:author="Mutali Nepfumbada" w:date="2022-10-14T08:45:00Z">
        <w:r w:rsidRPr="0078269D" w:rsidDel="00967F56">
          <w:rPr>
            <w:lang w:eastAsia="en-US"/>
          </w:rPr>
          <w:delText>gabs</w:delText>
        </w:r>
      </w:del>
      <w:ins w:id="8229" w:author="Mutali Nepfumbada" w:date="2022-10-14T08:45:00Z">
        <w:r w:rsidR="00967F56" w:rsidRPr="0078269D">
          <w:rPr>
            <w:lang w:eastAsia="en-US"/>
          </w:rPr>
          <w:t>gaps</w:t>
        </w:r>
      </w:ins>
      <w:r w:rsidRPr="0078269D">
        <w:rPr>
          <w:lang w:eastAsia="en-US"/>
        </w:rPr>
        <w:t xml:space="preserve"> noted for the availability.</w:t>
      </w:r>
      <w:r w:rsidR="006B1481" w:rsidRPr="0078269D">
        <w:rPr>
          <w:lang w:eastAsia="en-US"/>
        </w:rPr>
        <w:t xml:space="preserve"> </w:t>
      </w:r>
      <w:r w:rsidR="00ED0E42" w:rsidRPr="0078269D">
        <w:rPr>
          <w:lang w:eastAsia="en-US"/>
        </w:rPr>
        <w:t>T</w:t>
      </w:r>
      <w:commentRangeStart w:id="8230"/>
      <w:r w:rsidR="00ED0E42" w:rsidRPr="0078269D">
        <w:rPr>
          <w:lang w:eastAsia="en-US"/>
        </w:rPr>
        <w:t xml:space="preserve">he </w:t>
      </w:r>
      <w:del w:id="8231" w:author="Chanda Nxumalo" w:date="2022-10-18T13:25:00Z">
        <w:r w:rsidR="002A0170" w:rsidRPr="0078269D">
          <w:rPr>
            <w:lang w:eastAsia="en-US"/>
          </w:rPr>
          <w:delText xml:space="preserve">overall </w:delText>
        </w:r>
      </w:del>
      <w:r w:rsidR="00ED0E42" w:rsidRPr="0078269D">
        <w:rPr>
          <w:lang w:eastAsia="en-US"/>
        </w:rPr>
        <w:t xml:space="preserve">average availability is </w:t>
      </w:r>
      <w:ins w:id="8232" w:author="Mutali Nepfumbada" w:date="2022-10-19T21:03:00Z">
        <w:r w:rsidR="0004332A">
          <w:rPr>
            <w:lang w:eastAsia="en-US"/>
          </w:rPr>
          <w:t>95</w:t>
        </w:r>
      </w:ins>
      <w:del w:id="8233" w:author="Mutali Nepfumbada" w:date="2022-10-19T21:03:00Z">
        <w:r w:rsidR="00ED0E42" w:rsidRPr="0078269D" w:rsidDel="005333D4">
          <w:rPr>
            <w:lang w:eastAsia="en-US"/>
          </w:rPr>
          <w:delText>86</w:delText>
        </w:r>
      </w:del>
      <w:del w:id="8234" w:author="Chanda Nxumalo" w:date="2022-10-18T13:25:00Z">
        <w:r w:rsidR="007B316B" w:rsidRPr="0078269D">
          <w:rPr>
            <w:lang w:eastAsia="en-US"/>
          </w:rPr>
          <w:delText xml:space="preserve"> </w:delText>
        </w:r>
      </w:del>
      <w:r w:rsidR="00ED0E42" w:rsidRPr="0078269D">
        <w:rPr>
          <w:lang w:eastAsia="en-US"/>
        </w:rPr>
        <w:t xml:space="preserve">% with a variance of </w:t>
      </w:r>
      <w:ins w:id="8235" w:author="Mutali Nepfumbada" w:date="2022-10-19T21:04:00Z">
        <w:r w:rsidR="0004332A">
          <w:rPr>
            <w:lang w:eastAsia="en-US"/>
          </w:rPr>
          <w:t>0.06</w:t>
        </w:r>
      </w:ins>
      <w:del w:id="8236" w:author="Mutali Nepfumbada" w:date="2022-10-19T21:04:00Z">
        <w:r w:rsidR="00ED0E42" w:rsidRPr="0078269D" w:rsidDel="0004332A">
          <w:rPr>
            <w:lang w:eastAsia="en-US"/>
          </w:rPr>
          <w:delText>9.09</w:delText>
        </w:r>
      </w:del>
      <w:del w:id="8237" w:author="Chanda Nxumalo" w:date="2022-10-18T13:25:00Z">
        <w:r w:rsidR="007B316B" w:rsidRPr="0078269D">
          <w:rPr>
            <w:lang w:eastAsia="en-US"/>
          </w:rPr>
          <w:delText xml:space="preserve"> </w:delText>
        </w:r>
      </w:del>
      <w:r w:rsidR="00242D56" w:rsidRPr="0078269D">
        <w:rPr>
          <w:lang w:eastAsia="en-US"/>
        </w:rPr>
        <w:t>%</w:t>
      </w:r>
      <w:ins w:id="8238" w:author="Mutali Nepfumbada" w:date="2022-10-19T21:04:00Z">
        <w:r w:rsidR="0004332A">
          <w:rPr>
            <w:lang w:eastAsia="en-US"/>
          </w:rPr>
          <w:t xml:space="preserve"> below forecast</w:t>
        </w:r>
      </w:ins>
      <w:r w:rsidR="00242D56" w:rsidRPr="0078269D">
        <w:rPr>
          <w:lang w:eastAsia="en-US"/>
        </w:rPr>
        <w:t>,</w:t>
      </w:r>
      <w:r w:rsidR="003C7A3D" w:rsidRPr="0078269D">
        <w:rPr>
          <w:lang w:eastAsia="en-US"/>
        </w:rPr>
        <w:t xml:space="preserve"> </w:t>
      </w:r>
      <w:del w:id="8239" w:author="Mutali Nepfumbada" w:date="2022-10-19T21:04:00Z">
        <w:r w:rsidR="003C7A3D" w:rsidRPr="0078269D" w:rsidDel="0004332A">
          <w:rPr>
            <w:lang w:eastAsia="en-US"/>
          </w:rPr>
          <w:delText xml:space="preserve">we note that the </w:delText>
        </w:r>
        <w:r w:rsidR="00BB6C69" w:rsidRPr="0078269D" w:rsidDel="0004332A">
          <w:rPr>
            <w:lang w:eastAsia="en-US"/>
          </w:rPr>
          <w:delText xml:space="preserve">low availability is due to the incorrect </w:delText>
        </w:r>
        <w:r w:rsidR="002A0170" w:rsidRPr="0078269D" w:rsidDel="0004332A">
          <w:rPr>
            <w:lang w:eastAsia="en-US"/>
          </w:rPr>
          <w:delText>availability of observed in January</w:delText>
        </w:r>
      </w:del>
      <w:ins w:id="8240" w:author="Chanda Nxumalo" w:date="2022-10-18T13:42:00Z">
        <w:del w:id="8241" w:author="Mutali Nepfumbada" w:date="2022-10-19T21:04:00Z">
          <w:r w:rsidR="00311958" w:rsidDel="0004332A">
            <w:rPr>
              <w:lang w:eastAsia="en-US"/>
            </w:rPr>
            <w:delText xml:space="preserve">. </w:delText>
          </w:r>
        </w:del>
      </w:ins>
      <w:del w:id="8242" w:author="Mutali Nepfumbada" w:date="2022-10-19T21:04:00Z">
        <w:r w:rsidR="002A0170" w:rsidRPr="0078269D" w:rsidDel="0004332A">
          <w:rPr>
            <w:lang w:eastAsia="en-US"/>
          </w:rPr>
          <w:delText xml:space="preserve"> </w:delText>
        </w:r>
      </w:del>
      <w:ins w:id="8243" w:author="Chanda Nxumalo" w:date="2022-10-18T13:42:00Z">
        <w:del w:id="8244" w:author="Mutali Nepfumbada" w:date="2022-10-19T21:04:00Z">
          <w:r w:rsidR="00311958" w:rsidDel="0004332A">
            <w:rPr>
              <w:lang w:eastAsia="en-US"/>
            </w:rPr>
            <w:delText>W</w:delText>
          </w:r>
        </w:del>
      </w:ins>
      <w:del w:id="8245" w:author="Mutali Nepfumbada" w:date="2022-10-19T21:04:00Z">
        <w:r w:rsidR="002A0170" w:rsidRPr="0078269D" w:rsidDel="0004332A">
          <w:rPr>
            <w:lang w:eastAsia="en-US"/>
          </w:rPr>
          <w:delText>we were not provided any</w:delText>
        </w:r>
        <w:r w:rsidR="001038C2" w:rsidRPr="0078269D" w:rsidDel="0004332A">
          <w:rPr>
            <w:lang w:eastAsia="en-US"/>
          </w:rPr>
          <w:delText xml:space="preserve"> incident report on the error, but we note that the system was </w:delText>
        </w:r>
        <w:r w:rsidR="00242D56" w:rsidRPr="0078269D" w:rsidDel="0004332A">
          <w:rPr>
            <w:lang w:eastAsia="en-US"/>
          </w:rPr>
          <w:delText>producing in January</w:delText>
        </w:r>
        <w:r w:rsidR="00AE077C" w:rsidRPr="0078269D" w:rsidDel="0004332A">
          <w:rPr>
            <w:lang w:eastAsia="en-US"/>
          </w:rPr>
          <w:delText xml:space="preserve"> 2022</w:delText>
        </w:r>
        <w:r w:rsidR="00242D56" w:rsidRPr="0078269D" w:rsidDel="0004332A">
          <w:rPr>
            <w:lang w:eastAsia="en-US"/>
          </w:rPr>
          <w:delText>.</w:delText>
        </w:r>
        <w:commentRangeEnd w:id="8230"/>
        <w:r w:rsidR="00311958" w:rsidDel="0004332A">
          <w:rPr>
            <w:rStyle w:val="CommentReference"/>
            <w:rFonts w:ascii="Verdana" w:hAnsi="Verdana"/>
          </w:rPr>
          <w:commentReference w:id="8230"/>
        </w:r>
      </w:del>
      <w:ins w:id="8246" w:author="Mutali Nepfumbada" w:date="2022-10-19T21:04:00Z">
        <w:r w:rsidR="00B0032E">
          <w:rPr>
            <w:lang w:eastAsia="en-US"/>
          </w:rPr>
          <w:t xml:space="preserve">we </w:t>
        </w:r>
      </w:ins>
      <w:ins w:id="8247" w:author="Mutali Nepfumbada" w:date="2022-10-19T21:05:00Z">
        <w:r w:rsidR="00B0032E">
          <w:rPr>
            <w:lang w:eastAsia="en-US"/>
          </w:rPr>
          <w:t xml:space="preserve">have excluded the 0% </w:t>
        </w:r>
      </w:ins>
      <w:ins w:id="8248" w:author="Mutali Nepfumbada" w:date="2022-10-19T21:06:00Z">
        <w:r w:rsidR="006464C5">
          <w:rPr>
            <w:lang w:eastAsia="en-US"/>
          </w:rPr>
          <w:t>availability</w:t>
        </w:r>
      </w:ins>
      <w:ins w:id="8249" w:author="Mutali Nepfumbada" w:date="2022-10-31T06:35:00Z">
        <w:r w:rsidR="00625EDE">
          <w:rPr>
            <w:lang w:eastAsia="en-US"/>
          </w:rPr>
          <w:t xml:space="preserve"> in</w:t>
        </w:r>
      </w:ins>
      <w:ins w:id="8250" w:author="Mutali Nepfumbada" w:date="2022-10-19T21:05:00Z">
        <w:r w:rsidR="00B0032E">
          <w:rPr>
            <w:lang w:eastAsia="en-US"/>
          </w:rPr>
          <w:t xml:space="preserve"> January 2022, which</w:t>
        </w:r>
      </w:ins>
      <w:ins w:id="8251" w:author="Mutali Nepfumbada" w:date="2022-10-19T21:06:00Z">
        <w:r w:rsidR="006464C5">
          <w:rPr>
            <w:lang w:eastAsia="en-US"/>
          </w:rPr>
          <w:t xml:space="preserve"> was a SCADA error as we </w:t>
        </w:r>
      </w:ins>
      <w:ins w:id="8252" w:author="Mutali Nepfumbada" w:date="2022-10-31T06:36:00Z">
        <w:r w:rsidR="00485921">
          <w:rPr>
            <w:lang w:eastAsia="en-US"/>
          </w:rPr>
          <w:t xml:space="preserve">have </w:t>
        </w:r>
      </w:ins>
      <w:ins w:id="8253" w:author="Mutali Nepfumbada" w:date="2022-10-19T21:06:00Z">
        <w:r w:rsidR="006464C5">
          <w:rPr>
            <w:lang w:eastAsia="en-US"/>
          </w:rPr>
          <w:t>noted that the PV</w:t>
        </w:r>
      </w:ins>
      <w:ins w:id="8254" w:author="Mutali Nepfumbada" w:date="2022-10-31T06:36:00Z">
        <w:r w:rsidR="00530B02">
          <w:rPr>
            <w:lang w:eastAsia="en-US"/>
          </w:rPr>
          <w:t xml:space="preserve"> </w:t>
        </w:r>
        <w:r w:rsidR="00485921">
          <w:rPr>
            <w:lang w:eastAsia="en-US"/>
          </w:rPr>
          <w:t>was</w:t>
        </w:r>
      </w:ins>
      <w:ins w:id="8255" w:author="Mutali Nepfumbada" w:date="2022-10-19T21:07:00Z">
        <w:r w:rsidR="006464C5">
          <w:rPr>
            <w:lang w:eastAsia="en-US"/>
          </w:rPr>
          <w:t xml:space="preserve"> operating and generating electricity</w:t>
        </w:r>
        <w:r w:rsidR="007F6B75">
          <w:rPr>
            <w:lang w:eastAsia="en-US"/>
          </w:rPr>
          <w:t>.</w:t>
        </w:r>
      </w:ins>
    </w:p>
    <w:p w14:paraId="4DDD75AF" w14:textId="6D5B5FC0" w:rsidR="00C46D6C" w:rsidRPr="0078269D" w:rsidDel="00700056" w:rsidRDefault="00C46D6C" w:rsidP="008D1341">
      <w:pPr>
        <w:rPr>
          <w:del w:id="8256" w:author="Mutali Nepfumbada" w:date="2022-11-27T22:21:00Z"/>
          <w:lang w:eastAsia="en-US"/>
        </w:rPr>
      </w:pPr>
    </w:p>
    <w:tbl>
      <w:tblPr>
        <w:tblStyle w:val="TableGridLight"/>
        <w:tblW w:w="2099" w:type="pct"/>
        <w:jc w:val="center"/>
        <w:tblLook w:val="04A0" w:firstRow="1" w:lastRow="0" w:firstColumn="1" w:lastColumn="0" w:noHBand="0" w:noVBand="1"/>
        <w:tblPrChange w:id="8257" w:author="Mutali Nepfumbada" w:date="2022-10-12T05:56:00Z">
          <w:tblPr>
            <w:tblStyle w:val="TableGridLight"/>
            <w:tblW w:w="5000" w:type="pct"/>
            <w:tblLook w:val="04A0" w:firstRow="1" w:lastRow="0" w:firstColumn="1" w:lastColumn="0" w:noHBand="0" w:noVBand="1"/>
          </w:tblPr>
        </w:tblPrChange>
      </w:tblPr>
      <w:tblGrid>
        <w:gridCol w:w="1089"/>
        <w:gridCol w:w="915"/>
        <w:gridCol w:w="1082"/>
        <w:gridCol w:w="918"/>
        <w:tblGridChange w:id="8258">
          <w:tblGrid>
            <w:gridCol w:w="1089"/>
            <w:gridCol w:w="915"/>
            <w:gridCol w:w="593"/>
            <w:gridCol w:w="489"/>
            <w:gridCol w:w="918"/>
            <w:gridCol w:w="774"/>
            <w:gridCol w:w="2577"/>
            <w:gridCol w:w="2184"/>
          </w:tblGrid>
        </w:tblGridChange>
      </w:tblGrid>
      <w:tr w:rsidR="00C16E69" w:rsidRPr="0078269D" w:rsidDel="00700056" w14:paraId="65DCE0F0" w14:textId="51B2C417" w:rsidTr="00A57C9B">
        <w:trPr>
          <w:trHeight w:val="305"/>
          <w:jc w:val="center"/>
          <w:del w:id="8259" w:author="Mutali Nepfumbada" w:date="2022-11-27T22:21:00Z"/>
          <w:trPrChange w:id="8260" w:author="Mutali Nepfumbada" w:date="2022-10-12T05:56:00Z">
            <w:trPr>
              <w:trHeight w:val="279"/>
            </w:trPr>
          </w:trPrChange>
        </w:trPr>
        <w:tc>
          <w:tcPr>
            <w:tcW w:w="5000" w:type="pct"/>
            <w:gridSpan w:val="4"/>
            <w:shd w:val="clear" w:color="auto" w:fill="5F0500"/>
            <w:tcPrChange w:id="8261" w:author="Mutali Nepfumbada" w:date="2022-10-12T05:56:00Z">
              <w:tcPr>
                <w:tcW w:w="5000" w:type="pct"/>
                <w:gridSpan w:val="8"/>
                <w:shd w:val="clear" w:color="auto" w:fill="5F0500"/>
              </w:tcPr>
            </w:tcPrChange>
          </w:tcPr>
          <w:p w14:paraId="3F0CB732" w14:textId="5F516C40" w:rsidR="00C16E69" w:rsidRPr="0078269D" w:rsidDel="00700056" w:rsidRDefault="00C16E69">
            <w:pPr>
              <w:jc w:val="center"/>
              <w:rPr>
                <w:del w:id="8262" w:author="Mutali Nepfumbada" w:date="2022-11-27T22:21:00Z"/>
                <w:b/>
              </w:rPr>
            </w:pPr>
            <w:del w:id="8263" w:author="Mutali Nepfumbada" w:date="2022-11-27T22:21:00Z">
              <w:r w:rsidRPr="0078269D" w:rsidDel="00700056">
                <w:rPr>
                  <w:b/>
                </w:rPr>
                <w:delText>Availability (%)</w:delText>
              </w:r>
            </w:del>
          </w:p>
        </w:tc>
      </w:tr>
      <w:tr w:rsidR="00C16E69" w:rsidRPr="0078269D" w:rsidDel="00700056" w14:paraId="1BBAA588" w14:textId="2A17C022" w:rsidTr="005333D4">
        <w:trPr>
          <w:trHeight w:val="305"/>
          <w:jc w:val="center"/>
          <w:del w:id="8264" w:author="Mutali Nepfumbada" w:date="2022-11-27T22:21:00Z"/>
          <w:trPrChange w:id="8265" w:author="Mutali Nepfumbada" w:date="2022-10-12T05:56:00Z">
            <w:trPr>
              <w:trHeight w:val="279"/>
            </w:trPr>
          </w:trPrChange>
        </w:trPr>
        <w:tc>
          <w:tcPr>
            <w:tcW w:w="1360" w:type="pct"/>
            <w:shd w:val="clear" w:color="auto" w:fill="5F0500"/>
            <w:tcPrChange w:id="8266" w:author="Mutali Nepfumbada" w:date="2022-10-12T05:56:00Z">
              <w:tcPr>
                <w:tcW w:w="1361" w:type="pct"/>
                <w:gridSpan w:val="3"/>
                <w:shd w:val="clear" w:color="auto" w:fill="5F0500"/>
              </w:tcPr>
            </w:tcPrChange>
          </w:tcPr>
          <w:p w14:paraId="65AE46FB" w14:textId="3A826B5E" w:rsidR="00C16E69" w:rsidRPr="0078269D" w:rsidDel="00700056" w:rsidRDefault="00C16E69">
            <w:pPr>
              <w:rPr>
                <w:del w:id="8267" w:author="Mutali Nepfumbada" w:date="2022-11-27T22:21:00Z"/>
                <w:b/>
                <w:lang w:eastAsia="en-US"/>
              </w:rPr>
            </w:pPr>
            <w:del w:id="8268" w:author="Mutali Nepfumbada" w:date="2022-11-27T22:21:00Z">
              <w:r w:rsidRPr="0078269D" w:rsidDel="00700056">
                <w:rPr>
                  <w:b/>
                  <w:lang w:eastAsia="en-US"/>
                </w:rPr>
                <w:delText>Month</w:delText>
              </w:r>
            </w:del>
          </w:p>
        </w:tc>
        <w:tc>
          <w:tcPr>
            <w:tcW w:w="1143" w:type="pct"/>
            <w:shd w:val="clear" w:color="auto" w:fill="5F0500"/>
            <w:tcPrChange w:id="8269" w:author="Mutali Nepfumbada" w:date="2022-10-12T05:56:00Z">
              <w:tcPr>
                <w:tcW w:w="1143" w:type="pct"/>
                <w:gridSpan w:val="3"/>
                <w:shd w:val="clear" w:color="auto" w:fill="5F0500"/>
              </w:tcPr>
            </w:tcPrChange>
          </w:tcPr>
          <w:p w14:paraId="69E5E552" w14:textId="001A25C3" w:rsidR="00C16E69" w:rsidRPr="0078269D" w:rsidDel="00700056" w:rsidRDefault="00C16E69">
            <w:pPr>
              <w:jc w:val="center"/>
              <w:rPr>
                <w:del w:id="8270" w:author="Mutali Nepfumbada" w:date="2022-11-27T22:21:00Z"/>
                <w:b/>
                <w:lang w:val="en-US"/>
              </w:rPr>
            </w:pPr>
            <w:del w:id="8271" w:author="Mutali Nepfumbada" w:date="2022-11-27T22:21:00Z">
              <w:r w:rsidRPr="0078269D" w:rsidDel="00700056">
                <w:rPr>
                  <w:b/>
                  <w:lang w:val="en-US"/>
                </w:rPr>
                <w:delText>Actual</w:delText>
              </w:r>
            </w:del>
          </w:p>
        </w:tc>
        <w:tc>
          <w:tcPr>
            <w:tcW w:w="1351" w:type="pct"/>
            <w:shd w:val="clear" w:color="auto" w:fill="5F0500"/>
            <w:tcPrChange w:id="8272" w:author="Mutali Nepfumbada" w:date="2022-10-12T05:56:00Z">
              <w:tcPr>
                <w:tcW w:w="1351" w:type="pct"/>
                <w:shd w:val="clear" w:color="auto" w:fill="5F0500"/>
              </w:tcPr>
            </w:tcPrChange>
          </w:tcPr>
          <w:p w14:paraId="339B6856" w14:textId="2DBE0EEA" w:rsidR="00C16E69" w:rsidRPr="0078269D" w:rsidDel="00700056" w:rsidRDefault="00C16E69">
            <w:pPr>
              <w:jc w:val="center"/>
              <w:rPr>
                <w:del w:id="8273" w:author="Mutali Nepfumbada" w:date="2022-11-27T22:21:00Z"/>
                <w:b/>
                <w:lang w:eastAsia="en-US"/>
              </w:rPr>
            </w:pPr>
            <w:del w:id="8274" w:author="Mutali Nepfumbada" w:date="2022-11-27T22:21:00Z">
              <w:r w:rsidRPr="0078269D" w:rsidDel="00700056">
                <w:rPr>
                  <w:b/>
                  <w:lang w:val="en-US"/>
                </w:rPr>
                <w:delText>Forecast</w:delText>
              </w:r>
            </w:del>
          </w:p>
        </w:tc>
        <w:tc>
          <w:tcPr>
            <w:tcW w:w="1146" w:type="pct"/>
            <w:shd w:val="clear" w:color="auto" w:fill="5F0500"/>
            <w:tcPrChange w:id="8275" w:author="Mutali Nepfumbada" w:date="2022-10-12T05:56:00Z">
              <w:tcPr>
                <w:tcW w:w="1145" w:type="pct"/>
                <w:shd w:val="clear" w:color="auto" w:fill="5F0500"/>
              </w:tcPr>
            </w:tcPrChange>
          </w:tcPr>
          <w:p w14:paraId="6BFE7425" w14:textId="4102F903" w:rsidR="00C16E69" w:rsidRPr="0078269D" w:rsidDel="00700056" w:rsidRDefault="00C16E69">
            <w:pPr>
              <w:jc w:val="center"/>
              <w:rPr>
                <w:del w:id="8276" w:author="Mutali Nepfumbada" w:date="2022-11-27T22:21:00Z"/>
                <w:b/>
                <w:lang w:eastAsia="en-US"/>
              </w:rPr>
            </w:pPr>
            <w:del w:id="8277" w:author="Mutali Nepfumbada" w:date="2022-11-27T22:21:00Z">
              <w:r w:rsidRPr="0078269D" w:rsidDel="00700056">
                <w:rPr>
                  <w:b/>
                </w:rPr>
                <w:delText>Delta (%)</w:delText>
              </w:r>
            </w:del>
          </w:p>
        </w:tc>
      </w:tr>
      <w:tr w:rsidR="00C16E69" w:rsidRPr="0078269D" w:rsidDel="00700056" w14:paraId="66B05052" w14:textId="03772D8B" w:rsidTr="005333D4">
        <w:trPr>
          <w:trHeight w:val="148"/>
          <w:jc w:val="center"/>
          <w:del w:id="8278" w:author="Mutali Nepfumbada" w:date="2022-11-27T22:21:00Z"/>
          <w:trPrChange w:id="8279" w:author="Mutali Nepfumbada" w:date="2022-10-12T05:56:00Z">
            <w:trPr>
              <w:trHeight w:val="136"/>
            </w:trPr>
          </w:trPrChange>
        </w:trPr>
        <w:tc>
          <w:tcPr>
            <w:tcW w:w="1360" w:type="pct"/>
            <w:tcPrChange w:id="8280" w:author="Mutali Nepfumbada" w:date="2022-10-12T05:56:00Z">
              <w:tcPr>
                <w:tcW w:w="1361" w:type="pct"/>
                <w:gridSpan w:val="3"/>
              </w:tcPr>
            </w:tcPrChange>
          </w:tcPr>
          <w:p w14:paraId="7DCC4672" w14:textId="6CA0995D" w:rsidR="00C16E69" w:rsidRPr="0078269D" w:rsidDel="00700056" w:rsidRDefault="00C16E69">
            <w:pPr>
              <w:rPr>
                <w:del w:id="8281" w:author="Mutali Nepfumbada" w:date="2022-11-27T22:21:00Z"/>
                <w:lang w:eastAsia="en-US"/>
              </w:rPr>
            </w:pPr>
            <w:del w:id="8282" w:author="Mutali Nepfumbada" w:date="2022-11-27T22:21:00Z">
              <w:r w:rsidRPr="0078269D" w:rsidDel="00700056">
                <w:rPr>
                  <w:bCs/>
                  <w:lang w:val="en-US"/>
                </w:rPr>
                <w:delText>Oct 21</w:delText>
              </w:r>
            </w:del>
          </w:p>
        </w:tc>
        <w:tc>
          <w:tcPr>
            <w:tcW w:w="1143" w:type="pct"/>
            <w:tcPrChange w:id="8283" w:author="Mutali Nepfumbada" w:date="2022-10-12T05:56:00Z">
              <w:tcPr>
                <w:tcW w:w="1143" w:type="pct"/>
                <w:gridSpan w:val="3"/>
              </w:tcPr>
            </w:tcPrChange>
          </w:tcPr>
          <w:p w14:paraId="20B78498" w14:textId="726F1317" w:rsidR="00C16E69" w:rsidRPr="0078269D" w:rsidDel="00700056" w:rsidRDefault="00C16E69">
            <w:pPr>
              <w:jc w:val="center"/>
              <w:rPr>
                <w:del w:id="8284" w:author="Mutali Nepfumbada" w:date="2022-11-27T22:21:00Z"/>
                <w:lang w:eastAsia="en-US"/>
              </w:rPr>
            </w:pPr>
            <w:del w:id="8285" w:author="Mutali Nepfumbada" w:date="2022-11-27T22:21:00Z">
              <w:r w:rsidRPr="0078269D" w:rsidDel="00700056">
                <w:rPr>
                  <w:bCs/>
                  <w:lang w:val="en-US"/>
                </w:rPr>
                <w:delText>100</w:delText>
              </w:r>
            </w:del>
          </w:p>
        </w:tc>
        <w:tc>
          <w:tcPr>
            <w:tcW w:w="1351" w:type="pct"/>
            <w:tcPrChange w:id="8286" w:author="Mutali Nepfumbada" w:date="2022-10-12T05:56:00Z">
              <w:tcPr>
                <w:tcW w:w="1351" w:type="pct"/>
              </w:tcPr>
            </w:tcPrChange>
          </w:tcPr>
          <w:p w14:paraId="3B667464" w14:textId="65FD0EDF" w:rsidR="00C16E69" w:rsidRPr="0078269D" w:rsidDel="00700056" w:rsidRDefault="00C16E69">
            <w:pPr>
              <w:jc w:val="center"/>
              <w:rPr>
                <w:del w:id="8287" w:author="Mutali Nepfumbada" w:date="2022-11-27T22:21:00Z"/>
                <w:lang w:eastAsia="en-US"/>
              </w:rPr>
            </w:pPr>
            <w:del w:id="8288" w:author="Mutali Nepfumbada" w:date="2022-11-27T22:21:00Z">
              <w:r w:rsidRPr="0078269D" w:rsidDel="00700056">
                <w:rPr>
                  <w:bCs/>
                  <w:lang w:val="en-US"/>
                </w:rPr>
                <w:delText>95</w:delText>
              </w:r>
            </w:del>
          </w:p>
        </w:tc>
        <w:tc>
          <w:tcPr>
            <w:tcW w:w="1146" w:type="pct"/>
            <w:tcPrChange w:id="8289" w:author="Mutali Nepfumbada" w:date="2022-10-12T05:56:00Z">
              <w:tcPr>
                <w:tcW w:w="1145" w:type="pct"/>
              </w:tcPr>
            </w:tcPrChange>
          </w:tcPr>
          <w:p w14:paraId="648BEA81" w14:textId="36AC1A3B" w:rsidR="00C16E69" w:rsidRPr="0078269D" w:rsidDel="00700056" w:rsidRDefault="00C16E69">
            <w:pPr>
              <w:jc w:val="center"/>
              <w:rPr>
                <w:del w:id="8290" w:author="Mutali Nepfumbada" w:date="2022-11-27T22:21:00Z"/>
                <w:color w:val="00B050"/>
                <w:lang w:eastAsia="en-US"/>
              </w:rPr>
            </w:pPr>
            <w:del w:id="8291" w:author="Mutali Nepfumbada" w:date="2022-11-27T22:21:00Z">
              <w:r w:rsidRPr="0078269D" w:rsidDel="00700056">
                <w:rPr>
                  <w:color w:val="00B050"/>
                  <w:lang w:val="en-US"/>
                </w:rPr>
                <w:delText>5.26</w:delText>
              </w:r>
            </w:del>
          </w:p>
        </w:tc>
      </w:tr>
      <w:tr w:rsidR="00C16E69" w:rsidRPr="0078269D" w:rsidDel="00700056" w14:paraId="304F0AD6" w14:textId="5B5E8AFC" w:rsidTr="005333D4">
        <w:trPr>
          <w:trHeight w:val="148"/>
          <w:jc w:val="center"/>
          <w:del w:id="8292" w:author="Mutali Nepfumbada" w:date="2022-11-27T22:21:00Z"/>
          <w:trPrChange w:id="8293" w:author="Mutali Nepfumbada" w:date="2022-10-12T05:56:00Z">
            <w:trPr>
              <w:trHeight w:val="136"/>
            </w:trPr>
          </w:trPrChange>
        </w:trPr>
        <w:tc>
          <w:tcPr>
            <w:tcW w:w="1360" w:type="pct"/>
            <w:tcPrChange w:id="8294" w:author="Mutali Nepfumbada" w:date="2022-10-12T05:56:00Z">
              <w:tcPr>
                <w:tcW w:w="1361" w:type="pct"/>
                <w:gridSpan w:val="3"/>
              </w:tcPr>
            </w:tcPrChange>
          </w:tcPr>
          <w:p w14:paraId="6AE6958C" w14:textId="365297DB" w:rsidR="00C16E69" w:rsidRPr="0078269D" w:rsidDel="00700056" w:rsidRDefault="00C16E69">
            <w:pPr>
              <w:rPr>
                <w:del w:id="8295" w:author="Mutali Nepfumbada" w:date="2022-11-27T22:21:00Z"/>
                <w:lang w:eastAsia="en-US"/>
              </w:rPr>
            </w:pPr>
            <w:del w:id="8296" w:author="Mutali Nepfumbada" w:date="2022-11-27T22:21:00Z">
              <w:r w:rsidRPr="0078269D" w:rsidDel="00700056">
                <w:rPr>
                  <w:bCs/>
                  <w:lang w:val="en-US"/>
                </w:rPr>
                <w:delText>Nov 21</w:delText>
              </w:r>
            </w:del>
          </w:p>
        </w:tc>
        <w:tc>
          <w:tcPr>
            <w:tcW w:w="1143" w:type="pct"/>
            <w:tcPrChange w:id="8297" w:author="Mutali Nepfumbada" w:date="2022-10-12T05:56:00Z">
              <w:tcPr>
                <w:tcW w:w="1143" w:type="pct"/>
                <w:gridSpan w:val="3"/>
              </w:tcPr>
            </w:tcPrChange>
          </w:tcPr>
          <w:p w14:paraId="2B0401D7" w14:textId="0B9C8667" w:rsidR="00C16E69" w:rsidRPr="0078269D" w:rsidDel="00700056" w:rsidRDefault="00C16E69">
            <w:pPr>
              <w:jc w:val="center"/>
              <w:rPr>
                <w:del w:id="8298" w:author="Mutali Nepfumbada" w:date="2022-11-27T22:21:00Z"/>
                <w:lang w:eastAsia="en-US"/>
              </w:rPr>
            </w:pPr>
            <w:del w:id="8299" w:author="Mutali Nepfumbada" w:date="2022-11-27T22:21:00Z">
              <w:r w:rsidRPr="0078269D" w:rsidDel="00700056">
                <w:rPr>
                  <w:bCs/>
                  <w:lang w:val="en-US"/>
                </w:rPr>
                <w:delText>100</w:delText>
              </w:r>
            </w:del>
          </w:p>
        </w:tc>
        <w:tc>
          <w:tcPr>
            <w:tcW w:w="1351" w:type="pct"/>
            <w:tcPrChange w:id="8300" w:author="Mutali Nepfumbada" w:date="2022-10-12T05:56:00Z">
              <w:tcPr>
                <w:tcW w:w="1351" w:type="pct"/>
              </w:tcPr>
            </w:tcPrChange>
          </w:tcPr>
          <w:p w14:paraId="53C750D3" w14:textId="48972F3E" w:rsidR="00C16E69" w:rsidRPr="0078269D" w:rsidDel="00700056" w:rsidRDefault="00C16E69">
            <w:pPr>
              <w:jc w:val="center"/>
              <w:rPr>
                <w:del w:id="8301" w:author="Mutali Nepfumbada" w:date="2022-11-27T22:21:00Z"/>
                <w:lang w:eastAsia="en-US"/>
              </w:rPr>
            </w:pPr>
            <w:del w:id="8302" w:author="Mutali Nepfumbada" w:date="2022-11-27T22:21:00Z">
              <w:r w:rsidRPr="0078269D" w:rsidDel="00700056">
                <w:rPr>
                  <w:bCs/>
                  <w:lang w:val="en-US"/>
                </w:rPr>
                <w:delText>95</w:delText>
              </w:r>
            </w:del>
          </w:p>
        </w:tc>
        <w:tc>
          <w:tcPr>
            <w:tcW w:w="1146" w:type="pct"/>
            <w:tcPrChange w:id="8303" w:author="Mutali Nepfumbada" w:date="2022-10-12T05:56:00Z">
              <w:tcPr>
                <w:tcW w:w="1145" w:type="pct"/>
              </w:tcPr>
            </w:tcPrChange>
          </w:tcPr>
          <w:p w14:paraId="20747F94" w14:textId="68C7FDC0" w:rsidR="00C16E69" w:rsidRPr="0078269D" w:rsidDel="00700056" w:rsidRDefault="00C16E69">
            <w:pPr>
              <w:jc w:val="center"/>
              <w:rPr>
                <w:del w:id="8304" w:author="Mutali Nepfumbada" w:date="2022-11-27T22:21:00Z"/>
                <w:color w:val="00B050"/>
                <w:lang w:eastAsia="en-US"/>
              </w:rPr>
            </w:pPr>
            <w:del w:id="8305" w:author="Mutali Nepfumbada" w:date="2022-11-27T22:21:00Z">
              <w:r w:rsidRPr="0078269D" w:rsidDel="00700056">
                <w:rPr>
                  <w:color w:val="00B050"/>
                  <w:lang w:val="en-US"/>
                </w:rPr>
                <w:delText>5.26</w:delText>
              </w:r>
            </w:del>
          </w:p>
        </w:tc>
      </w:tr>
      <w:tr w:rsidR="00C16E69" w:rsidRPr="0078269D" w:rsidDel="00700056" w14:paraId="20EB6A2C" w14:textId="390EF302" w:rsidTr="005333D4">
        <w:trPr>
          <w:trHeight w:val="270"/>
          <w:jc w:val="center"/>
          <w:del w:id="8306" w:author="Mutali Nepfumbada" w:date="2022-11-27T22:21:00Z"/>
          <w:trPrChange w:id="8307" w:author="Mutali Nepfumbada" w:date="2022-10-12T05:56:00Z">
            <w:trPr>
              <w:trHeight w:val="136"/>
            </w:trPr>
          </w:trPrChange>
        </w:trPr>
        <w:tc>
          <w:tcPr>
            <w:tcW w:w="1360" w:type="pct"/>
            <w:tcPrChange w:id="8308" w:author="Mutali Nepfumbada" w:date="2022-10-12T05:56:00Z">
              <w:tcPr>
                <w:tcW w:w="1361" w:type="pct"/>
                <w:gridSpan w:val="3"/>
              </w:tcPr>
            </w:tcPrChange>
          </w:tcPr>
          <w:p w14:paraId="635F84D0" w14:textId="025B82F0" w:rsidR="00C16E69" w:rsidRPr="0078269D" w:rsidDel="00700056" w:rsidRDefault="00C16E69">
            <w:pPr>
              <w:rPr>
                <w:del w:id="8309" w:author="Mutali Nepfumbada" w:date="2022-11-27T22:21:00Z"/>
                <w:lang w:eastAsia="en-US"/>
              </w:rPr>
            </w:pPr>
            <w:del w:id="8310" w:author="Mutali Nepfumbada" w:date="2022-11-27T22:21:00Z">
              <w:r w:rsidRPr="0078269D" w:rsidDel="00700056">
                <w:rPr>
                  <w:bCs/>
                  <w:lang w:val="en-US"/>
                </w:rPr>
                <w:delText>Dec 21</w:delText>
              </w:r>
            </w:del>
          </w:p>
        </w:tc>
        <w:tc>
          <w:tcPr>
            <w:tcW w:w="1143" w:type="pct"/>
            <w:tcPrChange w:id="8311" w:author="Mutali Nepfumbada" w:date="2022-10-12T05:56:00Z">
              <w:tcPr>
                <w:tcW w:w="1143" w:type="pct"/>
                <w:gridSpan w:val="3"/>
              </w:tcPr>
            </w:tcPrChange>
          </w:tcPr>
          <w:p w14:paraId="62770DEE" w14:textId="1BF17ECA" w:rsidR="00C16E69" w:rsidRPr="0078269D" w:rsidDel="00700056" w:rsidRDefault="00C16E69">
            <w:pPr>
              <w:jc w:val="center"/>
              <w:rPr>
                <w:del w:id="8312" w:author="Mutali Nepfumbada" w:date="2022-11-27T22:21:00Z"/>
                <w:lang w:eastAsia="en-US"/>
              </w:rPr>
            </w:pPr>
            <w:del w:id="8313" w:author="Mutali Nepfumbada" w:date="2022-11-27T22:21:00Z">
              <w:r w:rsidRPr="0078269D" w:rsidDel="00700056">
                <w:rPr>
                  <w:bCs/>
                  <w:lang w:val="en-US"/>
                </w:rPr>
                <w:delText>100</w:delText>
              </w:r>
            </w:del>
          </w:p>
        </w:tc>
        <w:tc>
          <w:tcPr>
            <w:tcW w:w="1351" w:type="pct"/>
            <w:tcPrChange w:id="8314" w:author="Mutali Nepfumbada" w:date="2022-10-12T05:56:00Z">
              <w:tcPr>
                <w:tcW w:w="1351" w:type="pct"/>
              </w:tcPr>
            </w:tcPrChange>
          </w:tcPr>
          <w:p w14:paraId="0C5E52A8" w14:textId="17863042" w:rsidR="00C16E69" w:rsidRPr="0078269D" w:rsidDel="00700056" w:rsidRDefault="00C16E69">
            <w:pPr>
              <w:jc w:val="center"/>
              <w:rPr>
                <w:del w:id="8315" w:author="Mutali Nepfumbada" w:date="2022-11-27T22:21:00Z"/>
                <w:lang w:eastAsia="en-US"/>
              </w:rPr>
            </w:pPr>
            <w:del w:id="8316" w:author="Mutali Nepfumbada" w:date="2022-11-27T22:21:00Z">
              <w:r w:rsidRPr="0078269D" w:rsidDel="00700056">
                <w:rPr>
                  <w:bCs/>
                  <w:lang w:val="en-US"/>
                </w:rPr>
                <w:delText>95</w:delText>
              </w:r>
            </w:del>
          </w:p>
        </w:tc>
        <w:tc>
          <w:tcPr>
            <w:tcW w:w="1146" w:type="pct"/>
            <w:tcPrChange w:id="8317" w:author="Mutali Nepfumbada" w:date="2022-10-12T05:56:00Z">
              <w:tcPr>
                <w:tcW w:w="1145" w:type="pct"/>
              </w:tcPr>
            </w:tcPrChange>
          </w:tcPr>
          <w:p w14:paraId="1995BFCA" w14:textId="2ABD3E62" w:rsidR="00C16E69" w:rsidRPr="0078269D" w:rsidDel="00700056" w:rsidRDefault="00C16E69">
            <w:pPr>
              <w:jc w:val="center"/>
              <w:rPr>
                <w:del w:id="8318" w:author="Mutali Nepfumbada" w:date="2022-11-27T22:21:00Z"/>
                <w:color w:val="00B050"/>
                <w:lang w:eastAsia="en-US"/>
              </w:rPr>
            </w:pPr>
            <w:del w:id="8319" w:author="Mutali Nepfumbada" w:date="2022-11-27T22:21:00Z">
              <w:r w:rsidRPr="0078269D" w:rsidDel="00700056">
                <w:rPr>
                  <w:color w:val="00B050"/>
                  <w:lang w:val="en-US"/>
                </w:rPr>
                <w:delText>5.26</w:delText>
              </w:r>
            </w:del>
          </w:p>
        </w:tc>
      </w:tr>
      <w:tr w:rsidR="00C16E69" w:rsidRPr="0078269D" w:rsidDel="00700056" w14:paraId="01FB9719" w14:textId="5353752D" w:rsidTr="005333D4">
        <w:trPr>
          <w:trHeight w:val="148"/>
          <w:jc w:val="center"/>
          <w:del w:id="8320" w:author="Mutali Nepfumbada" w:date="2022-11-27T22:21:00Z"/>
          <w:trPrChange w:id="8321" w:author="Mutali Nepfumbada" w:date="2022-10-12T05:56:00Z">
            <w:trPr>
              <w:trHeight w:val="136"/>
            </w:trPr>
          </w:trPrChange>
        </w:trPr>
        <w:tc>
          <w:tcPr>
            <w:tcW w:w="1360" w:type="pct"/>
            <w:tcPrChange w:id="8322" w:author="Mutali Nepfumbada" w:date="2022-10-12T05:56:00Z">
              <w:tcPr>
                <w:tcW w:w="1361" w:type="pct"/>
                <w:gridSpan w:val="3"/>
              </w:tcPr>
            </w:tcPrChange>
          </w:tcPr>
          <w:p w14:paraId="0254DFE6" w14:textId="01FB2022" w:rsidR="00C16E69" w:rsidRPr="0078269D" w:rsidDel="00700056" w:rsidRDefault="00C16E69">
            <w:pPr>
              <w:rPr>
                <w:del w:id="8323" w:author="Mutali Nepfumbada" w:date="2022-11-27T22:21:00Z"/>
                <w:lang w:eastAsia="en-US"/>
              </w:rPr>
            </w:pPr>
            <w:del w:id="8324" w:author="Mutali Nepfumbada" w:date="2022-11-27T22:21:00Z">
              <w:r w:rsidRPr="0078269D" w:rsidDel="00700056">
                <w:rPr>
                  <w:bCs/>
                  <w:lang w:val="en-US"/>
                </w:rPr>
                <w:delText>Jan 22</w:delText>
              </w:r>
            </w:del>
          </w:p>
        </w:tc>
        <w:tc>
          <w:tcPr>
            <w:tcW w:w="1143" w:type="pct"/>
            <w:tcPrChange w:id="8325" w:author="Mutali Nepfumbada" w:date="2022-10-12T05:56:00Z">
              <w:tcPr>
                <w:tcW w:w="1143" w:type="pct"/>
                <w:gridSpan w:val="3"/>
              </w:tcPr>
            </w:tcPrChange>
          </w:tcPr>
          <w:p w14:paraId="0D1E19BA" w14:textId="672A515D" w:rsidR="00C16E69" w:rsidRPr="0078269D" w:rsidDel="00700056" w:rsidRDefault="00C16E69">
            <w:pPr>
              <w:jc w:val="center"/>
              <w:rPr>
                <w:del w:id="8326" w:author="Mutali Nepfumbada" w:date="2022-11-27T22:21:00Z"/>
                <w:lang w:eastAsia="en-US"/>
              </w:rPr>
            </w:pPr>
            <w:del w:id="8327" w:author="Mutali Nepfumbada" w:date="2022-11-27T22:21:00Z">
              <w:r w:rsidRPr="0078269D" w:rsidDel="00700056">
                <w:rPr>
                  <w:bCs/>
                  <w:lang w:val="en-US"/>
                </w:rPr>
                <w:delText>0</w:delText>
              </w:r>
            </w:del>
          </w:p>
        </w:tc>
        <w:tc>
          <w:tcPr>
            <w:tcW w:w="1351" w:type="pct"/>
            <w:tcPrChange w:id="8328" w:author="Mutali Nepfumbada" w:date="2022-10-12T05:56:00Z">
              <w:tcPr>
                <w:tcW w:w="1351" w:type="pct"/>
              </w:tcPr>
            </w:tcPrChange>
          </w:tcPr>
          <w:p w14:paraId="56CDBDA0" w14:textId="1E0C63A6" w:rsidR="00C16E69" w:rsidRPr="0078269D" w:rsidDel="00700056" w:rsidRDefault="00C16E69">
            <w:pPr>
              <w:jc w:val="center"/>
              <w:rPr>
                <w:del w:id="8329" w:author="Mutali Nepfumbada" w:date="2022-11-27T22:21:00Z"/>
                <w:lang w:eastAsia="en-US"/>
              </w:rPr>
            </w:pPr>
            <w:del w:id="8330" w:author="Mutali Nepfumbada" w:date="2022-11-27T22:21:00Z">
              <w:r w:rsidRPr="0078269D" w:rsidDel="00700056">
                <w:rPr>
                  <w:bCs/>
                  <w:lang w:val="en-US"/>
                </w:rPr>
                <w:delText>95</w:delText>
              </w:r>
            </w:del>
          </w:p>
        </w:tc>
        <w:tc>
          <w:tcPr>
            <w:tcW w:w="1146" w:type="pct"/>
            <w:tcPrChange w:id="8331" w:author="Mutali Nepfumbada" w:date="2022-10-12T05:56:00Z">
              <w:tcPr>
                <w:tcW w:w="1145" w:type="pct"/>
              </w:tcPr>
            </w:tcPrChange>
          </w:tcPr>
          <w:p w14:paraId="2DF097C8" w14:textId="272BB88B" w:rsidR="00C16E69" w:rsidRPr="0078269D" w:rsidDel="00700056" w:rsidRDefault="00C16E69">
            <w:pPr>
              <w:jc w:val="center"/>
              <w:rPr>
                <w:del w:id="8332" w:author="Mutali Nepfumbada" w:date="2022-11-27T22:21:00Z"/>
                <w:color w:val="FF0000"/>
                <w:lang w:eastAsia="en-US"/>
              </w:rPr>
            </w:pPr>
            <w:del w:id="8333" w:author="Mutali Nepfumbada" w:date="2022-11-27T22:21:00Z">
              <w:r w:rsidRPr="0078269D" w:rsidDel="00700056">
                <w:rPr>
                  <w:color w:val="FF0000"/>
                  <w:lang w:val="en-US"/>
                </w:rPr>
                <w:delText>-100.0</w:delText>
              </w:r>
            </w:del>
          </w:p>
        </w:tc>
      </w:tr>
      <w:tr w:rsidR="00C16E69" w:rsidRPr="0078269D" w:rsidDel="00700056" w14:paraId="6117AEFC" w14:textId="0E3E13CD" w:rsidTr="005333D4">
        <w:trPr>
          <w:trHeight w:val="207"/>
          <w:jc w:val="center"/>
          <w:del w:id="8334" w:author="Mutali Nepfumbada" w:date="2022-11-27T22:21:00Z"/>
          <w:trPrChange w:id="8335" w:author="Mutali Nepfumbada" w:date="2022-10-12T05:56:00Z">
            <w:trPr>
              <w:trHeight w:val="189"/>
            </w:trPr>
          </w:trPrChange>
        </w:trPr>
        <w:tc>
          <w:tcPr>
            <w:tcW w:w="1360" w:type="pct"/>
            <w:tcPrChange w:id="8336" w:author="Mutali Nepfumbada" w:date="2022-10-12T05:56:00Z">
              <w:tcPr>
                <w:tcW w:w="1361" w:type="pct"/>
                <w:gridSpan w:val="3"/>
              </w:tcPr>
            </w:tcPrChange>
          </w:tcPr>
          <w:p w14:paraId="2BE0397B" w14:textId="2FC3CB70" w:rsidR="00C16E69" w:rsidRPr="0078269D" w:rsidDel="00700056" w:rsidRDefault="00C16E69">
            <w:pPr>
              <w:rPr>
                <w:del w:id="8337" w:author="Mutali Nepfumbada" w:date="2022-11-27T22:21:00Z"/>
                <w:lang w:eastAsia="en-US"/>
              </w:rPr>
            </w:pPr>
            <w:del w:id="8338" w:author="Mutali Nepfumbada" w:date="2022-11-27T22:21:00Z">
              <w:r w:rsidRPr="0078269D" w:rsidDel="00700056">
                <w:rPr>
                  <w:bCs/>
                  <w:lang w:val="en-US"/>
                </w:rPr>
                <w:delText>Feb 22</w:delText>
              </w:r>
            </w:del>
          </w:p>
        </w:tc>
        <w:tc>
          <w:tcPr>
            <w:tcW w:w="1143" w:type="pct"/>
            <w:tcPrChange w:id="8339" w:author="Mutali Nepfumbada" w:date="2022-10-12T05:56:00Z">
              <w:tcPr>
                <w:tcW w:w="1143" w:type="pct"/>
                <w:gridSpan w:val="3"/>
              </w:tcPr>
            </w:tcPrChange>
          </w:tcPr>
          <w:p w14:paraId="5409DB48" w14:textId="5A70ED68" w:rsidR="00C16E69" w:rsidRPr="0078269D" w:rsidDel="00700056" w:rsidRDefault="00C16E69">
            <w:pPr>
              <w:jc w:val="center"/>
              <w:rPr>
                <w:del w:id="8340" w:author="Mutali Nepfumbada" w:date="2022-11-27T22:21:00Z"/>
                <w:lang w:eastAsia="en-US"/>
              </w:rPr>
            </w:pPr>
            <w:del w:id="8341" w:author="Mutali Nepfumbada" w:date="2022-11-27T22:21:00Z">
              <w:r w:rsidRPr="0078269D" w:rsidDel="00700056">
                <w:rPr>
                  <w:bCs/>
                  <w:lang w:val="en-US"/>
                </w:rPr>
                <w:delText>64</w:delText>
              </w:r>
            </w:del>
          </w:p>
        </w:tc>
        <w:tc>
          <w:tcPr>
            <w:tcW w:w="1351" w:type="pct"/>
            <w:tcPrChange w:id="8342" w:author="Mutali Nepfumbada" w:date="2022-10-12T05:56:00Z">
              <w:tcPr>
                <w:tcW w:w="1351" w:type="pct"/>
              </w:tcPr>
            </w:tcPrChange>
          </w:tcPr>
          <w:p w14:paraId="192E4176" w14:textId="653F2345" w:rsidR="00C16E69" w:rsidRPr="0078269D" w:rsidDel="00700056" w:rsidRDefault="00C16E69">
            <w:pPr>
              <w:jc w:val="center"/>
              <w:rPr>
                <w:del w:id="8343" w:author="Mutali Nepfumbada" w:date="2022-11-27T22:21:00Z"/>
                <w:lang w:eastAsia="en-US"/>
              </w:rPr>
            </w:pPr>
            <w:del w:id="8344" w:author="Mutali Nepfumbada" w:date="2022-11-27T22:21:00Z">
              <w:r w:rsidRPr="0078269D" w:rsidDel="00700056">
                <w:rPr>
                  <w:bCs/>
                  <w:lang w:val="en-US"/>
                </w:rPr>
                <w:delText>95</w:delText>
              </w:r>
            </w:del>
          </w:p>
        </w:tc>
        <w:tc>
          <w:tcPr>
            <w:tcW w:w="1146" w:type="pct"/>
            <w:tcPrChange w:id="8345" w:author="Mutali Nepfumbada" w:date="2022-10-12T05:56:00Z">
              <w:tcPr>
                <w:tcW w:w="1145" w:type="pct"/>
              </w:tcPr>
            </w:tcPrChange>
          </w:tcPr>
          <w:p w14:paraId="1E91F95A" w14:textId="21B740CF" w:rsidR="00C16E69" w:rsidRPr="0078269D" w:rsidDel="00700056" w:rsidRDefault="00C16E69">
            <w:pPr>
              <w:jc w:val="center"/>
              <w:rPr>
                <w:del w:id="8346" w:author="Mutali Nepfumbada" w:date="2022-11-27T22:21:00Z"/>
                <w:color w:val="FF0000"/>
                <w:lang w:eastAsia="en-US"/>
              </w:rPr>
            </w:pPr>
            <w:del w:id="8347" w:author="Mutali Nepfumbada" w:date="2022-11-27T22:21:00Z">
              <w:r w:rsidRPr="0078269D" w:rsidDel="00700056">
                <w:rPr>
                  <w:color w:val="FF0000"/>
                  <w:lang w:val="en-US"/>
                </w:rPr>
                <w:delText>-32.35</w:delText>
              </w:r>
            </w:del>
          </w:p>
        </w:tc>
      </w:tr>
      <w:tr w:rsidR="00C16E69" w:rsidRPr="0078269D" w:rsidDel="00700056" w14:paraId="19C86B7C" w14:textId="541A5D67" w:rsidTr="005333D4">
        <w:trPr>
          <w:trHeight w:val="148"/>
          <w:jc w:val="center"/>
          <w:del w:id="8348" w:author="Mutali Nepfumbada" w:date="2022-11-27T22:21:00Z"/>
          <w:trPrChange w:id="8349" w:author="Mutali Nepfumbada" w:date="2022-10-12T05:56:00Z">
            <w:trPr>
              <w:trHeight w:val="136"/>
            </w:trPr>
          </w:trPrChange>
        </w:trPr>
        <w:tc>
          <w:tcPr>
            <w:tcW w:w="1360" w:type="pct"/>
            <w:tcPrChange w:id="8350" w:author="Mutali Nepfumbada" w:date="2022-10-12T05:56:00Z">
              <w:tcPr>
                <w:tcW w:w="1361" w:type="pct"/>
                <w:gridSpan w:val="3"/>
              </w:tcPr>
            </w:tcPrChange>
          </w:tcPr>
          <w:p w14:paraId="64A0E9B6" w14:textId="1EB94221" w:rsidR="00C16E69" w:rsidRPr="0078269D" w:rsidDel="00700056" w:rsidRDefault="00C16E69">
            <w:pPr>
              <w:rPr>
                <w:del w:id="8351" w:author="Mutali Nepfumbada" w:date="2022-11-27T22:21:00Z"/>
                <w:lang w:eastAsia="en-US"/>
              </w:rPr>
            </w:pPr>
            <w:del w:id="8352" w:author="Mutali Nepfumbada" w:date="2022-11-27T22:21:00Z">
              <w:r w:rsidRPr="0078269D" w:rsidDel="00700056">
                <w:rPr>
                  <w:bCs/>
                  <w:lang w:val="en-US"/>
                </w:rPr>
                <w:delText>Mar 22</w:delText>
              </w:r>
            </w:del>
          </w:p>
        </w:tc>
        <w:tc>
          <w:tcPr>
            <w:tcW w:w="1143" w:type="pct"/>
            <w:tcPrChange w:id="8353" w:author="Mutali Nepfumbada" w:date="2022-10-12T05:56:00Z">
              <w:tcPr>
                <w:tcW w:w="1143" w:type="pct"/>
                <w:gridSpan w:val="3"/>
              </w:tcPr>
            </w:tcPrChange>
          </w:tcPr>
          <w:p w14:paraId="0C32E81A" w14:textId="338D5A62" w:rsidR="00C16E69" w:rsidRPr="0078269D" w:rsidDel="00700056" w:rsidRDefault="00C16E69">
            <w:pPr>
              <w:jc w:val="center"/>
              <w:rPr>
                <w:del w:id="8354" w:author="Mutali Nepfumbada" w:date="2022-11-27T22:21:00Z"/>
                <w:lang w:eastAsia="en-US"/>
              </w:rPr>
            </w:pPr>
            <w:del w:id="8355" w:author="Mutali Nepfumbada" w:date="2022-11-27T22:21:00Z">
              <w:r w:rsidRPr="0078269D" w:rsidDel="00700056">
                <w:rPr>
                  <w:bCs/>
                  <w:lang w:val="en-US"/>
                </w:rPr>
                <w:delText>100</w:delText>
              </w:r>
            </w:del>
          </w:p>
        </w:tc>
        <w:tc>
          <w:tcPr>
            <w:tcW w:w="1351" w:type="pct"/>
            <w:tcPrChange w:id="8356" w:author="Mutali Nepfumbada" w:date="2022-10-12T05:56:00Z">
              <w:tcPr>
                <w:tcW w:w="1351" w:type="pct"/>
              </w:tcPr>
            </w:tcPrChange>
          </w:tcPr>
          <w:p w14:paraId="17FEE006" w14:textId="0671E943" w:rsidR="00C16E69" w:rsidRPr="0078269D" w:rsidDel="00700056" w:rsidRDefault="00C16E69">
            <w:pPr>
              <w:jc w:val="center"/>
              <w:rPr>
                <w:del w:id="8357" w:author="Mutali Nepfumbada" w:date="2022-11-27T22:21:00Z"/>
                <w:lang w:eastAsia="en-US"/>
              </w:rPr>
            </w:pPr>
            <w:del w:id="8358" w:author="Mutali Nepfumbada" w:date="2022-11-27T22:21:00Z">
              <w:r w:rsidRPr="0078269D" w:rsidDel="00700056">
                <w:rPr>
                  <w:bCs/>
                  <w:lang w:val="en-US"/>
                </w:rPr>
                <w:delText>95</w:delText>
              </w:r>
            </w:del>
          </w:p>
        </w:tc>
        <w:tc>
          <w:tcPr>
            <w:tcW w:w="1146" w:type="pct"/>
            <w:tcPrChange w:id="8359" w:author="Mutali Nepfumbada" w:date="2022-10-12T05:56:00Z">
              <w:tcPr>
                <w:tcW w:w="1145" w:type="pct"/>
              </w:tcPr>
            </w:tcPrChange>
          </w:tcPr>
          <w:p w14:paraId="27E510F6" w14:textId="4FBE56F2" w:rsidR="00C16E69" w:rsidRPr="0078269D" w:rsidDel="00700056" w:rsidRDefault="00C16E69">
            <w:pPr>
              <w:jc w:val="center"/>
              <w:rPr>
                <w:del w:id="8360" w:author="Mutali Nepfumbada" w:date="2022-11-27T22:21:00Z"/>
                <w:color w:val="00B050"/>
                <w:lang w:eastAsia="en-US"/>
              </w:rPr>
            </w:pPr>
            <w:del w:id="8361" w:author="Mutali Nepfumbada" w:date="2022-11-27T22:21:00Z">
              <w:r w:rsidRPr="0078269D" w:rsidDel="00700056">
                <w:rPr>
                  <w:color w:val="00B050"/>
                  <w:lang w:val="en-US"/>
                </w:rPr>
                <w:delText>5.26</w:delText>
              </w:r>
            </w:del>
          </w:p>
        </w:tc>
      </w:tr>
      <w:tr w:rsidR="00C16E69" w:rsidRPr="0078269D" w:rsidDel="00700056" w14:paraId="368559B0" w14:textId="35664C60" w:rsidTr="005333D4">
        <w:trPr>
          <w:trHeight w:val="148"/>
          <w:jc w:val="center"/>
          <w:del w:id="8362" w:author="Mutali Nepfumbada" w:date="2022-11-27T22:21:00Z"/>
          <w:trPrChange w:id="8363" w:author="Mutali Nepfumbada" w:date="2022-10-12T05:56:00Z">
            <w:trPr>
              <w:trHeight w:val="136"/>
            </w:trPr>
          </w:trPrChange>
        </w:trPr>
        <w:tc>
          <w:tcPr>
            <w:tcW w:w="1360" w:type="pct"/>
            <w:tcPrChange w:id="8364" w:author="Mutali Nepfumbada" w:date="2022-10-12T05:56:00Z">
              <w:tcPr>
                <w:tcW w:w="1361" w:type="pct"/>
                <w:gridSpan w:val="3"/>
              </w:tcPr>
            </w:tcPrChange>
          </w:tcPr>
          <w:p w14:paraId="38D03DC7" w14:textId="08502E02" w:rsidR="00C16E69" w:rsidRPr="0078269D" w:rsidDel="00700056" w:rsidRDefault="00C16E69">
            <w:pPr>
              <w:rPr>
                <w:del w:id="8365" w:author="Mutali Nepfumbada" w:date="2022-11-27T22:21:00Z"/>
                <w:lang w:eastAsia="en-US"/>
              </w:rPr>
            </w:pPr>
            <w:del w:id="8366" w:author="Mutali Nepfumbada" w:date="2022-11-27T22:21:00Z">
              <w:r w:rsidRPr="0078269D" w:rsidDel="00700056">
                <w:rPr>
                  <w:bCs/>
                  <w:lang w:val="en-US"/>
                </w:rPr>
                <w:delText>Apr 22</w:delText>
              </w:r>
            </w:del>
          </w:p>
        </w:tc>
        <w:tc>
          <w:tcPr>
            <w:tcW w:w="1143" w:type="pct"/>
            <w:tcPrChange w:id="8367" w:author="Mutali Nepfumbada" w:date="2022-10-12T05:56:00Z">
              <w:tcPr>
                <w:tcW w:w="1143" w:type="pct"/>
                <w:gridSpan w:val="3"/>
              </w:tcPr>
            </w:tcPrChange>
          </w:tcPr>
          <w:p w14:paraId="27DECAF2" w14:textId="67366061" w:rsidR="00C16E69" w:rsidRPr="0078269D" w:rsidDel="00700056" w:rsidRDefault="00C16E69">
            <w:pPr>
              <w:jc w:val="center"/>
              <w:rPr>
                <w:del w:id="8368" w:author="Mutali Nepfumbada" w:date="2022-11-27T22:21:00Z"/>
                <w:lang w:eastAsia="en-US"/>
              </w:rPr>
            </w:pPr>
            <w:del w:id="8369" w:author="Mutali Nepfumbada" w:date="2022-11-27T22:21:00Z">
              <w:r w:rsidRPr="0078269D" w:rsidDel="00700056">
                <w:rPr>
                  <w:bCs/>
                  <w:lang w:val="en-US"/>
                </w:rPr>
                <w:delText>97</w:delText>
              </w:r>
            </w:del>
          </w:p>
        </w:tc>
        <w:tc>
          <w:tcPr>
            <w:tcW w:w="1351" w:type="pct"/>
            <w:tcPrChange w:id="8370" w:author="Mutali Nepfumbada" w:date="2022-10-12T05:56:00Z">
              <w:tcPr>
                <w:tcW w:w="1351" w:type="pct"/>
              </w:tcPr>
            </w:tcPrChange>
          </w:tcPr>
          <w:p w14:paraId="291C5C9D" w14:textId="5800517D" w:rsidR="00C16E69" w:rsidRPr="0078269D" w:rsidDel="00700056" w:rsidRDefault="00C16E69">
            <w:pPr>
              <w:jc w:val="center"/>
              <w:rPr>
                <w:del w:id="8371" w:author="Mutali Nepfumbada" w:date="2022-11-27T22:21:00Z"/>
                <w:lang w:eastAsia="en-US"/>
              </w:rPr>
            </w:pPr>
            <w:del w:id="8372" w:author="Mutali Nepfumbada" w:date="2022-11-27T22:21:00Z">
              <w:r w:rsidRPr="0078269D" w:rsidDel="00700056">
                <w:rPr>
                  <w:bCs/>
                  <w:lang w:val="en-US"/>
                </w:rPr>
                <w:delText>95</w:delText>
              </w:r>
            </w:del>
          </w:p>
        </w:tc>
        <w:tc>
          <w:tcPr>
            <w:tcW w:w="1146" w:type="pct"/>
            <w:tcPrChange w:id="8373" w:author="Mutali Nepfumbada" w:date="2022-10-12T05:56:00Z">
              <w:tcPr>
                <w:tcW w:w="1145" w:type="pct"/>
              </w:tcPr>
            </w:tcPrChange>
          </w:tcPr>
          <w:p w14:paraId="4019BD70" w14:textId="6D1E105A" w:rsidR="00C16E69" w:rsidRPr="0078269D" w:rsidDel="00700056" w:rsidRDefault="00C16E69">
            <w:pPr>
              <w:jc w:val="center"/>
              <w:rPr>
                <w:del w:id="8374" w:author="Mutali Nepfumbada" w:date="2022-11-27T22:21:00Z"/>
                <w:color w:val="00B050"/>
                <w:lang w:eastAsia="en-US"/>
              </w:rPr>
            </w:pPr>
            <w:del w:id="8375" w:author="Mutali Nepfumbada" w:date="2022-11-27T22:21:00Z">
              <w:r w:rsidRPr="0078269D" w:rsidDel="00700056">
                <w:rPr>
                  <w:color w:val="00B050"/>
                  <w:lang w:val="en-US"/>
                </w:rPr>
                <w:delText>1.78</w:delText>
              </w:r>
            </w:del>
          </w:p>
        </w:tc>
      </w:tr>
      <w:tr w:rsidR="00C16E69" w:rsidRPr="0078269D" w:rsidDel="00700056" w14:paraId="4A7E4A2C" w14:textId="3419D9A7" w:rsidTr="005333D4">
        <w:trPr>
          <w:trHeight w:val="148"/>
          <w:jc w:val="center"/>
          <w:del w:id="8376" w:author="Mutali Nepfumbada" w:date="2022-11-27T22:21:00Z"/>
          <w:trPrChange w:id="8377" w:author="Mutali Nepfumbada" w:date="2022-10-12T05:56:00Z">
            <w:trPr>
              <w:trHeight w:val="136"/>
            </w:trPr>
          </w:trPrChange>
        </w:trPr>
        <w:tc>
          <w:tcPr>
            <w:tcW w:w="1360" w:type="pct"/>
            <w:tcPrChange w:id="8378" w:author="Mutali Nepfumbada" w:date="2022-10-12T05:56:00Z">
              <w:tcPr>
                <w:tcW w:w="1361" w:type="pct"/>
                <w:gridSpan w:val="3"/>
              </w:tcPr>
            </w:tcPrChange>
          </w:tcPr>
          <w:p w14:paraId="34CE9346" w14:textId="2399D63A" w:rsidR="00C16E69" w:rsidRPr="0078269D" w:rsidDel="00700056" w:rsidRDefault="00C16E69">
            <w:pPr>
              <w:rPr>
                <w:del w:id="8379" w:author="Mutali Nepfumbada" w:date="2022-11-27T22:21:00Z"/>
                <w:lang w:eastAsia="en-US"/>
              </w:rPr>
            </w:pPr>
            <w:del w:id="8380" w:author="Mutali Nepfumbada" w:date="2022-11-27T22:21:00Z">
              <w:r w:rsidRPr="0078269D" w:rsidDel="00700056">
                <w:rPr>
                  <w:bCs/>
                  <w:lang w:val="en-US"/>
                </w:rPr>
                <w:delText>May 22</w:delText>
              </w:r>
            </w:del>
          </w:p>
        </w:tc>
        <w:tc>
          <w:tcPr>
            <w:tcW w:w="1143" w:type="pct"/>
            <w:tcPrChange w:id="8381" w:author="Mutali Nepfumbada" w:date="2022-10-12T05:56:00Z">
              <w:tcPr>
                <w:tcW w:w="1143" w:type="pct"/>
                <w:gridSpan w:val="3"/>
              </w:tcPr>
            </w:tcPrChange>
          </w:tcPr>
          <w:p w14:paraId="73F4B234" w14:textId="5323BCE3" w:rsidR="00C16E69" w:rsidRPr="0078269D" w:rsidDel="00700056" w:rsidRDefault="00C16E69">
            <w:pPr>
              <w:jc w:val="center"/>
              <w:rPr>
                <w:del w:id="8382" w:author="Mutali Nepfumbada" w:date="2022-11-27T22:21:00Z"/>
                <w:lang w:eastAsia="en-US"/>
              </w:rPr>
            </w:pPr>
            <w:del w:id="8383" w:author="Mutali Nepfumbada" w:date="2022-11-27T22:21:00Z">
              <w:r w:rsidRPr="0078269D" w:rsidDel="00700056">
                <w:rPr>
                  <w:bCs/>
                  <w:lang w:val="en-US"/>
                </w:rPr>
                <w:delText>96</w:delText>
              </w:r>
            </w:del>
          </w:p>
        </w:tc>
        <w:tc>
          <w:tcPr>
            <w:tcW w:w="1351" w:type="pct"/>
            <w:tcPrChange w:id="8384" w:author="Mutali Nepfumbada" w:date="2022-10-12T05:56:00Z">
              <w:tcPr>
                <w:tcW w:w="1351" w:type="pct"/>
              </w:tcPr>
            </w:tcPrChange>
          </w:tcPr>
          <w:p w14:paraId="0D656390" w14:textId="5F3829A0" w:rsidR="00C16E69" w:rsidRPr="0078269D" w:rsidDel="00700056" w:rsidRDefault="00C16E69">
            <w:pPr>
              <w:jc w:val="center"/>
              <w:rPr>
                <w:del w:id="8385" w:author="Mutali Nepfumbada" w:date="2022-11-27T22:21:00Z"/>
                <w:lang w:eastAsia="en-US"/>
              </w:rPr>
            </w:pPr>
            <w:del w:id="8386" w:author="Mutali Nepfumbada" w:date="2022-11-27T22:21:00Z">
              <w:r w:rsidRPr="0078269D" w:rsidDel="00700056">
                <w:rPr>
                  <w:bCs/>
                  <w:lang w:val="en-US"/>
                </w:rPr>
                <w:delText>95</w:delText>
              </w:r>
            </w:del>
          </w:p>
        </w:tc>
        <w:tc>
          <w:tcPr>
            <w:tcW w:w="1146" w:type="pct"/>
            <w:tcPrChange w:id="8387" w:author="Mutali Nepfumbada" w:date="2022-10-12T05:56:00Z">
              <w:tcPr>
                <w:tcW w:w="1145" w:type="pct"/>
              </w:tcPr>
            </w:tcPrChange>
          </w:tcPr>
          <w:p w14:paraId="05A949BB" w14:textId="3FAEE87D" w:rsidR="00C16E69" w:rsidRPr="0078269D" w:rsidDel="00700056" w:rsidRDefault="00C16E69">
            <w:pPr>
              <w:jc w:val="center"/>
              <w:rPr>
                <w:del w:id="8388" w:author="Mutali Nepfumbada" w:date="2022-11-27T22:21:00Z"/>
                <w:color w:val="00B050"/>
                <w:lang w:eastAsia="en-US"/>
              </w:rPr>
            </w:pPr>
            <w:del w:id="8389" w:author="Mutali Nepfumbada" w:date="2022-11-27T22:21:00Z">
              <w:r w:rsidRPr="0078269D" w:rsidDel="00700056">
                <w:rPr>
                  <w:color w:val="00B050"/>
                  <w:lang w:val="en-US"/>
                </w:rPr>
                <w:delText>0.99</w:delText>
              </w:r>
            </w:del>
          </w:p>
        </w:tc>
      </w:tr>
      <w:tr w:rsidR="00C16E69" w:rsidRPr="0078269D" w:rsidDel="00700056" w14:paraId="0525E087" w14:textId="72A7061A" w:rsidTr="005333D4">
        <w:trPr>
          <w:trHeight w:val="148"/>
          <w:jc w:val="center"/>
          <w:del w:id="8390" w:author="Mutali Nepfumbada" w:date="2022-11-27T22:21:00Z"/>
          <w:trPrChange w:id="8391" w:author="Mutali Nepfumbada" w:date="2022-10-12T05:56:00Z">
            <w:trPr>
              <w:trHeight w:val="136"/>
            </w:trPr>
          </w:trPrChange>
        </w:trPr>
        <w:tc>
          <w:tcPr>
            <w:tcW w:w="1360" w:type="pct"/>
            <w:tcPrChange w:id="8392" w:author="Mutali Nepfumbada" w:date="2022-10-12T05:56:00Z">
              <w:tcPr>
                <w:tcW w:w="1361" w:type="pct"/>
                <w:gridSpan w:val="3"/>
              </w:tcPr>
            </w:tcPrChange>
          </w:tcPr>
          <w:p w14:paraId="69F05F83" w14:textId="7C07A95E" w:rsidR="00C16E69" w:rsidRPr="0078269D" w:rsidDel="00700056" w:rsidRDefault="00C16E69">
            <w:pPr>
              <w:rPr>
                <w:del w:id="8393" w:author="Mutali Nepfumbada" w:date="2022-11-27T22:21:00Z"/>
                <w:lang w:eastAsia="en-US"/>
              </w:rPr>
            </w:pPr>
            <w:del w:id="8394" w:author="Mutali Nepfumbada" w:date="2022-11-27T22:21:00Z">
              <w:r w:rsidRPr="0078269D" w:rsidDel="00700056">
                <w:rPr>
                  <w:bCs/>
                  <w:lang w:val="en-US"/>
                </w:rPr>
                <w:delText>Jun 22</w:delText>
              </w:r>
            </w:del>
          </w:p>
        </w:tc>
        <w:tc>
          <w:tcPr>
            <w:tcW w:w="1143" w:type="pct"/>
            <w:tcPrChange w:id="8395" w:author="Mutali Nepfumbada" w:date="2022-10-12T05:56:00Z">
              <w:tcPr>
                <w:tcW w:w="1143" w:type="pct"/>
                <w:gridSpan w:val="3"/>
              </w:tcPr>
            </w:tcPrChange>
          </w:tcPr>
          <w:p w14:paraId="458D0326" w14:textId="1B4E4E3D" w:rsidR="00C16E69" w:rsidRPr="0078269D" w:rsidDel="00700056" w:rsidRDefault="00C16E69">
            <w:pPr>
              <w:jc w:val="center"/>
              <w:rPr>
                <w:del w:id="8396" w:author="Mutali Nepfumbada" w:date="2022-11-27T22:21:00Z"/>
                <w:lang w:eastAsia="en-US"/>
              </w:rPr>
            </w:pPr>
            <w:del w:id="8397" w:author="Mutali Nepfumbada" w:date="2022-11-27T22:21:00Z">
              <w:r w:rsidRPr="0078269D" w:rsidDel="00700056">
                <w:rPr>
                  <w:bCs/>
                  <w:lang w:val="en-US"/>
                </w:rPr>
                <w:delText>100</w:delText>
              </w:r>
            </w:del>
          </w:p>
        </w:tc>
        <w:tc>
          <w:tcPr>
            <w:tcW w:w="1351" w:type="pct"/>
            <w:tcPrChange w:id="8398" w:author="Mutali Nepfumbada" w:date="2022-10-12T05:56:00Z">
              <w:tcPr>
                <w:tcW w:w="1351" w:type="pct"/>
              </w:tcPr>
            </w:tcPrChange>
          </w:tcPr>
          <w:p w14:paraId="4DBEAB7C" w14:textId="24799C15" w:rsidR="00C16E69" w:rsidRPr="0078269D" w:rsidDel="00700056" w:rsidRDefault="00C16E69">
            <w:pPr>
              <w:jc w:val="center"/>
              <w:rPr>
                <w:del w:id="8399" w:author="Mutali Nepfumbada" w:date="2022-11-27T22:21:00Z"/>
                <w:lang w:eastAsia="en-US"/>
              </w:rPr>
            </w:pPr>
            <w:del w:id="8400" w:author="Mutali Nepfumbada" w:date="2022-11-27T22:21:00Z">
              <w:r w:rsidRPr="0078269D" w:rsidDel="00700056">
                <w:rPr>
                  <w:bCs/>
                  <w:lang w:val="en-US"/>
                </w:rPr>
                <w:delText>95</w:delText>
              </w:r>
            </w:del>
          </w:p>
        </w:tc>
        <w:tc>
          <w:tcPr>
            <w:tcW w:w="1146" w:type="pct"/>
            <w:tcPrChange w:id="8401" w:author="Mutali Nepfumbada" w:date="2022-10-12T05:56:00Z">
              <w:tcPr>
                <w:tcW w:w="1145" w:type="pct"/>
              </w:tcPr>
            </w:tcPrChange>
          </w:tcPr>
          <w:p w14:paraId="26C5965B" w14:textId="1ED1D362" w:rsidR="00C16E69" w:rsidRPr="0078269D" w:rsidDel="00700056" w:rsidRDefault="00C16E69">
            <w:pPr>
              <w:jc w:val="center"/>
              <w:rPr>
                <w:del w:id="8402" w:author="Mutali Nepfumbada" w:date="2022-11-27T22:21:00Z"/>
                <w:color w:val="00B050"/>
                <w:lang w:eastAsia="en-US"/>
              </w:rPr>
            </w:pPr>
            <w:del w:id="8403" w:author="Mutali Nepfumbada" w:date="2022-11-27T22:21:00Z">
              <w:r w:rsidRPr="0078269D" w:rsidDel="00700056">
                <w:rPr>
                  <w:color w:val="00B050"/>
                  <w:lang w:val="en-US"/>
                </w:rPr>
                <w:delText>5.26</w:delText>
              </w:r>
            </w:del>
          </w:p>
        </w:tc>
      </w:tr>
      <w:tr w:rsidR="00C16E69" w:rsidRPr="0078269D" w:rsidDel="00700056" w14:paraId="677E24DD" w14:textId="2814782B" w:rsidTr="005333D4">
        <w:trPr>
          <w:trHeight w:val="148"/>
          <w:jc w:val="center"/>
          <w:del w:id="8404" w:author="Mutali Nepfumbada" w:date="2022-11-27T22:21:00Z"/>
          <w:trPrChange w:id="8405" w:author="Mutali Nepfumbada" w:date="2022-10-12T05:56:00Z">
            <w:trPr>
              <w:trHeight w:val="136"/>
            </w:trPr>
          </w:trPrChange>
        </w:trPr>
        <w:tc>
          <w:tcPr>
            <w:tcW w:w="1360" w:type="pct"/>
            <w:tcPrChange w:id="8406" w:author="Mutali Nepfumbada" w:date="2022-10-12T05:56:00Z">
              <w:tcPr>
                <w:tcW w:w="1361" w:type="pct"/>
                <w:gridSpan w:val="3"/>
              </w:tcPr>
            </w:tcPrChange>
          </w:tcPr>
          <w:p w14:paraId="192348C0" w14:textId="41C44E72" w:rsidR="00C16E69" w:rsidRPr="0078269D" w:rsidDel="00700056" w:rsidRDefault="00C16E69">
            <w:pPr>
              <w:rPr>
                <w:del w:id="8407" w:author="Mutali Nepfumbada" w:date="2022-11-27T22:21:00Z"/>
                <w:lang w:eastAsia="en-US"/>
              </w:rPr>
            </w:pPr>
            <w:del w:id="8408" w:author="Mutali Nepfumbada" w:date="2022-11-27T22:21:00Z">
              <w:r w:rsidRPr="0078269D" w:rsidDel="00700056">
                <w:rPr>
                  <w:bCs/>
                  <w:lang w:val="en-US"/>
                </w:rPr>
                <w:delText>Jul 22</w:delText>
              </w:r>
            </w:del>
          </w:p>
        </w:tc>
        <w:tc>
          <w:tcPr>
            <w:tcW w:w="1143" w:type="pct"/>
            <w:tcPrChange w:id="8409" w:author="Mutali Nepfumbada" w:date="2022-10-12T05:56:00Z">
              <w:tcPr>
                <w:tcW w:w="1143" w:type="pct"/>
                <w:gridSpan w:val="3"/>
              </w:tcPr>
            </w:tcPrChange>
          </w:tcPr>
          <w:p w14:paraId="79AABFF1" w14:textId="2B3B685D" w:rsidR="00C16E69" w:rsidRPr="0078269D" w:rsidDel="00700056" w:rsidRDefault="00C16E69">
            <w:pPr>
              <w:jc w:val="center"/>
              <w:rPr>
                <w:del w:id="8410" w:author="Mutali Nepfumbada" w:date="2022-11-27T22:21:00Z"/>
                <w:lang w:eastAsia="en-US"/>
              </w:rPr>
            </w:pPr>
            <w:del w:id="8411" w:author="Mutali Nepfumbada" w:date="2022-11-27T22:21:00Z">
              <w:r w:rsidRPr="0078269D" w:rsidDel="00700056">
                <w:rPr>
                  <w:bCs/>
                  <w:lang w:val="en-US"/>
                </w:rPr>
                <w:delText>94</w:delText>
              </w:r>
            </w:del>
          </w:p>
        </w:tc>
        <w:tc>
          <w:tcPr>
            <w:tcW w:w="1351" w:type="pct"/>
            <w:tcPrChange w:id="8412" w:author="Mutali Nepfumbada" w:date="2022-10-12T05:56:00Z">
              <w:tcPr>
                <w:tcW w:w="1351" w:type="pct"/>
              </w:tcPr>
            </w:tcPrChange>
          </w:tcPr>
          <w:p w14:paraId="26928AB8" w14:textId="4E0C5362" w:rsidR="00C16E69" w:rsidRPr="0078269D" w:rsidDel="00700056" w:rsidRDefault="00C16E69">
            <w:pPr>
              <w:jc w:val="center"/>
              <w:rPr>
                <w:del w:id="8413" w:author="Mutali Nepfumbada" w:date="2022-11-27T22:21:00Z"/>
                <w:lang w:eastAsia="en-US"/>
              </w:rPr>
            </w:pPr>
            <w:del w:id="8414" w:author="Mutali Nepfumbada" w:date="2022-11-27T22:21:00Z">
              <w:r w:rsidRPr="0078269D" w:rsidDel="00700056">
                <w:rPr>
                  <w:bCs/>
                  <w:lang w:val="en-US"/>
                </w:rPr>
                <w:delText>95</w:delText>
              </w:r>
            </w:del>
          </w:p>
        </w:tc>
        <w:tc>
          <w:tcPr>
            <w:tcW w:w="1146" w:type="pct"/>
            <w:tcPrChange w:id="8415" w:author="Mutali Nepfumbada" w:date="2022-10-12T05:56:00Z">
              <w:tcPr>
                <w:tcW w:w="1145" w:type="pct"/>
              </w:tcPr>
            </w:tcPrChange>
          </w:tcPr>
          <w:p w14:paraId="5EE08C95" w14:textId="566627DF" w:rsidR="00C16E69" w:rsidRPr="0078269D" w:rsidDel="00700056" w:rsidRDefault="00C16E69">
            <w:pPr>
              <w:jc w:val="center"/>
              <w:rPr>
                <w:del w:id="8416" w:author="Mutali Nepfumbada" w:date="2022-11-27T22:21:00Z"/>
                <w:color w:val="FF0000"/>
                <w:lang w:eastAsia="en-US"/>
              </w:rPr>
            </w:pPr>
            <w:del w:id="8417" w:author="Mutali Nepfumbada" w:date="2022-11-27T22:21:00Z">
              <w:r w:rsidRPr="0078269D" w:rsidDel="00700056">
                <w:rPr>
                  <w:color w:val="FF0000"/>
                  <w:lang w:val="en-US"/>
                </w:rPr>
                <w:delText>-1.29</w:delText>
              </w:r>
            </w:del>
          </w:p>
        </w:tc>
      </w:tr>
      <w:tr w:rsidR="00C16E69" w:rsidRPr="0078269D" w:rsidDel="00700056" w14:paraId="02552304" w14:textId="37EFB9A1" w:rsidTr="005333D4">
        <w:trPr>
          <w:trHeight w:val="148"/>
          <w:jc w:val="center"/>
          <w:del w:id="8418" w:author="Mutali Nepfumbada" w:date="2022-11-27T22:21:00Z"/>
          <w:trPrChange w:id="8419" w:author="Mutali Nepfumbada" w:date="2022-10-12T05:56:00Z">
            <w:trPr>
              <w:trHeight w:val="136"/>
            </w:trPr>
          </w:trPrChange>
        </w:trPr>
        <w:tc>
          <w:tcPr>
            <w:tcW w:w="1360" w:type="pct"/>
            <w:tcPrChange w:id="8420" w:author="Mutali Nepfumbada" w:date="2022-10-12T05:56:00Z">
              <w:tcPr>
                <w:tcW w:w="1361" w:type="pct"/>
                <w:gridSpan w:val="3"/>
              </w:tcPr>
            </w:tcPrChange>
          </w:tcPr>
          <w:p w14:paraId="6D593256" w14:textId="6AA23AE6" w:rsidR="00C16E69" w:rsidRPr="0078269D" w:rsidDel="00700056" w:rsidRDefault="00C16E69">
            <w:pPr>
              <w:rPr>
                <w:del w:id="8421" w:author="Mutali Nepfumbada" w:date="2022-11-27T22:21:00Z"/>
                <w:lang w:eastAsia="en-US"/>
              </w:rPr>
            </w:pPr>
            <w:del w:id="8422" w:author="Mutali Nepfumbada" w:date="2022-11-27T22:21:00Z">
              <w:r w:rsidRPr="0078269D" w:rsidDel="00700056">
                <w:rPr>
                  <w:bCs/>
                  <w:lang w:val="en-US"/>
                </w:rPr>
                <w:delText>Aug 22</w:delText>
              </w:r>
            </w:del>
          </w:p>
        </w:tc>
        <w:tc>
          <w:tcPr>
            <w:tcW w:w="1143" w:type="pct"/>
            <w:tcPrChange w:id="8423" w:author="Mutali Nepfumbada" w:date="2022-10-12T05:56:00Z">
              <w:tcPr>
                <w:tcW w:w="1143" w:type="pct"/>
                <w:gridSpan w:val="3"/>
              </w:tcPr>
            </w:tcPrChange>
          </w:tcPr>
          <w:p w14:paraId="11ECF758" w14:textId="4A01B7A2" w:rsidR="00C16E69" w:rsidRPr="0078269D" w:rsidDel="00700056" w:rsidRDefault="00C16E69">
            <w:pPr>
              <w:jc w:val="center"/>
              <w:rPr>
                <w:del w:id="8424" w:author="Mutali Nepfumbada" w:date="2022-11-27T22:21:00Z"/>
                <w:lang w:eastAsia="en-US"/>
              </w:rPr>
            </w:pPr>
            <w:del w:id="8425" w:author="Mutali Nepfumbada" w:date="2022-11-27T22:21:00Z">
              <w:r w:rsidRPr="0078269D" w:rsidDel="00700056">
                <w:rPr>
                  <w:bCs/>
                  <w:lang w:val="en-US"/>
                </w:rPr>
                <w:delText>99</w:delText>
              </w:r>
            </w:del>
          </w:p>
        </w:tc>
        <w:tc>
          <w:tcPr>
            <w:tcW w:w="1351" w:type="pct"/>
            <w:tcPrChange w:id="8426" w:author="Mutali Nepfumbada" w:date="2022-10-12T05:56:00Z">
              <w:tcPr>
                <w:tcW w:w="1351" w:type="pct"/>
              </w:tcPr>
            </w:tcPrChange>
          </w:tcPr>
          <w:p w14:paraId="4AD9A63D" w14:textId="62FA256B" w:rsidR="00C16E69" w:rsidRPr="0078269D" w:rsidDel="00700056" w:rsidRDefault="00C16E69">
            <w:pPr>
              <w:jc w:val="center"/>
              <w:rPr>
                <w:del w:id="8427" w:author="Mutali Nepfumbada" w:date="2022-11-27T22:21:00Z"/>
                <w:lang w:eastAsia="en-US"/>
              </w:rPr>
            </w:pPr>
            <w:del w:id="8428" w:author="Mutali Nepfumbada" w:date="2022-11-27T22:21:00Z">
              <w:r w:rsidRPr="0078269D" w:rsidDel="00700056">
                <w:rPr>
                  <w:bCs/>
                  <w:lang w:val="en-US"/>
                </w:rPr>
                <w:delText>95</w:delText>
              </w:r>
            </w:del>
          </w:p>
        </w:tc>
        <w:tc>
          <w:tcPr>
            <w:tcW w:w="1146" w:type="pct"/>
            <w:tcPrChange w:id="8429" w:author="Mutali Nepfumbada" w:date="2022-10-12T05:56:00Z">
              <w:tcPr>
                <w:tcW w:w="1145" w:type="pct"/>
              </w:tcPr>
            </w:tcPrChange>
          </w:tcPr>
          <w:p w14:paraId="1ACB3FA3" w14:textId="40EF507E" w:rsidR="00C16E69" w:rsidRPr="0078269D" w:rsidDel="00700056" w:rsidRDefault="00C16E69">
            <w:pPr>
              <w:jc w:val="center"/>
              <w:rPr>
                <w:del w:id="8430" w:author="Mutali Nepfumbada" w:date="2022-11-27T22:21:00Z"/>
                <w:color w:val="FF0000"/>
                <w:lang w:eastAsia="en-US"/>
              </w:rPr>
            </w:pPr>
            <w:del w:id="8431" w:author="Mutali Nepfumbada" w:date="2022-11-27T22:21:00Z">
              <w:r w:rsidRPr="0078269D" w:rsidDel="00700056">
                <w:rPr>
                  <w:color w:val="00B050"/>
                  <w:lang w:val="en-US"/>
                </w:rPr>
                <w:delText>3.97</w:delText>
              </w:r>
            </w:del>
          </w:p>
        </w:tc>
      </w:tr>
      <w:tr w:rsidR="005333D4" w:rsidRPr="005333D4" w:rsidDel="00700056" w14:paraId="11EB6C9E" w14:textId="7E2B82A9" w:rsidTr="005333D4">
        <w:trPr>
          <w:trHeight w:val="148"/>
          <w:jc w:val="center"/>
          <w:del w:id="8432" w:author="Mutali Nepfumbada" w:date="2022-11-27T22:21:00Z"/>
        </w:trPr>
        <w:tc>
          <w:tcPr>
            <w:tcW w:w="1360" w:type="pct"/>
          </w:tcPr>
          <w:p w14:paraId="1D9BB031" w14:textId="638E0E62" w:rsidR="005333D4" w:rsidRPr="0078269D" w:rsidDel="00700056" w:rsidRDefault="005333D4" w:rsidP="005333D4">
            <w:pPr>
              <w:rPr>
                <w:del w:id="8433" w:author="Mutali Nepfumbada" w:date="2022-11-27T22:21:00Z"/>
                <w:b/>
                <w:bCs/>
                <w:lang w:val="en-US"/>
              </w:rPr>
            </w:pPr>
            <w:del w:id="8434" w:author="Mutali Nepfumbada" w:date="2022-11-27T22:21:00Z">
              <w:r w:rsidRPr="0078269D" w:rsidDel="00700056">
                <w:rPr>
                  <w:b/>
                  <w:bCs/>
                </w:rPr>
                <w:delText xml:space="preserve">Average </w:delText>
              </w:r>
            </w:del>
          </w:p>
        </w:tc>
        <w:tc>
          <w:tcPr>
            <w:tcW w:w="1143" w:type="pct"/>
          </w:tcPr>
          <w:p w14:paraId="78C3132D" w14:textId="095BE352" w:rsidR="005333D4" w:rsidRPr="005333D4" w:rsidDel="00700056" w:rsidRDefault="005333D4" w:rsidP="005333D4">
            <w:pPr>
              <w:jc w:val="center"/>
              <w:rPr>
                <w:del w:id="8435" w:author="Mutali Nepfumbada" w:date="2022-11-27T22:21:00Z"/>
                <w:b/>
                <w:bCs/>
                <w:lang w:val="en-US"/>
              </w:rPr>
            </w:pPr>
            <w:del w:id="8436" w:author="Mutali Nepfumbada" w:date="2022-10-19T21:03:00Z">
              <w:r w:rsidRPr="005333D4" w:rsidDel="004B55A2">
                <w:rPr>
                  <w:b/>
                  <w:bCs/>
                </w:rPr>
                <w:delText>86</w:delText>
              </w:r>
            </w:del>
          </w:p>
        </w:tc>
        <w:tc>
          <w:tcPr>
            <w:tcW w:w="1351" w:type="pct"/>
          </w:tcPr>
          <w:p w14:paraId="6EC39B35" w14:textId="373B51F1" w:rsidR="005333D4" w:rsidRPr="005333D4" w:rsidDel="00700056" w:rsidRDefault="005333D4" w:rsidP="005333D4">
            <w:pPr>
              <w:jc w:val="center"/>
              <w:rPr>
                <w:del w:id="8437" w:author="Mutali Nepfumbada" w:date="2022-11-27T22:21:00Z"/>
                <w:b/>
                <w:bCs/>
                <w:lang w:val="en-US"/>
              </w:rPr>
            </w:pPr>
            <w:del w:id="8438" w:author="Mutali Nepfumbada" w:date="2022-10-19T21:03:00Z">
              <w:r w:rsidRPr="005333D4" w:rsidDel="004B55A2">
                <w:rPr>
                  <w:b/>
                  <w:bCs/>
                </w:rPr>
                <w:delText>95</w:delText>
              </w:r>
            </w:del>
          </w:p>
        </w:tc>
        <w:tc>
          <w:tcPr>
            <w:tcW w:w="1146" w:type="pct"/>
          </w:tcPr>
          <w:p w14:paraId="612635D1" w14:textId="580620F7" w:rsidR="005333D4" w:rsidRPr="005333D4" w:rsidDel="00700056" w:rsidRDefault="005333D4" w:rsidP="005333D4">
            <w:pPr>
              <w:jc w:val="center"/>
              <w:rPr>
                <w:del w:id="8439" w:author="Mutali Nepfumbada" w:date="2022-11-27T22:21:00Z"/>
                <w:b/>
                <w:bCs/>
                <w:color w:val="FF0000"/>
                <w:lang w:val="en-US"/>
                <w:rPrChange w:id="8440" w:author="Mutali Nepfumbada" w:date="2022-10-19T21:03:00Z">
                  <w:rPr>
                    <w:del w:id="8441" w:author="Mutali Nepfumbada" w:date="2022-11-27T22:21:00Z"/>
                    <w:b/>
                    <w:bCs/>
                    <w:color w:val="00B050"/>
                    <w:lang w:val="en-US"/>
                  </w:rPr>
                </w:rPrChange>
              </w:rPr>
            </w:pPr>
            <w:del w:id="8442" w:author="Mutali Nepfumbada" w:date="2022-10-19T21:03:00Z">
              <w:r w:rsidRPr="005333D4" w:rsidDel="004B55A2">
                <w:rPr>
                  <w:b/>
                  <w:bCs/>
                  <w:color w:val="FF0000"/>
                </w:rPr>
                <w:delText>9.09-</w:delText>
              </w:r>
            </w:del>
          </w:p>
        </w:tc>
      </w:tr>
    </w:tbl>
    <w:p w14:paraId="2790B94F" w14:textId="7D21CD40" w:rsidR="00EB2F47" w:rsidRPr="00EB2F47" w:rsidDel="00700056" w:rsidRDefault="00C16E69">
      <w:pPr>
        <w:rPr>
          <w:del w:id="8443" w:author="Mutali Nepfumbada" w:date="2022-11-27T22:21:00Z"/>
        </w:rPr>
        <w:pPrChange w:id="8444" w:author="Mutali Nepfumbada" w:date="2022-11-02T07:47:00Z">
          <w:pPr>
            <w:pStyle w:val="Caption"/>
          </w:pPr>
        </w:pPrChange>
      </w:pPr>
      <w:bookmarkStart w:id="8445" w:name="_Toc115023712"/>
      <w:del w:id="8446" w:author="Mutali Nepfumbada" w:date="2022-11-27T22:21:00Z">
        <w:r w:rsidRPr="0078269D"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xml:space="preserve">: </w:delText>
        </w:r>
        <w:r w:rsidRPr="0078269D" w:rsidDel="00700056">
          <w:delText>Midstream Availability and Guaranteed</w:delText>
        </w:r>
        <w:bookmarkEnd w:id="8445"/>
      </w:del>
    </w:p>
    <w:p w14:paraId="5107393B" w14:textId="1072AEC7" w:rsidR="00C16E69" w:rsidRPr="00D82B8B" w:rsidDel="00700056" w:rsidRDefault="00C16E69" w:rsidP="005D5866">
      <w:pPr>
        <w:jc w:val="center"/>
        <w:rPr>
          <w:del w:id="8447" w:author="Mutali Nepfumbada" w:date="2022-11-27T22:21:00Z"/>
        </w:rPr>
      </w:pPr>
      <w:del w:id="8448" w:author="Mutali Nepfumbada" w:date="2022-11-27T22:21:00Z">
        <w:r w:rsidRPr="00D82B8B" w:rsidDel="00700056">
          <w:rPr>
            <w:noProof/>
          </w:rPr>
          <w:drawing>
            <wp:inline distT="0" distB="0" distL="0" distR="0" wp14:anchorId="3E3E95F9" wp14:editId="020C48E7">
              <wp:extent cx="5760000" cy="3050915"/>
              <wp:effectExtent l="0" t="0" r="0" b="0"/>
              <wp:docPr id="103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39"/>
                      <a:stretch>
                        <a:fillRect/>
                      </a:stretch>
                    </pic:blipFill>
                    <pic:spPr>
                      <a:xfrm>
                        <a:off x="0" y="0"/>
                        <a:ext cx="5760000" cy="3050915"/>
                      </a:xfrm>
                      <a:prstGeom prst="rect">
                        <a:avLst/>
                      </a:prstGeom>
                    </pic:spPr>
                  </pic:pic>
                </a:graphicData>
              </a:graphic>
            </wp:inline>
          </w:drawing>
        </w:r>
      </w:del>
    </w:p>
    <w:p w14:paraId="29F3FF0A" w14:textId="226484FD" w:rsidR="00C16E69" w:rsidRPr="0078269D" w:rsidDel="00700056" w:rsidRDefault="00C16E69" w:rsidP="005D5866">
      <w:pPr>
        <w:pStyle w:val="Caption"/>
        <w:rPr>
          <w:del w:id="8449" w:author="Mutali Nepfumbada" w:date="2022-11-27T22:21:00Z"/>
          <w:lang w:eastAsia="en-US"/>
        </w:rPr>
      </w:pPr>
      <w:bookmarkStart w:id="8450" w:name="_Toc115023561"/>
      <w:bookmarkStart w:id="8451" w:name="_Toc118269016"/>
      <w:del w:id="8452" w:author="Mutali Nepfumbada" w:date="2022-11-27T22:21:00Z">
        <w:r w:rsidRPr="0078269D"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w:delText>
        </w:r>
        <w:r w:rsidRPr="0078269D" w:rsidDel="00700056">
          <w:delText xml:space="preserve"> Midstream </w:delText>
        </w:r>
      </w:del>
      <w:del w:id="8453" w:author="Mutali Nepfumbada" w:date="2022-11-02T08:02:00Z">
        <w:r w:rsidRPr="0078269D" w:rsidDel="00A934D1">
          <w:delText>Availability Vs</w:delText>
        </w:r>
      </w:del>
      <w:del w:id="8454" w:author="Mutali Nepfumbada" w:date="2022-11-27T22:21:00Z">
        <w:r w:rsidRPr="0078269D" w:rsidDel="00700056">
          <w:delText xml:space="preserve"> Forecast</w:delText>
        </w:r>
        <w:bookmarkEnd w:id="8450"/>
        <w:bookmarkEnd w:id="8451"/>
      </w:del>
    </w:p>
    <w:p w14:paraId="6F2FFBEE" w14:textId="054EB5A8" w:rsidR="00EF5EC3" w:rsidRPr="0078269D" w:rsidDel="00700056" w:rsidRDefault="00EF5EC3" w:rsidP="00371D2D">
      <w:pPr>
        <w:rPr>
          <w:del w:id="8455" w:author="Mutali Nepfumbada" w:date="2022-11-27T22:21:00Z"/>
        </w:rPr>
      </w:pPr>
    </w:p>
    <w:p w14:paraId="0EBDB0EC" w14:textId="55509569" w:rsidR="007C1F08" w:rsidRPr="0078269D" w:rsidRDefault="00EF5EC3" w:rsidP="00371D2D">
      <w:r w:rsidRPr="0078269D">
        <w:t>From the above table and graph, we can see that the plant has reached the minimum availability of 95</w:t>
      </w:r>
      <w:del w:id="8456" w:author="Chanda Nxumalo" w:date="2022-10-18T13:43:00Z">
        <w:r w:rsidR="00B70A75" w:rsidRPr="0078269D">
          <w:delText xml:space="preserve"> </w:delText>
        </w:r>
      </w:del>
      <w:r w:rsidRPr="0078269D">
        <w:t xml:space="preserve">% for several months since COD. </w:t>
      </w:r>
    </w:p>
    <w:p w14:paraId="456D6544" w14:textId="77777777" w:rsidR="00700056" w:rsidRPr="00700056" w:rsidRDefault="00700056" w:rsidP="00700056">
      <w:pPr>
        <w:jc w:val="left"/>
        <w:rPr>
          <w:ins w:id="8457" w:author="Mutali Nepfumbada" w:date="2022-11-27T22:21:00Z"/>
          <w:lang w:eastAsia="en-US"/>
        </w:rPr>
      </w:pPr>
    </w:p>
    <w:tbl>
      <w:tblPr>
        <w:tblStyle w:val="TableGridLight"/>
        <w:tblW w:w="5000" w:type="pct"/>
        <w:tblLook w:val="04A0" w:firstRow="1" w:lastRow="0" w:firstColumn="1" w:lastColumn="0" w:noHBand="0" w:noVBand="1"/>
      </w:tblPr>
      <w:tblGrid>
        <w:gridCol w:w="2597"/>
        <w:gridCol w:w="2181"/>
        <w:gridCol w:w="2577"/>
        <w:gridCol w:w="2184"/>
      </w:tblGrid>
      <w:tr w:rsidR="00700056" w:rsidRPr="00700056" w14:paraId="7DC26890" w14:textId="77777777" w:rsidTr="002A53ED">
        <w:trPr>
          <w:trHeight w:val="279"/>
          <w:ins w:id="8458" w:author="Mutali Nepfumbada" w:date="2022-11-27T22:21:00Z"/>
        </w:trPr>
        <w:tc>
          <w:tcPr>
            <w:tcW w:w="5000" w:type="pct"/>
            <w:gridSpan w:val="4"/>
            <w:shd w:val="clear" w:color="auto" w:fill="5F0500"/>
          </w:tcPr>
          <w:p w14:paraId="10D2B04E" w14:textId="77777777" w:rsidR="00700056" w:rsidRPr="00700056" w:rsidRDefault="00700056" w:rsidP="00700056">
            <w:pPr>
              <w:jc w:val="center"/>
              <w:rPr>
                <w:ins w:id="8459" w:author="Mutali Nepfumbada" w:date="2022-11-27T22:21:00Z"/>
                <w:b/>
              </w:rPr>
            </w:pPr>
            <w:ins w:id="8460" w:author="Mutali Nepfumbada" w:date="2022-11-27T22:21:00Z">
              <w:r w:rsidRPr="00700056">
                <w:rPr>
                  <w:b/>
                </w:rPr>
                <w:t>Availability (%)</w:t>
              </w:r>
            </w:ins>
          </w:p>
        </w:tc>
      </w:tr>
      <w:tr w:rsidR="00700056" w:rsidRPr="00700056" w14:paraId="2128C19A" w14:textId="77777777" w:rsidTr="002A53ED">
        <w:trPr>
          <w:trHeight w:val="279"/>
          <w:ins w:id="8461" w:author="Mutali Nepfumbada" w:date="2022-11-27T22:21:00Z"/>
        </w:trPr>
        <w:tc>
          <w:tcPr>
            <w:tcW w:w="1361" w:type="pct"/>
            <w:shd w:val="clear" w:color="auto" w:fill="5F0500"/>
          </w:tcPr>
          <w:p w14:paraId="2632606A" w14:textId="77777777" w:rsidR="00700056" w:rsidRPr="00700056" w:rsidRDefault="00700056" w:rsidP="00700056">
            <w:pPr>
              <w:jc w:val="left"/>
              <w:rPr>
                <w:ins w:id="8462" w:author="Mutali Nepfumbada" w:date="2022-11-27T22:21:00Z"/>
                <w:b/>
                <w:lang w:eastAsia="en-US"/>
              </w:rPr>
            </w:pPr>
            <w:ins w:id="8463" w:author="Mutali Nepfumbada" w:date="2022-11-27T22:21:00Z">
              <w:r w:rsidRPr="00700056">
                <w:rPr>
                  <w:b/>
                  <w:lang w:eastAsia="en-US"/>
                </w:rPr>
                <w:t>Month</w:t>
              </w:r>
            </w:ins>
          </w:p>
        </w:tc>
        <w:tc>
          <w:tcPr>
            <w:tcW w:w="1143" w:type="pct"/>
            <w:shd w:val="clear" w:color="auto" w:fill="5F0500"/>
          </w:tcPr>
          <w:p w14:paraId="75A97EF9" w14:textId="77777777" w:rsidR="00700056" w:rsidRPr="00700056" w:rsidRDefault="00700056" w:rsidP="00700056">
            <w:pPr>
              <w:jc w:val="center"/>
              <w:rPr>
                <w:ins w:id="8464" w:author="Mutali Nepfumbada" w:date="2022-11-27T22:21:00Z"/>
                <w:b/>
                <w:lang w:val="en-US"/>
              </w:rPr>
            </w:pPr>
            <w:ins w:id="8465" w:author="Mutali Nepfumbada" w:date="2022-11-27T22:21:00Z">
              <w:r w:rsidRPr="00700056">
                <w:rPr>
                  <w:b/>
                  <w:lang w:val="en-US"/>
                </w:rPr>
                <w:t>Actual</w:t>
              </w:r>
            </w:ins>
          </w:p>
        </w:tc>
        <w:tc>
          <w:tcPr>
            <w:tcW w:w="1351" w:type="pct"/>
            <w:shd w:val="clear" w:color="auto" w:fill="5F0500"/>
          </w:tcPr>
          <w:p w14:paraId="027906B4" w14:textId="77777777" w:rsidR="00700056" w:rsidRPr="00700056" w:rsidRDefault="00700056" w:rsidP="00700056">
            <w:pPr>
              <w:jc w:val="center"/>
              <w:rPr>
                <w:ins w:id="8466" w:author="Mutali Nepfumbada" w:date="2022-11-27T22:21:00Z"/>
                <w:b/>
                <w:lang w:eastAsia="en-US"/>
              </w:rPr>
            </w:pPr>
            <w:ins w:id="8467" w:author="Mutali Nepfumbada" w:date="2022-11-27T22:21:00Z">
              <w:r w:rsidRPr="00700056">
                <w:rPr>
                  <w:b/>
                  <w:lang w:val="en-US"/>
                </w:rPr>
                <w:t>Forecast</w:t>
              </w:r>
            </w:ins>
          </w:p>
        </w:tc>
        <w:tc>
          <w:tcPr>
            <w:tcW w:w="1144" w:type="pct"/>
            <w:shd w:val="clear" w:color="auto" w:fill="5F0500"/>
          </w:tcPr>
          <w:p w14:paraId="7802DEC2" w14:textId="77777777" w:rsidR="00700056" w:rsidRPr="00700056" w:rsidRDefault="00700056" w:rsidP="00700056">
            <w:pPr>
              <w:jc w:val="center"/>
              <w:rPr>
                <w:ins w:id="8468" w:author="Mutali Nepfumbada" w:date="2022-11-27T22:21:00Z"/>
                <w:b/>
                <w:lang w:eastAsia="en-US"/>
              </w:rPr>
            </w:pPr>
            <w:ins w:id="8469" w:author="Mutali Nepfumbada" w:date="2022-11-27T22:21:00Z">
              <w:r w:rsidRPr="00700056">
                <w:rPr>
                  <w:b/>
                </w:rPr>
                <w:t>Delta (%)</w:t>
              </w:r>
            </w:ins>
          </w:p>
        </w:tc>
      </w:tr>
      <w:tr w:rsidR="00700056" w:rsidRPr="00700056" w14:paraId="652894A5" w14:textId="77777777" w:rsidTr="002A53ED">
        <w:trPr>
          <w:trHeight w:val="142"/>
          <w:ins w:id="8470" w:author="Mutali Nepfumbada" w:date="2022-11-27T22:21:00Z"/>
        </w:trPr>
        <w:tc>
          <w:tcPr>
            <w:tcW w:w="5000" w:type="pct"/>
            <w:gridSpan w:val="4"/>
          </w:tcPr>
          <w:p w14:paraId="3397E492" w14:textId="77777777" w:rsidR="00700056" w:rsidRPr="00700056" w:rsidRDefault="00700056" w:rsidP="00700056">
            <w:pPr>
              <w:jc w:val="center"/>
              <w:rPr>
                <w:ins w:id="8471" w:author="Mutali Nepfumbada" w:date="2022-11-27T22:21:00Z"/>
                <w:lang w:eastAsia="en-US"/>
              </w:rPr>
            </w:pPr>
            <w:ins w:id="8472" w:author="Mutali Nepfumbada" w:date="2022-11-27T22:21:00Z">
              <w:r w:rsidRPr="00700056">
                <w:rPr>
                  <w:bCs/>
                  <w:lang w:val="en-US"/>
                </w:rPr>
                <w:t>{%tr for item in MIDAtable_contents%}</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{{item.Date}}</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item. MIDAA}}</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item. MIDAF }}</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{{item. MIDAV}}</w:t>
              </w:r>
            </w:ins>
          </w:p>
        </w:tc>
      </w:tr>
      <w:tr w:rsidR="00700056" w:rsidRPr="00700056" w14:paraId="379537D0" w14:textId="77777777" w:rsidTr="002A53ED">
        <w:trPr>
          <w:trHeight w:val="142"/>
          <w:ins w:id="8482" w:author="Mutali Nepfumbada" w:date="2022-11-27T22:21:00Z"/>
        </w:trPr>
        <w:tc>
          <w:tcPr>
            <w:tcW w:w="5000" w:type="pct"/>
            <w:gridSpan w:val="4"/>
          </w:tcPr>
          <w:p w14:paraId="0D029831" w14:textId="77777777" w:rsidR="00700056" w:rsidRPr="00700056" w:rsidRDefault="00700056" w:rsidP="00700056">
            <w:pPr>
              <w:jc w:val="center"/>
              <w:rPr>
                <w:ins w:id="8483" w:author="Mutali Nepfumbada" w:date="2022-11-27T22:21:00Z"/>
                <w:lang w:eastAsia="en-US"/>
              </w:rPr>
            </w:pPr>
            <w:ins w:id="8484" w:author="Mutali Nepfumbada" w:date="2022-11-27T22:21:00Z">
              <w:r w:rsidRPr="00700056">
                <w:rPr>
                  <w:bCs/>
                  <w:lang w:val="en-US"/>
                </w:rPr>
                <w:t>{%tr endfor %}</w:t>
              </w:r>
            </w:ins>
          </w:p>
        </w:tc>
      </w:tr>
    </w:tbl>
    <w:p w14:paraId="728B0040" w14:textId="77777777" w:rsidR="00700056" w:rsidRPr="00700056" w:rsidRDefault="00700056" w:rsidP="00700056">
      <w:pPr>
        <w:spacing w:after="200"/>
        <w:jc w:val="center"/>
        <w:rPr>
          <w:ins w:id="8485" w:author="Mutali Nepfumbada" w:date="2022-11-27T22:21:00Z"/>
          <w:i/>
          <w:iCs/>
          <w:color w:val="5F0505"/>
          <w:sz w:val="18"/>
          <w:szCs w:val="18"/>
        </w:rPr>
      </w:pPr>
      <w:bookmarkStart w:id="8486" w:name="_Toc120510260"/>
      <w:ins w:id="8487" w:author="Mutali Nepfumbada" w:date="2022-11-27T22:2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Availability and Guaranteed</w:t>
        </w:r>
        <w:bookmarkEnd w:id="8486"/>
      </w:ins>
    </w:p>
    <w:p w14:paraId="59958159" w14:textId="77777777" w:rsidR="00700056" w:rsidRPr="00700056" w:rsidRDefault="00700056" w:rsidP="00700056">
      <w:pPr>
        <w:jc w:val="center"/>
        <w:rPr>
          <w:ins w:id="8488" w:author="Mutali Nepfumbada" w:date="2022-11-27T22:21:00Z"/>
        </w:rPr>
      </w:pPr>
      <w:ins w:id="8489" w:author="Mutali Nepfumbada" w:date="2022-11-27T22:21:00Z">
        <w:r w:rsidRPr="00700056">
          <w:rPr>
            <w:lang w:eastAsia="en-US"/>
          </w:rPr>
          <w:t>{{MIDAImage}}</w:t>
        </w:r>
      </w:ins>
    </w:p>
    <w:p w14:paraId="579014F6" w14:textId="77777777" w:rsidR="00700056" w:rsidRPr="00700056" w:rsidRDefault="00700056" w:rsidP="00700056">
      <w:pPr>
        <w:spacing w:after="200"/>
        <w:jc w:val="center"/>
        <w:rPr>
          <w:ins w:id="8490" w:author="Mutali Nepfumbada" w:date="2022-11-27T22:21:00Z"/>
          <w:i/>
          <w:iCs/>
          <w:color w:val="5F0505"/>
          <w:sz w:val="18"/>
          <w:szCs w:val="18"/>
          <w:lang w:eastAsia="en-US"/>
        </w:rPr>
      </w:pPr>
      <w:ins w:id="8491" w:author="Mutali Nepfumbada" w:date="2022-11-27T22:2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Availability Vs Forecast</w:t>
        </w:r>
      </w:ins>
    </w:p>
    <w:p w14:paraId="36B98B09" w14:textId="77777777" w:rsidR="007C1F08" w:rsidRPr="0078269D" w:rsidRDefault="007C1F08" w:rsidP="00371D2D"/>
    <w:p w14:paraId="4DB20955" w14:textId="5735737F" w:rsidR="00164C21" w:rsidRPr="0078269D" w:rsidRDefault="00EF5EC3" w:rsidP="00371D2D">
      <w:r w:rsidRPr="0078269D">
        <w:lastRenderedPageBreak/>
        <w:t xml:space="preserve">We note that the plant did not reach the minimum availability in January </w:t>
      </w:r>
      <w:r w:rsidR="006B0498" w:rsidRPr="0078269D">
        <w:t>2022</w:t>
      </w:r>
      <w:r w:rsidRPr="0078269D">
        <w:t xml:space="preserve">, February </w:t>
      </w:r>
      <w:del w:id="8492" w:author="Mutali Nepfumbada" w:date="2022-10-14T07:09:00Z">
        <w:r w:rsidR="006B0498" w:rsidRPr="0078269D" w:rsidDel="002B4DD2">
          <w:delText>2022</w:delText>
        </w:r>
      </w:del>
      <w:ins w:id="8493" w:author="Mutali Nepfumbada" w:date="2022-10-14T07:09:00Z">
        <w:r w:rsidR="002B4DD2" w:rsidRPr="0078269D">
          <w:t>2022,</w:t>
        </w:r>
      </w:ins>
      <w:r w:rsidRPr="0078269D">
        <w:t xml:space="preserve"> and July </w:t>
      </w:r>
      <w:r w:rsidR="00CE5D65" w:rsidRPr="0078269D">
        <w:t>2022</w:t>
      </w:r>
      <w:r w:rsidRPr="0078269D">
        <w:t xml:space="preserve"> with a deviation </w:t>
      </w:r>
      <w:r w:rsidR="00C17F16" w:rsidRPr="0078269D">
        <w:t>range</w:t>
      </w:r>
      <w:r w:rsidRPr="0078269D">
        <w:t xml:space="preserve"> of 1 to 32</w:t>
      </w:r>
      <w:r w:rsidR="002F7940" w:rsidRPr="0078269D">
        <w:t xml:space="preserve"> </w:t>
      </w:r>
      <w:r w:rsidRPr="0078269D">
        <w:t xml:space="preserve">% </w:t>
      </w:r>
      <w:r w:rsidR="008F0BA6" w:rsidRPr="0078269D">
        <w:t>below</w:t>
      </w:r>
      <w:r w:rsidRPr="0078269D">
        <w:t xml:space="preserve"> the guaranteed availability. We also note that the plant ha</w:t>
      </w:r>
      <w:ins w:id="8494" w:author="Justin Wimbush" w:date="2022-11-01T18:03:00Z">
        <w:r w:rsidR="00311326">
          <w:t>d</w:t>
        </w:r>
      </w:ins>
      <w:del w:id="8495" w:author="Justin Wimbush" w:date="2022-11-01T18:03:00Z">
        <w:r w:rsidRPr="0078269D" w:rsidDel="00311326">
          <w:delText>s</w:delText>
        </w:r>
      </w:del>
      <w:r w:rsidRPr="0078269D">
        <w:t xml:space="preserve"> a high deviation in February </w:t>
      </w:r>
      <w:r w:rsidR="006B0498" w:rsidRPr="0078269D">
        <w:t>2022</w:t>
      </w:r>
      <w:r w:rsidRPr="0078269D">
        <w:t xml:space="preserve">. Harmattan cannot confirm whether the high deviation </w:t>
      </w:r>
      <w:ins w:id="8496" w:author="Justin Wimbush" w:date="2022-11-01T18:03:00Z">
        <w:r w:rsidR="00311326">
          <w:t>was</w:t>
        </w:r>
      </w:ins>
      <w:del w:id="8497" w:author="Justin Wimbush" w:date="2022-11-01T18:03:00Z">
        <w:r w:rsidRPr="0078269D">
          <w:delText>is</w:delText>
        </w:r>
      </w:del>
      <w:r w:rsidRPr="0078269D">
        <w:t xml:space="preserve"> due to a fault in the SCADA system or caused by unplanned maintenance in February, as no maintenance report and checklist were provided. </w:t>
      </w:r>
    </w:p>
    <w:p w14:paraId="0067A3CA" w14:textId="77777777" w:rsidR="00164C21" w:rsidRPr="0078269D" w:rsidRDefault="00164C21" w:rsidP="00371D2D"/>
    <w:p w14:paraId="7A29FABD" w14:textId="39FEC0CF" w:rsidR="00EF5EC3" w:rsidRPr="0078269D" w:rsidRDefault="00EF5EC3" w:rsidP="00371D2D">
      <w:pPr>
        <w:rPr>
          <w:ins w:id="8498" w:author="Mutali Nepfumbada" w:date="2022-10-13T15:21:00Z"/>
        </w:rPr>
      </w:pPr>
      <w:r w:rsidRPr="0078269D">
        <w:t xml:space="preserve">The </w:t>
      </w:r>
      <w:del w:id="8499" w:author="Mutali Nepfumbada" w:date="2022-10-14T06:32:00Z">
        <w:r w:rsidR="004776AB" w:rsidRPr="0078269D" w:rsidDel="0056434F">
          <w:delText>Operator</w:delText>
        </w:r>
      </w:del>
      <w:ins w:id="8500" w:author="Mutali Nepfumbada" w:date="2022-10-14T06:32:00Z">
        <w:r w:rsidR="0056434F" w:rsidRPr="0078269D">
          <w:t>Operator</w:t>
        </w:r>
      </w:ins>
      <w:r w:rsidRPr="0078269D">
        <w:t xml:space="preserve"> has only stated that the availability of the power plant was mainly affected by load shedding. Harmattan recommends that the </w:t>
      </w:r>
      <w:del w:id="8501" w:author="Mutali Nepfumbada" w:date="2022-10-14T06:32:00Z">
        <w:r w:rsidR="004776AB" w:rsidRPr="0078269D" w:rsidDel="0056434F">
          <w:delText>Operator</w:delText>
        </w:r>
      </w:del>
      <w:ins w:id="8502" w:author="Mutali Nepfumbada" w:date="2022-10-14T06:32:00Z">
        <w:r w:rsidR="0056434F" w:rsidRPr="0078269D">
          <w:t>Operator</w:t>
        </w:r>
      </w:ins>
      <w:r w:rsidRPr="0078269D">
        <w:t xml:space="preserve"> submit the unscheduled maintenance reports for the site to confirm that the unavailability was </w:t>
      </w:r>
      <w:ins w:id="8503" w:author="Justin Wimbush" w:date="2022-11-01T18:04:00Z">
        <w:r w:rsidR="005D63B7">
          <w:t xml:space="preserve">solely </w:t>
        </w:r>
      </w:ins>
      <w:r w:rsidRPr="0078269D">
        <w:t xml:space="preserve">due </w:t>
      </w:r>
      <w:del w:id="8504" w:author="Justin Wimbush" w:date="2022-11-01T18:04:00Z">
        <w:r w:rsidRPr="0078269D">
          <w:delText xml:space="preserve">solely </w:delText>
        </w:r>
      </w:del>
      <w:r w:rsidRPr="0078269D">
        <w:t>to load shedding.</w:t>
      </w:r>
      <w:ins w:id="8505" w:author="Mutali Nepfumbada" w:date="2022-10-13T15:21:00Z">
        <w:r w:rsidR="00E249FC" w:rsidRPr="0078269D">
          <w:t xml:space="preserve"> </w:t>
        </w:r>
      </w:ins>
    </w:p>
    <w:p w14:paraId="15D1C70C" w14:textId="77777777" w:rsidR="00264FE6" w:rsidRDefault="00264FE6" w:rsidP="00264FE6">
      <w:pPr>
        <w:rPr>
          <w:ins w:id="8506" w:author="Mutali Nepfumbada" w:date="2022-10-18T13:02:00Z"/>
        </w:rPr>
      </w:pPr>
    </w:p>
    <w:p w14:paraId="600A08D5" w14:textId="2A28EB4D" w:rsidR="00E249FC" w:rsidDel="00264FE6" w:rsidRDefault="00E249FC" w:rsidP="00E249FC">
      <w:pPr>
        <w:rPr>
          <w:del w:id="8507" w:author="Mutali Nepfumbada" w:date="2022-10-18T13:02:00Z"/>
        </w:rPr>
      </w:pPr>
      <w:bookmarkStart w:id="8508" w:name="_Toc117850404"/>
      <w:bookmarkStart w:id="8509" w:name="_Toc118269328"/>
      <w:bookmarkEnd w:id="8508"/>
      <w:bookmarkEnd w:id="8509"/>
    </w:p>
    <w:p w14:paraId="1F7734F8" w14:textId="27E2E418" w:rsidR="003C0037" w:rsidRPr="0078269D" w:rsidDel="00333D04" w:rsidRDefault="0033329B" w:rsidP="00371D2D">
      <w:pPr>
        <w:rPr>
          <w:del w:id="8510" w:author="Mutali Nepfumbada" w:date="2022-10-19T21:09:00Z"/>
        </w:rPr>
      </w:pPr>
      <w:commentRangeStart w:id="8511"/>
      <w:commentRangeEnd w:id="8511"/>
      <w:del w:id="8512" w:author="Mutali Nepfumbada" w:date="2022-10-19T21:09:00Z">
        <w:r w:rsidDel="00333D04">
          <w:rPr>
            <w:rStyle w:val="CommentReference"/>
            <w:rFonts w:ascii="Verdana" w:hAnsi="Verdana"/>
          </w:rPr>
          <w:commentReference w:id="8511"/>
        </w:r>
        <w:bookmarkStart w:id="8513" w:name="_Toc117850405"/>
        <w:bookmarkStart w:id="8514" w:name="_Toc118269329"/>
        <w:bookmarkEnd w:id="8513"/>
        <w:bookmarkEnd w:id="8514"/>
      </w:del>
    </w:p>
    <w:p w14:paraId="467A4361" w14:textId="77777777" w:rsidR="008D1341" w:rsidRPr="0078269D" w:rsidRDefault="006C57B1" w:rsidP="001057C5">
      <w:pPr>
        <w:pStyle w:val="Heading2"/>
        <w:rPr>
          <w:ins w:id="8515" w:author="Mutali Nepfumbada" w:date="2022-10-14T07:10:00Z"/>
        </w:rPr>
      </w:pPr>
      <w:bookmarkStart w:id="8516" w:name="_Toc118269330"/>
      <w:r w:rsidRPr="0078269D">
        <w:t>Midstream</w:t>
      </w:r>
      <w:r w:rsidR="008D1341" w:rsidRPr="0078269D">
        <w:t xml:space="preserve"> Performance Ratio </w:t>
      </w:r>
      <w:r w:rsidR="00B87996" w:rsidRPr="0078269D">
        <w:t>Vs Forecast</w:t>
      </w:r>
      <w:bookmarkEnd w:id="8516"/>
    </w:p>
    <w:p w14:paraId="03B0BE34" w14:textId="77777777" w:rsidR="00ED51EA" w:rsidRPr="0078269D" w:rsidRDefault="00ED51EA">
      <w:pPr>
        <w:pPrChange w:id="8517" w:author="Mutali Nepfumbada" w:date="2022-10-14T07:10:00Z">
          <w:pPr>
            <w:pStyle w:val="Heading2"/>
          </w:pPr>
        </w:pPrChange>
      </w:pPr>
    </w:p>
    <w:p w14:paraId="5B77AD30" w14:textId="13F0AF01" w:rsidR="00C8371A" w:rsidRPr="0078269D" w:rsidDel="00A07186" w:rsidRDefault="0091488B">
      <w:pPr>
        <w:rPr>
          <w:del w:id="8518" w:author="Mutali Nepfumbada" w:date="2022-10-14T07:11:00Z"/>
        </w:rPr>
      </w:pPr>
      <w:ins w:id="8519" w:author="Mutali Nepfumbada" w:date="2022-10-14T07:09:00Z">
        <w:r w:rsidRPr="0078269D">
          <w:t xml:space="preserve">The </w:t>
        </w:r>
      </w:ins>
      <w:ins w:id="8520" w:author="Chanda Nxumalo" w:date="2022-10-18T13:44:00Z">
        <w:r w:rsidR="0033329B">
          <w:t>P</w:t>
        </w:r>
      </w:ins>
      <w:ins w:id="8521" w:author="Mutali Nepfumbada" w:date="2022-10-14T07:09:00Z">
        <w:del w:id="8522" w:author="Chanda Nxumalo" w:date="2022-10-18T13:44:00Z">
          <w:r w:rsidRPr="0078269D" w:rsidDel="0033329B">
            <w:delText>p</w:delText>
          </w:r>
        </w:del>
        <w:r w:rsidRPr="0078269D">
          <w:t xml:space="preserve">erformance </w:t>
        </w:r>
      </w:ins>
      <w:ins w:id="8523" w:author="Chanda Nxumalo" w:date="2022-10-18T13:44:00Z">
        <w:r w:rsidR="0033329B">
          <w:t>R</w:t>
        </w:r>
      </w:ins>
      <w:ins w:id="8524" w:author="Mutali Nepfumbada" w:date="2022-10-14T07:09:00Z">
        <w:del w:id="8525" w:author="Chanda Nxumalo" w:date="2022-10-18T13:44:00Z">
          <w:r w:rsidRPr="0078269D">
            <w:delText>r</w:delText>
          </w:r>
        </w:del>
        <w:r w:rsidRPr="0078269D">
          <w:t xml:space="preserve">atio was calculated by the SCADA system using the measured production and irradiation data. Harmattan has performed PR forecast adjustment since we have noted </w:t>
        </w:r>
        <w:del w:id="8526" w:author="Chanda Nxumalo" w:date="2022-10-18T13:44:00Z">
          <w:r w:rsidRPr="0078269D">
            <w:delText xml:space="preserve">from </w:delText>
          </w:r>
        </w:del>
        <w:r w:rsidRPr="0078269D">
          <w:t xml:space="preserve">the irradiation data </w:t>
        </w:r>
        <w:del w:id="8527" w:author="Chanda Nxumalo" w:date="2022-10-18T13:44:00Z">
          <w:r w:rsidRPr="0078269D">
            <w:delText xml:space="preserve">that there are </w:delText>
          </w:r>
        </w:del>
      </w:ins>
      <w:ins w:id="8528" w:author="Mutali Nepfumbada" w:date="2022-10-14T07:10:00Z">
        <w:del w:id="8529" w:author="Chanda Nxumalo" w:date="2022-10-18T13:44:00Z">
          <w:r w:rsidR="00ED51EA" w:rsidRPr="0078269D">
            <w:delText xml:space="preserve">data </w:delText>
          </w:r>
        </w:del>
      </w:ins>
      <w:ins w:id="8530" w:author="Mutali Nepfumbada" w:date="2022-10-14T07:09:00Z">
        <w:r w:rsidRPr="0078269D">
          <w:t xml:space="preserve">gaps. This was performed using Equation 2 and the unavailability days were the same as the irradiation </w:t>
        </w:r>
      </w:ins>
      <w:ins w:id="8531" w:author="Mutali Nepfumbada" w:date="2022-10-14T07:11:00Z">
        <w:r w:rsidR="00A07186" w:rsidRPr="0078269D">
          <w:t>un</w:t>
        </w:r>
      </w:ins>
      <w:ins w:id="8532" w:author="Mutali Nepfumbada" w:date="2022-10-14T07:09:00Z">
        <w:r w:rsidRPr="0078269D">
          <w:t>availability</w:t>
        </w:r>
      </w:ins>
      <w:ins w:id="8533" w:author="Mutali Nepfumbada" w:date="2022-10-14T07:11:00Z">
        <w:r w:rsidR="00A07186" w:rsidRPr="0078269D">
          <w:t xml:space="preserve"> days</w:t>
        </w:r>
      </w:ins>
      <w:ins w:id="8534" w:author="Mutali Nepfumbada" w:date="2022-10-14T07:09:00Z">
        <w:r w:rsidRPr="0078269D">
          <w:t xml:space="preserve"> since PR is dependent on the irradiation.</w:t>
        </w:r>
      </w:ins>
    </w:p>
    <w:p w14:paraId="193BF92F" w14:textId="72E16D40" w:rsidR="008D1341" w:rsidRPr="0078269D" w:rsidRDefault="002D4C3B" w:rsidP="00A07186">
      <w:pPr>
        <w:rPr>
          <w:lang w:eastAsia="en-US"/>
        </w:rPr>
      </w:pPr>
      <w:del w:id="8535" w:author="Mutali Nepfumbada" w:date="2022-10-14T07:11:00Z">
        <w:r w:rsidRPr="0078269D" w:rsidDel="00A07186">
          <w:rPr>
            <w:lang w:eastAsia="en-US"/>
          </w:rPr>
          <w:delText xml:space="preserve">The following table and chart compare the Scada Performance Ratio with the monthly forecast P50 PR </w:delText>
        </w:r>
        <w:r w:rsidR="00E46B73" w:rsidRPr="0078269D" w:rsidDel="00A07186">
          <w:rPr>
            <w:lang w:eastAsia="en-US"/>
          </w:rPr>
          <w:delText>from</w:delText>
        </w:r>
        <w:r w:rsidRPr="0078269D" w:rsidDel="00A07186">
          <w:rPr>
            <w:lang w:eastAsia="en-US"/>
          </w:rPr>
          <w:delText xml:space="preserve"> the Helioscope Forecast report</w:delText>
        </w:r>
      </w:del>
      <w:r w:rsidR="006F3B9E" w:rsidRPr="0078269D">
        <w:rPr>
          <w:lang w:eastAsia="en-US"/>
        </w:rPr>
        <w:t>.</w:t>
      </w:r>
      <w:r w:rsidR="000D1F89" w:rsidRPr="0078269D">
        <w:t xml:space="preserve"> </w:t>
      </w:r>
      <w:del w:id="8536" w:author="Mutali Nepfumbada" w:date="2022-10-14T07:12:00Z">
        <w:r w:rsidR="000D1F89" w:rsidRPr="0078269D" w:rsidDel="00645A48">
          <w:delText xml:space="preserve">From the chart and table </w:delText>
        </w:r>
        <w:r w:rsidR="005D3818" w:rsidRPr="0078269D" w:rsidDel="00645A48">
          <w:delText>below,</w:delText>
        </w:r>
        <w:r w:rsidR="000D1F89" w:rsidRPr="0078269D" w:rsidDel="00645A48">
          <w:delText xml:space="preserve"> the performance ratio from May to date has fallen short of projections, ranging from 4.13 % to 10.86 %</w:delText>
        </w:r>
        <w:r w:rsidR="00247DF6" w:rsidRPr="0078269D" w:rsidDel="00645A48">
          <w:delText xml:space="preserve"> below the forecast</w:delText>
        </w:r>
        <w:r w:rsidR="000D1F89" w:rsidRPr="0078269D" w:rsidDel="00645A48">
          <w:delText>.</w:delText>
        </w:r>
        <w:r w:rsidR="00802E1B" w:rsidRPr="0078269D" w:rsidDel="00645A48">
          <w:delText xml:space="preserve"> </w:delText>
        </w:r>
      </w:del>
      <w:r w:rsidR="00802E1B" w:rsidRPr="0078269D">
        <w:t xml:space="preserve">The Average PR </w:t>
      </w:r>
      <w:r w:rsidR="00257F3A" w:rsidRPr="0078269D">
        <w:t>is 77</w:t>
      </w:r>
      <w:r w:rsidR="007B316B" w:rsidRPr="0078269D">
        <w:t xml:space="preserve"> </w:t>
      </w:r>
      <w:r w:rsidR="00257F3A" w:rsidRPr="0078269D">
        <w:t xml:space="preserve">% with a variance of </w:t>
      </w:r>
      <w:ins w:id="8537" w:author="Mutali Nepfumbada" w:date="2022-10-14T07:12:00Z">
        <w:r w:rsidR="000F7686" w:rsidRPr="0078269D">
          <w:t>18.67</w:t>
        </w:r>
      </w:ins>
      <w:del w:id="8538" w:author="Mutali Nepfumbada" w:date="2022-10-14T07:12:00Z">
        <w:r w:rsidR="00257F3A" w:rsidRPr="0078269D" w:rsidDel="000F7686">
          <w:delText>5.42</w:delText>
        </w:r>
      </w:del>
      <w:r w:rsidR="007B316B" w:rsidRPr="0078269D">
        <w:t xml:space="preserve"> </w:t>
      </w:r>
      <w:r w:rsidR="00B774A9" w:rsidRPr="0078269D">
        <w:t xml:space="preserve">% </w:t>
      </w:r>
      <w:del w:id="8539" w:author="Mutali Nepfumbada" w:date="2022-10-14T07:13:00Z">
        <w:r w:rsidR="00B774A9" w:rsidRPr="0078269D" w:rsidDel="000F7686">
          <w:delText xml:space="preserve">below </w:delText>
        </w:r>
      </w:del>
      <w:ins w:id="8540" w:author="Mutali Nepfumbada" w:date="2022-10-14T07:13:00Z">
        <w:r w:rsidR="000F7686" w:rsidRPr="0078269D">
          <w:t xml:space="preserve">above </w:t>
        </w:r>
      </w:ins>
      <w:r w:rsidR="00B774A9" w:rsidRPr="0078269D">
        <w:t>the P5</w:t>
      </w:r>
      <w:r w:rsidR="00923A8B" w:rsidRPr="0078269D">
        <w:t>0 forecast</w:t>
      </w:r>
      <w:ins w:id="8541" w:author="Mutali Nepfumbada" w:date="2022-10-14T07:13:00Z">
        <w:r w:rsidR="00DC0A6F" w:rsidRPr="0078269D">
          <w:t xml:space="preserve">, </w:t>
        </w:r>
      </w:ins>
      <w:del w:id="8542" w:author="Mutali Nepfumbada" w:date="2022-10-14T07:13:00Z">
        <w:r w:rsidR="00923A8B" w:rsidRPr="0078269D" w:rsidDel="00DC0A6F">
          <w:delText>.</w:delText>
        </w:r>
        <w:r w:rsidR="00FF5967" w:rsidRPr="0078269D" w:rsidDel="00DC0A6F">
          <w:delText xml:space="preserve"> </w:delText>
        </w:r>
      </w:del>
      <w:ins w:id="8543" w:author="Mutali Nepfumbada" w:date="2022-10-14T07:13:00Z">
        <w:r w:rsidR="00DC0A6F" w:rsidRPr="0078269D">
          <w:t xml:space="preserve">as </w:t>
        </w:r>
      </w:ins>
      <w:ins w:id="8544" w:author="Mutali Nepfumbada" w:date="2022-10-14T07:14:00Z">
        <w:r w:rsidR="00DC0A6F" w:rsidRPr="0078269D">
          <w:t>shown by</w:t>
        </w:r>
      </w:ins>
      <w:ins w:id="8545" w:author="Mutali Nepfumbada" w:date="2022-10-14T07:13:00Z">
        <w:r w:rsidR="00DC0A6F" w:rsidRPr="0078269D">
          <w:t xml:space="preserve"> the following </w:t>
        </w:r>
      </w:ins>
      <w:ins w:id="8546" w:author="Mutali Nepfumbada" w:date="2022-10-14T07:14:00Z">
        <w:r w:rsidR="00DC0A6F" w:rsidRPr="0078269D">
          <w:t>table.</w:t>
        </w:r>
      </w:ins>
      <w:del w:id="8547" w:author="Mutali Nepfumbada" w:date="2022-10-14T07:13:00Z">
        <w:r w:rsidR="00FF5967" w:rsidRPr="0078269D" w:rsidDel="00DC0A6F">
          <w:delText>since April 2022.</w:delText>
        </w:r>
      </w:del>
    </w:p>
    <w:p w14:paraId="1D5B753D" w14:textId="6923F2E2" w:rsidR="009E749D" w:rsidRPr="0078269D" w:rsidDel="009E749D" w:rsidRDefault="009E749D" w:rsidP="008D1341">
      <w:pPr>
        <w:rPr>
          <w:del w:id="8548" w:author="Mutali Nepfumbada" w:date="2022-10-13T22:06:00Z"/>
          <w:lang w:eastAsia="en-US"/>
        </w:rPr>
      </w:pPr>
    </w:p>
    <w:tbl>
      <w:tblPr>
        <w:tblStyle w:val="TableGridLight"/>
        <w:tblW w:w="1675" w:type="pct"/>
        <w:jc w:val="center"/>
        <w:tblLook w:val="04A0" w:firstRow="1" w:lastRow="0" w:firstColumn="1" w:lastColumn="0" w:noHBand="0" w:noVBand="1"/>
        <w:tblPrChange w:id="8549" w:author="Mutali Nepfumbada" w:date="2022-10-12T05:57:00Z">
          <w:tblPr>
            <w:tblStyle w:val="TableGridLight"/>
            <w:tblW w:w="5000" w:type="pct"/>
            <w:tblLook w:val="04A0" w:firstRow="1" w:lastRow="0" w:firstColumn="1" w:lastColumn="0" w:noHBand="0" w:noVBand="1"/>
          </w:tblPr>
        </w:tblPrChange>
      </w:tblPr>
      <w:tblGrid>
        <w:gridCol w:w="864"/>
        <w:gridCol w:w="718"/>
        <w:gridCol w:w="900"/>
        <w:gridCol w:w="714"/>
        <w:tblGridChange w:id="8550">
          <w:tblGrid>
            <w:gridCol w:w="2570"/>
            <w:gridCol w:w="2257"/>
            <w:gridCol w:w="2444"/>
            <w:gridCol w:w="2268"/>
          </w:tblGrid>
        </w:tblGridChange>
      </w:tblGrid>
      <w:tr w:rsidR="00C16E69" w:rsidRPr="0078269D" w:rsidDel="009E749D" w14:paraId="2F918C7A" w14:textId="49115137" w:rsidTr="00CB0F2F">
        <w:trPr>
          <w:trHeight w:val="263"/>
          <w:jc w:val="center"/>
          <w:del w:id="8551" w:author="Mutali Nepfumbada" w:date="2022-10-13T22:06:00Z"/>
          <w:trPrChange w:id="8552" w:author="Mutali Nepfumbada" w:date="2022-10-12T05:57:00Z">
            <w:trPr>
              <w:trHeight w:val="242"/>
            </w:trPr>
          </w:trPrChange>
        </w:trPr>
        <w:tc>
          <w:tcPr>
            <w:tcW w:w="5000" w:type="pct"/>
            <w:gridSpan w:val="4"/>
            <w:shd w:val="clear" w:color="auto" w:fill="5F0500"/>
            <w:tcPrChange w:id="8553" w:author="Mutali Nepfumbada" w:date="2022-10-12T05:57:00Z">
              <w:tcPr>
                <w:tcW w:w="5000" w:type="pct"/>
                <w:gridSpan w:val="4"/>
                <w:shd w:val="clear" w:color="auto" w:fill="5F0500"/>
              </w:tcPr>
            </w:tcPrChange>
          </w:tcPr>
          <w:p w14:paraId="3E5DCD16" w14:textId="370800BE" w:rsidR="00C16E69" w:rsidRPr="0078269D" w:rsidDel="009E749D" w:rsidRDefault="00C16E69">
            <w:pPr>
              <w:jc w:val="center"/>
              <w:rPr>
                <w:del w:id="8554" w:author="Mutali Nepfumbada" w:date="2022-10-13T22:06:00Z"/>
                <w:b/>
                <w:bCs/>
              </w:rPr>
            </w:pPr>
            <w:del w:id="8555" w:author="Mutali Nepfumbada" w:date="2022-10-13T22:06:00Z">
              <w:r w:rsidRPr="0078269D" w:rsidDel="009E749D">
                <w:rPr>
                  <w:b/>
                  <w:bCs/>
                </w:rPr>
                <w:delText>Performance Ratio (%)</w:delText>
              </w:r>
            </w:del>
          </w:p>
        </w:tc>
      </w:tr>
      <w:tr w:rsidR="00C16E69" w:rsidRPr="0078269D" w:rsidDel="009E749D" w14:paraId="17B8641F" w14:textId="71AC37A8" w:rsidTr="00CB0F2F">
        <w:trPr>
          <w:trHeight w:val="318"/>
          <w:jc w:val="center"/>
          <w:del w:id="8556" w:author="Mutali Nepfumbada" w:date="2022-10-13T22:06:00Z"/>
          <w:trPrChange w:id="8557" w:author="Mutali Nepfumbada" w:date="2022-10-12T05:57:00Z">
            <w:trPr>
              <w:trHeight w:val="292"/>
            </w:trPr>
          </w:trPrChange>
        </w:trPr>
        <w:tc>
          <w:tcPr>
            <w:tcW w:w="1346" w:type="pct"/>
            <w:shd w:val="clear" w:color="auto" w:fill="5F0500"/>
            <w:tcPrChange w:id="8558" w:author="Mutali Nepfumbada" w:date="2022-10-12T05:57:00Z">
              <w:tcPr>
                <w:tcW w:w="1347" w:type="pct"/>
                <w:shd w:val="clear" w:color="auto" w:fill="5F0500"/>
              </w:tcPr>
            </w:tcPrChange>
          </w:tcPr>
          <w:p w14:paraId="7DC6E2BB" w14:textId="38657CCE" w:rsidR="00C16E69" w:rsidRPr="0078269D" w:rsidDel="009E749D" w:rsidRDefault="00C16E69">
            <w:pPr>
              <w:rPr>
                <w:del w:id="8559" w:author="Mutali Nepfumbada" w:date="2022-10-13T22:06:00Z"/>
                <w:b/>
                <w:bCs/>
                <w:lang w:eastAsia="en-US"/>
              </w:rPr>
            </w:pPr>
            <w:del w:id="8560" w:author="Mutali Nepfumbada" w:date="2022-10-13T22:06:00Z">
              <w:r w:rsidRPr="0078269D" w:rsidDel="009E749D">
                <w:rPr>
                  <w:b/>
                  <w:bCs/>
                  <w:lang w:eastAsia="en-US"/>
                </w:rPr>
                <w:delText>Month</w:delText>
              </w:r>
            </w:del>
          </w:p>
        </w:tc>
        <w:tc>
          <w:tcPr>
            <w:tcW w:w="1183" w:type="pct"/>
            <w:shd w:val="clear" w:color="auto" w:fill="5F0500"/>
            <w:tcPrChange w:id="8561" w:author="Mutali Nepfumbada" w:date="2022-10-12T05:57:00Z">
              <w:tcPr>
                <w:tcW w:w="1183" w:type="pct"/>
                <w:shd w:val="clear" w:color="auto" w:fill="5F0500"/>
              </w:tcPr>
            </w:tcPrChange>
          </w:tcPr>
          <w:p w14:paraId="51F52BE6" w14:textId="2871ABCD" w:rsidR="00C16E69" w:rsidRPr="0078269D" w:rsidDel="009E749D" w:rsidRDefault="00C16E69">
            <w:pPr>
              <w:jc w:val="center"/>
              <w:rPr>
                <w:del w:id="8562" w:author="Mutali Nepfumbada" w:date="2022-10-13T22:06:00Z"/>
                <w:b/>
                <w:bCs/>
                <w:lang w:val="en-US"/>
              </w:rPr>
            </w:pPr>
            <w:del w:id="8563" w:author="Mutali Nepfumbada" w:date="2022-10-13T22:06:00Z">
              <w:r w:rsidRPr="0078269D" w:rsidDel="009E749D">
                <w:rPr>
                  <w:b/>
                  <w:lang w:val="en-US"/>
                </w:rPr>
                <w:delText>Actual</w:delText>
              </w:r>
            </w:del>
          </w:p>
        </w:tc>
        <w:tc>
          <w:tcPr>
            <w:tcW w:w="1280" w:type="pct"/>
            <w:shd w:val="clear" w:color="auto" w:fill="5F0500"/>
            <w:tcPrChange w:id="8564" w:author="Mutali Nepfumbada" w:date="2022-10-12T05:57:00Z">
              <w:tcPr>
                <w:tcW w:w="1281" w:type="pct"/>
                <w:shd w:val="clear" w:color="auto" w:fill="5F0500"/>
              </w:tcPr>
            </w:tcPrChange>
          </w:tcPr>
          <w:p w14:paraId="45A1FC15" w14:textId="2BD89D75" w:rsidR="00C16E69" w:rsidRPr="0078269D" w:rsidDel="009E749D" w:rsidRDefault="00C16E69">
            <w:pPr>
              <w:jc w:val="center"/>
              <w:rPr>
                <w:del w:id="8565" w:author="Mutali Nepfumbada" w:date="2022-10-13T22:06:00Z"/>
                <w:b/>
                <w:bCs/>
                <w:lang w:val="en-US"/>
              </w:rPr>
            </w:pPr>
            <w:del w:id="8566" w:author="Mutali Nepfumbada" w:date="2022-10-13T22:06:00Z">
              <w:r w:rsidRPr="0078269D" w:rsidDel="009E749D">
                <w:rPr>
                  <w:b/>
                  <w:lang w:val="en-US"/>
                </w:rPr>
                <w:delText>Forecast</w:delText>
              </w:r>
            </w:del>
          </w:p>
        </w:tc>
        <w:tc>
          <w:tcPr>
            <w:tcW w:w="1188" w:type="pct"/>
            <w:shd w:val="clear" w:color="auto" w:fill="5F0500"/>
            <w:tcPrChange w:id="8567" w:author="Mutali Nepfumbada" w:date="2022-10-12T05:57:00Z">
              <w:tcPr>
                <w:tcW w:w="1189" w:type="pct"/>
                <w:shd w:val="clear" w:color="auto" w:fill="5F0500"/>
              </w:tcPr>
            </w:tcPrChange>
          </w:tcPr>
          <w:p w14:paraId="72509030" w14:textId="301D5E02" w:rsidR="00C16E69" w:rsidRPr="0078269D" w:rsidDel="009E749D" w:rsidRDefault="00C16E69">
            <w:pPr>
              <w:jc w:val="center"/>
              <w:rPr>
                <w:del w:id="8568" w:author="Mutali Nepfumbada" w:date="2022-10-13T22:06:00Z"/>
                <w:b/>
                <w:bCs/>
                <w:lang w:eastAsia="en-US"/>
              </w:rPr>
            </w:pPr>
            <w:del w:id="8569" w:author="Mutali Nepfumbada" w:date="2022-10-13T22:06:00Z">
              <w:r w:rsidRPr="0078269D" w:rsidDel="009E749D">
                <w:rPr>
                  <w:b/>
                </w:rPr>
                <w:delText>Delta (%)</w:delText>
              </w:r>
            </w:del>
          </w:p>
        </w:tc>
      </w:tr>
      <w:tr w:rsidR="00C16E69" w:rsidRPr="0078269D" w:rsidDel="009E749D" w14:paraId="6BE89DDC" w14:textId="07C72298" w:rsidTr="00CB0F2F">
        <w:trPr>
          <w:trHeight w:val="150"/>
          <w:jc w:val="center"/>
          <w:del w:id="8570" w:author="Mutali Nepfumbada" w:date="2022-10-13T22:06:00Z"/>
          <w:trPrChange w:id="8571" w:author="Mutali Nepfumbada" w:date="2022-10-12T05:57:00Z">
            <w:trPr>
              <w:trHeight w:val="138"/>
            </w:trPr>
          </w:trPrChange>
        </w:trPr>
        <w:tc>
          <w:tcPr>
            <w:tcW w:w="1346" w:type="pct"/>
            <w:tcPrChange w:id="8572" w:author="Mutali Nepfumbada" w:date="2022-10-12T05:57:00Z">
              <w:tcPr>
                <w:tcW w:w="1347" w:type="pct"/>
              </w:tcPr>
            </w:tcPrChange>
          </w:tcPr>
          <w:p w14:paraId="129B07C2" w14:textId="76E02C6D" w:rsidR="00C16E69" w:rsidRPr="0078269D" w:rsidDel="009E749D" w:rsidRDefault="00C16E69">
            <w:pPr>
              <w:rPr>
                <w:del w:id="8573" w:author="Mutali Nepfumbada" w:date="2022-10-13T22:06:00Z"/>
                <w:lang w:eastAsia="en-US"/>
              </w:rPr>
            </w:pPr>
            <w:del w:id="8574" w:author="Mutali Nepfumbada" w:date="2022-10-13T22:06:00Z">
              <w:r w:rsidRPr="0078269D" w:rsidDel="009E749D">
                <w:rPr>
                  <w:bCs/>
                  <w:lang w:val="en-US"/>
                </w:rPr>
                <w:delText>Apr 22</w:delText>
              </w:r>
            </w:del>
          </w:p>
        </w:tc>
        <w:tc>
          <w:tcPr>
            <w:tcW w:w="1183" w:type="pct"/>
            <w:tcPrChange w:id="8575" w:author="Mutali Nepfumbada" w:date="2022-10-12T05:57:00Z">
              <w:tcPr>
                <w:tcW w:w="1183" w:type="pct"/>
              </w:tcPr>
            </w:tcPrChange>
          </w:tcPr>
          <w:p w14:paraId="608561BC" w14:textId="1115504E" w:rsidR="00C16E69" w:rsidRPr="0078269D" w:rsidDel="009E749D" w:rsidRDefault="00C16E69">
            <w:pPr>
              <w:jc w:val="center"/>
              <w:rPr>
                <w:del w:id="8576" w:author="Mutali Nepfumbada" w:date="2022-10-13T22:06:00Z"/>
                <w:lang w:eastAsia="en-US"/>
              </w:rPr>
            </w:pPr>
            <w:del w:id="8577" w:author="Mutali Nepfumbada" w:date="2022-10-13T22:06:00Z">
              <w:r w:rsidRPr="0078269D" w:rsidDel="009E749D">
                <w:rPr>
                  <w:bCs/>
                  <w:lang w:val="en-US"/>
                </w:rPr>
                <w:delText>81</w:delText>
              </w:r>
            </w:del>
          </w:p>
        </w:tc>
        <w:tc>
          <w:tcPr>
            <w:tcW w:w="1280" w:type="pct"/>
            <w:tcPrChange w:id="8578" w:author="Mutali Nepfumbada" w:date="2022-10-12T05:57:00Z">
              <w:tcPr>
                <w:tcW w:w="1281" w:type="pct"/>
              </w:tcPr>
            </w:tcPrChange>
          </w:tcPr>
          <w:p w14:paraId="78035557" w14:textId="79B679CE" w:rsidR="00C16E69" w:rsidRPr="0078269D" w:rsidDel="009E749D" w:rsidRDefault="00C16E69">
            <w:pPr>
              <w:jc w:val="center"/>
              <w:rPr>
                <w:del w:id="8579" w:author="Mutali Nepfumbada" w:date="2022-10-13T22:06:00Z"/>
                <w:lang w:eastAsia="en-US"/>
              </w:rPr>
            </w:pPr>
            <w:del w:id="8580" w:author="Mutali Nepfumbada" w:date="2022-10-13T22:06:00Z">
              <w:r w:rsidRPr="0078269D" w:rsidDel="009E749D">
                <w:rPr>
                  <w:bCs/>
                  <w:lang w:val="en-US"/>
                </w:rPr>
                <w:delText>80</w:delText>
              </w:r>
            </w:del>
          </w:p>
        </w:tc>
        <w:tc>
          <w:tcPr>
            <w:tcW w:w="1188" w:type="pct"/>
            <w:tcPrChange w:id="8581" w:author="Mutali Nepfumbada" w:date="2022-10-12T05:57:00Z">
              <w:tcPr>
                <w:tcW w:w="1189" w:type="pct"/>
              </w:tcPr>
            </w:tcPrChange>
          </w:tcPr>
          <w:p w14:paraId="32EDE7F6" w14:textId="686BB9E3" w:rsidR="00C16E69" w:rsidRPr="0078269D" w:rsidDel="009E749D" w:rsidRDefault="00C16E69">
            <w:pPr>
              <w:jc w:val="center"/>
              <w:rPr>
                <w:del w:id="8582" w:author="Mutali Nepfumbada" w:date="2022-10-13T22:06:00Z"/>
                <w:color w:val="FF0000"/>
                <w:lang w:eastAsia="en-US"/>
              </w:rPr>
            </w:pPr>
            <w:del w:id="8583" w:author="Mutali Nepfumbada" w:date="2022-10-13T22:06:00Z">
              <w:r w:rsidRPr="0078269D" w:rsidDel="009E749D">
                <w:rPr>
                  <w:color w:val="00B050"/>
                  <w:lang w:val="en-US"/>
                </w:rPr>
                <w:delText>1.71</w:delText>
              </w:r>
            </w:del>
          </w:p>
        </w:tc>
      </w:tr>
      <w:tr w:rsidR="00C16E69" w:rsidRPr="0078269D" w:rsidDel="009E749D" w14:paraId="68B3E37F" w14:textId="4F9DD705" w:rsidTr="00CB0F2F">
        <w:trPr>
          <w:trHeight w:val="150"/>
          <w:jc w:val="center"/>
          <w:del w:id="8584" w:author="Mutali Nepfumbada" w:date="2022-10-13T22:06:00Z"/>
          <w:trPrChange w:id="8585" w:author="Mutali Nepfumbada" w:date="2022-10-12T05:57:00Z">
            <w:trPr>
              <w:trHeight w:val="138"/>
            </w:trPr>
          </w:trPrChange>
        </w:trPr>
        <w:tc>
          <w:tcPr>
            <w:tcW w:w="1346" w:type="pct"/>
            <w:tcPrChange w:id="8586" w:author="Mutali Nepfumbada" w:date="2022-10-12T05:57:00Z">
              <w:tcPr>
                <w:tcW w:w="1347" w:type="pct"/>
              </w:tcPr>
            </w:tcPrChange>
          </w:tcPr>
          <w:p w14:paraId="55FCE46D" w14:textId="7D86CE9F" w:rsidR="00C16E69" w:rsidRPr="0078269D" w:rsidDel="009E749D" w:rsidRDefault="00C16E69">
            <w:pPr>
              <w:rPr>
                <w:del w:id="8587" w:author="Mutali Nepfumbada" w:date="2022-10-13T22:06:00Z"/>
                <w:lang w:eastAsia="en-US"/>
              </w:rPr>
            </w:pPr>
            <w:del w:id="8588" w:author="Mutali Nepfumbada" w:date="2022-10-13T22:06:00Z">
              <w:r w:rsidRPr="0078269D" w:rsidDel="009E749D">
                <w:rPr>
                  <w:bCs/>
                  <w:lang w:val="en-US"/>
                </w:rPr>
                <w:delText>May 22</w:delText>
              </w:r>
            </w:del>
          </w:p>
        </w:tc>
        <w:tc>
          <w:tcPr>
            <w:tcW w:w="1183" w:type="pct"/>
            <w:tcPrChange w:id="8589" w:author="Mutali Nepfumbada" w:date="2022-10-12T05:57:00Z">
              <w:tcPr>
                <w:tcW w:w="1183" w:type="pct"/>
              </w:tcPr>
            </w:tcPrChange>
          </w:tcPr>
          <w:p w14:paraId="61D40BD4" w14:textId="37B1ACD0" w:rsidR="00C16E69" w:rsidRPr="0078269D" w:rsidDel="009E749D" w:rsidRDefault="00C16E69">
            <w:pPr>
              <w:jc w:val="center"/>
              <w:rPr>
                <w:del w:id="8590" w:author="Mutali Nepfumbada" w:date="2022-10-13T22:06:00Z"/>
                <w:lang w:eastAsia="en-US"/>
              </w:rPr>
            </w:pPr>
            <w:del w:id="8591" w:author="Mutali Nepfumbada" w:date="2022-10-13T22:06:00Z">
              <w:r w:rsidRPr="0078269D" w:rsidDel="009E749D">
                <w:rPr>
                  <w:bCs/>
                  <w:lang w:val="en-US"/>
                </w:rPr>
                <w:delText>75</w:delText>
              </w:r>
            </w:del>
          </w:p>
        </w:tc>
        <w:tc>
          <w:tcPr>
            <w:tcW w:w="1280" w:type="pct"/>
            <w:tcPrChange w:id="8592" w:author="Mutali Nepfumbada" w:date="2022-10-12T05:57:00Z">
              <w:tcPr>
                <w:tcW w:w="1281" w:type="pct"/>
              </w:tcPr>
            </w:tcPrChange>
          </w:tcPr>
          <w:p w14:paraId="1ED6A2E1" w14:textId="363F7590" w:rsidR="00C16E69" w:rsidRPr="0078269D" w:rsidDel="009E749D" w:rsidRDefault="00C16E69">
            <w:pPr>
              <w:jc w:val="center"/>
              <w:rPr>
                <w:del w:id="8593" w:author="Mutali Nepfumbada" w:date="2022-10-13T22:06:00Z"/>
                <w:lang w:eastAsia="en-US"/>
              </w:rPr>
            </w:pPr>
            <w:del w:id="8594" w:author="Mutali Nepfumbada" w:date="2022-10-13T22:06:00Z">
              <w:r w:rsidRPr="0078269D" w:rsidDel="009E749D">
                <w:rPr>
                  <w:bCs/>
                  <w:lang w:val="en-US"/>
                </w:rPr>
                <w:delText>81</w:delText>
              </w:r>
            </w:del>
          </w:p>
        </w:tc>
        <w:tc>
          <w:tcPr>
            <w:tcW w:w="1188" w:type="pct"/>
            <w:tcPrChange w:id="8595" w:author="Mutali Nepfumbada" w:date="2022-10-12T05:57:00Z">
              <w:tcPr>
                <w:tcW w:w="1189" w:type="pct"/>
              </w:tcPr>
            </w:tcPrChange>
          </w:tcPr>
          <w:p w14:paraId="2B334391" w14:textId="3B8DF286" w:rsidR="00C16E69" w:rsidRPr="0078269D" w:rsidDel="009E749D" w:rsidRDefault="00C16E69">
            <w:pPr>
              <w:jc w:val="center"/>
              <w:rPr>
                <w:del w:id="8596" w:author="Mutali Nepfumbada" w:date="2022-10-13T22:06:00Z"/>
                <w:color w:val="FF0000"/>
                <w:lang w:eastAsia="en-US"/>
              </w:rPr>
            </w:pPr>
            <w:del w:id="8597" w:author="Mutali Nepfumbada" w:date="2022-10-13T22:06:00Z">
              <w:r w:rsidRPr="0078269D" w:rsidDel="009E749D">
                <w:rPr>
                  <w:color w:val="FF0000"/>
                  <w:lang w:val="en-US"/>
                </w:rPr>
                <w:delText>-8.17</w:delText>
              </w:r>
            </w:del>
          </w:p>
        </w:tc>
      </w:tr>
      <w:tr w:rsidR="00C16E69" w:rsidRPr="0078269D" w:rsidDel="009E749D" w14:paraId="41DBF738" w14:textId="332E43E6" w:rsidTr="00CB0F2F">
        <w:trPr>
          <w:trHeight w:val="150"/>
          <w:jc w:val="center"/>
          <w:del w:id="8598" w:author="Mutali Nepfumbada" w:date="2022-10-13T22:06:00Z"/>
          <w:trPrChange w:id="8599" w:author="Mutali Nepfumbada" w:date="2022-10-12T05:57:00Z">
            <w:trPr>
              <w:trHeight w:val="138"/>
            </w:trPr>
          </w:trPrChange>
        </w:trPr>
        <w:tc>
          <w:tcPr>
            <w:tcW w:w="1346" w:type="pct"/>
            <w:tcPrChange w:id="8600" w:author="Mutali Nepfumbada" w:date="2022-10-12T05:57:00Z">
              <w:tcPr>
                <w:tcW w:w="1347" w:type="pct"/>
              </w:tcPr>
            </w:tcPrChange>
          </w:tcPr>
          <w:p w14:paraId="582B6676" w14:textId="754EBA92" w:rsidR="00C16E69" w:rsidRPr="0078269D" w:rsidDel="009E749D" w:rsidRDefault="00C16E69">
            <w:pPr>
              <w:rPr>
                <w:del w:id="8601" w:author="Mutali Nepfumbada" w:date="2022-10-13T22:06:00Z"/>
                <w:lang w:eastAsia="en-US"/>
              </w:rPr>
            </w:pPr>
            <w:del w:id="8602" w:author="Mutali Nepfumbada" w:date="2022-10-13T22:06:00Z">
              <w:r w:rsidRPr="0078269D" w:rsidDel="009E749D">
                <w:rPr>
                  <w:bCs/>
                  <w:lang w:val="en-US"/>
                </w:rPr>
                <w:delText>Jun 22</w:delText>
              </w:r>
            </w:del>
          </w:p>
        </w:tc>
        <w:tc>
          <w:tcPr>
            <w:tcW w:w="1183" w:type="pct"/>
            <w:tcPrChange w:id="8603" w:author="Mutali Nepfumbada" w:date="2022-10-12T05:57:00Z">
              <w:tcPr>
                <w:tcW w:w="1183" w:type="pct"/>
              </w:tcPr>
            </w:tcPrChange>
          </w:tcPr>
          <w:p w14:paraId="1406A937" w14:textId="6858787C" w:rsidR="00C16E69" w:rsidRPr="0078269D" w:rsidDel="009E749D" w:rsidRDefault="00C16E69">
            <w:pPr>
              <w:jc w:val="center"/>
              <w:rPr>
                <w:del w:id="8604" w:author="Mutali Nepfumbada" w:date="2022-10-13T22:06:00Z"/>
                <w:lang w:eastAsia="en-US"/>
              </w:rPr>
            </w:pPr>
            <w:del w:id="8605" w:author="Mutali Nepfumbada" w:date="2022-10-13T22:06:00Z">
              <w:r w:rsidRPr="0078269D" w:rsidDel="009E749D">
                <w:rPr>
                  <w:bCs/>
                  <w:lang w:val="en-US"/>
                </w:rPr>
                <w:delText>78</w:delText>
              </w:r>
            </w:del>
          </w:p>
        </w:tc>
        <w:tc>
          <w:tcPr>
            <w:tcW w:w="1280" w:type="pct"/>
            <w:tcPrChange w:id="8606" w:author="Mutali Nepfumbada" w:date="2022-10-12T05:57:00Z">
              <w:tcPr>
                <w:tcW w:w="1281" w:type="pct"/>
              </w:tcPr>
            </w:tcPrChange>
          </w:tcPr>
          <w:p w14:paraId="5E966F7B" w14:textId="25131A38" w:rsidR="00C16E69" w:rsidRPr="0078269D" w:rsidDel="009E749D" w:rsidRDefault="00C16E69">
            <w:pPr>
              <w:jc w:val="center"/>
              <w:rPr>
                <w:del w:id="8607" w:author="Mutali Nepfumbada" w:date="2022-10-13T22:06:00Z"/>
                <w:lang w:eastAsia="en-US"/>
              </w:rPr>
            </w:pPr>
            <w:del w:id="8608" w:author="Mutali Nepfumbada" w:date="2022-10-13T22:06:00Z">
              <w:r w:rsidRPr="0078269D" w:rsidDel="009E749D">
                <w:rPr>
                  <w:bCs/>
                  <w:lang w:val="en-US"/>
                </w:rPr>
                <w:delText>82</w:delText>
              </w:r>
            </w:del>
          </w:p>
        </w:tc>
        <w:tc>
          <w:tcPr>
            <w:tcW w:w="1188" w:type="pct"/>
            <w:tcPrChange w:id="8609" w:author="Mutali Nepfumbada" w:date="2022-10-12T05:57:00Z">
              <w:tcPr>
                <w:tcW w:w="1189" w:type="pct"/>
              </w:tcPr>
            </w:tcPrChange>
          </w:tcPr>
          <w:p w14:paraId="4C3FACFB" w14:textId="68E1A2C5" w:rsidR="00C16E69" w:rsidRPr="0078269D" w:rsidDel="009E749D" w:rsidRDefault="00C16E69">
            <w:pPr>
              <w:jc w:val="center"/>
              <w:rPr>
                <w:del w:id="8610" w:author="Mutali Nepfumbada" w:date="2022-10-13T22:06:00Z"/>
                <w:color w:val="FF0000"/>
                <w:lang w:eastAsia="en-US"/>
              </w:rPr>
            </w:pPr>
            <w:del w:id="8611" w:author="Mutali Nepfumbada" w:date="2022-10-13T22:06:00Z">
              <w:r w:rsidRPr="0078269D" w:rsidDel="009E749D">
                <w:rPr>
                  <w:color w:val="FF0000"/>
                  <w:lang w:val="en-US"/>
                </w:rPr>
                <w:delText>-5.17</w:delText>
              </w:r>
            </w:del>
          </w:p>
        </w:tc>
      </w:tr>
      <w:tr w:rsidR="00C16E69" w:rsidRPr="0078269D" w:rsidDel="009E749D" w14:paraId="66E6FC51" w14:textId="35EC1143" w:rsidTr="00CB0F2F">
        <w:trPr>
          <w:trHeight w:val="150"/>
          <w:jc w:val="center"/>
          <w:del w:id="8612" w:author="Mutali Nepfumbada" w:date="2022-10-13T22:06:00Z"/>
          <w:trPrChange w:id="8613" w:author="Mutali Nepfumbada" w:date="2022-10-12T05:57:00Z">
            <w:trPr>
              <w:trHeight w:val="138"/>
            </w:trPr>
          </w:trPrChange>
        </w:trPr>
        <w:tc>
          <w:tcPr>
            <w:tcW w:w="1346" w:type="pct"/>
            <w:tcPrChange w:id="8614" w:author="Mutali Nepfumbada" w:date="2022-10-12T05:57:00Z">
              <w:tcPr>
                <w:tcW w:w="1347" w:type="pct"/>
              </w:tcPr>
            </w:tcPrChange>
          </w:tcPr>
          <w:p w14:paraId="2EA7F79C" w14:textId="10EF8A5A" w:rsidR="00C16E69" w:rsidRPr="0078269D" w:rsidDel="009E749D" w:rsidRDefault="00C16E69">
            <w:pPr>
              <w:rPr>
                <w:del w:id="8615" w:author="Mutali Nepfumbada" w:date="2022-10-13T22:06:00Z"/>
                <w:lang w:eastAsia="en-US"/>
              </w:rPr>
            </w:pPr>
            <w:del w:id="8616" w:author="Mutali Nepfumbada" w:date="2022-10-13T22:06:00Z">
              <w:r w:rsidRPr="0078269D" w:rsidDel="009E749D">
                <w:rPr>
                  <w:bCs/>
                  <w:lang w:val="en-US"/>
                </w:rPr>
                <w:delText>Jul 22</w:delText>
              </w:r>
            </w:del>
          </w:p>
        </w:tc>
        <w:tc>
          <w:tcPr>
            <w:tcW w:w="1183" w:type="pct"/>
            <w:tcPrChange w:id="8617" w:author="Mutali Nepfumbada" w:date="2022-10-12T05:57:00Z">
              <w:tcPr>
                <w:tcW w:w="1183" w:type="pct"/>
              </w:tcPr>
            </w:tcPrChange>
          </w:tcPr>
          <w:p w14:paraId="7CD2F475" w14:textId="509B5039" w:rsidR="00C16E69" w:rsidRPr="0078269D" w:rsidDel="009E749D" w:rsidRDefault="00C16E69">
            <w:pPr>
              <w:jc w:val="center"/>
              <w:rPr>
                <w:del w:id="8618" w:author="Mutali Nepfumbada" w:date="2022-10-13T22:06:00Z"/>
                <w:lang w:eastAsia="en-US"/>
              </w:rPr>
            </w:pPr>
            <w:del w:id="8619" w:author="Mutali Nepfumbada" w:date="2022-10-13T22:06:00Z">
              <w:r w:rsidRPr="0078269D" w:rsidDel="009E749D">
                <w:rPr>
                  <w:bCs/>
                  <w:lang w:val="en-US"/>
                </w:rPr>
                <w:delText>73</w:delText>
              </w:r>
            </w:del>
          </w:p>
        </w:tc>
        <w:tc>
          <w:tcPr>
            <w:tcW w:w="1280" w:type="pct"/>
            <w:tcPrChange w:id="8620" w:author="Mutali Nepfumbada" w:date="2022-10-12T05:57:00Z">
              <w:tcPr>
                <w:tcW w:w="1281" w:type="pct"/>
              </w:tcPr>
            </w:tcPrChange>
          </w:tcPr>
          <w:p w14:paraId="43F93613" w14:textId="71617704" w:rsidR="00C16E69" w:rsidRPr="0078269D" w:rsidDel="009E749D" w:rsidRDefault="00C16E69">
            <w:pPr>
              <w:jc w:val="center"/>
              <w:rPr>
                <w:del w:id="8621" w:author="Mutali Nepfumbada" w:date="2022-10-13T22:06:00Z"/>
                <w:lang w:eastAsia="en-US"/>
              </w:rPr>
            </w:pPr>
            <w:del w:id="8622" w:author="Mutali Nepfumbada" w:date="2022-10-13T22:06:00Z">
              <w:r w:rsidRPr="0078269D" w:rsidDel="009E749D">
                <w:rPr>
                  <w:bCs/>
                  <w:lang w:val="en-US"/>
                </w:rPr>
                <w:delText>82</w:delText>
              </w:r>
            </w:del>
          </w:p>
        </w:tc>
        <w:tc>
          <w:tcPr>
            <w:tcW w:w="1188" w:type="pct"/>
            <w:tcPrChange w:id="8623" w:author="Mutali Nepfumbada" w:date="2022-10-12T05:57:00Z">
              <w:tcPr>
                <w:tcW w:w="1189" w:type="pct"/>
              </w:tcPr>
            </w:tcPrChange>
          </w:tcPr>
          <w:p w14:paraId="4A9C3D42" w14:textId="431FCC43" w:rsidR="00C16E69" w:rsidRPr="0078269D" w:rsidDel="009E749D" w:rsidRDefault="00C16E69">
            <w:pPr>
              <w:jc w:val="center"/>
              <w:rPr>
                <w:del w:id="8624" w:author="Mutali Nepfumbada" w:date="2022-10-13T22:06:00Z"/>
                <w:color w:val="FF0000"/>
                <w:lang w:eastAsia="en-US"/>
              </w:rPr>
            </w:pPr>
            <w:del w:id="8625" w:author="Mutali Nepfumbada" w:date="2022-10-13T22:06:00Z">
              <w:r w:rsidRPr="0078269D" w:rsidDel="009E749D">
                <w:rPr>
                  <w:color w:val="FF0000"/>
                  <w:lang w:val="en-US"/>
                </w:rPr>
                <w:delText>-10.86</w:delText>
              </w:r>
            </w:del>
          </w:p>
        </w:tc>
      </w:tr>
      <w:tr w:rsidR="00C16E69" w:rsidRPr="0078269D" w:rsidDel="009E749D" w14:paraId="505422CA" w14:textId="61517E42" w:rsidTr="00CB0F2F">
        <w:trPr>
          <w:trHeight w:val="150"/>
          <w:jc w:val="center"/>
          <w:del w:id="8626" w:author="Mutali Nepfumbada" w:date="2022-10-13T22:06:00Z"/>
          <w:trPrChange w:id="8627" w:author="Mutali Nepfumbada" w:date="2022-10-12T05:57:00Z">
            <w:trPr>
              <w:trHeight w:val="138"/>
            </w:trPr>
          </w:trPrChange>
        </w:trPr>
        <w:tc>
          <w:tcPr>
            <w:tcW w:w="1346" w:type="pct"/>
            <w:tcPrChange w:id="8628" w:author="Mutali Nepfumbada" w:date="2022-10-12T05:57:00Z">
              <w:tcPr>
                <w:tcW w:w="1347" w:type="pct"/>
              </w:tcPr>
            </w:tcPrChange>
          </w:tcPr>
          <w:p w14:paraId="466AAC7B" w14:textId="3C5F18E6" w:rsidR="00C16E69" w:rsidRPr="0078269D" w:rsidDel="009E749D" w:rsidRDefault="00C16E69">
            <w:pPr>
              <w:rPr>
                <w:del w:id="8629" w:author="Mutali Nepfumbada" w:date="2022-10-13T22:06:00Z"/>
                <w:lang w:eastAsia="en-US"/>
              </w:rPr>
            </w:pPr>
            <w:del w:id="8630" w:author="Mutali Nepfumbada" w:date="2022-10-13T22:06:00Z">
              <w:r w:rsidRPr="0078269D" w:rsidDel="009E749D">
                <w:rPr>
                  <w:bCs/>
                  <w:lang w:val="en-US"/>
                </w:rPr>
                <w:delText>Aug 22</w:delText>
              </w:r>
            </w:del>
          </w:p>
        </w:tc>
        <w:tc>
          <w:tcPr>
            <w:tcW w:w="1183" w:type="pct"/>
            <w:tcPrChange w:id="8631" w:author="Mutali Nepfumbada" w:date="2022-10-12T05:57:00Z">
              <w:tcPr>
                <w:tcW w:w="1183" w:type="pct"/>
              </w:tcPr>
            </w:tcPrChange>
          </w:tcPr>
          <w:p w14:paraId="0567CA99" w14:textId="274AF610" w:rsidR="00C16E69" w:rsidRPr="0078269D" w:rsidDel="009E749D" w:rsidRDefault="00C16E69">
            <w:pPr>
              <w:jc w:val="center"/>
              <w:rPr>
                <w:del w:id="8632" w:author="Mutali Nepfumbada" w:date="2022-10-13T22:06:00Z"/>
                <w:lang w:eastAsia="en-US"/>
              </w:rPr>
            </w:pPr>
            <w:del w:id="8633" w:author="Mutali Nepfumbada" w:date="2022-10-13T22:06:00Z">
              <w:r w:rsidRPr="0078269D" w:rsidDel="009E749D">
                <w:rPr>
                  <w:bCs/>
                  <w:lang w:val="en-US"/>
                </w:rPr>
                <w:delText>77</w:delText>
              </w:r>
            </w:del>
          </w:p>
        </w:tc>
        <w:tc>
          <w:tcPr>
            <w:tcW w:w="1280" w:type="pct"/>
            <w:tcPrChange w:id="8634" w:author="Mutali Nepfumbada" w:date="2022-10-12T05:57:00Z">
              <w:tcPr>
                <w:tcW w:w="1281" w:type="pct"/>
              </w:tcPr>
            </w:tcPrChange>
          </w:tcPr>
          <w:p w14:paraId="79D3EFDF" w14:textId="01CE9ABC" w:rsidR="00C16E69" w:rsidRPr="0078269D" w:rsidDel="009E749D" w:rsidRDefault="00C16E69">
            <w:pPr>
              <w:jc w:val="center"/>
              <w:rPr>
                <w:del w:id="8635" w:author="Mutali Nepfumbada" w:date="2022-10-13T22:06:00Z"/>
                <w:lang w:eastAsia="en-US"/>
              </w:rPr>
            </w:pPr>
            <w:del w:id="8636" w:author="Mutali Nepfumbada" w:date="2022-10-13T22:06:00Z">
              <w:r w:rsidRPr="0078269D" w:rsidDel="009E749D">
                <w:rPr>
                  <w:bCs/>
                  <w:lang w:val="en-US"/>
                </w:rPr>
                <w:delText>81</w:delText>
              </w:r>
            </w:del>
          </w:p>
        </w:tc>
        <w:tc>
          <w:tcPr>
            <w:tcW w:w="1188" w:type="pct"/>
            <w:tcPrChange w:id="8637" w:author="Mutali Nepfumbada" w:date="2022-10-12T05:57:00Z">
              <w:tcPr>
                <w:tcW w:w="1189" w:type="pct"/>
              </w:tcPr>
            </w:tcPrChange>
          </w:tcPr>
          <w:p w14:paraId="52A6493A" w14:textId="6E12C662" w:rsidR="00C16E69" w:rsidRPr="0078269D" w:rsidDel="009E749D" w:rsidRDefault="00C16E69">
            <w:pPr>
              <w:jc w:val="center"/>
              <w:rPr>
                <w:del w:id="8638" w:author="Mutali Nepfumbada" w:date="2022-10-13T22:06:00Z"/>
                <w:color w:val="FF0000"/>
                <w:lang w:eastAsia="en-US"/>
              </w:rPr>
            </w:pPr>
            <w:del w:id="8639" w:author="Mutali Nepfumbada" w:date="2022-10-13T22:06:00Z">
              <w:r w:rsidRPr="0078269D" w:rsidDel="009E749D">
                <w:rPr>
                  <w:color w:val="FF0000"/>
                  <w:lang w:val="en-US"/>
                </w:rPr>
                <w:delText>-4.13</w:delText>
              </w:r>
            </w:del>
          </w:p>
        </w:tc>
      </w:tr>
      <w:tr w:rsidR="00802E1B" w:rsidRPr="0078269D" w:rsidDel="009E749D" w14:paraId="5DC7F964" w14:textId="5F2C4AB3" w:rsidTr="00CB0F2F">
        <w:trPr>
          <w:trHeight w:val="150"/>
          <w:jc w:val="center"/>
          <w:del w:id="8640" w:author="Mutali Nepfumbada" w:date="2022-10-13T22:06:00Z"/>
          <w:trPrChange w:id="8641" w:author="Mutali Nepfumbada" w:date="2022-10-12T05:57:00Z">
            <w:trPr>
              <w:trHeight w:val="138"/>
            </w:trPr>
          </w:trPrChange>
        </w:trPr>
        <w:tc>
          <w:tcPr>
            <w:tcW w:w="1346" w:type="pct"/>
            <w:tcPrChange w:id="8642" w:author="Mutali Nepfumbada" w:date="2022-10-12T05:57:00Z">
              <w:tcPr>
                <w:tcW w:w="1347" w:type="pct"/>
              </w:tcPr>
            </w:tcPrChange>
          </w:tcPr>
          <w:p w14:paraId="7876A59C" w14:textId="0E65A709" w:rsidR="00802E1B" w:rsidRPr="0078269D" w:rsidDel="009E749D" w:rsidRDefault="00802E1B" w:rsidP="00802E1B">
            <w:pPr>
              <w:rPr>
                <w:del w:id="8643" w:author="Mutali Nepfumbada" w:date="2022-10-13T22:06:00Z"/>
                <w:b/>
                <w:lang w:val="en-US"/>
              </w:rPr>
            </w:pPr>
            <w:del w:id="8644" w:author="Mutali Nepfumbada" w:date="2022-10-13T22:06:00Z">
              <w:r w:rsidRPr="0078269D" w:rsidDel="009E749D">
                <w:rPr>
                  <w:b/>
                  <w:lang w:val="en-US"/>
                </w:rPr>
                <w:delText xml:space="preserve">Average </w:delText>
              </w:r>
            </w:del>
          </w:p>
        </w:tc>
        <w:tc>
          <w:tcPr>
            <w:tcW w:w="1183" w:type="pct"/>
            <w:tcPrChange w:id="8645" w:author="Mutali Nepfumbada" w:date="2022-10-12T05:57:00Z">
              <w:tcPr>
                <w:tcW w:w="1183" w:type="pct"/>
              </w:tcPr>
            </w:tcPrChange>
          </w:tcPr>
          <w:p w14:paraId="7ABC383F" w14:textId="6CC5BDD0" w:rsidR="00802E1B" w:rsidRPr="0078269D" w:rsidDel="009E749D" w:rsidRDefault="00802E1B" w:rsidP="00802E1B">
            <w:pPr>
              <w:jc w:val="center"/>
              <w:rPr>
                <w:del w:id="8646" w:author="Mutali Nepfumbada" w:date="2022-10-13T22:06:00Z"/>
                <w:b/>
                <w:lang w:val="en-US"/>
              </w:rPr>
            </w:pPr>
            <w:del w:id="8647" w:author="Mutali Nepfumbada" w:date="2022-10-13T22:06:00Z">
              <w:r w:rsidRPr="0078269D" w:rsidDel="009E749D">
                <w:rPr>
                  <w:b/>
                </w:rPr>
                <w:delText>77</w:delText>
              </w:r>
            </w:del>
          </w:p>
        </w:tc>
        <w:tc>
          <w:tcPr>
            <w:tcW w:w="1280" w:type="pct"/>
            <w:tcPrChange w:id="8648" w:author="Mutali Nepfumbada" w:date="2022-10-12T05:57:00Z">
              <w:tcPr>
                <w:tcW w:w="1281" w:type="pct"/>
              </w:tcPr>
            </w:tcPrChange>
          </w:tcPr>
          <w:p w14:paraId="21C6BC5A" w14:textId="790FC194" w:rsidR="00802E1B" w:rsidRPr="0078269D" w:rsidDel="009E749D" w:rsidRDefault="00802E1B" w:rsidP="00802E1B">
            <w:pPr>
              <w:jc w:val="center"/>
              <w:rPr>
                <w:del w:id="8649" w:author="Mutali Nepfumbada" w:date="2022-10-13T22:06:00Z"/>
                <w:b/>
                <w:lang w:val="en-US"/>
              </w:rPr>
            </w:pPr>
            <w:del w:id="8650" w:author="Mutali Nepfumbada" w:date="2022-10-13T22:06:00Z">
              <w:r w:rsidRPr="0078269D" w:rsidDel="009E749D">
                <w:rPr>
                  <w:b/>
                </w:rPr>
                <w:delText>81</w:delText>
              </w:r>
            </w:del>
          </w:p>
        </w:tc>
        <w:tc>
          <w:tcPr>
            <w:tcW w:w="1188" w:type="pct"/>
            <w:tcPrChange w:id="8651" w:author="Mutali Nepfumbada" w:date="2022-10-12T05:57:00Z">
              <w:tcPr>
                <w:tcW w:w="1189" w:type="pct"/>
              </w:tcPr>
            </w:tcPrChange>
          </w:tcPr>
          <w:p w14:paraId="60349F16" w14:textId="6C82560E" w:rsidR="00802E1B" w:rsidRPr="0078269D" w:rsidDel="009E749D" w:rsidRDefault="00802E1B" w:rsidP="00802E1B">
            <w:pPr>
              <w:jc w:val="center"/>
              <w:rPr>
                <w:del w:id="8652" w:author="Mutali Nepfumbada" w:date="2022-10-13T22:06:00Z"/>
                <w:b/>
                <w:color w:val="FF0000"/>
                <w:lang w:val="en-US"/>
              </w:rPr>
            </w:pPr>
            <w:del w:id="8653" w:author="Mutali Nepfumbada" w:date="2022-10-13T22:06:00Z">
              <w:r w:rsidRPr="0078269D" w:rsidDel="009E749D">
                <w:rPr>
                  <w:b/>
                  <w:color w:val="FF0000"/>
                </w:rPr>
                <w:delText>-5.42</w:delText>
              </w:r>
            </w:del>
          </w:p>
        </w:tc>
      </w:tr>
    </w:tbl>
    <w:p w14:paraId="021D5AB7" w14:textId="4E6D71C1" w:rsidR="00590A23" w:rsidRPr="00590A23" w:rsidDel="00700056" w:rsidRDefault="00C16E69">
      <w:pPr>
        <w:rPr>
          <w:del w:id="8654" w:author="Mutali Nepfumbada" w:date="2022-11-27T22:21:00Z"/>
        </w:rPr>
        <w:pPrChange w:id="8655" w:author="Mutali Nepfumbada" w:date="2022-11-02T07:47:00Z">
          <w:pPr>
            <w:pStyle w:val="Caption"/>
          </w:pPr>
        </w:pPrChange>
      </w:pPr>
      <w:del w:id="8656" w:author="Mutali Nepfumbada" w:date="2022-11-27T22:21:00Z">
        <w:r w:rsidRPr="0078269D"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xml:space="preserve">: </w:delText>
        </w:r>
        <w:r w:rsidRPr="0078269D" w:rsidDel="00700056">
          <w:delText>Midstream PR and Forecast</w:delText>
        </w:r>
      </w:del>
    </w:p>
    <w:p w14:paraId="70646A4E" w14:textId="2225F0BA" w:rsidR="00C16E69" w:rsidRPr="00D82B8B" w:rsidDel="00700056" w:rsidRDefault="00C16E69" w:rsidP="005D5866">
      <w:pPr>
        <w:rPr>
          <w:del w:id="8657" w:author="Mutali Nepfumbada" w:date="2022-11-27T22:21:00Z"/>
        </w:rPr>
      </w:pPr>
    </w:p>
    <w:p w14:paraId="364DA995" w14:textId="0F7BEDE8" w:rsidR="00C16E69" w:rsidRPr="0078269D" w:rsidDel="00506305" w:rsidRDefault="00E54AD2" w:rsidP="005D5866">
      <w:pPr>
        <w:jc w:val="center"/>
        <w:rPr>
          <w:del w:id="8658" w:author="Mutali Nepfumbada" w:date="2022-10-13T22:52:00Z"/>
        </w:rPr>
      </w:pPr>
      <w:del w:id="8659" w:author="Mutali Nepfumbada" w:date="2022-10-13T22:45:00Z">
        <w:r w:rsidRPr="00D82B8B" w:rsidDel="00E74FF6">
          <w:rPr>
            <w:noProof/>
          </w:rPr>
          <w:drawing>
            <wp:inline distT="0" distB="0" distL="0" distR="0" wp14:anchorId="53EA3F4B" wp14:editId="339C6D68">
              <wp:extent cx="6118150" cy="3276600"/>
              <wp:effectExtent l="0" t="0" r="0" b="0"/>
              <wp:docPr id="103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0" descr="Chart, bar chart&#10;&#10;Description automatically generated"/>
                      <pic:cNvPicPr/>
                    </pic:nvPicPr>
                    <pic:blipFill>
                      <a:blip r:embed="rId40"/>
                      <a:stretch>
                        <a:fillRect/>
                      </a:stretch>
                    </pic:blipFill>
                    <pic:spPr>
                      <a:xfrm>
                        <a:off x="0" y="0"/>
                        <a:ext cx="6123411" cy="3279418"/>
                      </a:xfrm>
                      <a:prstGeom prst="rect">
                        <a:avLst/>
                      </a:prstGeom>
                    </pic:spPr>
                  </pic:pic>
                </a:graphicData>
              </a:graphic>
            </wp:inline>
          </w:drawing>
        </w:r>
      </w:del>
    </w:p>
    <w:p w14:paraId="0AD46862" w14:textId="5BDECCF7" w:rsidR="00057162" w:rsidRPr="00D82B8B" w:rsidDel="006150E8" w:rsidRDefault="00C16E69">
      <w:pPr>
        <w:rPr>
          <w:del w:id="8660" w:author="Mutali Nepfumbada" w:date="2022-10-14T07:16:00Z"/>
          <w:rPrChange w:id="8661" w:author="Mutali Nepfumbada" w:date="2022-10-14T09:34:00Z">
            <w:rPr>
              <w:del w:id="8662" w:author="Mutali Nepfumbada" w:date="2022-10-14T07:16:00Z"/>
              <w:lang w:eastAsia="en-US"/>
            </w:rPr>
          </w:rPrChange>
        </w:rPr>
        <w:pPrChange w:id="8663" w:author="Mutali Nepfumbada" w:date="2022-10-14T07:14:00Z">
          <w:pPr>
            <w:pStyle w:val="Caption"/>
          </w:pPr>
        </w:pPrChange>
      </w:pPr>
      <w:bookmarkStart w:id="8664" w:name="_Toc118269017"/>
      <w:del w:id="8665" w:author="Mutali Nepfumbada" w:date="2022-11-27T22:21:00Z">
        <w:r w:rsidRPr="0078269D"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xml:space="preserve">: </w:delText>
        </w:r>
        <w:r w:rsidRPr="0078269D" w:rsidDel="00700056">
          <w:delText>Midstream PR Vs Forecast</w:delText>
        </w:r>
      </w:del>
      <w:bookmarkEnd w:id="8664"/>
      <w:ins w:id="8666" w:author="Mutali Nepfumbada" w:date="2022-10-14T07:14:00Z">
        <w:r w:rsidR="00057162" w:rsidRPr="0078269D">
          <w:t xml:space="preserve">After adjusting the </w:t>
        </w:r>
      </w:ins>
      <w:ins w:id="8667" w:author="Mutali Nepfumbada" w:date="2022-10-14T07:19:00Z">
        <w:r w:rsidR="00887513" w:rsidRPr="0078269D">
          <w:t>forecast with</w:t>
        </w:r>
      </w:ins>
      <w:ins w:id="8668" w:author="Mutali Nepfumbada" w:date="2022-10-14T07:15:00Z">
        <w:r w:rsidR="00057162" w:rsidRPr="0078269D">
          <w:t xml:space="preserve"> the irradiation unavailability days, we note that the </w:t>
        </w:r>
      </w:ins>
      <w:ins w:id="8669" w:author="Justin Wimbush" w:date="2022-11-01T18:04:00Z">
        <w:r w:rsidR="00B04094">
          <w:t xml:space="preserve">actual </w:t>
        </w:r>
      </w:ins>
      <w:ins w:id="8670" w:author="Mutali Nepfumbada" w:date="2022-10-14T07:15:00Z">
        <w:r w:rsidR="00057162" w:rsidRPr="0078269D">
          <w:t xml:space="preserve">performance </w:t>
        </w:r>
      </w:ins>
      <w:ins w:id="8671" w:author="Mutali Nepfumbada" w:date="2022-10-14T07:18:00Z">
        <w:r w:rsidR="00C5385E" w:rsidRPr="0078269D">
          <w:t xml:space="preserve">ratio is </w:t>
        </w:r>
      </w:ins>
      <w:ins w:id="8672" w:author="Mutali Nepfumbada" w:date="2022-10-14T07:15:00Z">
        <w:r w:rsidR="00057162" w:rsidRPr="0078269D">
          <w:t>above the forecast</w:t>
        </w:r>
      </w:ins>
      <w:ins w:id="8673" w:author="Justin Wimbush" w:date="2022-11-01T18:04:00Z">
        <w:r w:rsidR="00B04094">
          <w:t xml:space="preserve"> performance ratio</w:t>
        </w:r>
      </w:ins>
      <w:ins w:id="8674" w:author="Mutali Nepfumbada" w:date="2022-10-14T07:16:00Z">
        <w:r w:rsidR="00166AA8" w:rsidRPr="0078269D">
          <w:t xml:space="preserve">. </w:t>
        </w:r>
      </w:ins>
    </w:p>
    <w:p w14:paraId="3310E188" w14:textId="1EE59806" w:rsidR="00EF5EC3" w:rsidRPr="0078269D" w:rsidRDefault="00EF5EC3" w:rsidP="006150E8">
      <w:bookmarkStart w:id="8675" w:name="_Hlk112737528"/>
      <w:del w:id="8676" w:author="Mutali Nepfumbada" w:date="2022-10-14T07:16:00Z">
        <w:r w:rsidRPr="0078269D" w:rsidDel="006150E8">
          <w:delText xml:space="preserve">Harmattan notes that the </w:delText>
        </w:r>
        <w:r w:rsidR="00253A18" w:rsidRPr="0078269D" w:rsidDel="006150E8">
          <w:delText>plant’s</w:delText>
        </w:r>
        <w:r w:rsidRPr="0078269D" w:rsidDel="006150E8">
          <w:delText xml:space="preserve"> </w:delText>
        </w:r>
        <w:r w:rsidR="007F7CB4" w:rsidRPr="0078269D" w:rsidDel="006150E8">
          <w:delText xml:space="preserve">performance ratio </w:delText>
        </w:r>
        <w:r w:rsidRPr="0078269D" w:rsidDel="006150E8">
          <w:delText>has not improved, and due to a lack of data</w:delText>
        </w:r>
        <w:r w:rsidR="007F7CB4" w:rsidRPr="0078269D" w:rsidDel="006150E8">
          <w:delText xml:space="preserve"> and</w:delText>
        </w:r>
        <w:r w:rsidR="00013AB5" w:rsidRPr="0078269D" w:rsidDel="006150E8">
          <w:delText xml:space="preserve"> gaps in the daily PR as a results of irra</w:delText>
        </w:r>
        <w:r w:rsidR="00295071" w:rsidRPr="0078269D" w:rsidDel="006150E8">
          <w:delText xml:space="preserve">diance data </w:delText>
        </w:r>
        <w:r w:rsidR="00EA5B01" w:rsidRPr="0078269D" w:rsidDel="006150E8">
          <w:delText>gaps,</w:delText>
        </w:r>
        <w:r w:rsidR="00C2456E" w:rsidRPr="0078269D" w:rsidDel="006150E8">
          <w:delText xml:space="preserve"> </w:delText>
        </w:r>
      </w:del>
      <w:del w:id="8677" w:author="Mutali Nepfumbada" w:date="2022-10-14T07:17:00Z">
        <w:r w:rsidR="00C2456E" w:rsidRPr="0078269D" w:rsidDel="006150E8">
          <w:delText>Harmattan cannot confirm whether the PR has lagged due to poor data or the actual weather condition</w:delText>
        </w:r>
        <w:r w:rsidRPr="0078269D" w:rsidDel="006150E8">
          <w:delText>.</w:delText>
        </w:r>
        <w:r w:rsidR="00D533A3" w:rsidRPr="0078269D" w:rsidDel="006150E8">
          <w:delText xml:space="preserve"> </w:delText>
        </w:r>
      </w:del>
      <w:r w:rsidR="00D533A3" w:rsidRPr="0078269D">
        <w:t xml:space="preserve">We also note that the PR could not be calculated prior April </w:t>
      </w:r>
      <w:r w:rsidR="00253A18" w:rsidRPr="0078269D">
        <w:t>2022</w:t>
      </w:r>
      <w:r w:rsidR="00D533A3" w:rsidRPr="0078269D">
        <w:t xml:space="preserve"> since the </w:t>
      </w:r>
      <w:del w:id="8678" w:author="Mutali Nepfumbada" w:date="2022-10-14T06:32:00Z">
        <w:r w:rsidR="00D533A3" w:rsidRPr="0078269D" w:rsidDel="0056434F">
          <w:delText>Operator</w:delText>
        </w:r>
      </w:del>
      <w:ins w:id="8679" w:author="Mutali Nepfumbada" w:date="2022-10-14T06:32:00Z">
        <w:r w:rsidR="0056434F" w:rsidRPr="0078269D">
          <w:t>Operator</w:t>
        </w:r>
      </w:ins>
      <w:r w:rsidR="00D533A3" w:rsidRPr="0078269D">
        <w:t xml:space="preserve"> ha</w:t>
      </w:r>
      <w:ins w:id="8680" w:author="Mutali Nepfumbada" w:date="2022-10-31T06:38:00Z">
        <w:r w:rsidR="0046162A">
          <w:t xml:space="preserve">d </w:t>
        </w:r>
      </w:ins>
      <w:del w:id="8681" w:author="Mutali Nepfumbada" w:date="2022-10-14T07:17:00Z">
        <w:r w:rsidR="00D533A3" w:rsidRPr="0078269D" w:rsidDel="006150E8">
          <w:delText>d</w:delText>
        </w:r>
      </w:del>
      <w:del w:id="8682" w:author="Mutali Nepfumbada" w:date="2022-10-31T06:38:00Z">
        <w:r w:rsidR="00D533A3" w:rsidRPr="0078269D" w:rsidDel="0046162A">
          <w:delText xml:space="preserve"> </w:delText>
        </w:r>
      </w:del>
      <w:r w:rsidR="00D533A3" w:rsidRPr="0078269D">
        <w:t xml:space="preserve">not purchased the </w:t>
      </w:r>
      <w:del w:id="8683" w:author="Justin Wimbush" w:date="2022-11-01T17:00:00Z">
        <w:r w:rsidR="005D3818" w:rsidRPr="0078269D">
          <w:delText>S</w:delText>
        </w:r>
        <w:r w:rsidR="00EA5B01" w:rsidRPr="0078269D">
          <w:delText>ol</w:delText>
        </w:r>
        <w:r w:rsidR="005D3818" w:rsidRPr="0078269D">
          <w:delText>a</w:delText>
        </w:r>
        <w:r w:rsidR="00EA5B01" w:rsidRPr="0078269D">
          <w:delText>rcast</w:delText>
        </w:r>
      </w:del>
      <w:ins w:id="8684" w:author="Justin Wimbush" w:date="2022-11-01T17:00:00Z">
        <w:r w:rsidR="00C12430">
          <w:t>Solcast</w:t>
        </w:r>
      </w:ins>
      <w:r w:rsidR="00EA5B01" w:rsidRPr="0078269D">
        <w:t xml:space="preserve"> satellite irradiance </w:t>
      </w:r>
      <w:r w:rsidR="005D3818" w:rsidRPr="0078269D">
        <w:t>data.</w:t>
      </w:r>
    </w:p>
    <w:p w14:paraId="02FFCBF1" w14:textId="3F8F09BC" w:rsidR="003B4EA2" w:rsidDel="00700056" w:rsidRDefault="003B4EA2">
      <w:pPr>
        <w:rPr>
          <w:del w:id="8685" w:author="Chanda Nxumalo" w:date="2022-10-18T13:44:00Z"/>
        </w:rPr>
      </w:pPr>
    </w:p>
    <w:p w14:paraId="6D754D02" w14:textId="77777777" w:rsidR="00700056" w:rsidRPr="0078269D" w:rsidRDefault="00700056">
      <w:pPr>
        <w:rPr>
          <w:ins w:id="8686" w:author="Mutali Nepfumbada" w:date="2022-11-27T22:21:00Z"/>
        </w:rPr>
      </w:pPr>
    </w:p>
    <w:p w14:paraId="4650032C" w14:textId="77777777" w:rsidR="00700056" w:rsidRPr="00700056" w:rsidRDefault="00700056" w:rsidP="00700056">
      <w:pPr>
        <w:jc w:val="left"/>
        <w:rPr>
          <w:ins w:id="8687" w:author="Mutali Nepfumbada" w:date="2022-11-27T22:22:00Z"/>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700056" w:rsidRPr="00700056" w14:paraId="58E08EC1" w14:textId="77777777" w:rsidTr="002A53ED">
        <w:trPr>
          <w:trHeight w:val="242"/>
          <w:ins w:id="8688" w:author="Mutali Nepfumbada" w:date="2022-11-27T22:22:00Z"/>
        </w:trPr>
        <w:tc>
          <w:tcPr>
            <w:tcW w:w="5000" w:type="pct"/>
            <w:gridSpan w:val="4"/>
            <w:shd w:val="clear" w:color="auto" w:fill="5F0500"/>
          </w:tcPr>
          <w:p w14:paraId="06968E5F" w14:textId="77777777" w:rsidR="00700056" w:rsidRPr="00700056" w:rsidRDefault="00700056" w:rsidP="00700056">
            <w:pPr>
              <w:jc w:val="center"/>
              <w:rPr>
                <w:ins w:id="8689" w:author="Mutali Nepfumbada" w:date="2022-11-27T22:22:00Z"/>
                <w:b/>
                <w:bCs/>
              </w:rPr>
            </w:pPr>
            <w:ins w:id="8690" w:author="Mutali Nepfumbada" w:date="2022-11-27T22:22:00Z">
              <w:r w:rsidRPr="00700056">
                <w:rPr>
                  <w:b/>
                  <w:bCs/>
                </w:rPr>
                <w:t>Performance Ratio (%)</w:t>
              </w:r>
            </w:ins>
          </w:p>
        </w:tc>
      </w:tr>
      <w:tr w:rsidR="00700056" w:rsidRPr="00700056" w14:paraId="6D506047" w14:textId="77777777" w:rsidTr="002A53ED">
        <w:trPr>
          <w:trHeight w:val="292"/>
          <w:ins w:id="8691" w:author="Mutali Nepfumbada" w:date="2022-11-27T22:22:00Z"/>
        </w:trPr>
        <w:tc>
          <w:tcPr>
            <w:tcW w:w="1347" w:type="pct"/>
            <w:shd w:val="clear" w:color="auto" w:fill="5F0500"/>
          </w:tcPr>
          <w:p w14:paraId="39D15D74" w14:textId="77777777" w:rsidR="00700056" w:rsidRPr="00700056" w:rsidRDefault="00700056" w:rsidP="00700056">
            <w:pPr>
              <w:jc w:val="left"/>
              <w:rPr>
                <w:ins w:id="8692" w:author="Mutali Nepfumbada" w:date="2022-11-27T22:22:00Z"/>
                <w:b/>
                <w:bCs/>
                <w:lang w:eastAsia="en-US"/>
              </w:rPr>
            </w:pPr>
            <w:ins w:id="8693" w:author="Mutali Nepfumbada" w:date="2022-11-27T22:22:00Z">
              <w:r w:rsidRPr="00700056">
                <w:rPr>
                  <w:b/>
                  <w:bCs/>
                  <w:lang w:eastAsia="en-US"/>
                </w:rPr>
                <w:t>Month</w:t>
              </w:r>
            </w:ins>
          </w:p>
        </w:tc>
        <w:tc>
          <w:tcPr>
            <w:tcW w:w="1183" w:type="pct"/>
            <w:shd w:val="clear" w:color="auto" w:fill="5F0500"/>
          </w:tcPr>
          <w:p w14:paraId="2FFAEEBA" w14:textId="77777777" w:rsidR="00700056" w:rsidRPr="00700056" w:rsidRDefault="00700056" w:rsidP="00700056">
            <w:pPr>
              <w:jc w:val="center"/>
              <w:rPr>
                <w:ins w:id="8694" w:author="Mutali Nepfumbada" w:date="2022-11-27T22:22:00Z"/>
                <w:b/>
                <w:bCs/>
                <w:lang w:val="en-US"/>
              </w:rPr>
            </w:pPr>
            <w:ins w:id="8695" w:author="Mutali Nepfumbada" w:date="2022-11-27T22:22:00Z">
              <w:r w:rsidRPr="00700056">
                <w:rPr>
                  <w:b/>
                  <w:lang w:val="en-US"/>
                </w:rPr>
                <w:t>Actual</w:t>
              </w:r>
            </w:ins>
          </w:p>
        </w:tc>
        <w:tc>
          <w:tcPr>
            <w:tcW w:w="1281" w:type="pct"/>
            <w:shd w:val="clear" w:color="auto" w:fill="5F0500"/>
          </w:tcPr>
          <w:p w14:paraId="48A52944" w14:textId="77777777" w:rsidR="00700056" w:rsidRPr="00700056" w:rsidRDefault="00700056" w:rsidP="00700056">
            <w:pPr>
              <w:jc w:val="center"/>
              <w:rPr>
                <w:ins w:id="8696" w:author="Mutali Nepfumbada" w:date="2022-11-27T22:22:00Z"/>
                <w:b/>
                <w:bCs/>
                <w:lang w:val="en-US"/>
              </w:rPr>
            </w:pPr>
            <w:ins w:id="8697" w:author="Mutali Nepfumbada" w:date="2022-11-27T22:22:00Z">
              <w:r w:rsidRPr="00700056">
                <w:rPr>
                  <w:b/>
                  <w:lang w:val="en-US"/>
                </w:rPr>
                <w:t>Forecast</w:t>
              </w:r>
            </w:ins>
          </w:p>
        </w:tc>
        <w:tc>
          <w:tcPr>
            <w:tcW w:w="1189" w:type="pct"/>
            <w:shd w:val="clear" w:color="auto" w:fill="5F0500"/>
          </w:tcPr>
          <w:p w14:paraId="032CEB6D" w14:textId="77777777" w:rsidR="00700056" w:rsidRPr="00700056" w:rsidRDefault="00700056" w:rsidP="00700056">
            <w:pPr>
              <w:jc w:val="center"/>
              <w:rPr>
                <w:ins w:id="8698" w:author="Mutali Nepfumbada" w:date="2022-11-27T22:22:00Z"/>
                <w:b/>
                <w:bCs/>
                <w:lang w:eastAsia="en-US"/>
              </w:rPr>
            </w:pPr>
            <w:ins w:id="8699" w:author="Mutali Nepfumbada" w:date="2022-11-27T22:22:00Z">
              <w:r w:rsidRPr="00700056">
                <w:rPr>
                  <w:b/>
                </w:rPr>
                <w:t>Delta (%)</w:t>
              </w:r>
            </w:ins>
          </w:p>
        </w:tc>
      </w:tr>
      <w:tr w:rsidR="00700056" w:rsidRPr="00700056" w14:paraId="3F5E5D3E" w14:textId="77777777" w:rsidTr="002A53ED">
        <w:trPr>
          <w:trHeight w:val="146"/>
          <w:ins w:id="8700" w:author="Mutali Nepfumbada" w:date="2022-11-27T22:22:00Z"/>
        </w:trPr>
        <w:tc>
          <w:tcPr>
            <w:tcW w:w="5000" w:type="pct"/>
            <w:gridSpan w:val="4"/>
          </w:tcPr>
          <w:p w14:paraId="3F8A8007" w14:textId="77777777" w:rsidR="00700056" w:rsidRPr="00700056" w:rsidRDefault="00700056" w:rsidP="00700056">
            <w:pPr>
              <w:jc w:val="center"/>
              <w:rPr>
                <w:ins w:id="8701" w:author="Mutali Nepfumbada" w:date="2022-11-27T22:22:00Z"/>
                <w:lang w:eastAsia="en-US"/>
              </w:rPr>
            </w:pPr>
            <w:ins w:id="8702" w:author="Mutali Nepfumbada" w:date="2022-11-27T22:22:00Z">
              <w:r w:rsidRPr="00700056">
                <w:rPr>
                  <w:bCs/>
                  <w:lang w:val="en-US"/>
                </w:rPr>
                <w:t>{%tr for item in MIDPRtable_contents%}</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{{item.Date}}</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item. MIDPRA}}</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{{item. MIDPRF }}</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{{item. MIDPRV}}</w:t>
              </w:r>
            </w:ins>
          </w:p>
        </w:tc>
      </w:tr>
      <w:tr w:rsidR="00700056" w:rsidRPr="00700056" w14:paraId="4BCE68D3" w14:textId="77777777" w:rsidTr="002A53ED">
        <w:trPr>
          <w:trHeight w:val="146"/>
          <w:ins w:id="8712" w:author="Mutali Nepfumbada" w:date="2022-11-27T22:22:00Z"/>
        </w:trPr>
        <w:tc>
          <w:tcPr>
            <w:tcW w:w="5000" w:type="pct"/>
            <w:gridSpan w:val="4"/>
          </w:tcPr>
          <w:p w14:paraId="304114F9" w14:textId="77777777" w:rsidR="00700056" w:rsidRPr="00700056" w:rsidRDefault="00700056" w:rsidP="00700056">
            <w:pPr>
              <w:jc w:val="center"/>
              <w:rPr>
                <w:ins w:id="8713" w:author="Mutali Nepfumbada" w:date="2022-11-27T22:22:00Z"/>
                <w:lang w:eastAsia="en-US"/>
              </w:rPr>
            </w:pPr>
            <w:ins w:id="8714" w:author="Mutali Nepfumbada" w:date="2022-11-27T22:22:00Z">
              <w:r w:rsidRPr="00700056">
                <w:rPr>
                  <w:bCs/>
                  <w:lang w:val="en-US"/>
                </w:rPr>
                <w:t>{%tr endfor %}</w:t>
              </w:r>
            </w:ins>
          </w:p>
        </w:tc>
      </w:tr>
    </w:tbl>
    <w:p w14:paraId="489854B9" w14:textId="77777777" w:rsidR="00700056" w:rsidRPr="00700056" w:rsidRDefault="00700056" w:rsidP="00700056">
      <w:pPr>
        <w:spacing w:after="200"/>
        <w:jc w:val="center"/>
        <w:rPr>
          <w:ins w:id="8715" w:author="Mutali Nepfumbada" w:date="2022-11-27T22:22:00Z"/>
          <w:i/>
          <w:iCs/>
          <w:color w:val="5F0505"/>
          <w:sz w:val="18"/>
          <w:szCs w:val="18"/>
        </w:rPr>
      </w:pPr>
      <w:bookmarkStart w:id="8716" w:name="_Toc120510261"/>
      <w:ins w:id="8717" w:author="Mutali Nepfumbada" w:date="2022-11-27T22:22: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Midstream PR and Forecast</w:t>
        </w:r>
        <w:bookmarkEnd w:id="8716"/>
      </w:ins>
    </w:p>
    <w:p w14:paraId="16F71088" w14:textId="77777777" w:rsidR="00700056" w:rsidRPr="00700056" w:rsidRDefault="00700056" w:rsidP="00700056">
      <w:pPr>
        <w:jc w:val="left"/>
        <w:rPr>
          <w:ins w:id="8718" w:author="Mutali Nepfumbada" w:date="2022-11-27T22:22:00Z"/>
        </w:rPr>
      </w:pPr>
    </w:p>
    <w:p w14:paraId="1F41E449" w14:textId="77777777" w:rsidR="00700056" w:rsidRPr="00700056" w:rsidRDefault="00700056" w:rsidP="00700056">
      <w:pPr>
        <w:jc w:val="center"/>
        <w:rPr>
          <w:ins w:id="8719" w:author="Mutali Nepfumbada" w:date="2022-11-27T22:22:00Z"/>
        </w:rPr>
      </w:pPr>
      <w:ins w:id="8720" w:author="Mutali Nepfumbada" w:date="2022-11-27T22:22:00Z">
        <w:r w:rsidRPr="00700056">
          <w:rPr>
            <w:lang w:eastAsia="en-US"/>
          </w:rPr>
          <w:t>{{MID</w:t>
        </w:r>
        <w:r w:rsidRPr="00700056">
          <w:rPr>
            <w:bCs/>
            <w:lang w:val="en-US"/>
          </w:rPr>
          <w:t>PR</w:t>
        </w:r>
        <w:r w:rsidRPr="00700056">
          <w:rPr>
            <w:lang w:eastAsia="en-US"/>
          </w:rPr>
          <w:t>Image}}</w:t>
        </w:r>
      </w:ins>
    </w:p>
    <w:p w14:paraId="3DDF84CF" w14:textId="77777777" w:rsidR="00700056" w:rsidRPr="00700056" w:rsidRDefault="00700056" w:rsidP="00700056">
      <w:pPr>
        <w:spacing w:after="200"/>
        <w:jc w:val="center"/>
        <w:rPr>
          <w:ins w:id="8721" w:author="Mutali Nepfumbada" w:date="2022-11-27T22:22:00Z"/>
          <w:i/>
          <w:iCs/>
          <w:color w:val="5F0505"/>
          <w:sz w:val="18"/>
          <w:szCs w:val="18"/>
          <w:lang w:eastAsia="en-US"/>
        </w:rPr>
      </w:pPr>
      <w:ins w:id="8722" w:author="Mutali Nepfumbada" w:date="2022-11-27T22:22: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PR Vs Forecast</w:t>
        </w:r>
      </w:ins>
    </w:p>
    <w:p w14:paraId="5EF7D726" w14:textId="77777777" w:rsidR="00375D88" w:rsidRPr="0078269D" w:rsidRDefault="00375D88">
      <w:pPr>
        <w:rPr>
          <w:ins w:id="8723" w:author="Mutali Nepfumbada" w:date="2022-10-14T07:19:00Z"/>
          <w:del w:id="8724" w:author="Chanda Nxumalo" w:date="2022-10-18T13:44:00Z"/>
        </w:rPr>
      </w:pPr>
    </w:p>
    <w:p w14:paraId="46C65AE6" w14:textId="77777777" w:rsidR="00375D88" w:rsidRPr="0078269D" w:rsidRDefault="00375D88">
      <w:pPr>
        <w:rPr>
          <w:ins w:id="8725" w:author="Mutali Nepfumbada" w:date="2022-10-14T07:19:00Z"/>
          <w:del w:id="8726" w:author="Chanda Nxumalo" w:date="2022-10-18T13:44:00Z"/>
        </w:rPr>
      </w:pPr>
    </w:p>
    <w:p w14:paraId="2D68ADD2" w14:textId="77777777" w:rsidR="00375D88" w:rsidRPr="0078269D" w:rsidRDefault="00375D88">
      <w:pPr>
        <w:rPr>
          <w:ins w:id="8727" w:author="Mutali Nepfumbada" w:date="2022-10-14T07:19:00Z"/>
          <w:del w:id="8728" w:author="Chanda Nxumalo" w:date="2022-10-18T13:44:00Z"/>
        </w:rPr>
      </w:pPr>
    </w:p>
    <w:p w14:paraId="187E7E79" w14:textId="77777777" w:rsidR="00375D88" w:rsidRPr="0078269D" w:rsidRDefault="00375D88">
      <w:pPr>
        <w:rPr>
          <w:ins w:id="8729" w:author="Mutali Nepfumbada" w:date="2022-10-14T07:19:00Z"/>
          <w:del w:id="8730" w:author="Chanda Nxumalo" w:date="2022-10-18T13:44:00Z"/>
        </w:rPr>
      </w:pPr>
    </w:p>
    <w:p w14:paraId="10195A47" w14:textId="3A7F249B" w:rsidR="00375D88" w:rsidDel="00590A23" w:rsidRDefault="00375D88">
      <w:pPr>
        <w:rPr>
          <w:del w:id="8731" w:author="Chanda Nxumalo" w:date="2022-10-18T13:44:00Z"/>
        </w:rPr>
      </w:pPr>
    </w:p>
    <w:p w14:paraId="058655AD" w14:textId="3AAC1498" w:rsidR="00375D88" w:rsidRPr="0078269D" w:rsidRDefault="00375D88">
      <w:pPr>
        <w:rPr>
          <w:ins w:id="8732" w:author="Mutali Nepfumbada" w:date="2022-10-14T07:19:00Z"/>
          <w:del w:id="8733" w:author="Chanda Nxumalo" w:date="2022-10-18T13:44:00Z"/>
        </w:rPr>
      </w:pPr>
    </w:p>
    <w:p w14:paraId="3933B1F5" w14:textId="769ECD3A" w:rsidR="00375D88" w:rsidRPr="0078269D" w:rsidRDefault="00375D88">
      <w:pPr>
        <w:rPr>
          <w:ins w:id="8734" w:author="Mutali Nepfumbada" w:date="2022-10-14T07:19:00Z"/>
          <w:del w:id="8735" w:author="Chanda Nxumalo" w:date="2022-10-18T13:44:00Z"/>
        </w:rPr>
      </w:pPr>
    </w:p>
    <w:p w14:paraId="3346E62C" w14:textId="45342B3F" w:rsidR="00375D88" w:rsidRPr="0078269D" w:rsidRDefault="00375D88">
      <w:pPr>
        <w:rPr>
          <w:ins w:id="8736" w:author="Mutali Nepfumbada" w:date="2022-10-14T07:19:00Z"/>
          <w:del w:id="8737" w:author="Chanda Nxumalo" w:date="2022-10-18T13:44:00Z"/>
        </w:rPr>
      </w:pPr>
    </w:p>
    <w:p w14:paraId="777AB66A" w14:textId="77777777" w:rsidR="00375D88" w:rsidRPr="0078269D" w:rsidRDefault="00375D88"/>
    <w:p w14:paraId="469A4C75" w14:textId="77777777" w:rsidR="007B2F80" w:rsidRPr="0078269D" w:rsidRDefault="007B2F80" w:rsidP="005E76D8">
      <w:pPr>
        <w:pStyle w:val="Heading2"/>
      </w:pPr>
      <w:bookmarkStart w:id="8738" w:name="_Toc118269331"/>
      <w:r w:rsidRPr="0078269D">
        <w:t>Midstream Production Vs Forecast</w:t>
      </w:r>
      <w:bookmarkEnd w:id="8738"/>
      <w:r w:rsidRPr="0078269D">
        <w:t xml:space="preserve"> </w:t>
      </w:r>
    </w:p>
    <w:p w14:paraId="28740E14" w14:textId="77777777" w:rsidR="007B2F80" w:rsidRPr="0078269D" w:rsidRDefault="007B2F80" w:rsidP="007B2F80"/>
    <w:p w14:paraId="3B9C430F" w14:textId="79D064A0" w:rsidR="004223B2" w:rsidRDefault="007B2F80" w:rsidP="004223B2">
      <w:pPr>
        <w:rPr>
          <w:ins w:id="8739" w:author="Mutali Nepfumbada" w:date="2022-11-27T22:23:00Z"/>
        </w:rPr>
      </w:pPr>
      <w:r w:rsidRPr="0078269D">
        <w:rPr>
          <w:lang w:eastAsia="en-US"/>
        </w:rPr>
        <w:t>The following tables describe the production of the plant since COD. Production is compared to the P50 Helioscope forecast and the weather-adjusted forecast.</w:t>
      </w:r>
      <w:r w:rsidR="006557C4" w:rsidRPr="0078269D">
        <w:t xml:space="preserve"> </w:t>
      </w:r>
      <w:bookmarkStart w:id="8740" w:name="_Hlk117850744"/>
      <w:r w:rsidR="00F67D3E">
        <w:t xml:space="preserve">Harmattan has performed a recalculation of the weather adjusted forecast based on the </w:t>
      </w:r>
      <w:r w:rsidR="00AF3EC3">
        <w:t>adjusted irradiation forecast in</w:t>
      </w:r>
      <w:r w:rsidR="00D56300">
        <w:t xml:space="preserve"> </w:t>
      </w:r>
      <w:r w:rsidR="00D56300">
        <w:fldChar w:fldCharType="begin"/>
      </w:r>
      <w:r w:rsidR="00D56300">
        <w:instrText xml:space="preserve"> REF _Ref117849748 \h </w:instrText>
      </w:r>
      <w:r w:rsidR="00D56300">
        <w:fldChar w:fldCharType="separate"/>
      </w:r>
      <w:ins w:id="8741" w:author="Mutali Nepfumbada" w:date="2022-11-02T08:07:00Z">
        <w:r w:rsidR="00A934D1" w:rsidRPr="00D82B8B">
          <w:t xml:space="preserve">Table </w:t>
        </w:r>
        <w:r w:rsidR="00A934D1">
          <w:rPr>
            <w:noProof/>
          </w:rPr>
          <w:t>8</w:t>
        </w:r>
        <w:r w:rsidR="00A934D1" w:rsidRPr="00D82B8B">
          <w:noBreakHyphen/>
        </w:r>
        <w:r w:rsidR="00A934D1">
          <w:rPr>
            <w:noProof/>
          </w:rPr>
          <w:t>2</w:t>
        </w:r>
      </w:ins>
      <w:del w:id="8742" w:author="Mutali Nepfumbada" w:date="2022-11-02T08:06:00Z">
        <w:r w:rsidR="009E3355" w:rsidRPr="00D82B8B" w:rsidDel="00A934D1">
          <w:delText xml:space="preserve">Table </w:delText>
        </w:r>
        <w:r w:rsidR="009E3355" w:rsidDel="00A934D1">
          <w:rPr>
            <w:noProof/>
          </w:rPr>
          <w:delText>8</w:delText>
        </w:r>
        <w:r w:rsidR="009E3355" w:rsidRPr="00D82B8B" w:rsidDel="00A934D1">
          <w:noBreakHyphen/>
        </w:r>
        <w:r w:rsidR="009E3355" w:rsidDel="00A934D1">
          <w:rPr>
            <w:noProof/>
          </w:rPr>
          <w:delText>2</w:delText>
        </w:r>
      </w:del>
      <w:r w:rsidR="00D56300">
        <w:fldChar w:fldCharType="end"/>
      </w:r>
      <w:r w:rsidR="007E7228">
        <w:t xml:space="preserve"> an</w:t>
      </w:r>
      <w:r w:rsidR="00F42411">
        <w:t xml:space="preserve">d using </w:t>
      </w:r>
      <w:r w:rsidR="004223B2">
        <w:t>Equation 1.</w:t>
      </w:r>
      <w:ins w:id="8743" w:author="Mutali Nepfumbada" w:date="2022-10-31T06:38:00Z">
        <w:r w:rsidR="00064591">
          <w:t xml:space="preserve"> </w:t>
        </w:r>
      </w:ins>
      <w:ins w:id="8744" w:author="Mutali Nepfumbada" w:date="2022-10-31T06:39:00Z">
        <w:r w:rsidR="006A3858">
          <w:rPr>
            <w:lang w:eastAsia="en-US"/>
          </w:rPr>
          <w:t>No weather adjustments were performed prior April 2022 as the irradiation was not available.</w:t>
        </w:r>
      </w:ins>
      <w:ins w:id="8745" w:author="Mutali Nepfumbada" w:date="2022-10-31T06:40:00Z">
        <w:r w:rsidR="006A3858">
          <w:rPr>
            <w:lang w:eastAsia="en-US"/>
          </w:rPr>
          <w:t xml:space="preserve"> </w:t>
        </w:r>
      </w:ins>
      <w:del w:id="8746" w:author="Mutali Nepfumbada" w:date="2022-10-31T06:39:00Z">
        <w:r w:rsidR="009E3355" w:rsidDel="006A3858">
          <w:delText xml:space="preserve"> </w:delText>
        </w:r>
      </w:del>
      <w:r w:rsidR="009E3355">
        <w:t>We</w:t>
      </w:r>
      <w:ins w:id="8747" w:author="Mutali Nepfumbada" w:date="2022-10-31T06:41:00Z">
        <w:r w:rsidR="00F03A71">
          <w:t xml:space="preserve"> </w:t>
        </w:r>
      </w:ins>
      <w:del w:id="8748" w:author="Mutali Nepfumbada" w:date="2022-10-31T06:41:00Z">
        <w:r w:rsidR="009E3355" w:rsidDel="00F03A71">
          <w:delText xml:space="preserve"> </w:delText>
        </w:r>
      </w:del>
      <w:r w:rsidR="009E3355">
        <w:t xml:space="preserve">note that the weather adjusted forecast was calculated incorrectly by the Operator as seen in </w:t>
      </w:r>
      <w:r w:rsidR="009E3355">
        <w:fldChar w:fldCharType="begin"/>
      </w:r>
      <w:r w:rsidR="009E3355">
        <w:instrText xml:space="preserve"> REF _Ref117850113 \h </w:instrText>
      </w:r>
      <w:r w:rsidR="009E3355">
        <w:fldChar w:fldCharType="separate"/>
      </w:r>
      <w:ins w:id="8749" w:author="Mutali Nepfumbada" w:date="2022-11-02T08:07:00Z">
        <w:r w:rsidR="00A934D1" w:rsidRPr="00953BC7">
          <w:t xml:space="preserve">Table </w:t>
        </w:r>
        <w:r w:rsidR="00A934D1">
          <w:rPr>
            <w:noProof/>
          </w:rPr>
          <w:t>8</w:t>
        </w:r>
        <w:r w:rsidR="00A934D1">
          <w:noBreakHyphen/>
        </w:r>
        <w:r w:rsidR="00A934D1">
          <w:rPr>
            <w:noProof/>
          </w:rPr>
          <w:t>5</w:t>
        </w:r>
      </w:ins>
      <w:del w:id="8750" w:author="Mutali Nepfumbada" w:date="2022-11-02T08:06:00Z">
        <w:r w:rsidR="009E3355" w:rsidDel="00A934D1">
          <w:rPr>
            <w:noProof/>
          </w:rPr>
          <w:delText>85</w:delText>
        </w:r>
      </w:del>
      <w:r w:rsidR="009E3355">
        <w:fldChar w:fldCharType="end"/>
      </w:r>
      <w:bookmarkEnd w:id="8740"/>
      <w:r w:rsidR="009E3355">
        <w:t xml:space="preserve">. </w:t>
      </w:r>
      <w:r w:rsidR="006557C4" w:rsidRPr="0078269D">
        <w:rPr>
          <w:lang w:eastAsia="en-US"/>
        </w:rPr>
        <w:t xml:space="preserve">Total production since COD is 286,610. kWh with a variance of 8.18% below the forecast production and </w:t>
      </w:r>
      <w:ins w:id="8751" w:author="Mutali Nepfumbada" w:date="2022-10-27T16:29:00Z">
        <w:r w:rsidR="005D744C">
          <w:rPr>
            <w:lang w:eastAsia="en-US"/>
          </w:rPr>
          <w:t>6.43</w:t>
        </w:r>
      </w:ins>
      <w:del w:id="8752" w:author="Mutali Nepfumbada" w:date="2022-10-27T16:29:00Z">
        <w:r w:rsidR="006557C4" w:rsidRPr="0078269D" w:rsidDel="005D744C">
          <w:rPr>
            <w:lang w:eastAsia="en-US"/>
          </w:rPr>
          <w:delText>9.16</w:delText>
        </w:r>
      </w:del>
      <w:r w:rsidR="00931B24" w:rsidRPr="0078269D">
        <w:rPr>
          <w:lang w:eastAsia="en-US"/>
        </w:rPr>
        <w:t xml:space="preserve"> </w:t>
      </w:r>
      <w:r w:rsidR="006557C4" w:rsidRPr="0078269D">
        <w:rPr>
          <w:lang w:eastAsia="en-US"/>
        </w:rPr>
        <w:t>% below the weather adjusted forecast</w:t>
      </w:r>
      <w:r w:rsidR="00F42411">
        <w:rPr>
          <w:lang w:eastAsia="en-US"/>
        </w:rPr>
        <w:t xml:space="preserve">. </w:t>
      </w:r>
      <w:r w:rsidR="00084AD4" w:rsidRPr="0078269D">
        <w:t xml:space="preserve">Weather-adjusted generation is greater than the actual production, meaning that the plant could have </w:t>
      </w:r>
      <w:r w:rsidR="00084AD4">
        <w:t xml:space="preserve">produced </w:t>
      </w:r>
      <w:r w:rsidR="00BF1A2F">
        <w:t xml:space="preserve">more, but </w:t>
      </w:r>
      <w:r w:rsidR="00611543">
        <w:t xml:space="preserve">it is less than the P50 </w:t>
      </w:r>
      <w:r w:rsidR="00B353B0">
        <w:t>forecast,</w:t>
      </w:r>
      <w:r w:rsidR="00302867">
        <w:t xml:space="preserve"> indicating that the</w:t>
      </w:r>
      <w:r w:rsidR="005A3C2F">
        <w:t xml:space="preserve"> plant could not meet the </w:t>
      </w:r>
      <w:r w:rsidR="00B353B0">
        <w:t>overall P50 forecast.</w:t>
      </w:r>
      <w:r w:rsidR="0099631F">
        <w:t xml:space="preserve"> We note that due to the uncertainty of the </w:t>
      </w:r>
      <w:r w:rsidR="002C7D5B">
        <w:t>irradiation</w:t>
      </w:r>
      <w:ins w:id="8753" w:author="Justin Wimbush" w:date="2022-11-01T18:06:00Z">
        <w:r w:rsidR="0045352C">
          <w:t>,</w:t>
        </w:r>
      </w:ins>
      <w:r w:rsidR="00C12D50">
        <w:t xml:space="preserve"> the calculated weather adjusted forecast is not </w:t>
      </w:r>
      <w:ins w:id="8754" w:author="Justin Wimbush" w:date="2022-11-01T18:06:00Z">
        <w:r w:rsidR="0045352C">
          <w:t xml:space="preserve">fully </w:t>
        </w:r>
      </w:ins>
      <w:r w:rsidR="00F8000F">
        <w:t>representative.</w:t>
      </w:r>
    </w:p>
    <w:p w14:paraId="4AB139CC" w14:textId="78A18247" w:rsidR="007E7132" w:rsidRDefault="007E7132" w:rsidP="004223B2">
      <w:pPr>
        <w:rPr>
          <w:ins w:id="8755" w:author="Mutali Nepfumbada" w:date="2022-11-27T22:23:00Z"/>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43CFF0A3" w14:textId="77777777" w:rsidTr="002A53ED">
        <w:trPr>
          <w:trHeight w:val="86"/>
          <w:jc w:val="center"/>
          <w:ins w:id="8756" w:author="Mutali Nepfumbada" w:date="2022-11-27T22:23:00Z"/>
        </w:trPr>
        <w:tc>
          <w:tcPr>
            <w:tcW w:w="1302" w:type="dxa"/>
            <w:shd w:val="clear" w:color="auto" w:fill="5F0505"/>
            <w:noWrap/>
          </w:tcPr>
          <w:p w14:paraId="186D2068" w14:textId="77777777" w:rsidR="007E7132" w:rsidRPr="007E7132" w:rsidRDefault="007E7132" w:rsidP="007E7132">
            <w:pPr>
              <w:jc w:val="center"/>
              <w:rPr>
                <w:ins w:id="8757" w:author="Mutali Nepfumbada" w:date="2022-11-27T22:23:00Z"/>
                <w:b/>
                <w:bCs/>
              </w:rPr>
            </w:pPr>
            <w:ins w:id="8758" w:author="Mutali Nepfumbada" w:date="2022-11-27T22:23:00Z">
              <w:r w:rsidRPr="007E7132">
                <w:rPr>
                  <w:b/>
                  <w:bCs/>
                </w:rPr>
                <w:t>Month</w:t>
              </w:r>
            </w:ins>
          </w:p>
        </w:tc>
        <w:tc>
          <w:tcPr>
            <w:tcW w:w="4718" w:type="dxa"/>
            <w:gridSpan w:val="3"/>
            <w:shd w:val="clear" w:color="auto" w:fill="5F0505"/>
          </w:tcPr>
          <w:p w14:paraId="2D80FD7D" w14:textId="77777777" w:rsidR="007E7132" w:rsidRPr="007E7132" w:rsidRDefault="007E7132" w:rsidP="007E7132">
            <w:pPr>
              <w:jc w:val="center"/>
              <w:rPr>
                <w:ins w:id="8759" w:author="Mutali Nepfumbada" w:date="2022-11-27T22:23:00Z"/>
                <w:b/>
                <w:bCs/>
              </w:rPr>
            </w:pPr>
            <w:ins w:id="8760" w:author="Mutali Nepfumbada" w:date="2022-11-27T22:23:00Z">
              <w:r w:rsidRPr="007E7132">
                <w:rPr>
                  <w:b/>
                  <w:bCs/>
                </w:rPr>
                <w:t>Production (kWh)</w:t>
              </w:r>
              <w:r w:rsidRPr="007E7132">
                <w:rPr>
                  <w:b/>
                  <w:bCs/>
                </w:rPr>
                <w:tab/>
              </w:r>
            </w:ins>
          </w:p>
        </w:tc>
        <w:tc>
          <w:tcPr>
            <w:tcW w:w="1519" w:type="dxa"/>
            <w:vMerge w:val="restart"/>
            <w:shd w:val="clear" w:color="auto" w:fill="5F0505"/>
          </w:tcPr>
          <w:p w14:paraId="488977BB" w14:textId="77777777" w:rsidR="007E7132" w:rsidRPr="007E7132" w:rsidRDefault="007E7132" w:rsidP="007E7132">
            <w:pPr>
              <w:jc w:val="center"/>
              <w:rPr>
                <w:ins w:id="8761" w:author="Mutali Nepfumbada" w:date="2022-11-27T22:23:00Z"/>
                <w:b/>
                <w:bCs/>
              </w:rPr>
            </w:pPr>
            <w:ins w:id="8762" w:author="Mutali Nepfumbada" w:date="2022-11-27T22:23:00Z">
              <w:r w:rsidRPr="007E7132">
                <w:rPr>
                  <w:b/>
                  <w:bCs/>
                </w:rPr>
                <w:t>Actual vs</w:t>
              </w:r>
              <w:commentRangeStart w:id="8763"/>
              <w:r w:rsidRPr="007E7132">
                <w:rPr>
                  <w:b/>
                  <w:bCs/>
                </w:rPr>
                <w:t xml:space="preserve"> Original Forecast</w:t>
              </w:r>
              <w:r w:rsidRPr="007E7132">
                <w:rPr>
                  <w:b/>
                  <w:bCs/>
                  <w:lang w:val="en-US"/>
                </w:rPr>
                <w:t xml:space="preserve"> (%)</w:t>
              </w:r>
              <w:commentRangeEnd w:id="8763"/>
              <w:r w:rsidRPr="007E7132">
                <w:rPr>
                  <w:rFonts w:ascii="Verdana" w:hAnsi="Verdana"/>
                  <w:b/>
                  <w:bCs/>
                  <w:sz w:val="16"/>
                  <w:szCs w:val="16"/>
                </w:rPr>
                <w:commentReference w:id="8763"/>
              </w:r>
            </w:ins>
          </w:p>
        </w:tc>
        <w:tc>
          <w:tcPr>
            <w:tcW w:w="1784" w:type="dxa"/>
            <w:vMerge w:val="restart"/>
            <w:shd w:val="clear" w:color="auto" w:fill="5F0505"/>
          </w:tcPr>
          <w:p w14:paraId="5CC31A2C" w14:textId="77777777" w:rsidR="007E7132" w:rsidRPr="007E7132" w:rsidRDefault="007E7132" w:rsidP="007E7132">
            <w:pPr>
              <w:jc w:val="center"/>
              <w:rPr>
                <w:ins w:id="8765" w:author="Mutali Nepfumbada" w:date="2022-11-27T22:23:00Z"/>
                <w:b/>
                <w:bCs/>
              </w:rPr>
            </w:pPr>
            <w:ins w:id="8766" w:author="Mutali Nepfumbada" w:date="2022-11-27T22:23:00Z">
              <w:r w:rsidRPr="007E7132">
                <w:rPr>
                  <w:b/>
                  <w:bCs/>
                </w:rPr>
                <w:t>Actual vs Weather Adjusted Forecast (%)</w:t>
              </w:r>
            </w:ins>
          </w:p>
        </w:tc>
      </w:tr>
      <w:tr w:rsidR="007E7132" w:rsidRPr="007E7132" w14:paraId="45D15059" w14:textId="77777777" w:rsidTr="002A53ED">
        <w:trPr>
          <w:trHeight w:val="86"/>
          <w:jc w:val="center"/>
          <w:ins w:id="8767" w:author="Mutali Nepfumbada" w:date="2022-11-27T22:23:00Z"/>
        </w:trPr>
        <w:tc>
          <w:tcPr>
            <w:tcW w:w="1302" w:type="dxa"/>
            <w:shd w:val="clear" w:color="auto" w:fill="5F0505"/>
            <w:noWrap/>
          </w:tcPr>
          <w:p w14:paraId="1B4F7136" w14:textId="77777777" w:rsidR="007E7132" w:rsidRPr="007E7132" w:rsidRDefault="007E7132" w:rsidP="007E7132">
            <w:pPr>
              <w:jc w:val="left"/>
              <w:rPr>
                <w:ins w:id="8768" w:author="Mutali Nepfumbada" w:date="2022-11-27T22:23:00Z"/>
                <w:b/>
                <w:lang w:val="en-US"/>
              </w:rPr>
            </w:pPr>
          </w:p>
        </w:tc>
        <w:tc>
          <w:tcPr>
            <w:tcW w:w="1646" w:type="dxa"/>
            <w:shd w:val="clear" w:color="auto" w:fill="5F0505"/>
            <w:noWrap/>
          </w:tcPr>
          <w:p w14:paraId="51B6EFD8" w14:textId="77777777" w:rsidR="007E7132" w:rsidRPr="007E7132" w:rsidRDefault="007E7132" w:rsidP="007E7132">
            <w:pPr>
              <w:jc w:val="center"/>
              <w:rPr>
                <w:ins w:id="8769" w:author="Mutali Nepfumbada" w:date="2022-11-27T22:23:00Z"/>
                <w:b/>
                <w:bCs/>
                <w:lang w:val="en-US"/>
              </w:rPr>
            </w:pPr>
            <w:ins w:id="8770" w:author="Mutali Nepfumbada" w:date="2022-11-27T22:23:00Z">
              <w:r w:rsidRPr="007E7132">
                <w:rPr>
                  <w:b/>
                  <w:bCs/>
                  <w:lang w:val="en-US"/>
                </w:rPr>
                <w:t>Original Forecast</w:t>
              </w:r>
            </w:ins>
          </w:p>
        </w:tc>
        <w:tc>
          <w:tcPr>
            <w:tcW w:w="1530" w:type="dxa"/>
            <w:shd w:val="clear" w:color="auto" w:fill="5F0505"/>
            <w:noWrap/>
          </w:tcPr>
          <w:p w14:paraId="721C1964" w14:textId="77777777" w:rsidR="007E7132" w:rsidRPr="007E7132" w:rsidRDefault="007E7132" w:rsidP="007E7132">
            <w:pPr>
              <w:jc w:val="center"/>
              <w:rPr>
                <w:ins w:id="8771" w:author="Mutali Nepfumbada" w:date="2022-11-27T22:23:00Z"/>
                <w:b/>
                <w:bCs/>
                <w:lang w:val="en-US"/>
              </w:rPr>
            </w:pPr>
            <w:commentRangeStart w:id="8772"/>
            <w:ins w:id="8773" w:author="Mutali Nepfumbada" w:date="2022-11-27T22:23:00Z">
              <w:r w:rsidRPr="007E7132">
                <w:rPr>
                  <w:b/>
                  <w:bCs/>
                </w:rPr>
                <w:t>W</w:t>
              </w:r>
              <w:commentRangeEnd w:id="8772"/>
              <w:r w:rsidRPr="007E7132">
                <w:rPr>
                  <w:rFonts w:ascii="Verdana" w:hAnsi="Verdana"/>
                  <w:sz w:val="16"/>
                  <w:szCs w:val="16"/>
                </w:rPr>
                <w:commentReference w:id="8772"/>
              </w:r>
              <w:r w:rsidRPr="007E7132">
                <w:rPr>
                  <w:b/>
                  <w:bCs/>
                </w:rPr>
                <w:t>eather Adjusted Forecast</w:t>
              </w:r>
            </w:ins>
          </w:p>
        </w:tc>
        <w:tc>
          <w:tcPr>
            <w:tcW w:w="1542" w:type="dxa"/>
            <w:shd w:val="clear" w:color="auto" w:fill="5F0505"/>
            <w:noWrap/>
          </w:tcPr>
          <w:p w14:paraId="3B070F0F" w14:textId="77777777" w:rsidR="007E7132" w:rsidRPr="007E7132" w:rsidRDefault="007E7132" w:rsidP="007E7132">
            <w:pPr>
              <w:jc w:val="center"/>
              <w:rPr>
                <w:ins w:id="8774" w:author="Mutali Nepfumbada" w:date="2022-11-27T22:23:00Z"/>
                <w:b/>
                <w:bCs/>
                <w:lang w:val="en-US"/>
              </w:rPr>
            </w:pPr>
            <w:commentRangeStart w:id="8775"/>
            <w:ins w:id="8776" w:author="Mutali Nepfumbada" w:date="2022-11-27T22:23:00Z">
              <w:r w:rsidRPr="007E7132">
                <w:rPr>
                  <w:b/>
                  <w:bCs/>
                  <w:lang w:val="en-US"/>
                </w:rPr>
                <w:t>A</w:t>
              </w:r>
              <w:commentRangeEnd w:id="8775"/>
              <w:r w:rsidRPr="007E7132">
                <w:rPr>
                  <w:rFonts w:ascii="Verdana" w:hAnsi="Verdana"/>
                  <w:sz w:val="16"/>
                  <w:szCs w:val="16"/>
                </w:rPr>
                <w:commentReference w:id="8775"/>
              </w:r>
              <w:r w:rsidRPr="007E7132">
                <w:rPr>
                  <w:b/>
                  <w:bCs/>
                  <w:lang w:val="en-US"/>
                </w:rPr>
                <w:t>ctual Production</w:t>
              </w:r>
            </w:ins>
          </w:p>
        </w:tc>
        <w:tc>
          <w:tcPr>
            <w:tcW w:w="1519" w:type="dxa"/>
            <w:vMerge/>
            <w:shd w:val="clear" w:color="auto" w:fill="5F0505"/>
          </w:tcPr>
          <w:p w14:paraId="18D98480" w14:textId="77777777" w:rsidR="007E7132" w:rsidRPr="007E7132" w:rsidRDefault="007E7132" w:rsidP="007E7132">
            <w:pPr>
              <w:jc w:val="center"/>
              <w:rPr>
                <w:ins w:id="8777" w:author="Mutali Nepfumbada" w:date="2022-11-27T22:23:00Z"/>
                <w:b/>
                <w:bCs/>
              </w:rPr>
            </w:pPr>
          </w:p>
        </w:tc>
        <w:tc>
          <w:tcPr>
            <w:tcW w:w="1784" w:type="dxa"/>
            <w:vMerge/>
            <w:shd w:val="clear" w:color="auto" w:fill="5F0505"/>
          </w:tcPr>
          <w:p w14:paraId="6BBCD201" w14:textId="77777777" w:rsidR="007E7132" w:rsidRPr="007E7132" w:rsidRDefault="007E7132" w:rsidP="007E7132">
            <w:pPr>
              <w:jc w:val="center"/>
              <w:rPr>
                <w:ins w:id="8778" w:author="Mutali Nepfumbada" w:date="2022-11-27T22:23:00Z"/>
                <w:b/>
                <w:bCs/>
              </w:rPr>
            </w:pPr>
          </w:p>
        </w:tc>
      </w:tr>
      <w:tr w:rsidR="007E7132" w:rsidRPr="007E7132" w14:paraId="5E4CFE9B" w14:textId="77777777" w:rsidTr="002A53ED">
        <w:trPr>
          <w:trHeight w:val="212"/>
          <w:jc w:val="center"/>
          <w:ins w:id="8779" w:author="Mutali Nepfumbada" w:date="2022-11-27T22:23:00Z"/>
        </w:trPr>
        <w:tc>
          <w:tcPr>
            <w:tcW w:w="9323" w:type="dxa"/>
            <w:gridSpan w:val="6"/>
            <w:noWrap/>
          </w:tcPr>
          <w:p w14:paraId="0A043409" w14:textId="77777777" w:rsidR="007E7132" w:rsidRPr="007E7132" w:rsidRDefault="007E7132" w:rsidP="007E7132">
            <w:pPr>
              <w:tabs>
                <w:tab w:val="left" w:pos="2205"/>
              </w:tabs>
              <w:jc w:val="left"/>
              <w:rPr>
                <w:ins w:id="8780" w:author="Mutali Nepfumbada" w:date="2022-11-27T22:23:00Z"/>
                <w:bCs/>
                <w:lang w:val="en-US"/>
              </w:rPr>
            </w:pPr>
            <w:ins w:id="8781" w:author="Mutali Nepfumbada" w:date="2022-11-27T22:23:00Z">
              <w:r w:rsidRPr="007E7132">
                <w:rPr>
                  <w:bCs/>
                  <w:lang w:val="en-US"/>
                </w:rPr>
                <w:tab/>
                <w:t>{%tr for item in MIDPtable_contents%}</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{{item.Date}}</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{{item.MIDPF}}</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{{item.MIDPW}}</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{{item.MIDPA}}</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{{item.MIDPV}}</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{{item.MIDPWV}}</w:t>
              </w:r>
            </w:ins>
          </w:p>
        </w:tc>
      </w:tr>
      <w:tr w:rsidR="007E7132" w:rsidRPr="007E7132" w14:paraId="40ED0DE4" w14:textId="77777777" w:rsidTr="002A53ED">
        <w:trPr>
          <w:trHeight w:val="224"/>
          <w:jc w:val="center"/>
          <w:ins w:id="8795" w:author="Mutali Nepfumbada" w:date="2022-11-27T22:23:00Z"/>
        </w:trPr>
        <w:tc>
          <w:tcPr>
            <w:tcW w:w="9323" w:type="dxa"/>
            <w:gridSpan w:val="6"/>
            <w:noWrap/>
          </w:tcPr>
          <w:p w14:paraId="16186526" w14:textId="77777777" w:rsidR="007E7132" w:rsidRPr="007E7132" w:rsidRDefault="007E7132" w:rsidP="007E7132">
            <w:pPr>
              <w:jc w:val="center"/>
              <w:rPr>
                <w:ins w:id="8796" w:author="Mutali Nepfumbada" w:date="2022-11-27T22:23:00Z"/>
                <w:bCs/>
                <w:lang w:val="en-US"/>
              </w:rPr>
            </w:pPr>
            <w:ins w:id="8797" w:author="Mutali Nepfumbada" w:date="2022-11-27T22:23:00Z">
              <w:r w:rsidRPr="007E7132">
                <w:rPr>
                  <w:bCs/>
                  <w:lang w:val="en-US"/>
                </w:rPr>
                <w:t>{%tr endfor%}</w:t>
              </w:r>
            </w:ins>
          </w:p>
        </w:tc>
      </w:tr>
      <w:tr w:rsidR="007E7132" w:rsidRPr="007E7132" w14:paraId="2C6791ED" w14:textId="77777777" w:rsidTr="002A53ED">
        <w:trPr>
          <w:trHeight w:val="224"/>
          <w:jc w:val="center"/>
          <w:ins w:id="8798" w:author="Mutali Nepfumbada" w:date="2022-11-27T22:23:00Z"/>
        </w:trPr>
        <w:tc>
          <w:tcPr>
            <w:tcW w:w="1302" w:type="dxa"/>
            <w:noWrap/>
          </w:tcPr>
          <w:p w14:paraId="613AA850" w14:textId="77777777" w:rsidR="007E7132" w:rsidRPr="007E7132" w:rsidRDefault="007E7132" w:rsidP="007E7132">
            <w:pPr>
              <w:rPr>
                <w:ins w:id="8799" w:author="Mutali Nepfumbada" w:date="2022-11-27T22:23:00Z"/>
                <w:b/>
                <w:lang w:val="en-US"/>
              </w:rPr>
            </w:pPr>
            <w:ins w:id="8800" w:author="Mutali Nepfumbada" w:date="2022-11-27T22:23:00Z">
              <w:r w:rsidRPr="007E7132">
                <w:rPr>
                  <w:b/>
                  <w:lang w:val="en-US"/>
                </w:rPr>
                <w:t>Total</w:t>
              </w:r>
            </w:ins>
          </w:p>
        </w:tc>
        <w:tc>
          <w:tcPr>
            <w:tcW w:w="1646" w:type="dxa"/>
            <w:noWrap/>
          </w:tcPr>
          <w:p w14:paraId="2257DFA7" w14:textId="77777777" w:rsidR="007E7132" w:rsidRPr="007E7132" w:rsidRDefault="007E7132" w:rsidP="007E7132">
            <w:pPr>
              <w:jc w:val="center"/>
              <w:rPr>
                <w:ins w:id="8801" w:author="Mutali Nepfumbada" w:date="2022-11-27T22:23:00Z"/>
                <w:b/>
                <w:lang w:val="en-US"/>
              </w:rPr>
            </w:pPr>
            <w:ins w:id="8802" w:author="Mutali Nepfumbada" w:date="2022-11-27T22:23:00Z">
              <w:r w:rsidRPr="007E7132">
                <w:rPr>
                  <w:b/>
                  <w:lang w:val="en-US"/>
                </w:rPr>
                <w:t>{{MIDPFTOT}}</w:t>
              </w:r>
            </w:ins>
          </w:p>
        </w:tc>
        <w:tc>
          <w:tcPr>
            <w:tcW w:w="1530" w:type="dxa"/>
            <w:noWrap/>
          </w:tcPr>
          <w:p w14:paraId="202BD44C" w14:textId="77777777" w:rsidR="007E7132" w:rsidRPr="007E7132" w:rsidRDefault="007E7132" w:rsidP="007E7132">
            <w:pPr>
              <w:jc w:val="center"/>
              <w:rPr>
                <w:ins w:id="8803" w:author="Mutali Nepfumbada" w:date="2022-11-27T22:23:00Z"/>
                <w:b/>
                <w:lang w:val="en-US"/>
              </w:rPr>
            </w:pPr>
            <w:ins w:id="8804" w:author="Mutali Nepfumbada" w:date="2022-11-27T22:23:00Z">
              <w:r w:rsidRPr="007E7132">
                <w:rPr>
                  <w:b/>
                  <w:lang w:val="en-US"/>
                </w:rPr>
                <w:t>{{MIDPWTOT}}</w:t>
              </w:r>
            </w:ins>
          </w:p>
        </w:tc>
        <w:tc>
          <w:tcPr>
            <w:tcW w:w="1542" w:type="dxa"/>
            <w:noWrap/>
          </w:tcPr>
          <w:p w14:paraId="4C7C3E27" w14:textId="77777777" w:rsidR="007E7132" w:rsidRPr="007E7132" w:rsidRDefault="007E7132" w:rsidP="007E7132">
            <w:pPr>
              <w:jc w:val="center"/>
              <w:rPr>
                <w:ins w:id="8805" w:author="Mutali Nepfumbada" w:date="2022-11-27T22:23:00Z"/>
                <w:b/>
                <w:lang w:val="en-US"/>
              </w:rPr>
            </w:pPr>
            <w:ins w:id="8806" w:author="Mutali Nepfumbada" w:date="2022-11-27T22:23:00Z">
              <w:r w:rsidRPr="007E7132">
                <w:rPr>
                  <w:b/>
                  <w:lang w:val="en-US"/>
                </w:rPr>
                <w:t>{{MIDPATOT}}</w:t>
              </w:r>
            </w:ins>
          </w:p>
        </w:tc>
        <w:tc>
          <w:tcPr>
            <w:tcW w:w="1519" w:type="dxa"/>
          </w:tcPr>
          <w:p w14:paraId="55693023" w14:textId="77777777" w:rsidR="007E7132" w:rsidRPr="007E7132" w:rsidRDefault="007E7132" w:rsidP="007E7132">
            <w:pPr>
              <w:jc w:val="center"/>
              <w:rPr>
                <w:ins w:id="8807" w:author="Mutali Nepfumbada" w:date="2022-11-27T22:23:00Z"/>
                <w:b/>
                <w:lang w:val="en-US"/>
              </w:rPr>
            </w:pPr>
            <w:ins w:id="8808" w:author="Mutali Nepfumbada" w:date="2022-11-27T22:23:00Z">
              <w:r w:rsidRPr="007E7132">
                <w:rPr>
                  <w:b/>
                  <w:lang w:val="en-US"/>
                </w:rPr>
                <w:t>{{MIDPVTOT}}</w:t>
              </w:r>
            </w:ins>
          </w:p>
        </w:tc>
        <w:tc>
          <w:tcPr>
            <w:tcW w:w="1784" w:type="dxa"/>
          </w:tcPr>
          <w:p w14:paraId="3F68A3FA" w14:textId="77777777" w:rsidR="007E7132" w:rsidRPr="007E7132" w:rsidRDefault="007E7132" w:rsidP="007E7132">
            <w:pPr>
              <w:jc w:val="center"/>
              <w:rPr>
                <w:ins w:id="8809" w:author="Mutali Nepfumbada" w:date="2022-11-27T22:23:00Z"/>
                <w:b/>
                <w:lang w:val="en-US"/>
              </w:rPr>
            </w:pPr>
            <w:ins w:id="8810" w:author="Mutali Nepfumbada" w:date="2022-11-27T22:23:00Z">
              <w:r w:rsidRPr="007E7132">
                <w:rPr>
                  <w:b/>
                  <w:lang w:val="en-US"/>
                </w:rPr>
                <w:t>{{MIDPWVTOT}}</w:t>
              </w:r>
            </w:ins>
          </w:p>
        </w:tc>
      </w:tr>
    </w:tbl>
    <w:p w14:paraId="1C55FE5A" w14:textId="77777777" w:rsidR="007E7132" w:rsidRPr="007E7132" w:rsidRDefault="007E7132" w:rsidP="007E7132">
      <w:pPr>
        <w:jc w:val="left"/>
        <w:rPr>
          <w:ins w:id="8811" w:author="Mutali Nepfumbada" w:date="2022-11-27T22:23:00Z"/>
          <w:lang w:eastAsia="en-US"/>
        </w:rPr>
      </w:pPr>
    </w:p>
    <w:p w14:paraId="2A0B8096" w14:textId="77777777" w:rsidR="007E7132" w:rsidRPr="007E7132" w:rsidRDefault="007E7132" w:rsidP="007E7132">
      <w:pPr>
        <w:spacing w:after="200"/>
        <w:jc w:val="center"/>
        <w:rPr>
          <w:ins w:id="8812" w:author="Mutali Nepfumbada" w:date="2022-11-27T22:23:00Z"/>
          <w:i/>
          <w:iCs/>
          <w:color w:val="5F0505"/>
          <w:sz w:val="18"/>
          <w:szCs w:val="18"/>
        </w:rPr>
      </w:pPr>
      <w:bookmarkStart w:id="8813" w:name="_Toc120510262"/>
      <w:ins w:id="8814" w:author="Mutali Nepfumbada" w:date="2022-11-27T22:2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Midstream</w:t>
        </w:r>
        <w:r w:rsidRPr="007E7132">
          <w:rPr>
            <w:i/>
            <w:iCs/>
            <w:color w:val="5F0505"/>
            <w:sz w:val="18"/>
            <w:szCs w:val="18"/>
          </w:rPr>
          <w:t xml:space="preserve"> Production and Forecast</w:t>
        </w:r>
        <w:bookmarkEnd w:id="8813"/>
      </w:ins>
    </w:p>
    <w:p w14:paraId="1650D5AF" w14:textId="77777777" w:rsidR="007E7132" w:rsidRPr="007E7132" w:rsidRDefault="007E7132" w:rsidP="007E7132">
      <w:pPr>
        <w:jc w:val="center"/>
        <w:rPr>
          <w:ins w:id="8815" w:author="Mutali Nepfumbada" w:date="2022-11-27T22:23:00Z"/>
          <w:lang w:val="en-US"/>
        </w:rPr>
      </w:pPr>
      <w:ins w:id="8816" w:author="Mutali Nepfumbada" w:date="2022-11-27T22:23:00Z">
        <w:r w:rsidRPr="007E7132">
          <w:rPr>
            <w:lang w:val="en-US"/>
          </w:rPr>
          <w:t>{{ MIDPImage}}</w:t>
        </w:r>
      </w:ins>
    </w:p>
    <w:p w14:paraId="670FC8A3" w14:textId="7852AC38" w:rsidR="007E7132" w:rsidDel="000D174D" w:rsidRDefault="007E7132" w:rsidP="000D174D">
      <w:pPr>
        <w:spacing w:after="200"/>
        <w:jc w:val="center"/>
        <w:rPr>
          <w:del w:id="8817" w:author="Mutali Nepfumbada" w:date="2022-11-28T06:27:00Z"/>
        </w:rPr>
        <w:pPrChange w:id="8818" w:author="Mutali Nepfumbada" w:date="2022-11-28T06:27:00Z">
          <w:pPr/>
        </w:pPrChange>
      </w:pPr>
      <w:ins w:id="8819" w:author="Mutali Nepfumbada" w:date="2022-11-27T22:2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xml:space="preserve">: </w:t>
        </w:r>
        <w:r w:rsidRPr="007E7132">
          <w:rPr>
            <w:i/>
            <w:iCs/>
            <w:noProof/>
            <w:color w:val="5F0505"/>
            <w:sz w:val="18"/>
            <w:szCs w:val="18"/>
          </w:rPr>
          <w:t>Midstream</w:t>
        </w:r>
        <w:r w:rsidRPr="007E7132">
          <w:rPr>
            <w:i/>
            <w:iCs/>
            <w:color w:val="5F0505"/>
            <w:sz w:val="18"/>
            <w:szCs w:val="18"/>
            <w:lang w:eastAsia="en-US"/>
          </w:rPr>
          <w:t xml:space="preserve"> Production Vs Forecast</w:t>
        </w:r>
      </w:ins>
    </w:p>
    <w:p w14:paraId="074CEC7C" w14:textId="278BB80B" w:rsidR="007B2F80" w:rsidRPr="0078269D" w:rsidDel="007E7132" w:rsidRDefault="007B2F80" w:rsidP="000D174D">
      <w:pPr>
        <w:spacing w:after="200"/>
        <w:jc w:val="center"/>
        <w:rPr>
          <w:del w:id="8820" w:author="Mutali Nepfumbada" w:date="2022-11-27T22:22:00Z"/>
          <w:lang w:eastAsia="en-US"/>
        </w:rPr>
        <w:pPrChange w:id="8821" w:author="Mutali Nepfumbada" w:date="2022-11-28T06:27:00Z">
          <w:pPr/>
        </w:pPrChange>
      </w:pPr>
    </w:p>
    <w:p w14:paraId="2DC5D09E" w14:textId="4A36C887" w:rsidR="0033329B" w:rsidDel="00500908" w:rsidRDefault="0033329B" w:rsidP="000D174D">
      <w:pPr>
        <w:spacing w:after="200"/>
        <w:jc w:val="center"/>
        <w:rPr>
          <w:ins w:id="8822" w:author="Chanda Nxumalo" w:date="2022-10-18T13:45:00Z"/>
          <w:del w:id="8823" w:author="Mutali Nepfumbada" w:date="2022-10-27T15:38:00Z"/>
          <w:lang w:eastAsia="en-US"/>
        </w:rPr>
        <w:pPrChange w:id="8824" w:author="Mutali Nepfumbada" w:date="2022-11-28T06:27:00Z">
          <w:pPr/>
        </w:pPrChange>
      </w:pPr>
    </w:p>
    <w:p w14:paraId="05D5501A" w14:textId="32B7BDB5" w:rsidR="00065E31" w:rsidRPr="0078269D" w:rsidDel="00500908" w:rsidRDefault="00065E31" w:rsidP="000D174D">
      <w:pPr>
        <w:spacing w:after="200"/>
        <w:jc w:val="center"/>
        <w:rPr>
          <w:del w:id="8825" w:author="Mutali Nepfumbada" w:date="2022-10-27T15:38:00Z"/>
          <w:lang w:eastAsia="en-US"/>
        </w:rPr>
        <w:pPrChange w:id="8826" w:author="Mutali Nepfumbada" w:date="2022-11-28T06:27:00Z">
          <w:pPr/>
        </w:pPrChange>
      </w:pPr>
    </w:p>
    <w:tbl>
      <w:tblPr>
        <w:tblStyle w:val="TableGridLight"/>
        <w:tblW w:w="0" w:type="auto"/>
        <w:jc w:val="center"/>
        <w:tblLook w:val="04A0" w:firstRow="1" w:lastRow="0" w:firstColumn="1" w:lastColumn="0" w:noHBand="0" w:noVBand="1"/>
      </w:tblPr>
      <w:tblGrid>
        <w:gridCol w:w="1203"/>
        <w:tblGridChange w:id="8827">
          <w:tblGrid>
            <w:gridCol w:w="1203"/>
          </w:tblGrid>
        </w:tblGridChange>
      </w:tblGrid>
      <w:tr w:rsidR="007E7132" w:rsidRPr="0078269D" w:rsidDel="00500908" w14:paraId="0691E518" w14:textId="77777777" w:rsidTr="007E7132">
        <w:trPr>
          <w:trHeight w:val="85"/>
          <w:jc w:val="center"/>
          <w:del w:id="8828" w:author="Mutali Nepfumbada" w:date="2022-10-27T15:38:00Z"/>
        </w:trPr>
        <w:tc>
          <w:tcPr>
            <w:tcW w:w="1203" w:type="dxa"/>
            <w:shd w:val="clear" w:color="auto" w:fill="5F0505"/>
          </w:tcPr>
          <w:p w14:paraId="209FEEFB" w14:textId="5F024CB4" w:rsidR="007E7132" w:rsidRPr="0078269D" w:rsidDel="007E7132" w:rsidRDefault="007E7132" w:rsidP="000D174D">
            <w:pPr>
              <w:spacing w:after="200"/>
              <w:jc w:val="center"/>
              <w:rPr>
                <w:del w:id="8829" w:author="Mutali Nepfumbada" w:date="2022-11-27T22:22:00Z"/>
                <w:b/>
                <w:bCs/>
              </w:rPr>
              <w:pPrChange w:id="8830" w:author="Mutali Nepfumbada" w:date="2022-11-28T06:27:00Z">
                <w:pPr>
                  <w:jc w:val="center"/>
                </w:pPr>
              </w:pPrChange>
            </w:pPr>
          </w:p>
        </w:tc>
      </w:tr>
      <w:tr w:rsidR="007E7132" w:rsidRPr="0078269D" w:rsidDel="00500908" w14:paraId="260E8F1B" w14:textId="77777777" w:rsidTr="007E7132">
        <w:trPr>
          <w:trHeight w:val="85"/>
          <w:jc w:val="center"/>
          <w:del w:id="8831" w:author="Mutali Nepfumbada" w:date="2022-10-27T15:38:00Z"/>
        </w:trPr>
        <w:tc>
          <w:tcPr>
            <w:tcW w:w="1203" w:type="dxa"/>
            <w:shd w:val="clear" w:color="auto" w:fill="5F0505"/>
          </w:tcPr>
          <w:p w14:paraId="7A249701" w14:textId="764586D4" w:rsidR="007E7132" w:rsidRPr="0078269D" w:rsidDel="007E7132" w:rsidRDefault="007E7132" w:rsidP="000D174D">
            <w:pPr>
              <w:spacing w:after="200"/>
              <w:jc w:val="center"/>
              <w:rPr>
                <w:del w:id="8832" w:author="Mutali Nepfumbada" w:date="2022-11-27T22:22:00Z"/>
                <w:b/>
                <w:bCs/>
              </w:rPr>
              <w:pPrChange w:id="8833" w:author="Mutali Nepfumbada" w:date="2022-11-28T06:27:00Z">
                <w:pPr>
                  <w:jc w:val="center"/>
                </w:pPr>
              </w:pPrChange>
            </w:pPr>
          </w:p>
        </w:tc>
      </w:tr>
    </w:tbl>
    <w:p w14:paraId="52E5B924" w14:textId="04FE34D6" w:rsidR="00C16E69" w:rsidRPr="0078269D" w:rsidDel="00500908" w:rsidRDefault="00C16E69" w:rsidP="000D174D">
      <w:pPr>
        <w:spacing w:after="200"/>
        <w:jc w:val="center"/>
        <w:rPr>
          <w:del w:id="8834" w:author="Mutali Nepfumbada" w:date="2022-10-27T15:38:00Z"/>
        </w:rPr>
        <w:pPrChange w:id="8835" w:author="Mutali Nepfumbada" w:date="2022-11-28T06:27:00Z">
          <w:pPr>
            <w:pStyle w:val="Caption"/>
          </w:pPr>
        </w:pPrChange>
      </w:pPr>
      <w:bookmarkStart w:id="8836" w:name="_Toc115023710"/>
      <w:del w:id="8837" w:author="Mutali Nepfumbada" w:date="2022-10-27T15:38:00Z">
        <w:r w:rsidRPr="0078269D"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7</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8838" w:author="Mutali Nepfumbada" w:date="2022-10-14T06:13:00Z">
        <w:r w:rsidRPr="0078269D" w:rsidDel="00E109C1">
          <w:rPr>
            <w:noProof/>
          </w:rPr>
          <w:delText>2</w:delText>
        </w:r>
      </w:del>
      <w:del w:id="8839" w:author="Mutali Nepfumbada" w:date="2022-10-27T15:38:00Z">
        <w:r w:rsidDel="00500908">
          <w:rPr>
            <w:i/>
            <w:iCs/>
            <w:color w:val="5F0505"/>
            <w:sz w:val="18"/>
            <w:szCs w:val="18"/>
          </w:rPr>
          <w:fldChar w:fldCharType="end"/>
        </w:r>
        <w:r w:rsidRPr="00D82B8B" w:rsidDel="00500908">
          <w:rPr>
            <w:noProof/>
          </w:rPr>
          <w:delText xml:space="preserve">: </w:delText>
        </w:r>
        <w:r w:rsidRPr="0078269D" w:rsidDel="00500908">
          <w:rPr>
            <w:noProof/>
          </w:rPr>
          <w:delText>Midstream</w:delText>
        </w:r>
        <w:r w:rsidRPr="0078269D" w:rsidDel="00500908">
          <w:delText xml:space="preserve"> Production and Forecast</w:delText>
        </w:r>
        <w:bookmarkEnd w:id="8836"/>
      </w:del>
    </w:p>
    <w:p w14:paraId="4E447863" w14:textId="273DB92E" w:rsidR="003B4EA2" w:rsidRPr="0078269D" w:rsidDel="00500908" w:rsidRDefault="003B4EA2" w:rsidP="000D174D">
      <w:pPr>
        <w:spacing w:after="200"/>
        <w:jc w:val="center"/>
        <w:rPr>
          <w:del w:id="8840" w:author="Mutali Nepfumbada" w:date="2022-10-27T15:38:00Z"/>
        </w:rPr>
        <w:pPrChange w:id="8841" w:author="Mutali Nepfumbada" w:date="2022-11-28T06:27:00Z">
          <w:pPr/>
        </w:pPrChange>
      </w:pPr>
    </w:p>
    <w:p w14:paraId="41AAE5C1" w14:textId="21451792" w:rsidR="00C16E69" w:rsidRPr="00D82B8B" w:rsidDel="00500908" w:rsidRDefault="00C16E69" w:rsidP="000D174D">
      <w:pPr>
        <w:spacing w:after="200"/>
        <w:jc w:val="center"/>
        <w:rPr>
          <w:del w:id="8842" w:author="Mutali Nepfumbada" w:date="2022-10-27T15:38:00Z"/>
          <w:lang w:val="en-US"/>
        </w:rPr>
        <w:pPrChange w:id="8843" w:author="Mutali Nepfumbada" w:date="2022-11-28T06:27:00Z">
          <w:pPr>
            <w:jc w:val="center"/>
          </w:pPr>
        </w:pPrChange>
      </w:pPr>
      <w:del w:id="8844" w:author="Mutali Nepfumbada" w:date="2022-10-27T15:38:00Z">
        <w:r w:rsidRPr="00D82B8B" w:rsidDel="00500908">
          <w:rPr>
            <w:noProof/>
          </w:rPr>
          <w:drawing>
            <wp:inline distT="0" distB="0" distL="0" distR="0" wp14:anchorId="3158249A" wp14:editId="451702BD">
              <wp:extent cx="5760000" cy="3168066"/>
              <wp:effectExtent l="0" t="0" r="0" b="0"/>
              <wp:docPr id="103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41"/>
                      <a:stretch>
                        <a:fillRect/>
                      </a:stretch>
                    </pic:blipFill>
                    <pic:spPr>
                      <a:xfrm>
                        <a:off x="0" y="0"/>
                        <a:ext cx="5760000" cy="3168066"/>
                      </a:xfrm>
                      <a:prstGeom prst="rect">
                        <a:avLst/>
                      </a:prstGeom>
                    </pic:spPr>
                  </pic:pic>
                </a:graphicData>
              </a:graphic>
            </wp:inline>
          </w:drawing>
        </w:r>
      </w:del>
    </w:p>
    <w:p w14:paraId="248C0666" w14:textId="73C9C83F" w:rsidR="007B2F80" w:rsidRPr="0078269D" w:rsidDel="00500908" w:rsidRDefault="00C16E69" w:rsidP="000D174D">
      <w:pPr>
        <w:spacing w:after="200"/>
        <w:jc w:val="center"/>
        <w:rPr>
          <w:del w:id="8845" w:author="Mutali Nepfumbada" w:date="2022-10-27T15:38:00Z"/>
          <w:lang w:eastAsia="en-US"/>
        </w:rPr>
        <w:pPrChange w:id="8846" w:author="Mutali Nepfumbada" w:date="2022-11-28T06:27:00Z">
          <w:pPr>
            <w:pStyle w:val="Caption"/>
          </w:pPr>
        </w:pPrChange>
      </w:pPr>
      <w:bookmarkStart w:id="8847" w:name="_Toc115023559"/>
      <w:del w:id="8848" w:author="Mutali Nepfumbada" w:date="2022-10-27T15:38:00Z">
        <w:r w:rsidRPr="00D82B8B" w:rsidDel="00500908">
          <w:delText xml:space="preserve">Figure </w:delText>
        </w:r>
        <w:r w:rsidR="0044146A" w:rsidRPr="00D82B8B" w:rsidDel="00500908">
          <w:rPr>
            <w:i/>
            <w:iCs/>
            <w:color w:val="5F0505"/>
            <w:sz w:val="18"/>
            <w:szCs w:val="18"/>
          </w:rPr>
          <w:fldChar w:fldCharType="begin"/>
        </w:r>
        <w:r w:rsidR="0044146A" w:rsidRPr="0078269D" w:rsidDel="00500908">
          <w:delInstrText xml:space="preserve"> STYLEREF 1 \s </w:delInstrText>
        </w:r>
        <w:r w:rsidR="0044146A" w:rsidRPr="00D82B8B" w:rsidDel="00500908">
          <w:rPr>
            <w:i/>
            <w:iCs/>
            <w:color w:val="5F0505"/>
            <w:sz w:val="18"/>
            <w:szCs w:val="18"/>
          </w:rPr>
          <w:fldChar w:fldCharType="separate"/>
        </w:r>
        <w:r w:rsidR="003F7CC9" w:rsidDel="00500908">
          <w:rPr>
            <w:noProof/>
          </w:rPr>
          <w:delText>7</w:delText>
        </w:r>
        <w:r w:rsidR="0044146A" w:rsidRPr="00D82B8B" w:rsidDel="00500908">
          <w:rPr>
            <w:i/>
            <w:iCs/>
            <w:color w:val="5F0505"/>
            <w:sz w:val="18"/>
            <w:szCs w:val="18"/>
          </w:rPr>
          <w:fldChar w:fldCharType="end"/>
        </w:r>
        <w:r w:rsidRPr="00D82B8B" w:rsidDel="00500908">
          <w:noBreakHyphen/>
        </w:r>
        <w:r w:rsidR="0044146A" w:rsidRPr="00D82B8B" w:rsidDel="00500908">
          <w:rPr>
            <w:i/>
            <w:iCs/>
            <w:color w:val="5F0505"/>
            <w:sz w:val="18"/>
            <w:szCs w:val="18"/>
          </w:rPr>
          <w:fldChar w:fldCharType="begin"/>
        </w:r>
        <w:r w:rsidR="0044146A" w:rsidRPr="0078269D" w:rsidDel="00500908">
          <w:delInstrText xml:space="preserve"> SEQ Figure \* ARABIC \s 1 </w:delInstrText>
        </w:r>
        <w:r w:rsidR="0044146A" w:rsidRPr="00D82B8B" w:rsidDel="00500908">
          <w:rPr>
            <w:i/>
            <w:iCs/>
            <w:color w:val="5F0505"/>
            <w:sz w:val="18"/>
            <w:szCs w:val="18"/>
          </w:rPr>
          <w:fldChar w:fldCharType="separate"/>
        </w:r>
      </w:del>
      <w:del w:id="8849" w:author="Mutali Nepfumbada" w:date="2022-10-14T06:13:00Z">
        <w:r w:rsidRPr="0078269D" w:rsidDel="00E109C1">
          <w:rPr>
            <w:noProof/>
          </w:rPr>
          <w:delText>1</w:delText>
        </w:r>
      </w:del>
      <w:del w:id="8850" w:author="Mutali Nepfumbada" w:date="2022-10-27T15:38:00Z">
        <w:r w:rsidR="0044146A" w:rsidRPr="00D82B8B" w:rsidDel="00500908">
          <w:rPr>
            <w:i/>
            <w:iCs/>
            <w:color w:val="5F0505"/>
            <w:sz w:val="18"/>
            <w:szCs w:val="18"/>
          </w:rPr>
          <w:fldChar w:fldCharType="end"/>
        </w:r>
        <w:r w:rsidRPr="00D82B8B" w:rsidDel="00500908">
          <w:delText xml:space="preserve">: </w:delText>
        </w:r>
        <w:r w:rsidRPr="00D82B8B" w:rsidDel="00500908">
          <w:rPr>
            <w:noProof/>
          </w:rPr>
          <w:delText>Midstream</w:delText>
        </w:r>
        <w:r w:rsidRPr="0078269D" w:rsidDel="00500908">
          <w:rPr>
            <w:lang w:eastAsia="en-US"/>
          </w:rPr>
          <w:delText xml:space="preserve"> Production Vs Forecast</w:delText>
        </w:r>
        <w:bookmarkEnd w:id="8847"/>
      </w:del>
    </w:p>
    <w:p w14:paraId="2DACD48C" w14:textId="16A5DB9B" w:rsidR="007B2F80" w:rsidRPr="0078269D" w:rsidDel="000D174D" w:rsidRDefault="007B2F80" w:rsidP="000D174D">
      <w:pPr>
        <w:spacing w:after="200"/>
        <w:jc w:val="center"/>
        <w:rPr>
          <w:del w:id="8851" w:author="Mutali Nepfumbada" w:date="2022-11-28T06:27:00Z"/>
        </w:rPr>
        <w:pPrChange w:id="8852" w:author="Mutali Nepfumbada" w:date="2022-11-28T06:27:00Z">
          <w:pPr/>
        </w:pPrChange>
      </w:pPr>
    </w:p>
    <w:p w14:paraId="5A62C118" w14:textId="0D4DDD7F" w:rsidR="007B2F80" w:rsidRPr="0078269D" w:rsidDel="000D174D" w:rsidRDefault="005061ED" w:rsidP="000D174D">
      <w:pPr>
        <w:spacing w:after="200"/>
        <w:jc w:val="center"/>
        <w:rPr>
          <w:del w:id="8853" w:author="Mutali Nepfumbada" w:date="2022-11-28T06:27:00Z"/>
          <w:lang w:eastAsia="en-US"/>
        </w:rPr>
        <w:pPrChange w:id="8854" w:author="Mutali Nepfumbada" w:date="2022-11-28T06:27:00Z">
          <w:pPr/>
        </w:pPrChange>
      </w:pPr>
      <w:del w:id="8855" w:author="Mutali Nepfumbada" w:date="2022-10-31T06:43:00Z">
        <w:r w:rsidDel="006702CD">
          <w:delText>T</w:delText>
        </w:r>
        <w:r w:rsidR="007B2F80" w:rsidRPr="0078269D" w:rsidDel="006702CD">
          <w:delText>he</w:delText>
        </w:r>
      </w:del>
      <w:del w:id="8856" w:author="Mutali Nepfumbada" w:date="2022-11-28T06:27:00Z">
        <w:r w:rsidR="007B2F80" w:rsidRPr="0078269D" w:rsidDel="000D174D">
          <w:delText xml:space="preserve"> plant could have </w:delText>
        </w:r>
        <w:r w:rsidR="006B2C36" w:rsidDel="000D174D">
          <w:delText xml:space="preserve">produced </w:delText>
        </w:r>
      </w:del>
      <w:ins w:id="8857" w:author="Justin Wimbush" w:date="2022-11-01T18:06:00Z">
        <w:del w:id="8858" w:author="Mutali Nepfumbada" w:date="2022-11-28T06:27:00Z">
          <w:r w:rsidR="00092ECC" w:rsidDel="000D174D">
            <w:delText xml:space="preserve">generation </w:delText>
          </w:r>
        </w:del>
      </w:ins>
      <w:del w:id="8859" w:author="Mutali Nepfumbada" w:date="2022-10-31T06:43:00Z">
        <w:r w:rsidR="006B2C36" w:rsidRPr="0078269D" w:rsidDel="006702CD">
          <w:delText>if</w:delText>
        </w:r>
        <w:r w:rsidR="007B2F80" w:rsidRPr="0078269D" w:rsidDel="0043653D">
          <w:delText xml:space="preserve"> </w:delText>
        </w:r>
        <w:r w:rsidR="007B2F80" w:rsidRPr="0078269D" w:rsidDel="006702CD">
          <w:delText xml:space="preserve">the plant had </w:delText>
        </w:r>
      </w:del>
      <w:del w:id="8860" w:author="Mutali Nepfumbada" w:date="2022-11-28T06:27:00Z">
        <w:r w:rsidR="007B2F80" w:rsidRPr="0078269D" w:rsidDel="000D174D">
          <w:delText>not</w:delText>
        </w:r>
      </w:del>
      <w:del w:id="8861" w:author="Mutali Nepfumbada" w:date="2022-10-31T06:44:00Z">
        <w:r w:rsidR="007B2F80" w:rsidRPr="0078269D" w:rsidDel="0043653D">
          <w:delText xml:space="preserve"> </w:delText>
        </w:r>
        <w:r w:rsidR="008C6F28" w:rsidRPr="0078269D" w:rsidDel="0043653D">
          <w:delText>been</w:delText>
        </w:r>
      </w:del>
      <w:del w:id="8862" w:author="Mutali Nepfumbada" w:date="2022-11-28T06:27:00Z">
        <w:r w:rsidR="007B2F80" w:rsidRPr="0078269D" w:rsidDel="000D174D">
          <w:delText xml:space="preserve"> curtailed during load </w:delText>
        </w:r>
      </w:del>
      <w:del w:id="8863" w:author="Mutali Nepfumbada" w:date="2022-10-14T07:34:00Z">
        <w:r w:rsidR="007B2F80" w:rsidRPr="0078269D" w:rsidDel="00D375ED">
          <w:delText>shedding</w:delText>
        </w:r>
      </w:del>
      <w:ins w:id="8864" w:author="Justin Wimbush" w:date="2022-11-01T18:07:00Z">
        <w:del w:id="8865" w:author="Mutali Nepfumbada" w:date="2022-11-28T06:27:00Z">
          <w:r w:rsidR="007E44D4" w:rsidDel="000D174D">
            <w:delText xml:space="preserve">a </w:delText>
          </w:r>
        </w:del>
      </w:ins>
      <w:ins w:id="8866" w:author="Chanda Nxumalo" w:date="2022-10-18T13:45:00Z">
        <w:del w:id="8867" w:author="Mutali Nepfumbada" w:date="2022-10-31T06:44:00Z">
          <w:r w:rsidR="00622BE2" w:rsidDel="0043653D">
            <w:delText>.</w:delText>
          </w:r>
        </w:del>
      </w:ins>
      <w:del w:id="8868" w:author="Mutali Nepfumbada" w:date="2022-10-14T07:37:00Z">
        <w:r w:rsidR="007B2F80" w:rsidRPr="0078269D" w:rsidDel="007C3159">
          <w:delText xml:space="preserve">. </w:delText>
        </w:r>
      </w:del>
      <w:del w:id="8869" w:author="Mutali Nepfumbada" w:date="2022-11-28T06:27:00Z">
        <w:r w:rsidR="007B2F80" w:rsidRPr="0078269D" w:rsidDel="000D174D">
          <w:delText xml:space="preserve">Another factor that </w:delText>
        </w:r>
        <w:r w:rsidR="0097365C" w:rsidRPr="0078269D" w:rsidDel="000D174D">
          <w:delText>cou</w:delText>
        </w:r>
        <w:r w:rsidR="00C92E1E" w:rsidRPr="0078269D" w:rsidDel="000D174D">
          <w:delText xml:space="preserve">ld have </w:delText>
        </w:r>
      </w:del>
      <w:del w:id="8870" w:author="Mutali Nepfumbada" w:date="2022-10-31T06:47:00Z">
        <w:r w:rsidR="00C92E1E" w:rsidRPr="0078269D" w:rsidDel="00E52986">
          <w:delText xml:space="preserve">resulted in </w:delText>
        </w:r>
      </w:del>
      <w:del w:id="8871" w:author="Mutali Nepfumbada" w:date="2022-11-28T06:27:00Z">
        <w:r w:rsidR="007B2F80" w:rsidRPr="0078269D" w:rsidDel="000D174D">
          <w:delText>production losses is the soiling of the module</w:delText>
        </w:r>
      </w:del>
      <w:ins w:id="8872" w:author="Justin Wimbush" w:date="2022-11-01T18:07:00Z">
        <w:del w:id="8873" w:author="Mutali Nepfumbada" w:date="2022-11-28T06:27:00Z">
          <w:r w:rsidR="007E44D4" w:rsidDel="000D174D">
            <w:delText>s</w:delText>
          </w:r>
        </w:del>
      </w:ins>
      <w:del w:id="8874" w:author="Mutali Nepfumbada" w:date="2022-11-28T06:27:00Z">
        <w:r w:rsidR="00C92E1E" w:rsidRPr="0078269D" w:rsidDel="000D174D">
          <w:delText xml:space="preserve"> as seen during the site </w:delText>
        </w:r>
        <w:r w:rsidR="00B40226" w:rsidRPr="0078269D" w:rsidDel="000D174D">
          <w:delText>visit.</w:delText>
        </w:r>
      </w:del>
    </w:p>
    <w:p w14:paraId="1D9A33A8" w14:textId="7F371638" w:rsidR="003B4EA2" w:rsidRPr="0078269D" w:rsidDel="000D174D" w:rsidRDefault="003B4EA2" w:rsidP="000D174D">
      <w:pPr>
        <w:spacing w:after="200"/>
        <w:jc w:val="center"/>
        <w:rPr>
          <w:del w:id="8875" w:author="Mutali Nepfumbada" w:date="2022-11-28T06:27:00Z"/>
        </w:rPr>
        <w:pPrChange w:id="8876" w:author="Mutali Nepfumbada" w:date="2022-11-28T06:27:00Z">
          <w:pPr/>
        </w:pPrChange>
      </w:pPr>
    </w:p>
    <w:p w14:paraId="54E82C52" w14:textId="700CFDB3" w:rsidR="005B707D" w:rsidDel="00500908" w:rsidRDefault="005E76D8" w:rsidP="000D174D">
      <w:pPr>
        <w:spacing w:after="200"/>
        <w:jc w:val="center"/>
        <w:rPr>
          <w:del w:id="8877" w:author="Mutali Nepfumbada" w:date="2022-10-14T07:31:00Z"/>
        </w:rPr>
        <w:pPrChange w:id="8878" w:author="Mutali Nepfumbada" w:date="2022-11-28T06:27:00Z">
          <w:pPr/>
        </w:pPrChange>
      </w:pPr>
      <w:del w:id="8879" w:author="Mutali Nepfumbada" w:date="2022-11-28T06:27:00Z">
        <w:r w:rsidRPr="0078269D" w:rsidDel="000D174D">
          <w:delText xml:space="preserve">During the site visit on </w:delText>
        </w:r>
        <w:r w:rsidR="008440A2" w:rsidDel="000D174D">
          <w:delText xml:space="preserve">23 </w:delText>
        </w:r>
        <w:r w:rsidRPr="0078269D" w:rsidDel="000D174D">
          <w:delText>September</w:delText>
        </w:r>
        <w:r w:rsidR="008440A2" w:rsidDel="000D174D">
          <w:delText xml:space="preserve"> </w:delText>
        </w:r>
        <w:r w:rsidRPr="0078269D" w:rsidDel="000D174D">
          <w:delText xml:space="preserve">2022, Harmattan noted that all the panels were covered with </w:delText>
        </w:r>
      </w:del>
      <w:ins w:id="8880" w:author="Chanda Nxumalo" w:date="2022-10-18T13:45:00Z">
        <w:del w:id="8881" w:author="Mutali Nepfumbada" w:date="2022-11-28T06:27:00Z">
          <w:r w:rsidR="00622BE2" w:rsidDel="000D174D">
            <w:delText xml:space="preserve">a film of </w:delText>
          </w:r>
        </w:del>
      </w:ins>
      <w:del w:id="8882" w:author="Mutali Nepfumbada" w:date="2022-11-28T06:27:00Z">
        <w:r w:rsidRPr="0078269D" w:rsidDel="000D174D">
          <w:delText>dust</w:delText>
        </w:r>
      </w:del>
      <w:del w:id="8883" w:author="Mutali Nepfumbada" w:date="2022-10-14T07:29:00Z">
        <w:r w:rsidRPr="0078269D" w:rsidDel="001A5462">
          <w:delText xml:space="preserve">, </w:delText>
        </w:r>
      </w:del>
      <w:ins w:id="8884" w:author="Chanda Nxumalo" w:date="2022-10-18T13:46:00Z">
        <w:del w:id="8885" w:author="Mutali Nepfumbada" w:date="2022-11-28T06:27:00Z">
          <w:r w:rsidR="00622BE2" w:rsidDel="000D174D">
            <w:delText>ves</w:delText>
          </w:r>
        </w:del>
      </w:ins>
    </w:p>
    <w:p w14:paraId="1D08F36E" w14:textId="0CB8DA29" w:rsidR="005E76D8" w:rsidRPr="0078269D" w:rsidDel="005B707D" w:rsidRDefault="005E76D8" w:rsidP="000D174D">
      <w:pPr>
        <w:spacing w:after="200"/>
        <w:jc w:val="center"/>
        <w:rPr>
          <w:del w:id="8886" w:author="Mutali Nepfumbada" w:date="2022-10-14T07:31:00Z"/>
        </w:rPr>
        <w:pPrChange w:id="8887" w:author="Mutali Nepfumbada" w:date="2022-11-28T06:27:00Z">
          <w:pPr/>
        </w:pPrChange>
      </w:pPr>
      <w:del w:id="8888" w:author="Mutali Nepfumbada" w:date="2022-10-14T07:29:00Z">
        <w:r w:rsidRPr="0078269D" w:rsidDel="00D24EFF">
          <w:delText>possibly due to the windy spring weather. T</w:delText>
        </w:r>
      </w:del>
      <w:del w:id="8889" w:author="Mutali Nepfumbada" w:date="2022-10-14T07:31:00Z">
        <w:r w:rsidRPr="0078269D" w:rsidDel="005B707D">
          <w:delText xml:space="preserve">he </w:delText>
        </w:r>
      </w:del>
      <w:del w:id="8890" w:author="Mutali Nepfumbada" w:date="2022-10-14T06:32:00Z">
        <w:r w:rsidRPr="0078269D" w:rsidDel="0056434F">
          <w:delText>operator</w:delText>
        </w:r>
      </w:del>
      <w:del w:id="8891" w:author="Mutali Nepfumbada" w:date="2022-10-14T07:30:00Z">
        <w:r w:rsidRPr="0078269D" w:rsidDel="005B707D">
          <w:delText xml:space="preserve"> stated that the</w:delText>
        </w:r>
        <w:r w:rsidR="0027031E" w:rsidRPr="0078269D" w:rsidDel="005B707D">
          <w:delText xml:space="preserve"> modules</w:delText>
        </w:r>
        <w:r w:rsidRPr="0078269D" w:rsidDel="005B707D">
          <w:delText xml:space="preserve"> were cleaned in August</w:delText>
        </w:r>
        <w:r w:rsidR="0027031E" w:rsidRPr="0078269D" w:rsidDel="005B707D">
          <w:delText xml:space="preserve"> 2022</w:delText>
        </w:r>
        <w:r w:rsidRPr="0078269D" w:rsidDel="005B707D">
          <w:delText xml:space="preserve"> and that </w:delText>
        </w:r>
        <w:r w:rsidR="0027031E" w:rsidRPr="0078269D" w:rsidDel="005B707D">
          <w:delText xml:space="preserve">they are </w:delText>
        </w:r>
      </w:del>
      <w:del w:id="8892" w:author="Mutali Nepfumbada" w:date="2022-10-14T07:31:00Z">
        <w:r w:rsidRPr="0078269D" w:rsidDel="005B707D">
          <w:delText>clean</w:delText>
        </w:r>
        <w:r w:rsidR="0027031E" w:rsidRPr="0078269D" w:rsidDel="005B707D">
          <w:delText>ed</w:delText>
        </w:r>
        <w:r w:rsidRPr="0078269D" w:rsidDel="005B707D">
          <w:delText xml:space="preserve"> every 6 months. Harmattan notes that the soiling of the panels may </w:delText>
        </w:r>
        <w:r w:rsidR="00020BF0" w:rsidRPr="0078269D" w:rsidDel="005B707D">
          <w:delText xml:space="preserve">had </w:delText>
        </w:r>
        <w:r w:rsidRPr="0078269D" w:rsidDel="005B707D">
          <w:delText>also affected production since COD. The following figure shows the soiling on the module.</w:delText>
        </w:r>
      </w:del>
    </w:p>
    <w:p w14:paraId="5DF08C20" w14:textId="473F7E1C" w:rsidR="005E76D8" w:rsidRPr="0078269D" w:rsidDel="005B707D" w:rsidRDefault="005E76D8" w:rsidP="000D174D">
      <w:pPr>
        <w:spacing w:after="200"/>
        <w:jc w:val="center"/>
        <w:rPr>
          <w:del w:id="8893" w:author="Mutali Nepfumbada" w:date="2022-10-14T07:31:00Z"/>
        </w:rPr>
        <w:pPrChange w:id="8894" w:author="Mutali Nepfumbada" w:date="2022-11-28T06:27:00Z">
          <w:pPr/>
        </w:pPrChange>
      </w:pPr>
    </w:p>
    <w:p w14:paraId="3D9BCCB4" w14:textId="155B5F9A" w:rsidR="005E76D8" w:rsidRPr="00D82B8B" w:rsidDel="000D174D" w:rsidRDefault="005E76D8" w:rsidP="000D174D">
      <w:pPr>
        <w:spacing w:after="200"/>
        <w:jc w:val="center"/>
        <w:rPr>
          <w:del w:id="8895" w:author="Mutali Nepfumbada" w:date="2022-11-28T06:27:00Z"/>
        </w:rPr>
        <w:pPrChange w:id="8896" w:author="Mutali Nepfumbada" w:date="2022-11-28T06:27:00Z">
          <w:pPr>
            <w:jc w:val="center"/>
          </w:pPr>
        </w:pPrChange>
      </w:pPr>
      <w:del w:id="8897" w:author="Mutali Nepfumbada" w:date="2022-11-28T06:27:00Z">
        <w:r w:rsidDel="000D174D">
          <w:rPr>
            <w:noProof/>
          </w:rPr>
          <w:drawing>
            <wp:inline distT="0" distB="0" distL="0" distR="0" wp14:anchorId="0CDEA547" wp14:editId="5D06F1DB">
              <wp:extent cx="2450168" cy="2988776"/>
              <wp:effectExtent l="0" t="2540" r="5080" b="508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450168" cy="2988776"/>
                      </a:xfrm>
                      <a:prstGeom prst="rect">
                        <a:avLst/>
                      </a:prstGeom>
                    </pic:spPr>
                  </pic:pic>
                </a:graphicData>
              </a:graphic>
            </wp:inline>
          </w:drawing>
        </w:r>
      </w:del>
    </w:p>
    <w:p w14:paraId="30CDA744" w14:textId="59550C0A" w:rsidR="00590A23" w:rsidRPr="00590A23" w:rsidDel="000D174D" w:rsidRDefault="005E76D8" w:rsidP="000D174D">
      <w:pPr>
        <w:spacing w:after="200"/>
        <w:jc w:val="center"/>
        <w:rPr>
          <w:del w:id="8898" w:author="Mutali Nepfumbada" w:date="2022-11-28T06:27:00Z"/>
          <w:lang w:eastAsia="en-US"/>
          <w:rPrChange w:id="8899" w:author="Mutali Nepfumbada" w:date="2022-11-02T07:47:00Z">
            <w:rPr>
              <w:del w:id="8900" w:author="Mutali Nepfumbada" w:date="2022-11-28T06:27:00Z"/>
            </w:rPr>
          </w:rPrChange>
        </w:rPr>
        <w:pPrChange w:id="8901" w:author="Mutali Nepfumbada" w:date="2022-11-28T06:27:00Z">
          <w:pPr>
            <w:pStyle w:val="Caption"/>
          </w:pPr>
        </w:pPrChange>
      </w:pPr>
      <w:bookmarkStart w:id="8902" w:name="_Toc118269019"/>
      <w:del w:id="8903" w:author="Mutali Nepfumbada" w:date="2022-11-28T06:27:00Z">
        <w:r w:rsidRPr="00D82B8B" w:rsidDel="000D174D">
          <w:delText xml:space="preserve">Figure </w:delText>
        </w:r>
        <w:r w:rsidR="00000000" w:rsidDel="000D174D">
          <w:fldChar w:fldCharType="begin"/>
        </w:r>
        <w:r w:rsidR="00000000" w:rsidDel="000D174D">
          <w:delInstrText xml:space="preserve"> STYLEREF 1 \s </w:delInstrText>
        </w:r>
        <w:r w:rsidR="00000000" w:rsidDel="000D174D">
          <w:fldChar w:fldCharType="separate"/>
        </w:r>
        <w:r w:rsidR="00A934D1" w:rsidDel="000D174D">
          <w:rPr>
            <w:noProof/>
          </w:rPr>
          <w:delText>8</w:delText>
        </w:r>
        <w:r w:rsidR="00000000" w:rsidDel="000D174D">
          <w:rPr>
            <w:noProof/>
          </w:rPr>
          <w:fldChar w:fldCharType="end"/>
        </w:r>
        <w:r w:rsidRPr="00D82B8B" w:rsidDel="000D174D">
          <w:noBreakHyphen/>
        </w:r>
        <w:r w:rsidR="00000000" w:rsidDel="000D174D">
          <w:fldChar w:fldCharType="begin"/>
        </w:r>
        <w:r w:rsidR="00000000" w:rsidDel="000D174D">
          <w:delInstrText xml:space="preserve"> SEQ Figure \* ARABIC \s 1 </w:delInstrText>
        </w:r>
        <w:r w:rsidR="00000000" w:rsidDel="000D174D">
          <w:fldChar w:fldCharType="separate"/>
        </w:r>
        <w:r w:rsidR="00A934D1" w:rsidDel="000D174D">
          <w:rPr>
            <w:noProof/>
          </w:rPr>
          <w:delText>5</w:delText>
        </w:r>
        <w:r w:rsidR="00000000" w:rsidDel="000D174D">
          <w:rPr>
            <w:noProof/>
          </w:rPr>
          <w:fldChar w:fldCharType="end"/>
        </w:r>
        <w:r w:rsidRPr="00D82B8B" w:rsidDel="000D174D">
          <w:delText xml:space="preserve">: </w:delText>
        </w:r>
        <w:r w:rsidRPr="0078269D" w:rsidDel="000D174D">
          <w:rPr>
            <w:noProof/>
          </w:rPr>
          <w:delText>Midstream</w:delText>
        </w:r>
        <w:r w:rsidRPr="0078269D" w:rsidDel="000D174D">
          <w:rPr>
            <w:lang w:eastAsia="en-US"/>
          </w:rPr>
          <w:delText xml:space="preserve"> Soiling</w:delText>
        </w:r>
        <w:bookmarkEnd w:id="8902"/>
      </w:del>
    </w:p>
    <w:p w14:paraId="4F6BF74E" w14:textId="7B9A1E99" w:rsidR="003B4EA2" w:rsidRPr="0078269D" w:rsidDel="000D174D" w:rsidRDefault="005E76D8" w:rsidP="000D174D">
      <w:pPr>
        <w:spacing w:after="200"/>
        <w:jc w:val="center"/>
        <w:rPr>
          <w:del w:id="8904" w:author="Mutali Nepfumbada" w:date="2022-11-28T06:27:00Z"/>
        </w:rPr>
        <w:pPrChange w:id="8905" w:author="Mutali Nepfumbada" w:date="2022-11-28T06:27:00Z">
          <w:pPr/>
        </w:pPrChange>
      </w:pPr>
      <w:del w:id="8906" w:author="Mutali Nepfumbada" w:date="2022-11-28T06:27:00Z">
        <w:r w:rsidRPr="0078269D" w:rsidDel="000D174D">
          <w:delText>Harmattan recommends monitoring the so</w:delText>
        </w:r>
        <w:r w:rsidR="00B40226" w:rsidRPr="0078269D" w:rsidDel="000D174D">
          <w:delText>i</w:delText>
        </w:r>
        <w:r w:rsidRPr="0078269D" w:rsidDel="000D174D">
          <w:delText>ling for 6 months to determine if additional cleaning of the modules is needed for the site, especially in the dry season without rain.</w:delText>
        </w:r>
        <w:r w:rsidR="00B40226" w:rsidRPr="0078269D" w:rsidDel="000D174D">
          <w:delText xml:space="preserve"> </w:delText>
        </w:r>
        <w:r w:rsidR="00F73B49" w:rsidRPr="0078269D" w:rsidDel="000D174D">
          <w:delText xml:space="preserve">In </w:delText>
        </w:r>
        <w:r w:rsidR="00764C2C" w:rsidRPr="0078269D" w:rsidDel="000D174D">
          <w:delText>addition,</w:delText>
        </w:r>
        <w:r w:rsidR="00F73B49" w:rsidRPr="0078269D" w:rsidDel="000D174D">
          <w:delText xml:space="preserve"> we recommend procuring a genset integrator to mitigate the losses during load shedding.</w:delText>
        </w:r>
      </w:del>
    </w:p>
    <w:p w14:paraId="05A8030B" w14:textId="043144E4" w:rsidR="003B4EA2" w:rsidRPr="0078269D" w:rsidDel="000D174D" w:rsidRDefault="003B4EA2" w:rsidP="000D174D">
      <w:pPr>
        <w:spacing w:after="200"/>
        <w:jc w:val="center"/>
        <w:rPr>
          <w:del w:id="8907" w:author="Mutali Nepfumbada" w:date="2022-11-28T06:27:00Z"/>
        </w:rPr>
        <w:pPrChange w:id="8908" w:author="Mutali Nepfumbada" w:date="2022-11-28T06:27:00Z">
          <w:pPr/>
        </w:pPrChange>
      </w:pPr>
      <w:del w:id="8909" w:author="Mutali Nepfumbada" w:date="2022-11-28T06:27:00Z">
        <w:r w:rsidRPr="0078269D" w:rsidDel="000D174D">
          <w:br w:type="page"/>
        </w:r>
      </w:del>
    </w:p>
    <w:p w14:paraId="28E5FD29" w14:textId="712C7E98" w:rsidR="00B40226" w:rsidRPr="0078269D" w:rsidDel="000D174D" w:rsidRDefault="00B40226" w:rsidP="000D174D">
      <w:pPr>
        <w:spacing w:after="200"/>
        <w:jc w:val="center"/>
        <w:rPr>
          <w:del w:id="8910" w:author="Mutali Nepfumbada" w:date="2022-11-28T06:27:00Z"/>
        </w:rPr>
        <w:pPrChange w:id="8911" w:author="Mutali Nepfumbada" w:date="2022-11-28T06:27:00Z">
          <w:pPr/>
        </w:pPrChange>
      </w:pPr>
    </w:p>
    <w:p w14:paraId="740D8779" w14:textId="77777777" w:rsidR="00622BE2" w:rsidRDefault="00622BE2" w:rsidP="000D174D">
      <w:pPr>
        <w:spacing w:after="200"/>
        <w:jc w:val="center"/>
        <w:rPr>
          <w:ins w:id="8912" w:author="Chanda Nxumalo" w:date="2022-10-18T13:46:00Z"/>
        </w:rPr>
        <w:sectPr w:rsidR="00622BE2" w:rsidSect="006C75D2">
          <w:pgSz w:w="11907" w:h="16840" w:code="9"/>
          <w:pgMar w:top="1985" w:right="1179" w:bottom="1134" w:left="1179" w:header="709" w:footer="425" w:gutter="0"/>
          <w:cols w:space="708"/>
          <w:docGrid w:linePitch="360"/>
        </w:sectPr>
        <w:pPrChange w:id="8913" w:author="Mutali Nepfumbada" w:date="2022-11-28T06:27:00Z">
          <w:pPr>
            <w:pStyle w:val="Heading1"/>
          </w:pPr>
        </w:pPrChange>
      </w:pPr>
      <w:bookmarkStart w:id="8914" w:name="_Toc115927956"/>
      <w:bookmarkStart w:id="8915" w:name="_Toc115928366"/>
      <w:bookmarkStart w:id="8916" w:name="_Toc111090534"/>
      <w:bookmarkEnd w:id="8914"/>
      <w:bookmarkEnd w:id="8915"/>
    </w:p>
    <w:p w14:paraId="76CF5E2C" w14:textId="77777777" w:rsidR="00A45B12" w:rsidRPr="0078269D" w:rsidRDefault="00A45B12" w:rsidP="00A212C0">
      <w:pPr>
        <w:pStyle w:val="Heading1"/>
      </w:pPr>
      <w:bookmarkStart w:id="8917" w:name="_Toc118269332"/>
      <w:r w:rsidRPr="0078269D">
        <w:lastRenderedPageBreak/>
        <w:t>Hermanus Technical Performance</w:t>
      </w:r>
      <w:bookmarkEnd w:id="8916"/>
      <w:bookmarkEnd w:id="8917"/>
    </w:p>
    <w:p w14:paraId="7395D98E" w14:textId="77777777" w:rsidR="003F0DD1" w:rsidRPr="0078269D" w:rsidRDefault="003F0DD1" w:rsidP="003F0DD1"/>
    <w:p w14:paraId="56C81452" w14:textId="77777777" w:rsidR="003F0DD1" w:rsidRPr="0078269D" w:rsidDel="00F75CB4" w:rsidRDefault="003F0DD1" w:rsidP="003F0DD1">
      <w:pPr>
        <w:pStyle w:val="Heading2"/>
        <w:rPr>
          <w:del w:id="8918" w:author="Mutali Nepfumbada" w:date="2022-10-08T15:43:00Z"/>
        </w:rPr>
      </w:pPr>
      <w:del w:id="8919" w:author="Mutali Nepfumbada" w:date="2022-10-08T15:43:00Z">
        <w:r w:rsidRPr="0078269D" w:rsidDel="00F75CB4">
          <w:delText>Summary</w:delText>
        </w:r>
      </w:del>
    </w:p>
    <w:p w14:paraId="54C071D1" w14:textId="77777777" w:rsidR="003F0DD1" w:rsidRPr="0078269D" w:rsidDel="00F75CB4" w:rsidRDefault="003F0DD1" w:rsidP="003F0DD1">
      <w:pPr>
        <w:rPr>
          <w:del w:id="8920" w:author="Mutali Nepfumbada" w:date="2022-10-08T15:43:00Z"/>
        </w:rPr>
      </w:pPr>
    </w:p>
    <w:p w14:paraId="75DB4B92" w14:textId="77777777" w:rsidR="003F0DD1" w:rsidRPr="0078269D" w:rsidDel="00F75CB4" w:rsidRDefault="003F0DD1" w:rsidP="003F0DD1">
      <w:pPr>
        <w:rPr>
          <w:del w:id="8921" w:author="Mutali Nepfumbada" w:date="2022-10-08T15:43:00Z"/>
          <w:lang w:eastAsia="en-US"/>
        </w:rPr>
      </w:pPr>
      <w:del w:id="8922" w:author="Mutali Nepfumbada" w:date="2022-10-08T15:43:00Z">
        <w:r w:rsidRPr="0078269D" w:rsidDel="00F75CB4">
          <w:rPr>
            <w:lang w:eastAsia="en-US"/>
          </w:rPr>
          <w:delText>Harmattan reviewed SCADA data to analyse plant performance and made some adjustments to the forecast when data gaps occurred. The Monthly Operation Reports, Bi-Annual Inspection Checklist, Unscheduled Maintenance Report, and Thermal Reports were submitted by the operator for review.</w:delText>
        </w:r>
      </w:del>
    </w:p>
    <w:p w14:paraId="78EF0869" w14:textId="77777777" w:rsidR="003F0DD1" w:rsidRPr="0078269D" w:rsidDel="00F75CB4" w:rsidRDefault="003F0DD1" w:rsidP="003F0DD1">
      <w:pPr>
        <w:rPr>
          <w:del w:id="8923" w:author="Mutali Nepfumbada" w:date="2022-10-08T15:43:00Z"/>
          <w:lang w:eastAsia="en-US"/>
        </w:rPr>
      </w:pPr>
    </w:p>
    <w:p w14:paraId="0522A566" w14:textId="0ECA1B6F" w:rsidR="003F0DD1" w:rsidRPr="0078269D" w:rsidDel="00F75CB4" w:rsidRDefault="003F0DD1" w:rsidP="003F0DD1">
      <w:pPr>
        <w:rPr>
          <w:del w:id="8924" w:author="Mutali Nepfumbada" w:date="2022-10-08T15:43:00Z"/>
          <w:lang w:eastAsia="en-US"/>
        </w:rPr>
      </w:pPr>
      <w:del w:id="8925" w:author="Mutali Nepfumbada" w:date="2022-10-08T15:43:00Z">
        <w:r w:rsidRPr="0078269D" w:rsidDel="00F75CB4">
          <w:rPr>
            <w:lang w:eastAsia="en-US"/>
          </w:rPr>
          <w:delText>Performance review of SCADA data shows that production is 6.48 % below the P50 forecast (original forecast) and 11.82</w:delText>
        </w:r>
        <w:r w:rsidR="004B35C9" w:rsidRPr="0078269D" w:rsidDel="00F75CB4">
          <w:rPr>
            <w:lang w:eastAsia="en-US"/>
          </w:rPr>
          <w:delText xml:space="preserve"> </w:delText>
        </w:r>
        <w:r w:rsidRPr="0078269D" w:rsidDel="00F75CB4">
          <w:rPr>
            <w:lang w:eastAsia="en-US"/>
          </w:rPr>
          <w:delText xml:space="preserve">% below the weather-adjusted forecast. The measured irradiance data from the onsite pyranometer was of high quality, we only noted 2 days of data gabs. Harmattan notes that most of the month had a high irradiation compared to the forecast which indicates a that weather condition were favourable for production. We have also used the weather adjusted forecast to evaluate the performance of the plant and we noted that the weather adjusted forecast has a higher production when compared with the </w:delText>
        </w:r>
        <w:r w:rsidR="003F0DAC" w:rsidRPr="0078269D" w:rsidDel="00F75CB4">
          <w:rPr>
            <w:lang w:eastAsia="en-US"/>
          </w:rPr>
          <w:delText>actual production</w:delText>
        </w:r>
        <w:r w:rsidRPr="0078269D" w:rsidDel="00F75CB4">
          <w:rPr>
            <w:lang w:eastAsia="en-US"/>
          </w:rPr>
          <w:delText>, this indicates that the weather conditions had minor impact on the loss of production. We have also reviewed the unscheduled maintenance reports and noted that only one incident was reported which does not explain the high loss</w:delText>
        </w:r>
        <w:r w:rsidR="00913C90" w:rsidRPr="0078269D" w:rsidDel="00F75CB4">
          <w:rPr>
            <w:lang w:eastAsia="en-US"/>
          </w:rPr>
          <w:delText>es</w:delText>
        </w:r>
        <w:r w:rsidRPr="0078269D" w:rsidDel="00F75CB4">
          <w:rPr>
            <w:lang w:eastAsia="en-US"/>
          </w:rPr>
          <w:delText xml:space="preserve"> in production. The Thermal and Bi-annual Inspection Reports also do not indicate any fault that could have led to the underperformance. </w:delText>
        </w:r>
      </w:del>
    </w:p>
    <w:p w14:paraId="1D2FFA45" w14:textId="77777777" w:rsidR="003F0DD1" w:rsidRPr="0078269D" w:rsidDel="00F75CB4" w:rsidRDefault="003F0DD1" w:rsidP="003F0DD1">
      <w:pPr>
        <w:rPr>
          <w:del w:id="8926" w:author="Mutali Nepfumbada" w:date="2022-10-08T15:43:00Z"/>
          <w:lang w:eastAsia="en-US"/>
        </w:rPr>
      </w:pPr>
    </w:p>
    <w:p w14:paraId="54A0F617" w14:textId="633C73BF" w:rsidR="003F0DD1" w:rsidRPr="0078269D" w:rsidDel="00F75CB4" w:rsidRDefault="003F0DD1" w:rsidP="003F0DD1">
      <w:pPr>
        <w:rPr>
          <w:del w:id="8927" w:author="Mutali Nepfumbada" w:date="2022-10-08T15:43:00Z"/>
          <w:lang w:eastAsia="en-US"/>
        </w:rPr>
      </w:pPr>
      <w:del w:id="8928" w:author="Mutali Nepfumbada" w:date="2022-10-08T15:43: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w:delText>
        </w:r>
        <w:r w:rsidR="00B37FA6" w:rsidRPr="0078269D" w:rsidDel="00F75CB4">
          <w:rPr>
            <w:lang w:eastAsia="en-US"/>
          </w:rPr>
          <w:delText>s</w:delText>
        </w:r>
        <w:r w:rsidRPr="0078269D" w:rsidDel="00F75CB4">
          <w:rPr>
            <w:lang w:eastAsia="en-US"/>
          </w:rPr>
          <w:delText xml:space="preserve"> have Anti-Islanding protection (See System Design Section below). This means the inverters will only operate if the grid is available. The Operator has suggested installing a genset integrator, this would connect into the existing Mediclinic </w:delText>
        </w:r>
        <w:r w:rsidR="004A329D" w:rsidRPr="0078269D" w:rsidDel="00F75CB4">
          <w:rPr>
            <w:lang w:eastAsia="en-US"/>
          </w:rPr>
          <w:delText xml:space="preserve">backup </w:delText>
        </w:r>
        <w:r w:rsidRPr="0078269D" w:rsidDel="00F75CB4">
          <w:rPr>
            <w:lang w:eastAsia="en-US"/>
          </w:rPr>
          <w:delText>genset. Harmattan have asked the Operator for a quote on the cost of procuring and installing a genset integrator. We note a cost benefit study would be required before proceeding with the procurement of the genset integrator.</w:delText>
        </w:r>
      </w:del>
    </w:p>
    <w:p w14:paraId="0C5CB5E0" w14:textId="77777777" w:rsidR="00B25B7E" w:rsidRPr="0078269D" w:rsidDel="00F75CB4" w:rsidRDefault="00B25B7E" w:rsidP="00B25B7E">
      <w:pPr>
        <w:rPr>
          <w:del w:id="8929" w:author="Mutali Nepfumbada" w:date="2022-10-08T15:43:00Z"/>
          <w:lang w:eastAsia="en-US"/>
        </w:rPr>
      </w:pPr>
    </w:p>
    <w:p w14:paraId="5BB9F777" w14:textId="1F76614F" w:rsidR="00956534" w:rsidRPr="0078269D" w:rsidRDefault="00E57B08" w:rsidP="004776AB">
      <w:pPr>
        <w:rPr>
          <w:shd w:val="clear" w:color="auto" w:fill="FFFFFF"/>
        </w:rPr>
      </w:pPr>
      <w:r w:rsidRPr="0078269D">
        <w:rPr>
          <w:lang w:eastAsia="en-US"/>
        </w:rPr>
        <w:t>The following table gives a brief overview of the Hermanus PV installation</w:t>
      </w:r>
      <w:r w:rsidR="002D4C3B" w:rsidRPr="0078269D">
        <w:rPr>
          <w:shd w:val="clear" w:color="auto" w:fill="FFFFFF"/>
        </w:rPr>
        <w:t>.</w:t>
      </w:r>
    </w:p>
    <w:p w14:paraId="085766B4" w14:textId="77777777" w:rsidR="002D4C3B" w:rsidRPr="0078269D" w:rsidRDefault="002D4C3B" w:rsidP="00B25B7E">
      <w:pPr>
        <w:rPr>
          <w:lang w:eastAsia="en-US"/>
        </w:rPr>
      </w:pPr>
    </w:p>
    <w:tbl>
      <w:tblPr>
        <w:tblStyle w:val="TableGridLight"/>
        <w:tblW w:w="3313" w:type="pct"/>
        <w:jc w:val="center"/>
        <w:tblLook w:val="04A0" w:firstRow="1" w:lastRow="0" w:firstColumn="1" w:lastColumn="0" w:noHBand="0" w:noVBand="1"/>
        <w:tblPrChange w:id="8930" w:author="Mutali Nepfumbada" w:date="2022-10-12T05:57:00Z">
          <w:tblPr>
            <w:tblStyle w:val="TableGridLight"/>
            <w:tblW w:w="5000" w:type="pct"/>
            <w:jc w:val="center"/>
            <w:tblLook w:val="04A0" w:firstRow="1" w:lastRow="0" w:firstColumn="1" w:lastColumn="0" w:noHBand="0" w:noVBand="1"/>
          </w:tblPr>
        </w:tblPrChange>
      </w:tblPr>
      <w:tblGrid>
        <w:gridCol w:w="2522"/>
        <w:gridCol w:w="3818"/>
        <w:tblGridChange w:id="8931">
          <w:tblGrid>
            <w:gridCol w:w="4331"/>
            <w:gridCol w:w="5208"/>
          </w:tblGrid>
        </w:tblGridChange>
      </w:tblGrid>
      <w:tr w:rsidR="00A45B12" w:rsidRPr="0078269D" w14:paraId="06D381EE" w14:textId="77777777" w:rsidTr="00B77D2C">
        <w:trPr>
          <w:trHeight w:val="261"/>
          <w:jc w:val="center"/>
          <w:trPrChange w:id="8932" w:author="Mutali Nepfumbada" w:date="2022-10-12T05:57:00Z">
            <w:trPr>
              <w:trHeight w:val="266"/>
              <w:jc w:val="center"/>
            </w:trPr>
          </w:trPrChange>
        </w:trPr>
        <w:tc>
          <w:tcPr>
            <w:tcW w:w="5000" w:type="pct"/>
            <w:gridSpan w:val="2"/>
            <w:shd w:val="clear" w:color="auto" w:fill="5F0500"/>
            <w:noWrap/>
            <w:vAlign w:val="center"/>
            <w:hideMark/>
            <w:tcPrChange w:id="8933" w:author="Mutali Nepfumbada" w:date="2022-10-12T05:57:00Z">
              <w:tcPr>
                <w:tcW w:w="5000" w:type="pct"/>
                <w:gridSpan w:val="2"/>
                <w:shd w:val="clear" w:color="auto" w:fill="5F0500"/>
                <w:noWrap/>
                <w:vAlign w:val="center"/>
                <w:hideMark/>
              </w:tcPr>
            </w:tcPrChange>
          </w:tcPr>
          <w:p w14:paraId="1C0BAC08" w14:textId="77777777" w:rsidR="00A45B12" w:rsidRPr="0078269D" w:rsidRDefault="00A45B12" w:rsidP="00A45B12">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A45B12" w:rsidRPr="0078269D" w14:paraId="38709D08" w14:textId="77777777" w:rsidTr="00B77D2C">
        <w:trPr>
          <w:trHeight w:val="261"/>
          <w:jc w:val="center"/>
          <w:trPrChange w:id="8934" w:author="Mutali Nepfumbada" w:date="2022-10-12T05:57:00Z">
            <w:trPr>
              <w:trHeight w:val="266"/>
              <w:jc w:val="center"/>
            </w:trPr>
          </w:trPrChange>
        </w:trPr>
        <w:tc>
          <w:tcPr>
            <w:tcW w:w="1980" w:type="pct"/>
            <w:noWrap/>
            <w:vAlign w:val="center"/>
            <w:hideMark/>
            <w:tcPrChange w:id="8935" w:author="Mutali Nepfumbada" w:date="2022-10-12T05:57:00Z">
              <w:tcPr>
                <w:tcW w:w="2270" w:type="pct"/>
                <w:noWrap/>
                <w:vAlign w:val="center"/>
                <w:hideMark/>
              </w:tcPr>
            </w:tcPrChange>
          </w:tcPr>
          <w:p w14:paraId="7B2C44D3" w14:textId="738E3389" w:rsidR="00A45B12" w:rsidRPr="0078269D" w:rsidRDefault="00AF6551" w:rsidP="00A45B12">
            <w:pPr>
              <w:rPr>
                <w:rFonts w:cs="Calibri"/>
                <w:color w:val="000000"/>
                <w:lang w:val="en-ZA" w:eastAsia="en-ZA"/>
              </w:rPr>
            </w:pPr>
            <w:r w:rsidRPr="0078269D">
              <w:rPr>
                <w:rFonts w:cs="Calibri"/>
                <w:color w:val="000000"/>
                <w:lang w:val="en-ZA" w:eastAsia="en-ZA"/>
              </w:rPr>
              <w:t xml:space="preserve">Design </w:t>
            </w:r>
            <w:r w:rsidR="00A45B12" w:rsidRPr="0078269D">
              <w:rPr>
                <w:rFonts w:cs="Calibri"/>
                <w:color w:val="000000"/>
                <w:lang w:val="en-ZA" w:eastAsia="en-ZA"/>
              </w:rPr>
              <w:t>Capacity (kW</w:t>
            </w:r>
            <w:r w:rsidRPr="0078269D">
              <w:rPr>
                <w:rFonts w:cs="Calibri"/>
                <w:color w:val="000000"/>
                <w:lang w:val="en-ZA" w:eastAsia="en-ZA"/>
              </w:rPr>
              <w:t>)</w:t>
            </w:r>
            <w:r w:rsidR="00A45B12" w:rsidRPr="0078269D">
              <w:rPr>
                <w:rFonts w:cs="Calibri"/>
                <w:color w:val="000000"/>
                <w:lang w:val="en-ZA" w:eastAsia="en-ZA"/>
              </w:rPr>
              <w:t xml:space="preserve"> DC</w:t>
            </w:r>
            <w:r w:rsidRPr="0078269D">
              <w:rPr>
                <w:rFonts w:cs="Calibri"/>
                <w:color w:val="000000"/>
                <w:lang w:val="en-ZA" w:eastAsia="en-ZA"/>
              </w:rPr>
              <w:t>/AC</w:t>
            </w:r>
            <w:r w:rsidR="00A45B12" w:rsidRPr="0078269D">
              <w:rPr>
                <w:rFonts w:cs="Calibri"/>
                <w:color w:val="000000"/>
                <w:lang w:val="en-ZA" w:eastAsia="en-ZA"/>
              </w:rPr>
              <w:t>:</w:t>
            </w:r>
          </w:p>
        </w:tc>
        <w:tc>
          <w:tcPr>
            <w:tcW w:w="3020" w:type="pct"/>
            <w:noWrap/>
            <w:vAlign w:val="center"/>
            <w:hideMark/>
            <w:tcPrChange w:id="8936" w:author="Mutali Nepfumbada" w:date="2022-10-12T05:57:00Z">
              <w:tcPr>
                <w:tcW w:w="2730" w:type="pct"/>
                <w:noWrap/>
                <w:vAlign w:val="center"/>
                <w:hideMark/>
              </w:tcPr>
            </w:tcPrChange>
          </w:tcPr>
          <w:p w14:paraId="6C5949C9" w14:textId="2E1F4063" w:rsidR="00A45B12" w:rsidRPr="0078269D" w:rsidRDefault="0070324E" w:rsidP="00A45B12">
            <w:pPr>
              <w:rPr>
                <w:rFonts w:cs="Calibri"/>
                <w:color w:val="000000"/>
                <w:lang w:val="en-ZA" w:eastAsia="en-ZA"/>
              </w:rPr>
            </w:pPr>
            <w:r w:rsidRPr="0078269D">
              <w:rPr>
                <w:rFonts w:cs="Calibri"/>
                <w:color w:val="000000"/>
                <w:lang w:val="en-ZA" w:eastAsia="en-ZA"/>
              </w:rPr>
              <w:t>211.7 / 200</w:t>
            </w:r>
            <w:r w:rsidRPr="0078269D">
              <w:rPr>
                <w:rFonts w:cs="Calibri"/>
                <w:color w:val="000000"/>
                <w:lang w:val="en-ZA" w:eastAsia="en-ZA"/>
              </w:rPr>
              <w:tab/>
            </w:r>
          </w:p>
        </w:tc>
      </w:tr>
      <w:tr w:rsidR="00A65542" w:rsidRPr="0078269D" w14:paraId="320152A0" w14:textId="77777777" w:rsidTr="00B77D2C">
        <w:trPr>
          <w:trHeight w:val="261"/>
          <w:jc w:val="center"/>
          <w:trPrChange w:id="8937" w:author="Mutali Nepfumbada" w:date="2022-10-12T05:57:00Z">
            <w:trPr>
              <w:trHeight w:val="266"/>
              <w:jc w:val="center"/>
            </w:trPr>
          </w:trPrChange>
        </w:trPr>
        <w:tc>
          <w:tcPr>
            <w:tcW w:w="1980" w:type="pct"/>
            <w:noWrap/>
            <w:vAlign w:val="center"/>
            <w:tcPrChange w:id="8938" w:author="Mutali Nepfumbada" w:date="2022-10-12T05:57:00Z">
              <w:tcPr>
                <w:tcW w:w="2270" w:type="pct"/>
                <w:noWrap/>
                <w:vAlign w:val="center"/>
              </w:tcPr>
            </w:tcPrChange>
          </w:tcPr>
          <w:p w14:paraId="383DEBA3" w14:textId="43F9F47F" w:rsidR="00A65542" w:rsidRPr="0078269D" w:rsidRDefault="00A65542" w:rsidP="00A45B12">
            <w:pPr>
              <w:rPr>
                <w:rFonts w:cs="Calibri"/>
                <w:color w:val="000000"/>
                <w:lang w:val="en-ZA" w:eastAsia="en-ZA"/>
              </w:rPr>
            </w:pPr>
            <w:r w:rsidRPr="0078269D">
              <w:rPr>
                <w:rFonts w:cs="Calibri"/>
                <w:color w:val="000000"/>
                <w:lang w:val="en-ZA" w:eastAsia="en-ZA"/>
              </w:rPr>
              <w:t>Achieved Capacity (kW) DC/AC</w:t>
            </w:r>
          </w:p>
        </w:tc>
        <w:tc>
          <w:tcPr>
            <w:tcW w:w="3020" w:type="pct"/>
            <w:noWrap/>
            <w:vAlign w:val="center"/>
            <w:tcPrChange w:id="8939" w:author="Mutali Nepfumbada" w:date="2022-10-12T05:57:00Z">
              <w:tcPr>
                <w:tcW w:w="2730" w:type="pct"/>
                <w:noWrap/>
                <w:vAlign w:val="center"/>
              </w:tcPr>
            </w:tcPrChange>
          </w:tcPr>
          <w:p w14:paraId="3A859712" w14:textId="7C3AA868" w:rsidR="00A65542" w:rsidRPr="0078269D" w:rsidRDefault="0070324E" w:rsidP="00A45B12">
            <w:pPr>
              <w:rPr>
                <w:rFonts w:cs="Calibri"/>
                <w:color w:val="000000"/>
                <w:lang w:val="en-ZA" w:eastAsia="en-ZA"/>
              </w:rPr>
            </w:pPr>
            <w:r w:rsidRPr="0078269D">
              <w:rPr>
                <w:rFonts w:cs="Calibri"/>
                <w:color w:val="000000"/>
                <w:lang w:val="en-ZA" w:eastAsia="en-ZA"/>
              </w:rPr>
              <w:t>211.7 / 220</w:t>
            </w:r>
          </w:p>
        </w:tc>
      </w:tr>
      <w:tr w:rsidR="00A45B12" w:rsidRPr="0078269D" w14:paraId="29504F24" w14:textId="77777777" w:rsidTr="00B77D2C">
        <w:trPr>
          <w:trHeight w:val="261"/>
          <w:jc w:val="center"/>
          <w:trPrChange w:id="8940" w:author="Mutali Nepfumbada" w:date="2022-10-12T05:57:00Z">
            <w:trPr>
              <w:trHeight w:val="266"/>
              <w:jc w:val="center"/>
            </w:trPr>
          </w:trPrChange>
        </w:trPr>
        <w:tc>
          <w:tcPr>
            <w:tcW w:w="1980" w:type="pct"/>
            <w:noWrap/>
            <w:vAlign w:val="center"/>
            <w:hideMark/>
            <w:tcPrChange w:id="8941" w:author="Mutali Nepfumbada" w:date="2022-10-12T05:57:00Z">
              <w:tcPr>
                <w:tcW w:w="2270" w:type="pct"/>
                <w:noWrap/>
                <w:vAlign w:val="center"/>
                <w:hideMark/>
              </w:tcPr>
            </w:tcPrChange>
          </w:tcPr>
          <w:p w14:paraId="5344FCDE" w14:textId="3B4B9F1F" w:rsidR="00A45B12" w:rsidRPr="0078269D" w:rsidRDefault="00F64F0A" w:rsidP="00A45B12">
            <w:pPr>
              <w:rPr>
                <w:rFonts w:cs="Calibri"/>
                <w:color w:val="000000"/>
                <w:lang w:val="en-ZA" w:eastAsia="en-ZA"/>
              </w:rPr>
            </w:pPr>
            <w:r w:rsidRPr="0078269D">
              <w:rPr>
                <w:rFonts w:cs="Calibri"/>
                <w:color w:val="000000"/>
                <w:lang w:val="en-ZA" w:eastAsia="en-ZA"/>
              </w:rPr>
              <w:t>Technology</w:t>
            </w:r>
          </w:p>
        </w:tc>
        <w:tc>
          <w:tcPr>
            <w:tcW w:w="3020" w:type="pct"/>
            <w:noWrap/>
            <w:vAlign w:val="center"/>
            <w:hideMark/>
            <w:tcPrChange w:id="8942" w:author="Mutali Nepfumbada" w:date="2022-10-12T05:57:00Z">
              <w:tcPr>
                <w:tcW w:w="2730" w:type="pct"/>
                <w:noWrap/>
                <w:vAlign w:val="center"/>
                <w:hideMark/>
              </w:tcPr>
            </w:tcPrChange>
          </w:tcPr>
          <w:p w14:paraId="18A5BCFF" w14:textId="77777777" w:rsidR="00A45B12" w:rsidRPr="0078269D" w:rsidRDefault="00A45B12" w:rsidP="00A45B12">
            <w:pPr>
              <w:rPr>
                <w:rFonts w:cs="Calibri"/>
                <w:color w:val="000000"/>
                <w:lang w:val="en-ZA" w:eastAsia="en-ZA"/>
              </w:rPr>
            </w:pPr>
            <w:r w:rsidRPr="0078269D">
              <w:rPr>
                <w:rFonts w:cs="Calibri"/>
                <w:color w:val="000000"/>
                <w:lang w:val="en-ZA" w:eastAsia="en-ZA"/>
              </w:rPr>
              <w:t>Solar</w:t>
            </w:r>
          </w:p>
        </w:tc>
      </w:tr>
      <w:tr w:rsidR="00A45B12" w:rsidRPr="0078269D" w14:paraId="127C95E5" w14:textId="77777777" w:rsidTr="00B77D2C">
        <w:trPr>
          <w:trHeight w:val="261"/>
          <w:jc w:val="center"/>
          <w:trPrChange w:id="8943" w:author="Mutali Nepfumbada" w:date="2022-10-12T05:57:00Z">
            <w:trPr>
              <w:trHeight w:val="266"/>
              <w:jc w:val="center"/>
            </w:trPr>
          </w:trPrChange>
        </w:trPr>
        <w:tc>
          <w:tcPr>
            <w:tcW w:w="1980" w:type="pct"/>
            <w:noWrap/>
            <w:vAlign w:val="center"/>
            <w:hideMark/>
            <w:tcPrChange w:id="8944" w:author="Mutali Nepfumbada" w:date="2022-10-12T05:57:00Z">
              <w:tcPr>
                <w:tcW w:w="2270" w:type="pct"/>
                <w:noWrap/>
                <w:vAlign w:val="center"/>
                <w:hideMark/>
              </w:tcPr>
            </w:tcPrChange>
          </w:tcPr>
          <w:p w14:paraId="08F8DD04" w14:textId="77777777" w:rsidR="00A45B12" w:rsidRPr="0078269D" w:rsidRDefault="00A45B12" w:rsidP="00A45B12">
            <w:pPr>
              <w:rPr>
                <w:rFonts w:cs="Calibri"/>
                <w:color w:val="000000"/>
                <w:lang w:val="en-ZA" w:eastAsia="en-ZA"/>
              </w:rPr>
            </w:pPr>
            <w:r w:rsidRPr="0078269D">
              <w:rPr>
                <w:rFonts w:cs="Calibri"/>
                <w:color w:val="000000"/>
                <w:lang w:val="en-ZA" w:eastAsia="en-ZA"/>
              </w:rPr>
              <w:t>Project Company:</w:t>
            </w:r>
          </w:p>
        </w:tc>
        <w:tc>
          <w:tcPr>
            <w:tcW w:w="3020" w:type="pct"/>
            <w:noWrap/>
            <w:vAlign w:val="center"/>
            <w:hideMark/>
            <w:tcPrChange w:id="8945" w:author="Mutali Nepfumbada" w:date="2022-10-12T05:57:00Z">
              <w:tcPr>
                <w:tcW w:w="2730" w:type="pct"/>
                <w:noWrap/>
                <w:vAlign w:val="center"/>
                <w:hideMark/>
              </w:tcPr>
            </w:tcPrChange>
          </w:tcPr>
          <w:p w14:paraId="4E439A20" w14:textId="77777777" w:rsidR="00A45B12" w:rsidRPr="0078269D" w:rsidRDefault="00A45B12" w:rsidP="00A45B12">
            <w:pPr>
              <w:rPr>
                <w:rFonts w:cs="Calibri"/>
                <w:color w:val="000000"/>
                <w:lang w:val="en-ZA" w:eastAsia="en-ZA"/>
              </w:rPr>
            </w:pPr>
            <w:r w:rsidRPr="0078269D">
              <w:rPr>
                <w:rFonts w:cs="Calibri"/>
                <w:color w:val="000000"/>
                <w:lang w:val="en-ZA" w:eastAsia="en-ZA"/>
              </w:rPr>
              <w:t>Moshesh Solar PV 1 (Pty) Ltd</w:t>
            </w:r>
          </w:p>
        </w:tc>
      </w:tr>
      <w:tr w:rsidR="00A45B12" w:rsidRPr="0078269D" w14:paraId="2EC394AB" w14:textId="77777777" w:rsidTr="00B77D2C">
        <w:trPr>
          <w:trHeight w:val="261"/>
          <w:jc w:val="center"/>
          <w:trPrChange w:id="8946" w:author="Mutali Nepfumbada" w:date="2022-10-12T05:57:00Z">
            <w:trPr>
              <w:trHeight w:val="266"/>
              <w:jc w:val="center"/>
            </w:trPr>
          </w:trPrChange>
        </w:trPr>
        <w:tc>
          <w:tcPr>
            <w:tcW w:w="1980" w:type="pct"/>
            <w:noWrap/>
            <w:vAlign w:val="center"/>
            <w:hideMark/>
            <w:tcPrChange w:id="8947" w:author="Mutali Nepfumbada" w:date="2022-10-12T05:57:00Z">
              <w:tcPr>
                <w:tcW w:w="2270" w:type="pct"/>
                <w:noWrap/>
                <w:vAlign w:val="center"/>
                <w:hideMark/>
              </w:tcPr>
            </w:tcPrChange>
          </w:tcPr>
          <w:p w14:paraId="508F249E" w14:textId="77777777" w:rsidR="00A45B12" w:rsidRPr="0078269D" w:rsidRDefault="00A45B12" w:rsidP="00A45B12">
            <w:pPr>
              <w:rPr>
                <w:rFonts w:cs="Calibri"/>
                <w:color w:val="000000"/>
                <w:lang w:val="en-ZA" w:eastAsia="en-ZA"/>
              </w:rPr>
            </w:pPr>
            <w:r w:rsidRPr="0078269D">
              <w:rPr>
                <w:rFonts w:cs="Calibri"/>
                <w:color w:val="000000"/>
                <w:lang w:val="en-ZA" w:eastAsia="en-ZA"/>
              </w:rPr>
              <w:t>Address:</w:t>
            </w:r>
          </w:p>
        </w:tc>
        <w:tc>
          <w:tcPr>
            <w:tcW w:w="3020" w:type="pct"/>
            <w:noWrap/>
            <w:vAlign w:val="center"/>
            <w:hideMark/>
            <w:tcPrChange w:id="8948" w:author="Mutali Nepfumbada" w:date="2022-10-12T05:57:00Z">
              <w:tcPr>
                <w:tcW w:w="2730" w:type="pct"/>
                <w:noWrap/>
                <w:vAlign w:val="center"/>
                <w:hideMark/>
              </w:tcPr>
            </w:tcPrChange>
          </w:tcPr>
          <w:p w14:paraId="1E7CA49B" w14:textId="41DC5023" w:rsidR="00A45B12" w:rsidRPr="0078269D" w:rsidRDefault="00A45B12" w:rsidP="00A45B12">
            <w:pPr>
              <w:rPr>
                <w:rFonts w:cs="Calibri"/>
                <w:color w:val="000000"/>
                <w:lang w:val="en-ZA" w:eastAsia="en-ZA"/>
              </w:rPr>
            </w:pPr>
            <w:r w:rsidRPr="0078269D">
              <w:rPr>
                <w:rFonts w:cs="Calibri"/>
                <w:color w:val="000000"/>
                <w:lang w:val="en-ZA" w:eastAsia="en-ZA"/>
              </w:rPr>
              <w:t xml:space="preserve">Ravenscroft Rd Hermanus – </w:t>
            </w:r>
            <w:r w:rsidR="006B0498" w:rsidRPr="0078269D">
              <w:rPr>
                <w:rFonts w:cs="Calibri"/>
                <w:color w:val="000000"/>
                <w:lang w:val="en-ZA" w:eastAsia="en-ZA"/>
              </w:rPr>
              <w:t>7,200</w:t>
            </w:r>
            <w:r w:rsidRPr="0078269D">
              <w:rPr>
                <w:rFonts w:cs="Calibri"/>
                <w:color w:val="000000"/>
                <w:lang w:val="en-ZA" w:eastAsia="en-ZA"/>
              </w:rPr>
              <w:t xml:space="preserve"> – South Africa</w:t>
            </w:r>
          </w:p>
        </w:tc>
      </w:tr>
      <w:tr w:rsidR="00F64F0A" w:rsidRPr="0078269D" w14:paraId="5FC1C010" w14:textId="77777777" w:rsidTr="00B77D2C">
        <w:trPr>
          <w:trHeight w:val="261"/>
          <w:jc w:val="center"/>
          <w:trPrChange w:id="8949" w:author="Mutali Nepfumbada" w:date="2022-10-12T05:57:00Z">
            <w:trPr>
              <w:trHeight w:val="266"/>
              <w:jc w:val="center"/>
            </w:trPr>
          </w:trPrChange>
        </w:trPr>
        <w:tc>
          <w:tcPr>
            <w:tcW w:w="1980" w:type="pct"/>
            <w:noWrap/>
            <w:vAlign w:val="center"/>
            <w:tcPrChange w:id="8950" w:author="Mutali Nepfumbada" w:date="2022-10-12T05:57:00Z">
              <w:tcPr>
                <w:tcW w:w="2270" w:type="pct"/>
                <w:noWrap/>
                <w:vAlign w:val="center"/>
              </w:tcPr>
            </w:tcPrChange>
          </w:tcPr>
          <w:p w14:paraId="0DE4D0B3" w14:textId="262F0B47" w:rsidR="00F64F0A" w:rsidRPr="0078269D" w:rsidRDefault="00F64F0A" w:rsidP="00A45B12">
            <w:pPr>
              <w:rPr>
                <w:rFonts w:cs="Calibri"/>
                <w:color w:val="000000"/>
                <w:lang w:val="en-ZA" w:eastAsia="en-ZA"/>
              </w:rPr>
            </w:pPr>
            <w:r w:rsidRPr="0078269D">
              <w:rPr>
                <w:rFonts w:cs="Calibri"/>
                <w:color w:val="000000"/>
                <w:lang w:val="en-ZA" w:eastAsia="en-ZA"/>
              </w:rPr>
              <w:t>Commercial Operation Date</w:t>
            </w:r>
          </w:p>
        </w:tc>
        <w:tc>
          <w:tcPr>
            <w:tcW w:w="3020" w:type="pct"/>
            <w:noWrap/>
            <w:vAlign w:val="center"/>
            <w:tcPrChange w:id="8951" w:author="Mutali Nepfumbada" w:date="2022-10-12T05:57:00Z">
              <w:tcPr>
                <w:tcW w:w="2730" w:type="pct"/>
                <w:noWrap/>
                <w:vAlign w:val="center"/>
              </w:tcPr>
            </w:tcPrChange>
          </w:tcPr>
          <w:p w14:paraId="1E272BA3" w14:textId="39622BCB" w:rsidR="00F64F0A" w:rsidRPr="0078269D" w:rsidRDefault="00F64F0A" w:rsidP="00A45B12">
            <w:pPr>
              <w:rPr>
                <w:rFonts w:cs="Calibri"/>
                <w:color w:val="000000"/>
                <w:lang w:val="en-ZA" w:eastAsia="en-ZA"/>
              </w:rPr>
            </w:pPr>
            <w:r w:rsidRPr="0078269D">
              <w:rPr>
                <w:rFonts w:cs="Calibri"/>
                <w:color w:val="000000"/>
                <w:lang w:val="en-ZA" w:eastAsia="en-ZA"/>
              </w:rPr>
              <w:t>10 Mar</w:t>
            </w:r>
            <w:r w:rsidR="00A10E88" w:rsidRPr="0078269D">
              <w:rPr>
                <w:rFonts w:cs="Calibri"/>
                <w:color w:val="000000"/>
                <w:lang w:val="en-ZA" w:eastAsia="en-ZA"/>
              </w:rPr>
              <w:t>ch</w:t>
            </w:r>
            <w:r w:rsidRPr="0078269D">
              <w:rPr>
                <w:rFonts w:cs="Calibri"/>
                <w:color w:val="000000"/>
                <w:lang w:val="en-ZA" w:eastAsia="en-ZA"/>
              </w:rPr>
              <w:t xml:space="preserve"> </w:t>
            </w:r>
            <w:r w:rsidR="006B0498" w:rsidRPr="0078269D">
              <w:rPr>
                <w:rFonts w:cs="Calibri"/>
                <w:color w:val="000000"/>
                <w:lang w:val="en-ZA" w:eastAsia="en-ZA"/>
              </w:rPr>
              <w:t>2022</w:t>
            </w:r>
          </w:p>
        </w:tc>
      </w:tr>
    </w:tbl>
    <w:p w14:paraId="336E1523" w14:textId="4978B675" w:rsidR="00B25B7E" w:rsidRPr="0078269D" w:rsidRDefault="00B61424" w:rsidP="00B61424">
      <w:pPr>
        <w:pStyle w:val="Caption"/>
        <w:rPr>
          <w:ins w:id="8952" w:author="Mutali Nepfumbada" w:date="2022-10-08T15:43:00Z"/>
        </w:rPr>
      </w:pPr>
      <w:bookmarkStart w:id="8953" w:name="_Toc114662539"/>
      <w:bookmarkStart w:id="8954" w:name="_Toc120510263"/>
      <w:r w:rsidRPr="0078269D">
        <w:t xml:space="preserve">Table </w:t>
      </w:r>
      <w:r w:rsidR="00000000">
        <w:fldChar w:fldCharType="begin"/>
      </w:r>
      <w:r w:rsidR="00000000">
        <w:instrText xml:space="preserve"> STYLEREF 1 \s </w:instrText>
      </w:r>
      <w:r w:rsidR="00000000">
        <w:fldChar w:fldCharType="separate"/>
      </w:r>
      <w:r w:rsidR="00A934D1">
        <w:rPr>
          <w:noProof/>
        </w:rPr>
        <w:t>9</w:t>
      </w:r>
      <w:r w:rsidR="00000000">
        <w:rPr>
          <w:noProof/>
        </w:rPr>
        <w:fldChar w:fldCharType="end"/>
      </w:r>
      <w:r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r w:rsidRPr="00D82B8B">
        <w:t xml:space="preserve">: </w:t>
      </w:r>
      <w:r w:rsidRPr="0078269D">
        <w:t>Hermanus Project Overview</w:t>
      </w:r>
      <w:bookmarkEnd w:id="8954"/>
      <w:r w:rsidRPr="0078269D">
        <w:t xml:space="preserve"> </w:t>
      </w:r>
      <w:bookmarkEnd w:id="8953"/>
    </w:p>
    <w:p w14:paraId="3DCF52F3" w14:textId="57392578" w:rsidR="00F75CB4" w:rsidRPr="0078269D" w:rsidDel="000D174D" w:rsidRDefault="00F75CB4">
      <w:pPr>
        <w:rPr>
          <w:del w:id="8955" w:author="Mutali Nepfumbada" w:date="2022-11-28T06:30:00Z"/>
        </w:rPr>
        <w:pPrChange w:id="8956" w:author="Mutali Nepfumbada" w:date="2022-10-08T15:43:00Z">
          <w:pPr>
            <w:pStyle w:val="Caption"/>
          </w:pPr>
        </w:pPrChange>
      </w:pPr>
    </w:p>
    <w:p w14:paraId="50EE402C" w14:textId="32810807" w:rsidR="003B4EA2" w:rsidRPr="0078269D" w:rsidDel="000D174D" w:rsidRDefault="00205700" w:rsidP="003B4EA2">
      <w:pPr>
        <w:rPr>
          <w:del w:id="8957" w:author="Mutali Nepfumbada" w:date="2022-11-28T06:29:00Z"/>
        </w:rPr>
      </w:pPr>
      <w:ins w:id="8958" w:author="Justin Wimbush" w:date="2022-11-01T18:08:00Z">
        <w:del w:id="8959" w:author="Mutali Nepfumbada" w:date="2022-11-28T06:29:00Z">
          <w:r w:rsidDel="000D174D">
            <w:rPr>
              <w:lang w:eastAsia="en-US"/>
            </w:rPr>
            <w:delText xml:space="preserve">the </w:delText>
          </w:r>
          <w:r w:rsidR="00F75CB4" w:rsidRPr="0078269D" w:rsidDel="000D174D">
            <w:rPr>
              <w:lang w:eastAsia="en-US"/>
            </w:rPr>
            <w:delText xml:space="preserve"> </w:delText>
          </w:r>
          <w:r w:rsidR="00215DE9" w:rsidDel="000D174D">
            <w:rPr>
              <w:lang w:eastAsia="en-US"/>
            </w:rPr>
            <w:delText>the</w:delText>
          </w:r>
        </w:del>
      </w:ins>
      <w:ins w:id="8960" w:author="Chanda Nxumalo" w:date="2022-10-18T13:46:00Z">
        <w:del w:id="8961" w:author="Mutali Nepfumbada" w:date="2022-11-28T06:29:00Z">
          <w:r w:rsidR="00622BE2" w:rsidDel="000D174D">
            <w:rPr>
              <w:lang w:eastAsia="en-US"/>
            </w:rPr>
            <w:delText>sem</w:delText>
          </w:r>
        </w:del>
      </w:ins>
      <w:ins w:id="8962" w:author="Justin Wimbush" w:date="2022-11-01T18:08:00Z">
        <w:del w:id="8963" w:author="Mutali Nepfumbada" w:date="2022-11-28T06:29:00Z">
          <w:r w:rsidR="00215DE9" w:rsidDel="000D174D">
            <w:rPr>
              <w:lang w:eastAsia="en-US"/>
            </w:rPr>
            <w:delText xml:space="preserve">A pthe </w:delText>
          </w:r>
        </w:del>
      </w:ins>
      <w:del w:id="8964" w:author="Mutali Nepfumbada" w:date="2022-10-31T07:11:00Z">
        <w:r w:rsidR="00230F94" w:rsidRPr="00230F94" w:rsidDel="008A410D">
          <w:rPr>
            <w:lang w:eastAsia="en-US"/>
          </w:rPr>
          <w:delText>-</w:delText>
        </w:r>
      </w:del>
      <w:del w:id="8965" w:author="Mutali Nepfumbada" w:date="2022-11-28T06:29:00Z">
        <w:r w:rsidR="00230F94" w:rsidRPr="00230F94" w:rsidDel="000D174D">
          <w:rPr>
            <w:lang w:eastAsia="en-US"/>
          </w:rPr>
          <w:delText>8.52</w:delText>
        </w:r>
      </w:del>
      <w:ins w:id="8966" w:author="Justin Wimbush" w:date="2022-11-01T18:08:00Z">
        <w:del w:id="8967" w:author="Mutali Nepfumbada" w:date="2022-11-28T06:29:00Z">
          <w:r w:rsidR="00C05ABF" w:rsidDel="000D174D">
            <w:rPr>
              <w:lang w:eastAsia="en-US"/>
            </w:rPr>
            <w:delText>;</w:delText>
          </w:r>
          <w:r w:rsidR="00215DE9" w:rsidDel="000D174D">
            <w:rPr>
              <w:lang w:eastAsia="en-US"/>
            </w:rPr>
            <w:delText>two</w:delText>
          </w:r>
        </w:del>
      </w:ins>
      <w:ins w:id="8968" w:author="Justin Wimbush" w:date="2022-11-01T18:09:00Z">
        <w:del w:id="8969" w:author="Mutali Nepfumbada" w:date="2022-11-28T06:29:00Z">
          <w:r w:rsidR="00C05ABF" w:rsidDel="000D174D">
            <w:rPr>
              <w:lang w:eastAsia="en-US"/>
            </w:rPr>
            <w:delText>s s</w:delText>
          </w:r>
        </w:del>
      </w:ins>
      <w:ins w:id="8970" w:author="Chanda Nxumalo" w:date="2022-10-18T13:47:00Z">
        <w:del w:id="8971" w:author="Mutali Nepfumbada" w:date="2022-11-28T06:29:00Z">
          <w:r w:rsidR="00837CF8" w:rsidDel="000D174D">
            <w:rPr>
              <w:lang w:eastAsia="en-US"/>
            </w:rPr>
            <w:delText>sem</w:delText>
          </w:r>
        </w:del>
      </w:ins>
      <w:commentRangeStart w:id="8972"/>
      <w:ins w:id="8973" w:author="Justin Wimbush" w:date="2022-11-01T18:10:00Z">
        <w:del w:id="8974" w:author="Mutali Nepfumbada" w:date="2022-11-28T06:29:00Z">
          <w:r w:rsidR="00875714" w:rsidDel="000D174D">
            <w:rPr>
              <w:lang w:eastAsia="en-US"/>
            </w:rPr>
            <w:delText>aip</w:delText>
          </w:r>
        </w:del>
      </w:ins>
      <w:commentRangeEnd w:id="8972"/>
      <w:del w:id="8975" w:author="Mutali Nepfumbada" w:date="2022-10-31T07:13:00Z">
        <w:r w:rsidR="00837CF8" w:rsidDel="00B74353">
          <w:rPr>
            <w:rStyle w:val="CommentReference"/>
            <w:rFonts w:ascii="Verdana" w:hAnsi="Verdana"/>
          </w:rPr>
          <w:commentReference w:id="8972"/>
        </w:r>
      </w:del>
    </w:p>
    <w:p w14:paraId="5F20BAAA" w14:textId="4F09EE69" w:rsidR="003B4EA2" w:rsidRPr="0078269D" w:rsidDel="000D174D" w:rsidRDefault="003B4EA2" w:rsidP="003B4EA2">
      <w:pPr>
        <w:pStyle w:val="Heading2"/>
        <w:rPr>
          <w:del w:id="8976" w:author="Mutali Nepfumbada" w:date="2022-11-28T06:30:00Z"/>
        </w:rPr>
      </w:pPr>
      <w:bookmarkStart w:id="8977" w:name="_Toc118269334"/>
      <w:del w:id="8978" w:author="Mutali Nepfumbada" w:date="2022-11-28T06:30:00Z">
        <w:r w:rsidRPr="0078269D" w:rsidDel="000D174D">
          <w:delText>System Design</w:delText>
        </w:r>
        <w:bookmarkEnd w:id="8977"/>
        <w:r w:rsidRPr="0078269D" w:rsidDel="000D174D">
          <w:delText xml:space="preserve"> </w:delText>
        </w:r>
      </w:del>
    </w:p>
    <w:p w14:paraId="05A5EE11" w14:textId="77777777" w:rsidR="003B4EA2" w:rsidRPr="0078269D" w:rsidDel="00A2545A" w:rsidRDefault="003B4EA2" w:rsidP="003B4EA2">
      <w:pPr>
        <w:rPr>
          <w:del w:id="8979" w:author="Mutali Nepfumbada" w:date="2022-10-14T08:44:00Z"/>
        </w:rPr>
      </w:pPr>
    </w:p>
    <w:p w14:paraId="6650AC5A" w14:textId="6D60B608" w:rsidR="006F13D5" w:rsidRPr="0078269D" w:rsidDel="00423E35" w:rsidRDefault="006F13D5" w:rsidP="006F13D5">
      <w:pPr>
        <w:rPr>
          <w:del w:id="8980" w:author="Mutali Nepfumbada" w:date="2022-10-12T06:21:00Z"/>
        </w:rPr>
      </w:pPr>
      <w:del w:id="8981" w:author="Mutali Nepfumbada" w:date="2022-10-12T06:21:00Z">
        <w:r w:rsidRPr="0078269D" w:rsidDel="00423E35">
          <w:delText xml:space="preserve">The system is a </w:delText>
        </w:r>
        <w:r w:rsidR="00BA1A18" w:rsidRPr="0078269D" w:rsidDel="00423E35">
          <w:delText>211.7 KWp</w:delText>
        </w:r>
        <w:r w:rsidRPr="0078269D" w:rsidDel="00423E35">
          <w:delText xml:space="preserve"> system with 5</w:delText>
        </w:r>
        <w:r w:rsidR="005F6F08" w:rsidRPr="0078269D" w:rsidDel="00423E35">
          <w:delText>40</w:delText>
        </w:r>
        <w:r w:rsidRPr="0078269D" w:rsidDel="00423E35">
          <w:delText xml:space="preserve">Wp JA </w:delText>
        </w:r>
        <w:r w:rsidR="00BF4825" w:rsidRPr="0078269D" w:rsidDel="00423E35">
          <w:delText xml:space="preserve">Solar </w:delText>
        </w:r>
        <w:r w:rsidRPr="0078269D" w:rsidDel="00423E35">
          <w:delText xml:space="preserve">PV modules connected to 2 Huawei </w:delText>
        </w:r>
        <w:r w:rsidR="00BF4825" w:rsidRPr="0078269D" w:rsidDel="00423E35">
          <w:delText>10</w:delText>
        </w:r>
        <w:r w:rsidRPr="0078269D" w:rsidDel="00423E35">
          <w:delText xml:space="preserve">0 kW inverters. The system works with PV modules that generate DC electricity. DC is then converted to AC so that it can be used in the buildings. Inverters are used to convert the electricity for this purpose. The inverters installed by Mediclinic are grid-connected and have </w:delText>
        </w:r>
        <w:r w:rsidR="00797052" w:rsidRPr="0078269D" w:rsidDel="00423E35">
          <w:delText>Anti-</w:delText>
        </w:r>
        <w:r w:rsidRPr="0078269D" w:rsidDel="00423E35">
          <w:delText>islanding protection.</w:delText>
        </w:r>
      </w:del>
    </w:p>
    <w:p w14:paraId="3FF0D3E2" w14:textId="32344FFC" w:rsidR="006F13D5" w:rsidRPr="0078269D" w:rsidDel="00423E35" w:rsidRDefault="006F13D5" w:rsidP="006F13D5">
      <w:pPr>
        <w:rPr>
          <w:del w:id="8982" w:author="Mutali Nepfumbada" w:date="2022-10-12T06:21:00Z"/>
        </w:rPr>
      </w:pPr>
    </w:p>
    <w:p w14:paraId="5DA3491A" w14:textId="0D49D011" w:rsidR="00336725" w:rsidRPr="0078269D" w:rsidDel="000D174D" w:rsidRDefault="003B4EA2" w:rsidP="006F13D5">
      <w:pPr>
        <w:rPr>
          <w:del w:id="8983" w:author="Mutali Nepfumbada" w:date="2022-11-28T06:30:00Z"/>
        </w:rPr>
      </w:pPr>
      <w:del w:id="8984" w:author="Mutali Nepfumbada" w:date="2022-10-12T06:21:00Z">
        <w:r w:rsidRPr="0078269D" w:rsidDel="00423E35">
          <w:delText xml:space="preserve">Anti-Islanding </w:delText>
        </w:r>
        <w:r w:rsidR="006F13D5" w:rsidRPr="0078269D" w:rsidDel="00423E35">
          <w:delText>protection</w:delText>
        </w:r>
        <w:r w:rsidRPr="0078269D" w:rsidDel="00423E35">
          <w:delText xml:space="preserve"> is a commonly required safety feature </w:delText>
        </w:r>
        <w:r w:rsidR="006F13D5" w:rsidRPr="0078269D" w:rsidDel="00423E35">
          <w:delText>that</w:delText>
        </w:r>
        <w:r w:rsidRPr="0078269D" w:rsidDel="00423E35">
          <w:delText xml:space="preserve"> disables PV inverters when the grid </w:delText>
        </w:r>
        <w:r w:rsidR="006F13D5" w:rsidRPr="0078269D" w:rsidDel="00423E35">
          <w:delText>goes into islanding mode.</w:delText>
        </w:r>
        <w:r w:rsidRPr="0078269D" w:rsidDel="00423E35">
          <w:delText xml:space="preserve"> This means that the inverter </w:delText>
        </w:r>
        <w:r w:rsidR="006F13D5" w:rsidRPr="0078269D" w:rsidDel="00423E35">
          <w:delText>will not</w:delText>
        </w:r>
        <w:r w:rsidRPr="0078269D" w:rsidDel="00423E35">
          <w:delText xml:space="preserve"> operate during a grid outage</w:delText>
        </w:r>
        <w:r w:rsidR="006F13D5" w:rsidRPr="0078269D" w:rsidDel="00423E35">
          <w:delText>,</w:delText>
        </w:r>
        <w:r w:rsidRPr="0078269D" w:rsidDel="00423E35">
          <w:delText xml:space="preserve"> such as </w:delText>
        </w:r>
        <w:r w:rsidR="00882E2C" w:rsidRPr="0078269D" w:rsidDel="00423E35">
          <w:delText xml:space="preserve">Eskom </w:delText>
        </w:r>
        <w:r w:rsidRPr="0078269D" w:rsidDel="00423E35">
          <w:delText>load shedding</w:delText>
        </w:r>
        <w:r w:rsidR="006F13D5" w:rsidRPr="0078269D" w:rsidDel="00423E35">
          <w:delText xml:space="preserve"> event.</w:delText>
        </w:r>
        <w:r w:rsidRPr="0078269D" w:rsidDel="00423E35">
          <w:delText xml:space="preserve">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delText>
        </w:r>
        <w:r w:rsidR="006F13D5" w:rsidRPr="0078269D" w:rsidDel="00423E35">
          <w:delText>during a grid outage.</w:delText>
        </w:r>
      </w:del>
      <w:ins w:id="8985" w:author="Justin Wimbush" w:date="2022-11-01T18:10:00Z">
        <w:del w:id="8986" w:author="Mutali Nepfumbada" w:date="2022-11-28T06:30:00Z">
          <w:r w:rsidR="00A0744C" w:rsidDel="000D174D">
            <w:delText>twoelectricity</w:delText>
          </w:r>
          <w:r w:rsidR="00C47926" w:rsidRPr="0078269D" w:rsidDel="000D174D">
            <w:delText xml:space="preserve"> </w:delText>
          </w:r>
          <w:r w:rsidR="00A0744C" w:rsidDel="000D174D">
            <w:delText>electricity a</w:delText>
          </w:r>
        </w:del>
      </w:ins>
      <w:ins w:id="8987" w:author="Justin Wimbush" w:date="2022-11-01T18:11:00Z">
        <w:del w:id="8988" w:author="Mutali Nepfumbada" w:date="2022-11-28T06:30:00Z">
          <w:r w:rsidR="00A0744C" w:rsidDel="000D174D">
            <w:delText>ip</w:delText>
          </w:r>
        </w:del>
      </w:ins>
    </w:p>
    <w:p w14:paraId="3F815046" w14:textId="7EA24038" w:rsidR="003B4EA2" w:rsidRPr="0078269D" w:rsidDel="000D174D" w:rsidRDefault="003B4EA2" w:rsidP="003B4EA2">
      <w:pPr>
        <w:pStyle w:val="Heading2"/>
        <w:rPr>
          <w:del w:id="8989" w:author="Mutali Nepfumbada" w:date="2022-11-28T06:30:00Z"/>
          <w:lang w:eastAsia="en-US"/>
        </w:rPr>
      </w:pPr>
      <w:bookmarkStart w:id="8990" w:name="_Toc118269335"/>
      <w:del w:id="8991" w:author="Mutali Nepfumbada" w:date="2022-11-28T06:30:00Z">
        <w:r w:rsidRPr="0078269D" w:rsidDel="000D174D">
          <w:rPr>
            <w:lang w:eastAsia="en-US"/>
          </w:rPr>
          <w:delText>Data Analysed</w:delText>
        </w:r>
        <w:bookmarkEnd w:id="8990"/>
        <w:r w:rsidRPr="0078269D" w:rsidDel="000D174D">
          <w:rPr>
            <w:lang w:eastAsia="en-US"/>
          </w:rPr>
          <w:delText xml:space="preserve"> </w:delText>
        </w:r>
      </w:del>
    </w:p>
    <w:p w14:paraId="5EF15AD4" w14:textId="31869437" w:rsidR="003B4EA2" w:rsidRPr="0078269D" w:rsidDel="000D174D" w:rsidRDefault="003B4EA2" w:rsidP="003B4EA2">
      <w:pPr>
        <w:rPr>
          <w:del w:id="8992" w:author="Mutali Nepfumbada" w:date="2022-11-28T06:30:00Z"/>
          <w:lang w:eastAsia="en-US"/>
        </w:rPr>
      </w:pPr>
    </w:p>
    <w:p w14:paraId="0FD06EA0" w14:textId="74892C2C" w:rsidR="0093620E" w:rsidRPr="0078269D" w:rsidDel="000D174D" w:rsidRDefault="0093620E" w:rsidP="0093620E">
      <w:pPr>
        <w:rPr>
          <w:del w:id="8993" w:author="Mutali Nepfumbada" w:date="2022-11-28T06:30:00Z"/>
          <w:lang w:eastAsia="en-US"/>
        </w:rPr>
      </w:pPr>
      <w:del w:id="8994" w:author="Mutali Nepfumbada" w:date="2022-11-28T06:30:00Z">
        <w:r w:rsidRPr="0078269D" w:rsidDel="000D174D">
          <w:rPr>
            <w:lang w:eastAsia="en-US"/>
          </w:rPr>
          <w:delText xml:space="preserve">In the following sections, we describe the performance of the system. We compiled data from the SCADA system and reviewed the monthly performance report from COD </w:delText>
        </w:r>
        <w:r w:rsidR="0047598A" w:rsidRPr="0078269D" w:rsidDel="000D174D">
          <w:rPr>
            <w:lang w:eastAsia="en-US"/>
          </w:rPr>
          <w:delText xml:space="preserve">to </w:delText>
        </w:r>
        <w:r w:rsidRPr="0078269D" w:rsidDel="000D174D">
          <w:rPr>
            <w:lang w:eastAsia="en-US"/>
          </w:rPr>
          <w:delText xml:space="preserve">August 2022. The </w:delText>
        </w:r>
      </w:del>
      <w:del w:id="8995" w:author="Mutali Nepfumbada" w:date="2022-10-14T06:32:00Z">
        <w:r w:rsidR="000609F6" w:rsidRPr="0078269D" w:rsidDel="0056434F">
          <w:rPr>
            <w:lang w:eastAsia="en-US"/>
          </w:rPr>
          <w:delText>O</w:delText>
        </w:r>
        <w:r w:rsidRPr="0078269D" w:rsidDel="0056434F">
          <w:rPr>
            <w:lang w:eastAsia="en-US"/>
          </w:rPr>
          <w:delText>perator</w:delText>
        </w:r>
      </w:del>
      <w:del w:id="8996" w:author="Mutali Nepfumbada" w:date="2022-11-28T06:30:00Z">
        <w:r w:rsidRPr="0078269D" w:rsidDel="000D174D">
          <w:rPr>
            <w:lang w:eastAsia="en-US"/>
          </w:rPr>
          <w:delText xml:space="preserve"> submitted </w:delText>
        </w:r>
      </w:del>
      <w:ins w:id="8997" w:author="Chanda Nxumalo" w:date="2022-10-18T13:47:00Z">
        <w:del w:id="8998" w:author="Mutali Nepfumbada" w:date="2022-11-28T06:30:00Z">
          <w:r w:rsidR="00837CF8" w:rsidDel="000D174D">
            <w:rPr>
              <w:lang w:eastAsia="en-US"/>
            </w:rPr>
            <w:delText>sem</w:delText>
          </w:r>
        </w:del>
      </w:ins>
      <w:del w:id="8999" w:author="Mutali Nepfumbada" w:date="2022-11-28T06:30:00Z">
        <w:r w:rsidR="00640128" w:rsidRPr="0078269D" w:rsidDel="000D174D">
          <w:rPr>
            <w:lang w:eastAsia="en-US"/>
          </w:rPr>
          <w:delText>Bi</w:delText>
        </w:r>
        <w:r w:rsidR="002C6A45" w:rsidRPr="0078269D" w:rsidDel="000D174D">
          <w:rPr>
            <w:lang w:eastAsia="en-US"/>
          </w:rPr>
          <w:delText>-</w:delText>
        </w:r>
        <w:r w:rsidR="00640128" w:rsidRPr="0078269D" w:rsidDel="000D174D">
          <w:rPr>
            <w:lang w:eastAsia="en-US"/>
          </w:rPr>
          <w:delText>annual Checklist Reports</w:delText>
        </w:r>
        <w:r w:rsidRPr="0078269D" w:rsidDel="000D174D">
          <w:rPr>
            <w:lang w:eastAsia="en-US"/>
          </w:rPr>
          <w:delText xml:space="preserve">, </w:delText>
        </w:r>
        <w:r w:rsidR="00640128" w:rsidRPr="0078269D" w:rsidDel="000D174D">
          <w:rPr>
            <w:lang w:eastAsia="en-US"/>
          </w:rPr>
          <w:delText>Thermal Reports</w:delText>
        </w:r>
        <w:r w:rsidRPr="0078269D" w:rsidDel="000D174D">
          <w:rPr>
            <w:lang w:eastAsia="en-US"/>
          </w:rPr>
          <w:delText xml:space="preserve">, and </w:delText>
        </w:r>
        <w:r w:rsidR="00640128" w:rsidRPr="0078269D" w:rsidDel="000D174D">
          <w:rPr>
            <w:lang w:eastAsia="en-US"/>
          </w:rPr>
          <w:delText>Unscheduled Maintenance Reports</w:delText>
        </w:r>
        <w:r w:rsidRPr="0078269D" w:rsidDel="000D174D">
          <w:rPr>
            <w:lang w:eastAsia="en-US"/>
          </w:rPr>
          <w:delText xml:space="preserve">. Harmattan used these reports along with the SCADA system to analyse the performance of the system. We note that the </w:delText>
        </w:r>
      </w:del>
      <w:del w:id="9000" w:author="Mutali Nepfumbada" w:date="2022-10-14T06:32:00Z">
        <w:r w:rsidRPr="0078269D" w:rsidDel="0056434F">
          <w:rPr>
            <w:lang w:eastAsia="en-US"/>
          </w:rPr>
          <w:delText>operator</w:delText>
        </w:r>
      </w:del>
      <w:del w:id="9001" w:author="Mutali Nepfumbada" w:date="2022-11-28T06:30:00Z">
        <w:r w:rsidRPr="0078269D" w:rsidDel="000D174D">
          <w:rPr>
            <w:lang w:eastAsia="en-US"/>
          </w:rPr>
          <w:delText xml:space="preserve"> did not submit a monthly maintenance schedule or a list of available spare parts. </w:delText>
        </w:r>
      </w:del>
    </w:p>
    <w:p w14:paraId="4A309AFC" w14:textId="4D708F64" w:rsidR="0093620E" w:rsidRPr="0078269D" w:rsidDel="000D174D" w:rsidRDefault="0093620E" w:rsidP="0093620E">
      <w:pPr>
        <w:rPr>
          <w:del w:id="9002" w:author="Mutali Nepfumbada" w:date="2022-11-28T06:30:00Z"/>
          <w:lang w:eastAsia="en-US"/>
        </w:rPr>
      </w:pPr>
    </w:p>
    <w:p w14:paraId="45B68B7D" w14:textId="6DA55694" w:rsidR="0093620E" w:rsidRPr="0078269D" w:rsidDel="000D174D" w:rsidRDefault="0093620E" w:rsidP="0093620E">
      <w:pPr>
        <w:rPr>
          <w:del w:id="9003" w:author="Mutali Nepfumbada" w:date="2022-11-28T06:30:00Z"/>
          <w:lang w:eastAsia="en-US"/>
        </w:rPr>
      </w:pPr>
      <w:del w:id="9004" w:author="Mutali Nepfumbada" w:date="2022-11-28T06:30:00Z">
        <w:r w:rsidRPr="0078269D" w:rsidDel="000D174D">
          <w:rPr>
            <w:lang w:eastAsia="en-US"/>
          </w:rPr>
          <w:delText>The performance data was downloaded from Higeco</w:delText>
        </w:r>
      </w:del>
      <w:ins w:id="9005" w:author="Chanda Nxumalo" w:date="2022-10-18T13:47:00Z">
        <w:del w:id="9006" w:author="Mutali Nepfumbada" w:date="2022-11-28T06:30:00Z">
          <w:r w:rsidR="00837CF8" w:rsidDel="000D174D">
            <w:rPr>
              <w:lang w:eastAsia="en-US"/>
            </w:rPr>
            <w:delText>’</w:delText>
          </w:r>
        </w:del>
      </w:ins>
      <w:del w:id="9007" w:author="Mutali Nepfumbada" w:date="2022-11-28T06:30:00Z">
        <w:r w:rsidR="00F13F5C"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0712215E" w14:textId="7AF75A5B" w:rsidR="003B4EA2" w:rsidRPr="0078269D" w:rsidDel="000D174D" w:rsidRDefault="003B4EA2" w:rsidP="003B4EA2">
      <w:pPr>
        <w:rPr>
          <w:del w:id="9008" w:author="Mutali Nepfumbada" w:date="2022-11-28T06:30:00Z"/>
          <w:lang w:eastAsia="en-US"/>
        </w:rPr>
      </w:pPr>
    </w:p>
    <w:p w14:paraId="4FD67E95" w14:textId="08DD3FA9" w:rsidR="00E24C4B" w:rsidRPr="0078269D" w:rsidDel="000D174D" w:rsidRDefault="003B4EA2" w:rsidP="004776AB">
      <w:pPr>
        <w:rPr>
          <w:del w:id="9009" w:author="Mutali Nepfumbada" w:date="2022-11-28T06:30:00Z"/>
          <w:lang w:eastAsia="en-US"/>
        </w:rPr>
      </w:pPr>
      <w:del w:id="9010" w:author="Mutali Nepfumbada" w:date="2022-11-28T06:30:00Z">
        <w:r w:rsidRPr="0078269D" w:rsidDel="000D174D">
          <w:rPr>
            <w:lang w:eastAsia="en-US"/>
          </w:rPr>
          <w:delText xml:space="preserve">Based on </w:delText>
        </w:r>
        <w:r w:rsidR="00914E1C" w:rsidRPr="0078269D" w:rsidDel="000D174D">
          <w:rPr>
            <w:lang w:eastAsia="en-US"/>
          </w:rPr>
          <w:delText>SCADA</w:delText>
        </w:r>
        <w:r w:rsidR="0093620E" w:rsidRPr="0078269D" w:rsidDel="000D174D">
          <w:rPr>
            <w:lang w:eastAsia="en-US"/>
          </w:rPr>
          <w:delText xml:space="preserve"> </w:delText>
        </w:r>
        <w:r w:rsidRPr="0078269D" w:rsidDel="000D174D">
          <w:rPr>
            <w:lang w:eastAsia="en-US"/>
          </w:rPr>
          <w:delText>data, irradiance, availability</w:delText>
        </w:r>
        <w:r w:rsidR="00707C86" w:rsidRPr="0078269D" w:rsidDel="000D174D">
          <w:rPr>
            <w:lang w:eastAsia="en-US"/>
          </w:rPr>
          <w:delText>,</w:delText>
        </w:r>
        <w:r w:rsidRPr="0078269D" w:rsidDel="000D174D">
          <w:rPr>
            <w:lang w:eastAsia="en-US"/>
          </w:rPr>
          <w:delText xml:space="preserve"> performance ratio</w:delText>
        </w:r>
        <w:r w:rsidR="0093620E" w:rsidRPr="0078269D" w:rsidDel="000D174D">
          <w:rPr>
            <w:lang w:eastAsia="en-US"/>
          </w:rPr>
          <w:delText>,</w:delText>
        </w:r>
        <w:r w:rsidRPr="0078269D" w:rsidDel="000D174D">
          <w:rPr>
            <w:lang w:eastAsia="en-US"/>
          </w:rPr>
          <w:delText xml:space="preserve"> and production </w:delText>
        </w:r>
        <w:r w:rsidR="0093620E" w:rsidRPr="0078269D" w:rsidDel="000D174D">
          <w:rPr>
            <w:lang w:eastAsia="en-US"/>
          </w:rPr>
          <w:delText>were</w:delText>
        </w:r>
        <w:r w:rsidRPr="0078269D" w:rsidDel="000D174D">
          <w:rPr>
            <w:lang w:eastAsia="en-US"/>
          </w:rPr>
          <w:delText xml:space="preserve"> analysed. </w:delText>
        </w:r>
        <w:r w:rsidR="0093620E" w:rsidRPr="0078269D" w:rsidDel="000D174D">
          <w:rPr>
            <w:lang w:eastAsia="en-US"/>
          </w:rPr>
          <w:delText>Irradiance</w:delText>
        </w:r>
        <w:r w:rsidRPr="0078269D" w:rsidDel="000D174D">
          <w:rPr>
            <w:lang w:eastAsia="en-US"/>
          </w:rPr>
          <w:delText xml:space="preserve"> data is based on the </w:delText>
        </w:r>
        <w:r w:rsidR="00707C86" w:rsidRPr="0078269D" w:rsidDel="000D174D">
          <w:rPr>
            <w:lang w:eastAsia="en-US"/>
          </w:rPr>
          <w:delText>installed pyranometer,</w:delText>
        </w:r>
        <w:r w:rsidR="0093620E" w:rsidRPr="0078269D" w:rsidDel="000D174D">
          <w:rPr>
            <w:lang w:eastAsia="en-US"/>
          </w:rPr>
          <w:delText xml:space="preserve"> and</w:delText>
        </w:r>
        <w:r w:rsidRPr="0078269D" w:rsidDel="000D174D">
          <w:rPr>
            <w:lang w:eastAsia="en-US"/>
          </w:rPr>
          <w:delText xml:space="preserve"> availability and performance ratio are calculated </w:delText>
        </w:r>
        <w:r w:rsidR="0093620E" w:rsidRPr="0078269D" w:rsidDel="000D174D">
          <w:rPr>
            <w:lang w:eastAsia="en-US"/>
          </w:rPr>
          <w:delText xml:space="preserve">using </w:delText>
        </w:r>
        <w:r w:rsidRPr="0078269D" w:rsidDel="000D174D">
          <w:rPr>
            <w:lang w:eastAsia="en-US"/>
          </w:rPr>
          <w:delText xml:space="preserve">the SCADA system. </w:delText>
        </w:r>
        <w:r w:rsidR="0093620E" w:rsidRPr="0078269D" w:rsidDel="000D174D">
          <w:rPr>
            <w:lang w:eastAsia="en-US"/>
          </w:rPr>
          <w:delText>Production</w:delText>
        </w:r>
        <w:r w:rsidRPr="0078269D" w:rsidDel="000D174D">
          <w:rPr>
            <w:lang w:eastAsia="en-US"/>
          </w:rPr>
          <w:delText xml:space="preserve"> is measured </w:delText>
        </w:r>
        <w:r w:rsidR="0093620E" w:rsidRPr="0078269D" w:rsidDel="000D174D">
          <w:rPr>
            <w:lang w:eastAsia="en-US"/>
          </w:rPr>
          <w:delText>with a metre</w:delText>
        </w:r>
        <w:r w:rsidRPr="0078269D" w:rsidDel="000D174D">
          <w:rPr>
            <w:lang w:eastAsia="en-US"/>
          </w:rPr>
          <w:delText xml:space="preserve"> installed </w:delText>
        </w:r>
        <w:r w:rsidR="007A3017" w:rsidRPr="0078269D" w:rsidDel="000D174D">
          <w:rPr>
            <w:lang w:eastAsia="en-US"/>
          </w:rPr>
          <w:delText xml:space="preserve">on </w:delText>
        </w:r>
        <w:r w:rsidR="0093620E" w:rsidRPr="0078269D" w:rsidDel="000D174D">
          <w:rPr>
            <w:lang w:eastAsia="en-US"/>
          </w:rPr>
          <w:delText>site.</w:delText>
        </w:r>
      </w:del>
    </w:p>
    <w:p w14:paraId="4FBA341C" w14:textId="77777777" w:rsidR="00B40779" w:rsidRPr="0078269D" w:rsidRDefault="00B40779" w:rsidP="004776AB"/>
    <w:p w14:paraId="74F812FA" w14:textId="57339A5C" w:rsidR="00A45B12" w:rsidRPr="0078269D" w:rsidRDefault="00A45B12" w:rsidP="001057C5">
      <w:pPr>
        <w:pStyle w:val="Heading2"/>
      </w:pPr>
      <w:bookmarkStart w:id="9011" w:name="_Toc111090536"/>
      <w:bookmarkStart w:id="9012" w:name="_Toc118269336"/>
      <w:r w:rsidRPr="0078269D">
        <w:t xml:space="preserve">Hermanus Irradiation </w:t>
      </w:r>
      <w:bookmarkEnd w:id="9011"/>
      <w:ins w:id="9013" w:author="Chanda Nxumalo" w:date="2022-10-18T13:48:00Z">
        <w:r w:rsidR="00837CF8">
          <w:t>v</w:t>
        </w:r>
      </w:ins>
      <w:del w:id="9014" w:author="Chanda Nxumalo" w:date="2022-10-18T13:48:00Z">
        <w:r w:rsidR="00B87996" w:rsidRPr="0078269D">
          <w:delText>V</w:delText>
        </w:r>
      </w:del>
      <w:r w:rsidR="00B87996" w:rsidRPr="0078269D">
        <w:t>s Forecast</w:t>
      </w:r>
      <w:bookmarkEnd w:id="9012"/>
    </w:p>
    <w:p w14:paraId="6BFCFA5A" w14:textId="77777777" w:rsidR="002D4C3B" w:rsidRPr="0078269D" w:rsidRDefault="002D4C3B" w:rsidP="002D4C3B">
      <w:pPr>
        <w:rPr>
          <w:lang w:eastAsia="en-US"/>
        </w:rPr>
      </w:pPr>
    </w:p>
    <w:p w14:paraId="4BB589AF" w14:textId="782DBB99" w:rsidR="009F01DA" w:rsidRPr="0078269D" w:rsidRDefault="009F01DA" w:rsidP="009F01DA">
      <w:pPr>
        <w:rPr>
          <w:lang w:eastAsia="en-US"/>
        </w:rPr>
      </w:pPr>
      <w:r w:rsidRPr="0078269D">
        <w:rPr>
          <w:lang w:eastAsia="en-US"/>
        </w:rPr>
        <w:t>The following table and graph describe the irradiance of the site compared to the Helioscope P50 prediction. Harmattan notes that the irradiance measurement is based</w:t>
      </w:r>
      <w:r w:rsidR="00707C86" w:rsidRPr="0078269D">
        <w:rPr>
          <w:lang w:eastAsia="en-US"/>
        </w:rPr>
        <w:t xml:space="preserve"> on the installed pyranometer</w:t>
      </w:r>
      <w:r w:rsidRPr="0078269D">
        <w:rPr>
          <w:lang w:eastAsia="en-US"/>
        </w:rPr>
        <w:t xml:space="preserve">. The site has been measuring irradiance since April </w:t>
      </w:r>
      <w:ins w:id="9015" w:author="Justin Wimbush" w:date="2022-11-01T18:11:00Z">
        <w:r w:rsidR="00E122D5">
          <w:rPr>
            <w:lang w:eastAsia="en-US"/>
          </w:rPr>
          <w:t xml:space="preserve">2022 </w:t>
        </w:r>
      </w:ins>
      <w:r w:rsidRPr="0078269D">
        <w:rPr>
          <w:lang w:eastAsia="en-US"/>
        </w:rPr>
        <w:t xml:space="preserve">to the present, and no irradiance data is available prior to that time. We note that some of the irradiation data were not fully captured in the month of </w:t>
      </w:r>
      <w:commentRangeStart w:id="9016"/>
      <w:del w:id="9017" w:author="Mutali Nepfumbada" w:date="2022-11-01T21:10:00Z">
        <w:r w:rsidR="00E05CEE" w:rsidRPr="0078269D" w:rsidDel="00BC6C6B">
          <w:rPr>
            <w:lang w:eastAsia="en-US"/>
          </w:rPr>
          <w:delText>M</w:delText>
        </w:r>
      </w:del>
      <w:ins w:id="9018" w:author="Mutali Nepfumbada" w:date="2022-11-01T21:10:00Z">
        <w:r w:rsidR="00BC6C6B">
          <w:rPr>
            <w:lang w:eastAsia="en-US"/>
          </w:rPr>
          <w:t xml:space="preserve">April </w:t>
        </w:r>
      </w:ins>
      <w:del w:id="9019" w:author="Mutali Nepfumbada" w:date="2022-11-01T21:09:00Z">
        <w:r w:rsidR="00E05CEE" w:rsidRPr="0078269D" w:rsidDel="00BC6C6B">
          <w:rPr>
            <w:lang w:eastAsia="en-US"/>
          </w:rPr>
          <w:delText>arch</w:delText>
        </w:r>
        <w:commentRangeEnd w:id="9016"/>
        <w:r w:rsidR="00BC60AB" w:rsidDel="00BC6C6B">
          <w:rPr>
            <w:rStyle w:val="CommentReference"/>
            <w:rFonts w:ascii="Verdana" w:hAnsi="Verdana"/>
          </w:rPr>
          <w:commentReference w:id="9016"/>
        </w:r>
        <w:r w:rsidR="00E05CEE" w:rsidRPr="0078269D" w:rsidDel="00BC6C6B">
          <w:rPr>
            <w:lang w:eastAsia="en-US"/>
          </w:rPr>
          <w:delText xml:space="preserve"> </w:delText>
        </w:r>
        <w:r w:rsidRPr="0078269D" w:rsidDel="00BC6C6B">
          <w:rPr>
            <w:lang w:eastAsia="en-US"/>
          </w:rPr>
          <w:delText xml:space="preserve">and </w:delText>
        </w:r>
      </w:del>
      <w:del w:id="9021" w:author="Mutali Nepfumbada" w:date="2022-11-01T21:10:00Z">
        <w:r w:rsidR="00E05CEE" w:rsidRPr="0078269D" w:rsidDel="00BC6C6B">
          <w:rPr>
            <w:lang w:eastAsia="en-US"/>
          </w:rPr>
          <w:delText>April</w:delText>
        </w:r>
      </w:del>
      <w:r w:rsidR="00E05CEE" w:rsidRPr="0078269D">
        <w:rPr>
          <w:lang w:eastAsia="en-US"/>
        </w:rPr>
        <w:t xml:space="preserve"> </w:t>
      </w:r>
      <w:r w:rsidR="00495169" w:rsidRPr="0078269D">
        <w:rPr>
          <w:lang w:eastAsia="en-US"/>
        </w:rPr>
        <w:t>2022</w:t>
      </w:r>
      <w:r w:rsidRPr="0078269D">
        <w:rPr>
          <w:lang w:eastAsia="en-US"/>
        </w:rPr>
        <w:t>.</w:t>
      </w:r>
    </w:p>
    <w:p w14:paraId="0E6FD57F" w14:textId="77777777" w:rsidR="009F01DA" w:rsidRPr="0078269D" w:rsidRDefault="009F01DA" w:rsidP="009F01DA">
      <w:pPr>
        <w:rPr>
          <w:lang w:eastAsia="en-US"/>
        </w:rPr>
      </w:pPr>
    </w:p>
    <w:p w14:paraId="735E1138" w14:textId="77777777" w:rsidR="009F01DA" w:rsidRPr="0078269D" w:rsidRDefault="009F01DA" w:rsidP="009F01DA">
      <w:pPr>
        <w:rPr>
          <w:lang w:eastAsia="en-US"/>
        </w:rPr>
      </w:pPr>
      <w:r w:rsidRPr="0078269D">
        <w:rPr>
          <w:lang w:eastAsia="en-US"/>
        </w:rPr>
        <w:t>Harmattan has noted the following after reviewing the daily irradiation SCADA data:</w:t>
      </w:r>
    </w:p>
    <w:p w14:paraId="5723C448" w14:textId="69A8F27E" w:rsidR="00D37E5D" w:rsidRPr="0078269D" w:rsidDel="00BC6C6B" w:rsidRDefault="00D37E5D" w:rsidP="00D37E5D">
      <w:pPr>
        <w:pStyle w:val="Bullet1"/>
        <w:rPr>
          <w:del w:id="9022" w:author="Mutali Nepfumbada" w:date="2022-11-01T21:09:00Z"/>
          <w:lang w:eastAsia="en-US"/>
        </w:rPr>
      </w:pPr>
      <w:del w:id="9023" w:author="Mutali Nepfumbada" w:date="2022-11-01T21:09:00Z">
        <w:r w:rsidRPr="0078269D" w:rsidDel="00BC6C6B">
          <w:rPr>
            <w:lang w:eastAsia="en-US"/>
          </w:rPr>
          <w:delText xml:space="preserve">No data was available </w:delText>
        </w:r>
        <w:r w:rsidR="00423F6A" w:rsidRPr="0078269D" w:rsidDel="00BC6C6B">
          <w:rPr>
            <w:lang w:eastAsia="en-US"/>
          </w:rPr>
          <w:delText>for March</w:delText>
        </w:r>
        <w:r w:rsidR="008E3208" w:rsidRPr="0078269D" w:rsidDel="00BC6C6B">
          <w:rPr>
            <w:lang w:eastAsia="en-US"/>
          </w:rPr>
          <w:delText xml:space="preserve"> 2022</w:delText>
        </w:r>
        <w:r w:rsidR="00707C86" w:rsidRPr="0078269D" w:rsidDel="00BC6C6B">
          <w:rPr>
            <w:lang w:eastAsia="en-US"/>
          </w:rPr>
          <w:delText>;</w:delText>
        </w:r>
      </w:del>
    </w:p>
    <w:p w14:paraId="7AC7985C" w14:textId="79F1FC4B" w:rsidR="009F01DA" w:rsidRPr="0078269D" w:rsidRDefault="009F01DA" w:rsidP="009F01DA">
      <w:pPr>
        <w:pStyle w:val="Bullet1"/>
        <w:rPr>
          <w:lang w:eastAsia="en-US"/>
        </w:rPr>
      </w:pPr>
      <w:r w:rsidRPr="0078269D">
        <w:rPr>
          <w:lang w:eastAsia="en-US"/>
        </w:rPr>
        <w:t>The irradiance data was not available for 2 days in April 2022;</w:t>
      </w:r>
    </w:p>
    <w:p w14:paraId="562D0DE9" w14:textId="5254452A" w:rsidR="009F01DA" w:rsidRPr="0078269D" w:rsidRDefault="00F2449A" w:rsidP="00F2449A">
      <w:pPr>
        <w:pStyle w:val="Bullet1"/>
        <w:rPr>
          <w:lang w:eastAsia="en-US"/>
        </w:rPr>
      </w:pPr>
      <w:r w:rsidRPr="0078269D">
        <w:rPr>
          <w:lang w:eastAsia="en-US"/>
        </w:rPr>
        <w:t>The irradiance data was available for the full month</w:t>
      </w:r>
      <w:ins w:id="9024" w:author="Chanda Nxumalo" w:date="2022-10-18T13:48:00Z">
        <w:r w:rsidR="00837CF8">
          <w:rPr>
            <w:lang w:eastAsia="en-US"/>
          </w:rPr>
          <w:t>s</w:t>
        </w:r>
      </w:ins>
      <w:r w:rsidRPr="0078269D">
        <w:rPr>
          <w:lang w:eastAsia="en-US"/>
        </w:rPr>
        <w:t xml:space="preserve"> of </w:t>
      </w:r>
      <w:r w:rsidR="009F01DA" w:rsidRPr="0078269D">
        <w:rPr>
          <w:lang w:eastAsia="en-US"/>
        </w:rPr>
        <w:t>May</w:t>
      </w:r>
      <w:ins w:id="9025" w:author="Chanda Nxumalo" w:date="2022-10-18T13:48:00Z">
        <w:r w:rsidR="00837CF8">
          <w:rPr>
            <w:lang w:eastAsia="en-US"/>
          </w:rPr>
          <w:t>-August</w:t>
        </w:r>
      </w:ins>
      <w:r w:rsidR="009F01DA" w:rsidRPr="0078269D">
        <w:rPr>
          <w:lang w:eastAsia="en-US"/>
        </w:rPr>
        <w:t xml:space="preserve"> 2022;</w:t>
      </w:r>
    </w:p>
    <w:p w14:paraId="4E3FBDF8" w14:textId="672ECF12" w:rsidR="00CC69E6" w:rsidRPr="0078269D" w:rsidRDefault="00CC69E6" w:rsidP="00CC69E6">
      <w:pPr>
        <w:pStyle w:val="Bullet1"/>
        <w:rPr>
          <w:del w:id="9026" w:author="Chanda Nxumalo" w:date="2022-10-18T13:48:00Z"/>
          <w:lang w:eastAsia="en-US"/>
        </w:rPr>
      </w:pPr>
      <w:del w:id="9027" w:author="Chanda Nxumalo" w:date="2022-10-18T13:48:00Z">
        <w:r w:rsidRPr="0078269D">
          <w:rPr>
            <w:lang w:eastAsia="en-US"/>
          </w:rPr>
          <w:delText>The irradiance data was available for the full month of June 2022;</w:delText>
        </w:r>
      </w:del>
    </w:p>
    <w:p w14:paraId="34DCA970" w14:textId="1B233736" w:rsidR="009F01DA" w:rsidRPr="0078269D" w:rsidRDefault="00686304" w:rsidP="00686304">
      <w:pPr>
        <w:pStyle w:val="Bullet1"/>
        <w:rPr>
          <w:del w:id="9028" w:author="Chanda Nxumalo" w:date="2022-10-18T13:48:00Z"/>
          <w:lang w:eastAsia="en-US"/>
        </w:rPr>
      </w:pPr>
      <w:del w:id="9029" w:author="Chanda Nxumalo" w:date="2022-10-18T13:48:00Z">
        <w:r w:rsidRPr="0078269D">
          <w:rPr>
            <w:lang w:eastAsia="en-US"/>
          </w:rPr>
          <w:delText xml:space="preserve">The irradiance data was available for the full month of </w:delText>
        </w:r>
        <w:r w:rsidR="009F01DA" w:rsidRPr="0078269D">
          <w:rPr>
            <w:lang w:eastAsia="en-US"/>
          </w:rPr>
          <w:delText xml:space="preserve">July 2022; </w:delText>
        </w:r>
      </w:del>
    </w:p>
    <w:p w14:paraId="105D0EDF" w14:textId="4E74754B" w:rsidR="009F01DA" w:rsidRPr="0078269D" w:rsidRDefault="001244F8" w:rsidP="009F01DA">
      <w:pPr>
        <w:pStyle w:val="Bullet1"/>
        <w:rPr>
          <w:del w:id="9030" w:author="Chanda Nxumalo" w:date="2022-10-18T13:48:00Z"/>
          <w:lang w:eastAsia="en-US"/>
        </w:rPr>
      </w:pPr>
      <w:del w:id="9031" w:author="Chanda Nxumalo" w:date="2022-10-18T13:48:00Z">
        <w:r w:rsidRPr="0078269D">
          <w:rPr>
            <w:lang w:eastAsia="en-US"/>
          </w:rPr>
          <w:delText>The irradiance data was available for the full month of</w:delText>
        </w:r>
        <w:r w:rsidR="009F01DA" w:rsidRPr="0078269D">
          <w:rPr>
            <w:lang w:eastAsia="en-US"/>
          </w:rPr>
          <w:delText xml:space="preserve"> August 2022</w:delText>
        </w:r>
      </w:del>
    </w:p>
    <w:p w14:paraId="5D104B0A" w14:textId="77777777" w:rsidR="009F01DA" w:rsidRPr="0078269D" w:rsidRDefault="009F01DA" w:rsidP="009F01DA">
      <w:pPr>
        <w:rPr>
          <w:lang w:eastAsia="en-US"/>
        </w:rPr>
      </w:pPr>
    </w:p>
    <w:p w14:paraId="2976FB1C" w14:textId="1660ABC3" w:rsidR="001A3EA3" w:rsidRPr="0078269D" w:rsidRDefault="009F01DA" w:rsidP="009F01DA">
      <w:pPr>
        <w:rPr>
          <w:lang w:eastAsia="en-US"/>
        </w:rPr>
      </w:pPr>
      <w:r w:rsidRPr="0078269D">
        <w:rPr>
          <w:lang w:eastAsia="en-US"/>
        </w:rPr>
        <w:t xml:space="preserve">Harmattan has adjusted the </w:t>
      </w:r>
      <w:ins w:id="9032" w:author="Chanda Nxumalo" w:date="2022-10-18T13:48:00Z">
        <w:r w:rsidR="00837CF8">
          <w:rPr>
            <w:lang w:eastAsia="en-US"/>
          </w:rPr>
          <w:t>i</w:t>
        </w:r>
      </w:ins>
      <w:del w:id="9033" w:author="Chanda Nxumalo" w:date="2022-10-18T13:48:00Z">
        <w:r w:rsidRPr="0078269D">
          <w:rPr>
            <w:lang w:eastAsia="en-US"/>
          </w:rPr>
          <w:delText>I</w:delText>
        </w:r>
      </w:del>
      <w:r w:rsidRPr="0078269D">
        <w:rPr>
          <w:lang w:eastAsia="en-US"/>
        </w:rPr>
        <w:t xml:space="preserve">rradiance forecast based on the number of data unavailability days </w:t>
      </w:r>
      <w:r w:rsidR="006A458E" w:rsidRPr="0078269D">
        <w:rPr>
          <w:lang w:eastAsia="en-US"/>
        </w:rPr>
        <w:t>(</w:t>
      </w:r>
      <w:r w:rsidR="00EF108B" w:rsidRPr="0078269D">
        <w:rPr>
          <w:lang w:eastAsia="en-US"/>
        </w:rPr>
        <w:t>See</w:t>
      </w:r>
      <w:r w:rsidR="00EE78D3" w:rsidRPr="0078269D">
        <w:rPr>
          <w:lang w:eastAsia="en-US"/>
        </w:rPr>
        <w:t xml:space="preserve"> Equation 2)</w:t>
      </w:r>
      <w:r w:rsidR="00084177" w:rsidRPr="0078269D">
        <w:rPr>
          <w:lang w:eastAsia="en-US"/>
        </w:rPr>
        <w:t xml:space="preserve">. We have only </w:t>
      </w:r>
      <w:r w:rsidR="00301D5A" w:rsidRPr="0078269D">
        <w:rPr>
          <w:lang w:eastAsia="en-US"/>
        </w:rPr>
        <w:t>adjusted</w:t>
      </w:r>
      <w:r w:rsidR="00084177" w:rsidRPr="0078269D">
        <w:rPr>
          <w:lang w:eastAsia="en-US"/>
        </w:rPr>
        <w:t xml:space="preserve"> </w:t>
      </w:r>
      <w:ins w:id="9034" w:author="Chanda Nxumalo" w:date="2022-10-18T13:48:00Z">
        <w:r w:rsidR="00837CF8">
          <w:rPr>
            <w:lang w:eastAsia="en-US"/>
          </w:rPr>
          <w:t xml:space="preserve">the </w:t>
        </w:r>
      </w:ins>
      <w:r w:rsidR="00084177" w:rsidRPr="0078269D">
        <w:rPr>
          <w:lang w:eastAsia="en-US"/>
        </w:rPr>
        <w:t>April</w:t>
      </w:r>
      <w:r w:rsidR="000D6ED4" w:rsidRPr="0078269D">
        <w:rPr>
          <w:lang w:eastAsia="en-US"/>
        </w:rPr>
        <w:t xml:space="preserve"> 2022</w:t>
      </w:r>
      <w:r w:rsidR="00084177" w:rsidRPr="0078269D">
        <w:rPr>
          <w:lang w:eastAsia="en-US"/>
        </w:rPr>
        <w:t xml:space="preserve"> data</w:t>
      </w:r>
      <w:r w:rsidR="00520681" w:rsidRPr="0078269D">
        <w:rPr>
          <w:lang w:eastAsia="en-US"/>
        </w:rPr>
        <w:t>set,</w:t>
      </w:r>
      <w:ins w:id="9035" w:author="Chanda Nxumalo" w:date="2022-10-18T13:48:00Z">
        <w:r w:rsidR="00520681" w:rsidRPr="0078269D">
          <w:rPr>
            <w:lang w:eastAsia="en-US"/>
          </w:rPr>
          <w:t xml:space="preserve"> </w:t>
        </w:r>
        <w:r w:rsidR="00837CF8">
          <w:rPr>
            <w:lang w:eastAsia="en-US"/>
          </w:rPr>
          <w:t>and</w:t>
        </w:r>
      </w:ins>
      <w:del w:id="9036" w:author="Chanda Nxumalo" w:date="2022-10-18T13:48:00Z">
        <w:r w:rsidR="00520681" w:rsidRPr="0078269D" w:rsidDel="00837CF8">
          <w:rPr>
            <w:lang w:eastAsia="en-US"/>
          </w:rPr>
          <w:delText xml:space="preserve"> </w:delText>
        </w:r>
        <w:r w:rsidR="00520681" w:rsidRPr="0078269D">
          <w:rPr>
            <w:lang w:eastAsia="en-US"/>
          </w:rPr>
          <w:delText>but</w:delText>
        </w:r>
      </w:del>
      <w:r w:rsidR="00520681" w:rsidRPr="0078269D">
        <w:rPr>
          <w:lang w:eastAsia="en-US"/>
        </w:rPr>
        <w:t xml:space="preserve"> no adjustments were required for the other datasets.</w:t>
      </w:r>
      <w:r w:rsidR="001079AE" w:rsidRPr="0078269D">
        <w:rPr>
          <w:lang w:eastAsia="en-US"/>
        </w:rPr>
        <w:t xml:space="preserve"> Total irradiance is 542</w:t>
      </w:r>
      <w:del w:id="9037" w:author="Chanda Nxumalo" w:date="2022-10-18T13:48:00Z">
        <w:r w:rsidR="001079AE" w:rsidRPr="0078269D">
          <w:rPr>
            <w:lang w:eastAsia="en-US"/>
          </w:rPr>
          <w:delText xml:space="preserve"> </w:delText>
        </w:r>
      </w:del>
      <w:r w:rsidR="001079AE" w:rsidRPr="0078269D">
        <w:rPr>
          <w:lang w:eastAsia="en-US"/>
        </w:rPr>
        <w:t xml:space="preserve">kWh/m2 with a variance of </w:t>
      </w:r>
      <w:ins w:id="9038" w:author="Mutali Nepfumbada" w:date="2022-10-14T08:09:00Z">
        <w:r w:rsidR="00371E5F" w:rsidRPr="0078269D">
          <w:rPr>
            <w:lang w:eastAsia="en-US"/>
          </w:rPr>
          <w:t>2.76</w:t>
        </w:r>
      </w:ins>
      <w:del w:id="9039" w:author="Mutali Nepfumbada" w:date="2022-10-14T08:09:00Z">
        <w:r w:rsidR="009515D2" w:rsidRPr="0078269D" w:rsidDel="00371E5F">
          <w:rPr>
            <w:lang w:eastAsia="en-US"/>
          </w:rPr>
          <w:delText>0.93</w:delText>
        </w:r>
      </w:del>
      <w:del w:id="9040" w:author="Chanda Nxumalo" w:date="2022-10-18T13:48:00Z">
        <w:r w:rsidR="009515D2" w:rsidRPr="0078269D">
          <w:rPr>
            <w:lang w:eastAsia="en-US"/>
          </w:rPr>
          <w:delText xml:space="preserve"> </w:delText>
        </w:r>
      </w:del>
      <w:r w:rsidR="009515D2" w:rsidRPr="0078269D">
        <w:rPr>
          <w:lang w:eastAsia="en-US"/>
        </w:rPr>
        <w:t>% above the</w:t>
      </w:r>
      <w:r w:rsidR="00500D45" w:rsidRPr="0078269D">
        <w:rPr>
          <w:lang w:eastAsia="en-US"/>
        </w:rPr>
        <w:t xml:space="preserve"> forecast, </w:t>
      </w:r>
      <w:r w:rsidRPr="0078269D">
        <w:rPr>
          <w:lang w:eastAsia="en-US"/>
        </w:rPr>
        <w:t>as shown in the following table.</w:t>
      </w:r>
    </w:p>
    <w:p w14:paraId="10083AF7" w14:textId="77777777" w:rsidR="00255915" w:rsidRPr="0078269D" w:rsidRDefault="00255915" w:rsidP="009F01DA">
      <w:pPr>
        <w:rPr>
          <w:ins w:id="9041" w:author="Mutali Nepfumbada" w:date="2022-10-13T21:51:00Z"/>
          <w:lang w:eastAsia="en-US"/>
        </w:rPr>
      </w:pPr>
    </w:p>
    <w:p w14:paraId="5C1C63D3" w14:textId="40394DE1" w:rsidR="00FB0B18" w:rsidRPr="0078269D" w:rsidDel="00FB0B18" w:rsidRDefault="00FB0B18" w:rsidP="009F01DA">
      <w:pPr>
        <w:rPr>
          <w:del w:id="9042" w:author="Mutali Nepfumbada" w:date="2022-10-13T21:53:00Z"/>
          <w:lang w:eastAsia="en-US"/>
        </w:rPr>
      </w:pPr>
    </w:p>
    <w:tbl>
      <w:tblPr>
        <w:tblStyle w:val="TableGridLight"/>
        <w:tblW w:w="1855" w:type="pct"/>
        <w:jc w:val="center"/>
        <w:tblLook w:val="04A0" w:firstRow="1" w:lastRow="0" w:firstColumn="1" w:lastColumn="0" w:noHBand="0" w:noVBand="1"/>
        <w:tblPrChange w:id="9043" w:author="Mutali Nepfumbada" w:date="2022-10-12T05:58:00Z">
          <w:tblPr>
            <w:tblStyle w:val="TableGridLight"/>
            <w:tblW w:w="5000" w:type="pct"/>
            <w:tblLook w:val="04A0" w:firstRow="1" w:lastRow="0" w:firstColumn="1" w:lastColumn="0" w:noHBand="0" w:noVBand="1"/>
          </w:tblPr>
        </w:tblPrChange>
      </w:tblPr>
      <w:tblGrid>
        <w:gridCol w:w="838"/>
        <w:gridCol w:w="816"/>
        <w:gridCol w:w="900"/>
        <w:gridCol w:w="985"/>
        <w:tblGridChange w:id="9044">
          <w:tblGrid>
            <w:gridCol w:w="2427"/>
            <w:gridCol w:w="2366"/>
            <w:gridCol w:w="2369"/>
            <w:gridCol w:w="2377"/>
          </w:tblGrid>
        </w:tblGridChange>
      </w:tblGrid>
      <w:tr w:rsidR="001A3EA3" w:rsidRPr="0078269D" w:rsidDel="00FB0B18" w14:paraId="0F853974" w14:textId="4E70A377" w:rsidTr="00B77D2C">
        <w:trPr>
          <w:trHeight w:val="417"/>
          <w:jc w:val="center"/>
          <w:del w:id="9045" w:author="Mutali Nepfumbada" w:date="2022-10-13T21:52:00Z"/>
          <w:trPrChange w:id="9046" w:author="Mutali Nepfumbada" w:date="2022-10-12T05:58:00Z">
            <w:trPr>
              <w:trHeight w:val="234"/>
            </w:trPr>
          </w:trPrChange>
        </w:trPr>
        <w:tc>
          <w:tcPr>
            <w:tcW w:w="5000" w:type="pct"/>
            <w:gridSpan w:val="4"/>
            <w:shd w:val="clear" w:color="auto" w:fill="5F0500"/>
            <w:tcPrChange w:id="9047" w:author="Mutali Nepfumbada" w:date="2022-10-12T05:58:00Z">
              <w:tcPr>
                <w:tcW w:w="5000" w:type="pct"/>
                <w:gridSpan w:val="4"/>
                <w:shd w:val="clear" w:color="auto" w:fill="5F0500"/>
              </w:tcPr>
            </w:tcPrChange>
          </w:tcPr>
          <w:p w14:paraId="5EC03A30" w14:textId="6917BB12" w:rsidR="001A3EA3" w:rsidRPr="0078269D" w:rsidDel="00FB0B18" w:rsidRDefault="001A3EA3">
            <w:pPr>
              <w:jc w:val="center"/>
              <w:rPr>
                <w:del w:id="9048" w:author="Mutali Nepfumbada" w:date="2022-10-13T21:52:00Z"/>
                <w:b/>
                <w:bCs/>
              </w:rPr>
            </w:pPr>
            <w:del w:id="9049" w:author="Mutali Nepfumbada" w:date="2022-10-13T21:52:00Z">
              <w:r w:rsidRPr="0078269D" w:rsidDel="00FB0B18">
                <w:rPr>
                  <w:b/>
                  <w:bCs/>
                </w:rPr>
                <w:delText>Irradiation (kWh/m</w:delText>
              </w:r>
              <w:r w:rsidRPr="0078269D" w:rsidDel="00FB0B18">
                <w:rPr>
                  <w:b/>
                  <w:bCs/>
                  <w:vertAlign w:val="superscript"/>
                </w:rPr>
                <w:delText>2</w:delText>
              </w:r>
              <w:r w:rsidRPr="0078269D" w:rsidDel="00FB0B18">
                <w:rPr>
                  <w:b/>
                  <w:bCs/>
                </w:rPr>
                <w:delText>)</w:delText>
              </w:r>
            </w:del>
          </w:p>
        </w:tc>
      </w:tr>
      <w:tr w:rsidR="001A3EA3" w:rsidRPr="0078269D" w:rsidDel="00FB0B18" w14:paraId="408C78A2" w14:textId="26DBCD97" w:rsidTr="007E7132">
        <w:trPr>
          <w:trHeight w:val="417"/>
          <w:jc w:val="center"/>
          <w:del w:id="9050" w:author="Mutali Nepfumbada" w:date="2022-10-13T21:52:00Z"/>
          <w:trPrChange w:id="9051" w:author="Mutali Nepfumbada" w:date="2022-10-12T05:58:00Z">
            <w:trPr>
              <w:trHeight w:val="234"/>
            </w:trPr>
          </w:trPrChange>
        </w:trPr>
        <w:tc>
          <w:tcPr>
            <w:tcW w:w="1184" w:type="pct"/>
            <w:shd w:val="clear" w:color="auto" w:fill="5F0500"/>
            <w:tcPrChange w:id="9052" w:author="Mutali Nepfumbada" w:date="2022-10-12T05:58:00Z">
              <w:tcPr>
                <w:tcW w:w="1272" w:type="pct"/>
                <w:shd w:val="clear" w:color="auto" w:fill="5F0500"/>
              </w:tcPr>
            </w:tcPrChange>
          </w:tcPr>
          <w:p w14:paraId="04F9CDD8" w14:textId="5EC2548A" w:rsidR="001A3EA3" w:rsidRPr="0078269D" w:rsidDel="00FB0B18" w:rsidRDefault="001A3EA3">
            <w:pPr>
              <w:rPr>
                <w:del w:id="9053" w:author="Mutali Nepfumbada" w:date="2022-10-13T21:52:00Z"/>
                <w:b/>
                <w:bCs/>
                <w:lang w:eastAsia="en-US"/>
              </w:rPr>
            </w:pPr>
            <w:del w:id="9054" w:author="Mutali Nepfumbada" w:date="2022-10-13T21:52:00Z">
              <w:r w:rsidRPr="0078269D" w:rsidDel="00FB0B18">
                <w:rPr>
                  <w:b/>
                  <w:bCs/>
                  <w:lang w:eastAsia="en-US"/>
                </w:rPr>
                <w:delText>Month</w:delText>
              </w:r>
            </w:del>
          </w:p>
        </w:tc>
        <w:tc>
          <w:tcPr>
            <w:tcW w:w="1153" w:type="pct"/>
            <w:shd w:val="clear" w:color="auto" w:fill="5F0500"/>
            <w:tcPrChange w:id="9055" w:author="Mutali Nepfumbada" w:date="2022-10-12T05:58:00Z">
              <w:tcPr>
                <w:tcW w:w="1240" w:type="pct"/>
                <w:shd w:val="clear" w:color="auto" w:fill="5F0500"/>
              </w:tcPr>
            </w:tcPrChange>
          </w:tcPr>
          <w:p w14:paraId="7E5A7B81" w14:textId="7A8F264C" w:rsidR="001A3EA3" w:rsidRPr="0078269D" w:rsidDel="00FB0B18" w:rsidRDefault="001A3EA3">
            <w:pPr>
              <w:jc w:val="center"/>
              <w:rPr>
                <w:del w:id="9056" w:author="Mutali Nepfumbada" w:date="2022-10-13T21:52:00Z"/>
                <w:b/>
                <w:bCs/>
                <w:lang w:val="en-US"/>
              </w:rPr>
            </w:pPr>
            <w:del w:id="9057" w:author="Mutali Nepfumbada" w:date="2022-10-13T21:52:00Z">
              <w:r w:rsidRPr="0078269D" w:rsidDel="00FB0B18">
                <w:rPr>
                  <w:b/>
                  <w:bCs/>
                  <w:lang w:val="en-US"/>
                </w:rPr>
                <w:delText>Actual</w:delText>
              </w:r>
            </w:del>
          </w:p>
        </w:tc>
        <w:tc>
          <w:tcPr>
            <w:tcW w:w="1272" w:type="pct"/>
            <w:shd w:val="clear" w:color="auto" w:fill="5F0500"/>
            <w:tcPrChange w:id="9058" w:author="Mutali Nepfumbada" w:date="2022-10-12T05:58:00Z">
              <w:tcPr>
                <w:tcW w:w="1242" w:type="pct"/>
                <w:shd w:val="clear" w:color="auto" w:fill="5F0500"/>
              </w:tcPr>
            </w:tcPrChange>
          </w:tcPr>
          <w:p w14:paraId="70411239" w14:textId="56D0776D" w:rsidR="001A3EA3" w:rsidRPr="0078269D" w:rsidDel="00FB0B18" w:rsidRDefault="001A3EA3">
            <w:pPr>
              <w:jc w:val="center"/>
              <w:rPr>
                <w:del w:id="9059" w:author="Mutali Nepfumbada" w:date="2022-10-13T21:52:00Z"/>
                <w:b/>
                <w:bCs/>
                <w:lang w:val="en-US"/>
              </w:rPr>
            </w:pPr>
            <w:del w:id="9060" w:author="Mutali Nepfumbada" w:date="2022-10-13T21:52:00Z">
              <w:r w:rsidRPr="0078269D" w:rsidDel="00FB0B18">
                <w:rPr>
                  <w:b/>
                  <w:bCs/>
                  <w:lang w:val="en-US"/>
                </w:rPr>
                <w:delText>Forecast</w:delText>
              </w:r>
            </w:del>
          </w:p>
        </w:tc>
        <w:tc>
          <w:tcPr>
            <w:tcW w:w="1392" w:type="pct"/>
            <w:shd w:val="clear" w:color="auto" w:fill="5F0500"/>
            <w:tcPrChange w:id="9061" w:author="Mutali Nepfumbada" w:date="2022-10-12T05:58:00Z">
              <w:tcPr>
                <w:tcW w:w="1246" w:type="pct"/>
                <w:shd w:val="clear" w:color="auto" w:fill="5F0500"/>
              </w:tcPr>
            </w:tcPrChange>
          </w:tcPr>
          <w:p w14:paraId="0B651969" w14:textId="2705DC29" w:rsidR="001A3EA3" w:rsidRPr="0078269D" w:rsidDel="00FB0B18" w:rsidRDefault="001A3EA3">
            <w:pPr>
              <w:jc w:val="center"/>
              <w:rPr>
                <w:del w:id="9062" w:author="Mutali Nepfumbada" w:date="2022-10-13T21:52:00Z"/>
                <w:b/>
                <w:bCs/>
                <w:lang w:eastAsia="en-US"/>
              </w:rPr>
            </w:pPr>
            <w:del w:id="9063" w:author="Mutali Nepfumbada" w:date="2022-10-13T21:52:00Z">
              <w:r w:rsidRPr="0078269D" w:rsidDel="00FB0B18">
                <w:rPr>
                  <w:b/>
                  <w:bCs/>
                </w:rPr>
                <w:delText>Delta (%)</w:delText>
              </w:r>
            </w:del>
          </w:p>
        </w:tc>
      </w:tr>
      <w:tr w:rsidR="001A3EA3" w:rsidRPr="0078269D" w:rsidDel="00FB0B18" w14:paraId="75920078" w14:textId="055C2073" w:rsidTr="007E7132">
        <w:trPr>
          <w:trHeight w:val="203"/>
          <w:jc w:val="center"/>
          <w:del w:id="9064" w:author="Mutali Nepfumbada" w:date="2022-10-13T21:52:00Z"/>
          <w:trPrChange w:id="9065" w:author="Mutali Nepfumbada" w:date="2022-10-12T05:58:00Z">
            <w:trPr>
              <w:trHeight w:val="114"/>
            </w:trPr>
          </w:trPrChange>
        </w:trPr>
        <w:tc>
          <w:tcPr>
            <w:tcW w:w="1184" w:type="pct"/>
            <w:tcPrChange w:id="9066" w:author="Mutali Nepfumbada" w:date="2022-10-12T05:58:00Z">
              <w:tcPr>
                <w:tcW w:w="1272" w:type="pct"/>
              </w:tcPr>
            </w:tcPrChange>
          </w:tcPr>
          <w:p w14:paraId="1930A4FE" w14:textId="7211BF03" w:rsidR="001A3EA3" w:rsidRPr="0078269D" w:rsidDel="00FB0B18" w:rsidRDefault="001A3EA3">
            <w:pPr>
              <w:rPr>
                <w:del w:id="9067" w:author="Mutali Nepfumbada" w:date="2022-10-13T21:52:00Z"/>
                <w:lang w:eastAsia="en-US"/>
              </w:rPr>
            </w:pPr>
            <w:del w:id="9068" w:author="Mutali Nepfumbada" w:date="2022-10-13T21:52:00Z">
              <w:r w:rsidRPr="0078269D" w:rsidDel="00FB0B18">
                <w:rPr>
                  <w:bCs/>
                  <w:lang w:val="en-US"/>
                </w:rPr>
                <w:delText>Apr 22</w:delText>
              </w:r>
            </w:del>
          </w:p>
        </w:tc>
        <w:tc>
          <w:tcPr>
            <w:tcW w:w="1153" w:type="pct"/>
            <w:tcPrChange w:id="9069" w:author="Mutali Nepfumbada" w:date="2022-10-12T05:58:00Z">
              <w:tcPr>
                <w:tcW w:w="1240" w:type="pct"/>
              </w:tcPr>
            </w:tcPrChange>
          </w:tcPr>
          <w:p w14:paraId="7A366EC0" w14:textId="186953B8" w:rsidR="001A3EA3" w:rsidRPr="0078269D" w:rsidDel="00FB0B18" w:rsidRDefault="001A3EA3">
            <w:pPr>
              <w:jc w:val="center"/>
              <w:rPr>
                <w:del w:id="9070" w:author="Mutali Nepfumbada" w:date="2022-10-13T21:52:00Z"/>
                <w:lang w:eastAsia="en-US"/>
              </w:rPr>
            </w:pPr>
            <w:del w:id="9071" w:author="Mutali Nepfumbada" w:date="2022-10-13T21:52:00Z">
              <w:r w:rsidRPr="0078269D" w:rsidDel="00FB0B18">
                <w:rPr>
                  <w:bCs/>
                  <w:lang w:val="en-US"/>
                </w:rPr>
                <w:delText>126</w:delText>
              </w:r>
            </w:del>
          </w:p>
        </w:tc>
        <w:tc>
          <w:tcPr>
            <w:tcW w:w="1272" w:type="pct"/>
            <w:tcPrChange w:id="9072" w:author="Mutali Nepfumbada" w:date="2022-10-12T05:58:00Z">
              <w:tcPr>
                <w:tcW w:w="1242" w:type="pct"/>
              </w:tcPr>
            </w:tcPrChange>
          </w:tcPr>
          <w:p w14:paraId="1543AAB9" w14:textId="51702269" w:rsidR="001A3EA3" w:rsidRPr="0078269D" w:rsidDel="00FB0B18" w:rsidRDefault="001A3EA3">
            <w:pPr>
              <w:jc w:val="center"/>
              <w:rPr>
                <w:del w:id="9073" w:author="Mutali Nepfumbada" w:date="2022-10-13T21:52:00Z"/>
                <w:lang w:eastAsia="en-US"/>
              </w:rPr>
            </w:pPr>
            <w:del w:id="9074" w:author="Mutali Nepfumbada" w:date="2022-10-13T21:52:00Z">
              <w:r w:rsidRPr="0078269D" w:rsidDel="00FB0B18">
                <w:rPr>
                  <w:bCs/>
                  <w:lang w:val="en-US"/>
                </w:rPr>
                <w:delText>135</w:delText>
              </w:r>
            </w:del>
          </w:p>
        </w:tc>
        <w:tc>
          <w:tcPr>
            <w:tcW w:w="1392" w:type="pct"/>
            <w:tcPrChange w:id="9075" w:author="Mutali Nepfumbada" w:date="2022-10-12T05:58:00Z">
              <w:tcPr>
                <w:tcW w:w="1246" w:type="pct"/>
              </w:tcPr>
            </w:tcPrChange>
          </w:tcPr>
          <w:p w14:paraId="5FF92F21" w14:textId="4D3BACAC" w:rsidR="001A3EA3" w:rsidRPr="0078269D" w:rsidDel="00FB0B18" w:rsidRDefault="001A3EA3">
            <w:pPr>
              <w:jc w:val="center"/>
              <w:rPr>
                <w:del w:id="9076" w:author="Mutali Nepfumbada" w:date="2022-10-13T21:52:00Z"/>
                <w:color w:val="FF0000"/>
                <w:lang w:eastAsia="en-US"/>
              </w:rPr>
            </w:pPr>
            <w:del w:id="9077" w:author="Mutali Nepfumbada" w:date="2022-10-13T21:52:00Z">
              <w:r w:rsidRPr="0078269D" w:rsidDel="00FB0B18">
                <w:rPr>
                  <w:color w:val="FF0000"/>
                  <w:lang w:val="en-US"/>
                </w:rPr>
                <w:delText>-7.19</w:delText>
              </w:r>
            </w:del>
          </w:p>
        </w:tc>
      </w:tr>
      <w:tr w:rsidR="001A3EA3" w:rsidRPr="0078269D" w:rsidDel="00FB0B18" w14:paraId="0A110282" w14:textId="70F242A9" w:rsidTr="007E7132">
        <w:trPr>
          <w:trHeight w:val="203"/>
          <w:jc w:val="center"/>
          <w:del w:id="9078" w:author="Mutali Nepfumbada" w:date="2022-10-13T21:52:00Z"/>
          <w:trPrChange w:id="9079" w:author="Mutali Nepfumbada" w:date="2022-10-12T05:58:00Z">
            <w:trPr>
              <w:trHeight w:val="114"/>
            </w:trPr>
          </w:trPrChange>
        </w:trPr>
        <w:tc>
          <w:tcPr>
            <w:tcW w:w="1184" w:type="pct"/>
            <w:tcPrChange w:id="9080" w:author="Mutali Nepfumbada" w:date="2022-10-12T05:58:00Z">
              <w:tcPr>
                <w:tcW w:w="1272" w:type="pct"/>
              </w:tcPr>
            </w:tcPrChange>
          </w:tcPr>
          <w:p w14:paraId="7D28E29E" w14:textId="7E1DD106" w:rsidR="001A3EA3" w:rsidRPr="0078269D" w:rsidDel="00FB0B18" w:rsidRDefault="001A3EA3">
            <w:pPr>
              <w:rPr>
                <w:del w:id="9081" w:author="Mutali Nepfumbada" w:date="2022-10-13T21:52:00Z"/>
                <w:lang w:eastAsia="en-US"/>
              </w:rPr>
            </w:pPr>
            <w:del w:id="9082" w:author="Mutali Nepfumbada" w:date="2022-10-13T21:52:00Z">
              <w:r w:rsidRPr="0078269D" w:rsidDel="00FB0B18">
                <w:rPr>
                  <w:bCs/>
                  <w:lang w:val="en-US"/>
                </w:rPr>
                <w:delText>May 22</w:delText>
              </w:r>
            </w:del>
          </w:p>
        </w:tc>
        <w:tc>
          <w:tcPr>
            <w:tcW w:w="1153" w:type="pct"/>
            <w:tcPrChange w:id="9083" w:author="Mutali Nepfumbada" w:date="2022-10-12T05:58:00Z">
              <w:tcPr>
                <w:tcW w:w="1240" w:type="pct"/>
              </w:tcPr>
            </w:tcPrChange>
          </w:tcPr>
          <w:p w14:paraId="248ABE50" w14:textId="785B18D3" w:rsidR="001A3EA3" w:rsidRPr="0078269D" w:rsidDel="00FB0B18" w:rsidRDefault="001A3EA3">
            <w:pPr>
              <w:jc w:val="center"/>
              <w:rPr>
                <w:del w:id="9084" w:author="Mutali Nepfumbada" w:date="2022-10-13T21:52:00Z"/>
                <w:lang w:eastAsia="en-US"/>
              </w:rPr>
            </w:pPr>
            <w:del w:id="9085" w:author="Mutali Nepfumbada" w:date="2022-10-13T21:52:00Z">
              <w:r w:rsidRPr="0078269D" w:rsidDel="00FB0B18">
                <w:rPr>
                  <w:bCs/>
                  <w:lang w:val="en-US"/>
                </w:rPr>
                <w:delText>111</w:delText>
              </w:r>
            </w:del>
          </w:p>
        </w:tc>
        <w:tc>
          <w:tcPr>
            <w:tcW w:w="1272" w:type="pct"/>
            <w:tcPrChange w:id="9086" w:author="Mutali Nepfumbada" w:date="2022-10-12T05:58:00Z">
              <w:tcPr>
                <w:tcW w:w="1242" w:type="pct"/>
              </w:tcPr>
            </w:tcPrChange>
          </w:tcPr>
          <w:p w14:paraId="79B3C0BA" w14:textId="43AFEEE3" w:rsidR="001A3EA3" w:rsidRPr="0078269D" w:rsidDel="00FB0B18" w:rsidRDefault="001A3EA3">
            <w:pPr>
              <w:jc w:val="center"/>
              <w:rPr>
                <w:del w:id="9087" w:author="Mutali Nepfumbada" w:date="2022-10-13T21:52:00Z"/>
                <w:lang w:eastAsia="en-US"/>
              </w:rPr>
            </w:pPr>
            <w:del w:id="9088" w:author="Mutali Nepfumbada" w:date="2022-10-13T21:52:00Z">
              <w:r w:rsidRPr="0078269D" w:rsidDel="00FB0B18">
                <w:rPr>
                  <w:bCs/>
                  <w:lang w:val="en-US"/>
                </w:rPr>
                <w:delText>103</w:delText>
              </w:r>
            </w:del>
          </w:p>
        </w:tc>
        <w:tc>
          <w:tcPr>
            <w:tcW w:w="1392" w:type="pct"/>
            <w:tcPrChange w:id="9089" w:author="Mutali Nepfumbada" w:date="2022-10-12T05:58:00Z">
              <w:tcPr>
                <w:tcW w:w="1246" w:type="pct"/>
              </w:tcPr>
            </w:tcPrChange>
          </w:tcPr>
          <w:p w14:paraId="7FF58C36" w14:textId="09DCA6A8" w:rsidR="001A3EA3" w:rsidRPr="0078269D" w:rsidDel="00FB0B18" w:rsidRDefault="001A3EA3">
            <w:pPr>
              <w:jc w:val="center"/>
              <w:rPr>
                <w:del w:id="9090" w:author="Mutali Nepfumbada" w:date="2022-10-13T21:52:00Z"/>
                <w:color w:val="00B050"/>
                <w:lang w:eastAsia="en-US"/>
              </w:rPr>
            </w:pPr>
            <w:del w:id="9091" w:author="Mutali Nepfumbada" w:date="2022-10-13T21:52:00Z">
              <w:r w:rsidRPr="0078269D" w:rsidDel="00FB0B18">
                <w:rPr>
                  <w:color w:val="00B050"/>
                  <w:lang w:val="en-US"/>
                </w:rPr>
                <w:delText>8.09</w:delText>
              </w:r>
            </w:del>
          </w:p>
        </w:tc>
      </w:tr>
      <w:tr w:rsidR="001A3EA3" w:rsidRPr="0078269D" w:rsidDel="00FB0B18" w14:paraId="21C3F774" w14:textId="71C632F0" w:rsidTr="007E7132">
        <w:trPr>
          <w:trHeight w:val="203"/>
          <w:jc w:val="center"/>
          <w:del w:id="9092" w:author="Mutali Nepfumbada" w:date="2022-10-13T21:52:00Z"/>
          <w:trPrChange w:id="9093" w:author="Mutali Nepfumbada" w:date="2022-10-12T05:58:00Z">
            <w:trPr>
              <w:trHeight w:val="114"/>
            </w:trPr>
          </w:trPrChange>
        </w:trPr>
        <w:tc>
          <w:tcPr>
            <w:tcW w:w="1184" w:type="pct"/>
            <w:tcPrChange w:id="9094" w:author="Mutali Nepfumbada" w:date="2022-10-12T05:58:00Z">
              <w:tcPr>
                <w:tcW w:w="1272" w:type="pct"/>
              </w:tcPr>
            </w:tcPrChange>
          </w:tcPr>
          <w:p w14:paraId="4999F7B0" w14:textId="6D4C4F9B" w:rsidR="001A3EA3" w:rsidRPr="0078269D" w:rsidDel="00FB0B18" w:rsidRDefault="001A3EA3">
            <w:pPr>
              <w:rPr>
                <w:del w:id="9095" w:author="Mutali Nepfumbada" w:date="2022-10-13T21:52:00Z"/>
                <w:lang w:eastAsia="en-US"/>
              </w:rPr>
            </w:pPr>
            <w:del w:id="9096" w:author="Mutali Nepfumbada" w:date="2022-10-13T21:52:00Z">
              <w:r w:rsidRPr="0078269D" w:rsidDel="00FB0B18">
                <w:rPr>
                  <w:bCs/>
                  <w:lang w:val="en-US"/>
                </w:rPr>
                <w:delText>Jun 22</w:delText>
              </w:r>
            </w:del>
          </w:p>
        </w:tc>
        <w:tc>
          <w:tcPr>
            <w:tcW w:w="1153" w:type="pct"/>
            <w:tcPrChange w:id="9097" w:author="Mutali Nepfumbada" w:date="2022-10-12T05:58:00Z">
              <w:tcPr>
                <w:tcW w:w="1240" w:type="pct"/>
              </w:tcPr>
            </w:tcPrChange>
          </w:tcPr>
          <w:p w14:paraId="32BFF933" w14:textId="6D4B4D21" w:rsidR="001A3EA3" w:rsidRPr="0078269D" w:rsidDel="00FB0B18" w:rsidRDefault="001A3EA3">
            <w:pPr>
              <w:jc w:val="center"/>
              <w:rPr>
                <w:del w:id="9098" w:author="Mutali Nepfumbada" w:date="2022-10-13T21:52:00Z"/>
                <w:lang w:eastAsia="en-US"/>
              </w:rPr>
            </w:pPr>
            <w:del w:id="9099" w:author="Mutali Nepfumbada" w:date="2022-10-13T21:52:00Z">
              <w:r w:rsidRPr="0078269D" w:rsidDel="00FB0B18">
                <w:rPr>
                  <w:bCs/>
                  <w:lang w:val="en-US"/>
                </w:rPr>
                <w:delText>90</w:delText>
              </w:r>
            </w:del>
          </w:p>
        </w:tc>
        <w:tc>
          <w:tcPr>
            <w:tcW w:w="1272" w:type="pct"/>
            <w:tcPrChange w:id="9100" w:author="Mutali Nepfumbada" w:date="2022-10-12T05:58:00Z">
              <w:tcPr>
                <w:tcW w:w="1242" w:type="pct"/>
              </w:tcPr>
            </w:tcPrChange>
          </w:tcPr>
          <w:p w14:paraId="09C7E057" w14:textId="72C8C7CA" w:rsidR="001A3EA3" w:rsidRPr="0078269D" w:rsidDel="00FB0B18" w:rsidRDefault="001A3EA3">
            <w:pPr>
              <w:jc w:val="center"/>
              <w:rPr>
                <w:del w:id="9101" w:author="Mutali Nepfumbada" w:date="2022-10-13T21:52:00Z"/>
                <w:lang w:eastAsia="en-US"/>
              </w:rPr>
            </w:pPr>
            <w:del w:id="9102" w:author="Mutali Nepfumbada" w:date="2022-10-13T21:52:00Z">
              <w:r w:rsidRPr="0078269D" w:rsidDel="00FB0B18">
                <w:rPr>
                  <w:bCs/>
                  <w:lang w:val="en-US"/>
                </w:rPr>
                <w:delText>85</w:delText>
              </w:r>
            </w:del>
          </w:p>
        </w:tc>
        <w:tc>
          <w:tcPr>
            <w:tcW w:w="1392" w:type="pct"/>
            <w:tcPrChange w:id="9103" w:author="Mutali Nepfumbada" w:date="2022-10-12T05:58:00Z">
              <w:tcPr>
                <w:tcW w:w="1246" w:type="pct"/>
              </w:tcPr>
            </w:tcPrChange>
          </w:tcPr>
          <w:p w14:paraId="53F60FAB" w14:textId="354D4E6B" w:rsidR="001A3EA3" w:rsidRPr="0078269D" w:rsidDel="00FB0B18" w:rsidRDefault="001A3EA3">
            <w:pPr>
              <w:jc w:val="center"/>
              <w:rPr>
                <w:del w:id="9104" w:author="Mutali Nepfumbada" w:date="2022-10-13T21:52:00Z"/>
                <w:color w:val="00B050"/>
                <w:lang w:eastAsia="en-US"/>
              </w:rPr>
            </w:pPr>
            <w:del w:id="9105" w:author="Mutali Nepfumbada" w:date="2022-10-13T21:52:00Z">
              <w:r w:rsidRPr="0078269D" w:rsidDel="00FB0B18">
                <w:rPr>
                  <w:color w:val="00B050"/>
                  <w:lang w:val="en-US"/>
                </w:rPr>
                <w:delText>5.86</w:delText>
              </w:r>
            </w:del>
          </w:p>
        </w:tc>
      </w:tr>
      <w:tr w:rsidR="001A3EA3" w:rsidRPr="0078269D" w:rsidDel="00FB0B18" w14:paraId="0D29FD8B" w14:textId="6DD941DB" w:rsidTr="007E7132">
        <w:trPr>
          <w:trHeight w:val="203"/>
          <w:jc w:val="center"/>
          <w:del w:id="9106" w:author="Mutali Nepfumbada" w:date="2022-10-13T21:52:00Z"/>
          <w:trPrChange w:id="9107" w:author="Mutali Nepfumbada" w:date="2022-10-12T05:58:00Z">
            <w:trPr>
              <w:trHeight w:val="114"/>
            </w:trPr>
          </w:trPrChange>
        </w:trPr>
        <w:tc>
          <w:tcPr>
            <w:tcW w:w="1184" w:type="pct"/>
            <w:tcPrChange w:id="9108" w:author="Mutali Nepfumbada" w:date="2022-10-12T05:58:00Z">
              <w:tcPr>
                <w:tcW w:w="1272" w:type="pct"/>
              </w:tcPr>
            </w:tcPrChange>
          </w:tcPr>
          <w:p w14:paraId="75F8D8EE" w14:textId="34F19844" w:rsidR="001A3EA3" w:rsidRPr="0078269D" w:rsidDel="00FB0B18" w:rsidRDefault="001A3EA3">
            <w:pPr>
              <w:rPr>
                <w:del w:id="9109" w:author="Mutali Nepfumbada" w:date="2022-10-13T21:52:00Z"/>
                <w:lang w:eastAsia="en-US"/>
              </w:rPr>
            </w:pPr>
            <w:del w:id="9110" w:author="Mutali Nepfumbada" w:date="2022-10-13T21:52:00Z">
              <w:r w:rsidRPr="0078269D" w:rsidDel="00FB0B18">
                <w:rPr>
                  <w:bCs/>
                  <w:lang w:val="en-US"/>
                </w:rPr>
                <w:delText>Jul 22</w:delText>
              </w:r>
            </w:del>
          </w:p>
        </w:tc>
        <w:tc>
          <w:tcPr>
            <w:tcW w:w="1153" w:type="pct"/>
            <w:tcPrChange w:id="9111" w:author="Mutali Nepfumbada" w:date="2022-10-12T05:58:00Z">
              <w:tcPr>
                <w:tcW w:w="1240" w:type="pct"/>
              </w:tcPr>
            </w:tcPrChange>
          </w:tcPr>
          <w:p w14:paraId="66A720B7" w14:textId="359F77C3" w:rsidR="001A3EA3" w:rsidRPr="0078269D" w:rsidDel="00FB0B18" w:rsidRDefault="001A3EA3">
            <w:pPr>
              <w:jc w:val="center"/>
              <w:rPr>
                <w:del w:id="9112" w:author="Mutali Nepfumbada" w:date="2022-10-13T21:52:00Z"/>
                <w:lang w:eastAsia="en-US"/>
              </w:rPr>
            </w:pPr>
            <w:del w:id="9113" w:author="Mutali Nepfumbada" w:date="2022-10-13T21:52:00Z">
              <w:r w:rsidRPr="0078269D" w:rsidDel="00FB0B18">
                <w:rPr>
                  <w:bCs/>
                  <w:lang w:val="en-US"/>
                </w:rPr>
                <w:delText>94</w:delText>
              </w:r>
            </w:del>
          </w:p>
        </w:tc>
        <w:tc>
          <w:tcPr>
            <w:tcW w:w="1272" w:type="pct"/>
            <w:tcPrChange w:id="9114" w:author="Mutali Nepfumbada" w:date="2022-10-12T05:58:00Z">
              <w:tcPr>
                <w:tcW w:w="1242" w:type="pct"/>
              </w:tcPr>
            </w:tcPrChange>
          </w:tcPr>
          <w:p w14:paraId="349EE8DE" w14:textId="56337D7E" w:rsidR="001A3EA3" w:rsidRPr="0078269D" w:rsidDel="00FB0B18" w:rsidRDefault="001A3EA3">
            <w:pPr>
              <w:jc w:val="center"/>
              <w:rPr>
                <w:del w:id="9115" w:author="Mutali Nepfumbada" w:date="2022-10-13T21:52:00Z"/>
                <w:lang w:eastAsia="en-US"/>
              </w:rPr>
            </w:pPr>
            <w:del w:id="9116" w:author="Mutali Nepfumbada" w:date="2022-10-13T21:52:00Z">
              <w:r w:rsidRPr="0078269D" w:rsidDel="00FB0B18">
                <w:rPr>
                  <w:bCs/>
                  <w:lang w:val="en-US"/>
                </w:rPr>
                <w:delText>96</w:delText>
              </w:r>
            </w:del>
          </w:p>
        </w:tc>
        <w:tc>
          <w:tcPr>
            <w:tcW w:w="1392" w:type="pct"/>
            <w:tcPrChange w:id="9117" w:author="Mutali Nepfumbada" w:date="2022-10-12T05:58:00Z">
              <w:tcPr>
                <w:tcW w:w="1246" w:type="pct"/>
              </w:tcPr>
            </w:tcPrChange>
          </w:tcPr>
          <w:p w14:paraId="4F586510" w14:textId="23F7A09C" w:rsidR="001A3EA3" w:rsidRPr="0078269D" w:rsidDel="00FB0B18" w:rsidRDefault="001A3EA3">
            <w:pPr>
              <w:jc w:val="center"/>
              <w:rPr>
                <w:del w:id="9118" w:author="Mutali Nepfumbada" w:date="2022-10-13T21:52:00Z"/>
                <w:color w:val="FF0000"/>
                <w:lang w:eastAsia="en-US"/>
              </w:rPr>
            </w:pPr>
            <w:del w:id="9119" w:author="Mutali Nepfumbada" w:date="2022-10-13T21:52:00Z">
              <w:r w:rsidRPr="0078269D" w:rsidDel="00FB0B18">
                <w:rPr>
                  <w:color w:val="FF0000"/>
                  <w:lang w:val="en-US"/>
                </w:rPr>
                <w:delText>-1.79</w:delText>
              </w:r>
            </w:del>
          </w:p>
        </w:tc>
      </w:tr>
      <w:tr w:rsidR="001A3EA3" w:rsidRPr="0078269D" w:rsidDel="00FB0B18" w14:paraId="77215784" w14:textId="73BA9D0B" w:rsidTr="007E7132">
        <w:trPr>
          <w:trHeight w:val="203"/>
          <w:jc w:val="center"/>
          <w:del w:id="9120" w:author="Mutali Nepfumbada" w:date="2022-10-13T21:52:00Z"/>
          <w:trPrChange w:id="9121" w:author="Mutali Nepfumbada" w:date="2022-10-12T05:58:00Z">
            <w:trPr>
              <w:trHeight w:val="114"/>
            </w:trPr>
          </w:trPrChange>
        </w:trPr>
        <w:tc>
          <w:tcPr>
            <w:tcW w:w="1184" w:type="pct"/>
            <w:tcPrChange w:id="9122" w:author="Mutali Nepfumbada" w:date="2022-10-12T05:58:00Z">
              <w:tcPr>
                <w:tcW w:w="1272" w:type="pct"/>
              </w:tcPr>
            </w:tcPrChange>
          </w:tcPr>
          <w:p w14:paraId="1EF07219" w14:textId="6B8E3EC6" w:rsidR="001A3EA3" w:rsidRPr="0078269D" w:rsidDel="00FB0B18" w:rsidRDefault="001A3EA3">
            <w:pPr>
              <w:rPr>
                <w:del w:id="9123" w:author="Mutali Nepfumbada" w:date="2022-10-13T21:52:00Z"/>
                <w:lang w:eastAsia="en-US"/>
              </w:rPr>
            </w:pPr>
            <w:del w:id="9124" w:author="Mutali Nepfumbada" w:date="2022-10-13T21:52:00Z">
              <w:r w:rsidRPr="0078269D" w:rsidDel="00FB0B18">
                <w:rPr>
                  <w:bCs/>
                  <w:lang w:val="en-US"/>
                </w:rPr>
                <w:delText>Aug 22</w:delText>
              </w:r>
            </w:del>
          </w:p>
        </w:tc>
        <w:tc>
          <w:tcPr>
            <w:tcW w:w="1153" w:type="pct"/>
            <w:tcPrChange w:id="9125" w:author="Mutali Nepfumbada" w:date="2022-10-12T05:58:00Z">
              <w:tcPr>
                <w:tcW w:w="1240" w:type="pct"/>
              </w:tcPr>
            </w:tcPrChange>
          </w:tcPr>
          <w:p w14:paraId="0955F031" w14:textId="05A38A24" w:rsidR="001A3EA3" w:rsidRPr="0078269D" w:rsidDel="00FB0B18" w:rsidRDefault="001A3EA3">
            <w:pPr>
              <w:jc w:val="center"/>
              <w:rPr>
                <w:del w:id="9126" w:author="Mutali Nepfumbada" w:date="2022-10-13T21:52:00Z"/>
                <w:lang w:eastAsia="en-US"/>
              </w:rPr>
            </w:pPr>
            <w:del w:id="9127" w:author="Mutali Nepfumbada" w:date="2022-10-13T21:52:00Z">
              <w:r w:rsidRPr="0078269D" w:rsidDel="00FB0B18">
                <w:rPr>
                  <w:bCs/>
                  <w:lang w:val="en-US"/>
                </w:rPr>
                <w:delText>121</w:delText>
              </w:r>
            </w:del>
          </w:p>
        </w:tc>
        <w:tc>
          <w:tcPr>
            <w:tcW w:w="1272" w:type="pct"/>
            <w:tcPrChange w:id="9128" w:author="Mutali Nepfumbada" w:date="2022-10-12T05:58:00Z">
              <w:tcPr>
                <w:tcW w:w="1242" w:type="pct"/>
              </w:tcPr>
            </w:tcPrChange>
          </w:tcPr>
          <w:p w14:paraId="40EC49BD" w14:textId="429C3397" w:rsidR="001A3EA3" w:rsidRPr="0078269D" w:rsidDel="00FB0B18" w:rsidRDefault="001A3EA3">
            <w:pPr>
              <w:jc w:val="center"/>
              <w:rPr>
                <w:del w:id="9129" w:author="Mutali Nepfumbada" w:date="2022-10-13T21:52:00Z"/>
                <w:lang w:eastAsia="en-US"/>
              </w:rPr>
            </w:pPr>
            <w:del w:id="9130" w:author="Mutali Nepfumbada" w:date="2022-10-13T21:52:00Z">
              <w:r w:rsidRPr="0078269D" w:rsidDel="00FB0B18">
                <w:rPr>
                  <w:bCs/>
                  <w:lang w:val="en-US"/>
                </w:rPr>
                <w:delText>118</w:delText>
              </w:r>
            </w:del>
          </w:p>
        </w:tc>
        <w:tc>
          <w:tcPr>
            <w:tcW w:w="1392" w:type="pct"/>
            <w:tcPrChange w:id="9131" w:author="Mutali Nepfumbada" w:date="2022-10-12T05:58:00Z">
              <w:tcPr>
                <w:tcW w:w="1246" w:type="pct"/>
              </w:tcPr>
            </w:tcPrChange>
          </w:tcPr>
          <w:p w14:paraId="43D5AB81" w14:textId="685A8559" w:rsidR="001A3EA3" w:rsidRPr="0078269D" w:rsidDel="00FB0B18" w:rsidRDefault="001A3EA3">
            <w:pPr>
              <w:jc w:val="center"/>
              <w:rPr>
                <w:del w:id="9132" w:author="Mutali Nepfumbada" w:date="2022-10-13T21:52:00Z"/>
                <w:color w:val="FF0000"/>
                <w:lang w:eastAsia="en-US"/>
              </w:rPr>
            </w:pPr>
            <w:del w:id="9133" w:author="Mutali Nepfumbada" w:date="2022-10-13T21:52:00Z">
              <w:r w:rsidRPr="0078269D" w:rsidDel="00FB0B18">
                <w:rPr>
                  <w:color w:val="00B050"/>
                  <w:lang w:val="en-US"/>
                </w:rPr>
                <w:delText>3.14</w:delText>
              </w:r>
            </w:del>
          </w:p>
        </w:tc>
      </w:tr>
      <w:tr w:rsidR="007F514A" w:rsidRPr="0078269D" w:rsidDel="00FB0B18" w14:paraId="2EB5EF0F" w14:textId="584A01DC" w:rsidTr="007E7132">
        <w:trPr>
          <w:trHeight w:val="203"/>
          <w:jc w:val="center"/>
          <w:del w:id="9134" w:author="Mutali Nepfumbada" w:date="2022-10-13T21:52:00Z"/>
          <w:trPrChange w:id="9135" w:author="Mutali Nepfumbada" w:date="2022-10-12T05:58:00Z">
            <w:trPr>
              <w:trHeight w:val="114"/>
            </w:trPr>
          </w:trPrChange>
        </w:trPr>
        <w:tc>
          <w:tcPr>
            <w:tcW w:w="1184" w:type="pct"/>
            <w:tcPrChange w:id="9136" w:author="Mutali Nepfumbada" w:date="2022-10-12T05:58:00Z">
              <w:tcPr>
                <w:tcW w:w="1272" w:type="pct"/>
              </w:tcPr>
            </w:tcPrChange>
          </w:tcPr>
          <w:p w14:paraId="1FA21775" w14:textId="5EC753E5" w:rsidR="007F514A" w:rsidRPr="0078269D" w:rsidDel="00FB0B18" w:rsidRDefault="007F514A" w:rsidP="007F514A">
            <w:pPr>
              <w:rPr>
                <w:del w:id="9137" w:author="Mutali Nepfumbada" w:date="2022-10-13T21:52:00Z"/>
                <w:b/>
                <w:lang w:val="en-US"/>
              </w:rPr>
            </w:pPr>
            <w:del w:id="9138" w:author="Mutali Nepfumbada" w:date="2022-10-13T21:52:00Z">
              <w:r w:rsidRPr="0078269D" w:rsidDel="00FB0B18">
                <w:rPr>
                  <w:b/>
                  <w:lang w:val="en-US"/>
                </w:rPr>
                <w:delText xml:space="preserve">Total </w:delText>
              </w:r>
            </w:del>
          </w:p>
        </w:tc>
        <w:tc>
          <w:tcPr>
            <w:tcW w:w="1153" w:type="pct"/>
            <w:tcPrChange w:id="9139" w:author="Mutali Nepfumbada" w:date="2022-10-12T05:58:00Z">
              <w:tcPr>
                <w:tcW w:w="1240" w:type="pct"/>
              </w:tcPr>
            </w:tcPrChange>
          </w:tcPr>
          <w:p w14:paraId="286AA5F8" w14:textId="7F5640AA" w:rsidR="007F514A" w:rsidRPr="0078269D" w:rsidDel="00FB0B18" w:rsidRDefault="007F514A" w:rsidP="007F514A">
            <w:pPr>
              <w:jc w:val="center"/>
              <w:rPr>
                <w:del w:id="9140" w:author="Mutali Nepfumbada" w:date="2022-10-13T21:52:00Z"/>
                <w:b/>
                <w:lang w:val="en-US"/>
              </w:rPr>
            </w:pPr>
            <w:del w:id="9141" w:author="Mutali Nepfumbada" w:date="2022-10-13T21:52:00Z">
              <w:r w:rsidRPr="0078269D" w:rsidDel="00FB0B18">
                <w:rPr>
                  <w:b/>
                </w:rPr>
                <w:delText>542</w:delText>
              </w:r>
            </w:del>
          </w:p>
        </w:tc>
        <w:tc>
          <w:tcPr>
            <w:tcW w:w="1272" w:type="pct"/>
            <w:tcPrChange w:id="9142" w:author="Mutali Nepfumbada" w:date="2022-10-12T05:58:00Z">
              <w:tcPr>
                <w:tcW w:w="1242" w:type="pct"/>
              </w:tcPr>
            </w:tcPrChange>
          </w:tcPr>
          <w:p w14:paraId="1E6DD2FE" w14:textId="15424DBE" w:rsidR="007F514A" w:rsidRPr="0078269D" w:rsidDel="00FB0B18" w:rsidRDefault="007F514A" w:rsidP="007F514A">
            <w:pPr>
              <w:jc w:val="center"/>
              <w:rPr>
                <w:del w:id="9143" w:author="Mutali Nepfumbada" w:date="2022-10-13T21:52:00Z"/>
                <w:b/>
                <w:lang w:val="en-US"/>
              </w:rPr>
            </w:pPr>
            <w:del w:id="9144" w:author="Mutali Nepfumbada" w:date="2022-10-13T21:52:00Z">
              <w:r w:rsidRPr="0078269D" w:rsidDel="00FB0B18">
                <w:rPr>
                  <w:b/>
                </w:rPr>
                <w:delText>537</w:delText>
              </w:r>
            </w:del>
          </w:p>
        </w:tc>
        <w:tc>
          <w:tcPr>
            <w:tcW w:w="1392" w:type="pct"/>
            <w:tcPrChange w:id="9145" w:author="Mutali Nepfumbada" w:date="2022-10-12T05:58:00Z">
              <w:tcPr>
                <w:tcW w:w="1246" w:type="pct"/>
              </w:tcPr>
            </w:tcPrChange>
          </w:tcPr>
          <w:p w14:paraId="76442114" w14:textId="2CC68E33" w:rsidR="007F514A" w:rsidRPr="0078269D" w:rsidDel="00FB0B18" w:rsidRDefault="007F514A" w:rsidP="007F514A">
            <w:pPr>
              <w:jc w:val="center"/>
              <w:rPr>
                <w:del w:id="9146" w:author="Mutali Nepfumbada" w:date="2022-10-13T21:52:00Z"/>
                <w:b/>
                <w:color w:val="00B050"/>
                <w:lang w:val="en-US"/>
              </w:rPr>
            </w:pPr>
            <w:del w:id="9147" w:author="Mutali Nepfumbada" w:date="2022-10-13T21:52:00Z">
              <w:r w:rsidRPr="0078269D" w:rsidDel="00FB0B18">
                <w:rPr>
                  <w:b/>
                  <w:color w:val="00B050"/>
                  <w:lang w:val="en-US"/>
                </w:rPr>
                <w:delText>0.93</w:delText>
              </w:r>
            </w:del>
          </w:p>
        </w:tc>
      </w:tr>
    </w:tbl>
    <w:p w14:paraId="63186752" w14:textId="77777777" w:rsidR="007E7132" w:rsidRPr="007E7132" w:rsidRDefault="007E7132" w:rsidP="007E7132">
      <w:pPr>
        <w:rPr>
          <w:ins w:id="9148" w:author="Mutali Nepfumbada" w:date="2022-11-27T22:24: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E7132" w:rsidRPr="007E7132" w14:paraId="59C0A741" w14:textId="77777777" w:rsidTr="002A53ED">
        <w:trPr>
          <w:trHeight w:val="234"/>
          <w:ins w:id="9149" w:author="Mutali Nepfumbada" w:date="2022-11-27T22:24:00Z"/>
        </w:trPr>
        <w:tc>
          <w:tcPr>
            <w:tcW w:w="5000" w:type="pct"/>
            <w:gridSpan w:val="4"/>
            <w:shd w:val="clear" w:color="auto" w:fill="5F0500"/>
          </w:tcPr>
          <w:p w14:paraId="3A408F27" w14:textId="77777777" w:rsidR="007E7132" w:rsidRPr="007E7132" w:rsidRDefault="007E7132" w:rsidP="007E7132">
            <w:pPr>
              <w:jc w:val="center"/>
              <w:rPr>
                <w:ins w:id="9150" w:author="Mutali Nepfumbada" w:date="2022-11-27T22:24:00Z"/>
                <w:b/>
                <w:bCs/>
              </w:rPr>
            </w:pPr>
            <w:ins w:id="9151" w:author="Mutali Nepfumbada" w:date="2022-11-27T22:24:00Z">
              <w:r w:rsidRPr="007E7132">
                <w:rPr>
                  <w:b/>
                  <w:bCs/>
                </w:rPr>
                <w:t>Irradiation (kWh/m</w:t>
              </w:r>
              <w:r w:rsidRPr="007E7132">
                <w:rPr>
                  <w:b/>
                  <w:bCs/>
                  <w:vertAlign w:val="superscript"/>
                </w:rPr>
                <w:t>2</w:t>
              </w:r>
              <w:r w:rsidRPr="007E7132">
                <w:rPr>
                  <w:b/>
                  <w:bCs/>
                </w:rPr>
                <w:t>)</w:t>
              </w:r>
            </w:ins>
          </w:p>
        </w:tc>
      </w:tr>
      <w:tr w:rsidR="007E7132" w:rsidRPr="007E7132" w14:paraId="133A070D" w14:textId="77777777" w:rsidTr="002A53ED">
        <w:trPr>
          <w:trHeight w:val="234"/>
          <w:ins w:id="9152" w:author="Mutali Nepfumbada" w:date="2022-11-27T22:24:00Z"/>
        </w:trPr>
        <w:tc>
          <w:tcPr>
            <w:tcW w:w="1272" w:type="pct"/>
            <w:shd w:val="clear" w:color="auto" w:fill="5F0500"/>
          </w:tcPr>
          <w:p w14:paraId="4EDD4B85" w14:textId="77777777" w:rsidR="007E7132" w:rsidRPr="007E7132" w:rsidRDefault="007E7132" w:rsidP="007E7132">
            <w:pPr>
              <w:jc w:val="left"/>
              <w:rPr>
                <w:ins w:id="9153" w:author="Mutali Nepfumbada" w:date="2022-11-27T22:24:00Z"/>
                <w:b/>
                <w:bCs/>
                <w:lang w:eastAsia="en-US"/>
              </w:rPr>
            </w:pPr>
            <w:ins w:id="9154" w:author="Mutali Nepfumbada" w:date="2022-11-27T22:24:00Z">
              <w:r w:rsidRPr="007E7132">
                <w:rPr>
                  <w:b/>
                  <w:bCs/>
                  <w:lang w:eastAsia="en-US"/>
                </w:rPr>
                <w:t>Month</w:t>
              </w:r>
            </w:ins>
          </w:p>
        </w:tc>
        <w:tc>
          <w:tcPr>
            <w:tcW w:w="1240" w:type="pct"/>
            <w:shd w:val="clear" w:color="auto" w:fill="5F0500"/>
          </w:tcPr>
          <w:p w14:paraId="1AA6FE2B" w14:textId="77777777" w:rsidR="007E7132" w:rsidRPr="007E7132" w:rsidRDefault="007E7132" w:rsidP="007E7132">
            <w:pPr>
              <w:jc w:val="center"/>
              <w:rPr>
                <w:ins w:id="9155" w:author="Mutali Nepfumbada" w:date="2022-11-27T22:24:00Z"/>
                <w:b/>
                <w:bCs/>
                <w:lang w:val="en-US"/>
              </w:rPr>
            </w:pPr>
            <w:ins w:id="9156" w:author="Mutali Nepfumbada" w:date="2022-11-27T22:24:00Z">
              <w:r w:rsidRPr="007E7132">
                <w:rPr>
                  <w:b/>
                  <w:bCs/>
                  <w:lang w:val="en-US"/>
                </w:rPr>
                <w:t>Actual</w:t>
              </w:r>
            </w:ins>
          </w:p>
        </w:tc>
        <w:tc>
          <w:tcPr>
            <w:tcW w:w="1242" w:type="pct"/>
            <w:shd w:val="clear" w:color="auto" w:fill="5F0500"/>
          </w:tcPr>
          <w:p w14:paraId="13716ABA" w14:textId="77777777" w:rsidR="007E7132" w:rsidRPr="007E7132" w:rsidRDefault="007E7132" w:rsidP="007E7132">
            <w:pPr>
              <w:jc w:val="center"/>
              <w:rPr>
                <w:ins w:id="9157" w:author="Mutali Nepfumbada" w:date="2022-11-27T22:24:00Z"/>
                <w:b/>
                <w:bCs/>
                <w:lang w:val="en-US"/>
              </w:rPr>
            </w:pPr>
            <w:ins w:id="9158" w:author="Mutali Nepfumbada" w:date="2022-11-27T22:24:00Z">
              <w:r w:rsidRPr="007E7132">
                <w:rPr>
                  <w:b/>
                  <w:bCs/>
                  <w:lang w:val="en-US"/>
                </w:rPr>
                <w:t>Forecast</w:t>
              </w:r>
            </w:ins>
          </w:p>
        </w:tc>
        <w:tc>
          <w:tcPr>
            <w:tcW w:w="1246" w:type="pct"/>
            <w:shd w:val="clear" w:color="auto" w:fill="5F0500"/>
          </w:tcPr>
          <w:p w14:paraId="01181068" w14:textId="77777777" w:rsidR="007E7132" w:rsidRPr="007E7132" w:rsidRDefault="007E7132" w:rsidP="007E7132">
            <w:pPr>
              <w:jc w:val="center"/>
              <w:rPr>
                <w:ins w:id="9159" w:author="Mutali Nepfumbada" w:date="2022-11-27T22:24:00Z"/>
                <w:b/>
                <w:bCs/>
                <w:lang w:eastAsia="en-US"/>
              </w:rPr>
            </w:pPr>
            <w:ins w:id="9160" w:author="Mutali Nepfumbada" w:date="2022-11-27T22:24:00Z">
              <w:r w:rsidRPr="007E7132">
                <w:rPr>
                  <w:b/>
                  <w:bCs/>
                </w:rPr>
                <w:t>Delta (%)</w:t>
              </w:r>
            </w:ins>
          </w:p>
        </w:tc>
      </w:tr>
      <w:tr w:rsidR="007E7132" w:rsidRPr="007E7132" w14:paraId="487FA3C4" w14:textId="77777777" w:rsidTr="002A53ED">
        <w:trPr>
          <w:trHeight w:val="119"/>
          <w:ins w:id="9161" w:author="Mutali Nepfumbada" w:date="2022-11-27T22:24:00Z"/>
        </w:trPr>
        <w:tc>
          <w:tcPr>
            <w:tcW w:w="5000" w:type="pct"/>
            <w:gridSpan w:val="4"/>
          </w:tcPr>
          <w:p w14:paraId="342D4A14" w14:textId="77777777" w:rsidR="007E7132" w:rsidRPr="007E7132" w:rsidRDefault="007E7132" w:rsidP="007E7132">
            <w:pPr>
              <w:jc w:val="center"/>
              <w:rPr>
                <w:ins w:id="9162" w:author="Mutali Nepfumbada" w:date="2022-11-27T22:24:00Z"/>
                <w:lang w:eastAsia="en-US"/>
              </w:rPr>
            </w:pPr>
            <w:ins w:id="9163" w:author="Mutali Nepfumbada" w:date="2022-11-27T22:24:00Z">
              <w:r w:rsidRPr="007E7132">
                <w:rPr>
                  <w:bCs/>
                  <w:lang w:val="en-US"/>
                </w:rPr>
                <w:t>{%tr for item in HERItable_contents%}</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{{item.Date}}</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item. HERIA}}</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item. HERIF }}</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{{item. HERIV}}</w:t>
              </w:r>
            </w:ins>
          </w:p>
        </w:tc>
      </w:tr>
      <w:tr w:rsidR="007E7132" w:rsidRPr="007E7132" w14:paraId="0E5D5CE1" w14:textId="77777777" w:rsidTr="002A53ED">
        <w:trPr>
          <w:trHeight w:val="119"/>
          <w:ins w:id="9173" w:author="Mutali Nepfumbada" w:date="2022-11-27T22:24:00Z"/>
        </w:trPr>
        <w:tc>
          <w:tcPr>
            <w:tcW w:w="5000" w:type="pct"/>
            <w:gridSpan w:val="4"/>
          </w:tcPr>
          <w:p w14:paraId="02A1A5AC" w14:textId="77777777" w:rsidR="007E7132" w:rsidRPr="007E7132" w:rsidRDefault="007E7132" w:rsidP="007E7132">
            <w:pPr>
              <w:jc w:val="center"/>
              <w:rPr>
                <w:ins w:id="9174" w:author="Mutali Nepfumbada" w:date="2022-11-27T22:24:00Z"/>
                <w:lang w:eastAsia="en-US"/>
              </w:rPr>
            </w:pPr>
            <w:ins w:id="9175" w:author="Mutali Nepfumbada" w:date="2022-11-27T22:24:00Z">
              <w:r w:rsidRPr="007E7132">
                <w:rPr>
                  <w:bCs/>
                  <w:lang w:val="en-US"/>
                </w:rPr>
                <w:t>{%tr endfor %}</w:t>
              </w:r>
            </w:ins>
          </w:p>
        </w:tc>
      </w:tr>
    </w:tbl>
    <w:p w14:paraId="2EC0C95B" w14:textId="77777777" w:rsidR="007E7132" w:rsidRPr="007E7132" w:rsidRDefault="007E7132" w:rsidP="007E7132">
      <w:pPr>
        <w:spacing w:after="200"/>
        <w:jc w:val="center"/>
        <w:rPr>
          <w:ins w:id="9176" w:author="Mutali Nepfumbada" w:date="2022-11-27T22:24:00Z"/>
          <w:i/>
          <w:iCs/>
          <w:color w:val="5F0505"/>
          <w:sz w:val="18"/>
          <w:szCs w:val="18"/>
        </w:rPr>
      </w:pPr>
      <w:bookmarkStart w:id="9177" w:name="_Toc120510264"/>
      <w:ins w:id="9178" w:author="Mutali Nepfumbada" w:date="2022-11-27T22:24: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Hermanus irradiation and Forecast</w:t>
        </w:r>
        <w:bookmarkEnd w:id="9177"/>
      </w:ins>
    </w:p>
    <w:p w14:paraId="34F97995" w14:textId="77777777" w:rsidR="007E7132" w:rsidRPr="007E7132" w:rsidRDefault="007E7132" w:rsidP="007E7132">
      <w:pPr>
        <w:jc w:val="center"/>
        <w:rPr>
          <w:ins w:id="9179" w:author="Mutali Nepfumbada" w:date="2022-11-27T22:24:00Z"/>
        </w:rPr>
      </w:pPr>
    </w:p>
    <w:p w14:paraId="61BA1494" w14:textId="77777777" w:rsidR="007E7132" w:rsidRPr="007E7132" w:rsidRDefault="007E7132" w:rsidP="007E7132">
      <w:pPr>
        <w:jc w:val="center"/>
        <w:rPr>
          <w:ins w:id="9180" w:author="Mutali Nepfumbada" w:date="2022-11-27T22:24:00Z"/>
        </w:rPr>
      </w:pPr>
      <w:ins w:id="9181" w:author="Mutali Nepfumbada" w:date="2022-11-27T22:24:00Z">
        <w:r w:rsidRPr="007E7132">
          <w:rPr>
            <w:lang w:eastAsia="en-US"/>
          </w:rPr>
          <w:t>{{HERIImage}}</w:t>
        </w:r>
      </w:ins>
    </w:p>
    <w:p w14:paraId="3AB46E99" w14:textId="77777777" w:rsidR="007E7132" w:rsidRPr="007E7132" w:rsidRDefault="007E7132" w:rsidP="007E7132">
      <w:pPr>
        <w:spacing w:after="200"/>
        <w:jc w:val="center"/>
        <w:rPr>
          <w:ins w:id="9182" w:author="Mutali Nepfumbada" w:date="2022-11-27T22:24:00Z"/>
          <w:i/>
          <w:iCs/>
          <w:color w:val="5F0505"/>
          <w:sz w:val="18"/>
          <w:szCs w:val="18"/>
          <w:lang w:eastAsia="en-US"/>
        </w:rPr>
      </w:pPr>
      <w:ins w:id="9183" w:author="Mutali Nepfumbada" w:date="2022-11-27T22:24: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noProof/>
            <w:color w:val="5F0505"/>
            <w:sz w:val="18"/>
            <w:szCs w:val="18"/>
          </w:rPr>
          <w:t>:</w:t>
        </w:r>
        <w:r w:rsidRPr="007E7132">
          <w:rPr>
            <w:i/>
            <w:iCs/>
            <w:color w:val="5F0505"/>
            <w:sz w:val="18"/>
            <w:szCs w:val="18"/>
          </w:rPr>
          <w:t xml:space="preserve"> Hermanus Irradiation Vs Forecast</w:t>
        </w:r>
      </w:ins>
    </w:p>
    <w:p w14:paraId="4A796821" w14:textId="160FFF8A" w:rsidR="009B5EF0" w:rsidRPr="0078269D" w:rsidDel="007E7132" w:rsidRDefault="001A3EA3" w:rsidP="001A3EA3">
      <w:pPr>
        <w:pStyle w:val="Caption"/>
        <w:rPr>
          <w:del w:id="9184" w:author="Mutali Nepfumbada" w:date="2022-11-27T22:24:00Z"/>
        </w:rPr>
      </w:pPr>
      <w:del w:id="9185" w:author="Mutali Nepfumbada" w:date="2022-10-13T21:53:00Z">
        <w:r w:rsidRPr="0078269D" w:rsidDel="00FB0B18">
          <w:delText>T</w:delText>
        </w:r>
      </w:del>
      <w:bookmarkStart w:id="9186" w:name="_Ref117851590"/>
      <w:del w:id="9187" w:author="Mutali Nepfumbada" w:date="2022-11-27T22:24:00Z">
        <w:r w:rsidRPr="0078269D" w:rsidDel="007E7132">
          <w:delText xml:space="preserve">able </w:delText>
        </w:r>
        <w:r w:rsidR="0044146A" w:rsidDel="007E7132">
          <w:rPr>
            <w:i w:val="0"/>
            <w:iCs w:val="0"/>
          </w:rPr>
          <w:fldChar w:fldCharType="begin"/>
        </w:r>
        <w:r w:rsidR="0044146A" w:rsidRPr="0078269D" w:rsidDel="007E7132">
          <w:delInstrText xml:space="preserve"> STYLEREF 1 \s </w:delInstrText>
        </w:r>
        <w:r w:rsidR="0044146A" w:rsidDel="007E7132">
          <w:rPr>
            <w:i w:val="0"/>
            <w:iCs w:val="0"/>
          </w:rPr>
          <w:fldChar w:fldCharType="separate"/>
        </w:r>
        <w:r w:rsidR="00A934D1" w:rsidDel="007E7132">
          <w:rPr>
            <w:noProof/>
          </w:rPr>
          <w:delText>9</w:delText>
        </w:r>
        <w:r w:rsidR="0044146A" w:rsidDel="007E7132">
          <w:rPr>
            <w:i w:val="0"/>
            <w:iCs w:val="0"/>
          </w:rPr>
          <w:fldChar w:fldCharType="end"/>
        </w:r>
        <w:r w:rsidRPr="00D82B8B" w:rsidDel="007E7132">
          <w:noBreakHyphen/>
        </w:r>
        <w:r w:rsidR="0044146A" w:rsidDel="007E7132">
          <w:rPr>
            <w:i w:val="0"/>
            <w:iCs w:val="0"/>
          </w:rPr>
          <w:fldChar w:fldCharType="begin"/>
        </w:r>
        <w:r w:rsidR="0044146A" w:rsidRPr="0078269D" w:rsidDel="007E7132">
          <w:delInstrText xml:space="preserve"> SEQ Table \* ARABIC \s 1 </w:delInstrText>
        </w:r>
        <w:r w:rsidR="0044146A" w:rsidDel="007E7132">
          <w:rPr>
            <w:i w:val="0"/>
            <w:iCs w:val="0"/>
          </w:rPr>
          <w:fldChar w:fldCharType="separate"/>
        </w:r>
        <w:r w:rsidR="00A934D1" w:rsidDel="007E7132">
          <w:rPr>
            <w:noProof/>
          </w:rPr>
          <w:delText>2</w:delText>
        </w:r>
        <w:r w:rsidR="0044146A" w:rsidDel="007E7132">
          <w:rPr>
            <w:i w:val="0"/>
            <w:iCs w:val="0"/>
          </w:rPr>
          <w:fldChar w:fldCharType="end"/>
        </w:r>
        <w:bookmarkEnd w:id="9186"/>
        <w:r w:rsidRPr="00D82B8B" w:rsidDel="007E7132">
          <w:delText xml:space="preserve">: Hermanus irradiation </w:delText>
        </w:r>
        <w:r w:rsidRPr="0078269D" w:rsidDel="007E7132">
          <w:delText>and Forecast</w:delText>
        </w:r>
      </w:del>
    </w:p>
    <w:p w14:paraId="3B8EFD8B" w14:textId="7ECB16F6" w:rsidR="00AC5E7E" w:rsidRPr="0078269D" w:rsidDel="007E7132" w:rsidRDefault="00AC5E7E">
      <w:pPr>
        <w:pStyle w:val="Caption"/>
        <w:rPr>
          <w:del w:id="9188" w:author="Mutali Nepfumbada" w:date="2022-11-27T22:24:00Z"/>
        </w:rPr>
        <w:pPrChange w:id="9189" w:author="Chanda Nxumalo" w:date="2022-10-18T16:40:00Z">
          <w:pPr>
            <w:jc w:val="center"/>
          </w:pPr>
        </w:pPrChange>
      </w:pPr>
    </w:p>
    <w:p w14:paraId="684A85F4" w14:textId="4B69AEA5" w:rsidR="00AC5E7E" w:rsidRPr="00D82B8B" w:rsidDel="007E7132" w:rsidRDefault="00184102" w:rsidP="005D5866">
      <w:pPr>
        <w:jc w:val="center"/>
        <w:rPr>
          <w:del w:id="9190" w:author="Mutali Nepfumbada" w:date="2022-11-27T22:24:00Z"/>
        </w:rPr>
      </w:pPr>
      <w:del w:id="9191" w:author="Mutali Nepfumbada" w:date="2022-11-27T22:24:00Z">
        <w:r w:rsidRPr="00D82B8B" w:rsidDel="007E7132">
          <w:rPr>
            <w:noProof/>
          </w:rPr>
          <w:drawing>
            <wp:inline distT="0" distB="0" distL="0" distR="0" wp14:anchorId="40DCC227" wp14:editId="701132E6">
              <wp:extent cx="5760000" cy="3051629"/>
              <wp:effectExtent l="0" t="0" r="0" b="0"/>
              <wp:docPr id="1042"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30" descr="Chart, bar chart&#10;&#10;Description automatically generated"/>
                      <pic:cNvPicPr/>
                    </pic:nvPicPr>
                    <pic:blipFill>
                      <a:blip r:embed="rId43"/>
                      <a:stretch>
                        <a:fillRect/>
                      </a:stretch>
                    </pic:blipFill>
                    <pic:spPr>
                      <a:xfrm>
                        <a:off x="0" y="0"/>
                        <a:ext cx="5760000" cy="3051629"/>
                      </a:xfrm>
                      <a:prstGeom prst="rect">
                        <a:avLst/>
                      </a:prstGeom>
                    </pic:spPr>
                  </pic:pic>
                </a:graphicData>
              </a:graphic>
            </wp:inline>
          </w:drawing>
        </w:r>
      </w:del>
    </w:p>
    <w:p w14:paraId="5686C69C" w14:textId="10C2C409" w:rsidR="001A3EA3" w:rsidRPr="0078269D" w:rsidDel="007E7132" w:rsidRDefault="001A3EA3" w:rsidP="005D5866">
      <w:pPr>
        <w:pStyle w:val="Caption"/>
        <w:rPr>
          <w:del w:id="9192" w:author="Mutali Nepfumbada" w:date="2022-11-27T22:24:00Z"/>
          <w:lang w:eastAsia="en-US"/>
        </w:rPr>
      </w:pPr>
      <w:bookmarkStart w:id="9193" w:name="_Toc118269020"/>
      <w:del w:id="9194" w:author="Mutali Nepfumbada" w:date="2022-11-27T22:24:00Z">
        <w:r w:rsidRPr="0078269D" w:rsidDel="007E7132">
          <w:delText xml:space="preserve">Figure </w:delText>
        </w:r>
        <w:r w:rsidR="0044146A" w:rsidDel="007E7132">
          <w:rPr>
            <w:i w:val="0"/>
            <w:iCs w:val="0"/>
          </w:rPr>
          <w:fldChar w:fldCharType="begin"/>
        </w:r>
        <w:r w:rsidR="0044146A" w:rsidRPr="0078269D" w:rsidDel="007E7132">
          <w:delInstrText xml:space="preserve"> STYLEREF 1 \s </w:delInstrText>
        </w:r>
        <w:r w:rsidR="0044146A" w:rsidDel="007E7132">
          <w:rPr>
            <w:i w:val="0"/>
            <w:iCs w:val="0"/>
          </w:rPr>
          <w:fldChar w:fldCharType="separate"/>
        </w:r>
        <w:r w:rsidR="00A934D1" w:rsidDel="007E7132">
          <w:rPr>
            <w:noProof/>
          </w:rPr>
          <w:delText>9</w:delText>
        </w:r>
        <w:r w:rsidR="0044146A" w:rsidDel="007E7132">
          <w:rPr>
            <w:i w:val="0"/>
            <w:iCs w:val="0"/>
          </w:rPr>
          <w:fldChar w:fldCharType="end"/>
        </w:r>
        <w:r w:rsidRPr="00D82B8B" w:rsidDel="007E7132">
          <w:noBreakHyphen/>
        </w:r>
        <w:r w:rsidR="0044146A" w:rsidDel="007E7132">
          <w:rPr>
            <w:i w:val="0"/>
            <w:iCs w:val="0"/>
          </w:rPr>
          <w:fldChar w:fldCharType="begin"/>
        </w:r>
        <w:r w:rsidR="0044146A" w:rsidRPr="0078269D" w:rsidDel="007E7132">
          <w:delInstrText xml:space="preserve"> SEQ Figure \* ARABIC \s 1 </w:delInstrText>
        </w:r>
        <w:r w:rsidR="0044146A" w:rsidDel="007E7132">
          <w:rPr>
            <w:i w:val="0"/>
            <w:iCs w:val="0"/>
          </w:rPr>
          <w:fldChar w:fldCharType="separate"/>
        </w:r>
        <w:r w:rsidR="00A934D1" w:rsidDel="007E7132">
          <w:rPr>
            <w:noProof/>
          </w:rPr>
          <w:delText>1</w:delText>
        </w:r>
        <w:r w:rsidR="0044146A" w:rsidDel="007E7132">
          <w:rPr>
            <w:i w:val="0"/>
            <w:iCs w:val="0"/>
          </w:rPr>
          <w:fldChar w:fldCharType="end"/>
        </w:r>
        <w:r w:rsidRPr="00D82B8B" w:rsidDel="007E7132">
          <w:rPr>
            <w:noProof/>
          </w:rPr>
          <w:delText>:</w:delText>
        </w:r>
        <w:r w:rsidRPr="0078269D" w:rsidDel="007E7132">
          <w:delText xml:space="preserve"> Hermanus </w:delText>
        </w:r>
      </w:del>
      <w:del w:id="9195" w:author="Mutali Nepfumbada" w:date="2022-11-02T07:59:00Z">
        <w:r w:rsidRPr="0078269D" w:rsidDel="00A934D1">
          <w:delText>Irradiation Vs</w:delText>
        </w:r>
      </w:del>
      <w:del w:id="9196" w:author="Mutali Nepfumbada" w:date="2022-11-27T22:24:00Z">
        <w:r w:rsidRPr="0078269D" w:rsidDel="007E7132">
          <w:delText xml:space="preserve"> Forecast</w:delText>
        </w:r>
        <w:bookmarkEnd w:id="9193"/>
      </w:del>
    </w:p>
    <w:p w14:paraId="7440B821" w14:textId="1AE74279" w:rsidR="002D4C3B" w:rsidRPr="0078269D" w:rsidDel="007E7132" w:rsidRDefault="002D4C3B">
      <w:pPr>
        <w:pStyle w:val="Caption"/>
        <w:rPr>
          <w:del w:id="9197" w:author="Mutali Nepfumbada" w:date="2022-11-27T22:24:00Z"/>
          <w:lang w:eastAsia="en-US"/>
        </w:rPr>
        <w:pPrChange w:id="9198" w:author="Chanda Nxumalo" w:date="2022-10-18T16:40:00Z">
          <w:pPr/>
        </w:pPrChange>
      </w:pPr>
    </w:p>
    <w:p w14:paraId="1AF617CA" w14:textId="77777777" w:rsidR="008047B4" w:rsidRDefault="008047B4" w:rsidP="004776AB">
      <w:pPr>
        <w:rPr>
          <w:ins w:id="9199" w:author="Mutali Nepfumbada" w:date="2022-11-02T07:48:00Z"/>
          <w:lang w:eastAsia="en-US"/>
        </w:rPr>
      </w:pPr>
      <w:bookmarkStart w:id="9200" w:name="_Toc111090537"/>
    </w:p>
    <w:p w14:paraId="6B737F58" w14:textId="7796E7A0" w:rsidR="00ED39EF" w:rsidRPr="0078269D" w:rsidRDefault="000F6816" w:rsidP="004776AB">
      <w:pPr>
        <w:rPr>
          <w:lang w:eastAsia="en-US"/>
        </w:rPr>
      </w:pPr>
      <w:r w:rsidRPr="0078269D">
        <w:rPr>
          <w:lang w:eastAsia="en-US"/>
        </w:rPr>
        <w:t xml:space="preserve">The table and figure above show that the irradiation is below forecast </w:t>
      </w:r>
      <w:r w:rsidR="001D531D" w:rsidRPr="0078269D">
        <w:rPr>
          <w:lang w:eastAsia="en-US"/>
        </w:rPr>
        <w:t xml:space="preserve">in April </w:t>
      </w:r>
      <w:r w:rsidR="00CE5D65" w:rsidRPr="0078269D">
        <w:rPr>
          <w:lang w:eastAsia="en-US"/>
        </w:rPr>
        <w:t>2022</w:t>
      </w:r>
      <w:r w:rsidRPr="0078269D">
        <w:rPr>
          <w:lang w:eastAsia="en-US"/>
        </w:rPr>
        <w:t xml:space="preserve"> </w:t>
      </w:r>
      <w:r w:rsidR="00C502C0" w:rsidRPr="0078269D">
        <w:rPr>
          <w:lang w:eastAsia="en-US"/>
        </w:rPr>
        <w:t>and</w:t>
      </w:r>
      <w:r w:rsidRPr="0078269D">
        <w:rPr>
          <w:lang w:eastAsia="en-US"/>
        </w:rPr>
        <w:t xml:space="preserve"> July </w:t>
      </w:r>
      <w:bookmarkEnd w:id="9200"/>
      <w:r w:rsidR="006B0498" w:rsidRPr="0078269D">
        <w:rPr>
          <w:lang w:eastAsia="en-US"/>
        </w:rPr>
        <w:t>2022</w:t>
      </w:r>
      <w:r w:rsidRPr="0078269D">
        <w:rPr>
          <w:lang w:eastAsia="en-US"/>
        </w:rPr>
        <w:t xml:space="preserve"> </w:t>
      </w:r>
      <w:del w:id="9201" w:author="Mutali Nepfumbada" w:date="2022-10-14T08:10:00Z">
        <w:r w:rsidR="006A1222" w:rsidRPr="0078269D" w:rsidDel="007C5CD8">
          <w:rPr>
            <w:lang w:eastAsia="en-US"/>
          </w:rPr>
          <w:delText>with a deviation of 1 to 7</w:delText>
        </w:r>
        <w:r w:rsidR="00750857" w:rsidRPr="0078269D" w:rsidDel="007C5CD8">
          <w:rPr>
            <w:lang w:eastAsia="en-US"/>
          </w:rPr>
          <w:delText xml:space="preserve"> </w:delText>
        </w:r>
        <w:r w:rsidR="006A1222" w:rsidRPr="0078269D" w:rsidDel="007C5CD8">
          <w:rPr>
            <w:lang w:eastAsia="en-US"/>
          </w:rPr>
          <w:delText xml:space="preserve">% </w:delText>
        </w:r>
      </w:del>
      <w:r w:rsidRPr="0078269D">
        <w:rPr>
          <w:lang w:eastAsia="en-US"/>
        </w:rPr>
        <w:t xml:space="preserve">and </w:t>
      </w:r>
      <w:r w:rsidR="007A3017" w:rsidRPr="0078269D">
        <w:rPr>
          <w:lang w:eastAsia="en-US"/>
        </w:rPr>
        <w:t xml:space="preserve">above in </w:t>
      </w:r>
      <w:r w:rsidR="006A1222" w:rsidRPr="0078269D">
        <w:rPr>
          <w:lang w:eastAsia="en-US"/>
        </w:rPr>
        <w:t xml:space="preserve">May, </w:t>
      </w:r>
      <w:r w:rsidR="00635B18" w:rsidRPr="0078269D">
        <w:rPr>
          <w:lang w:eastAsia="en-US"/>
        </w:rPr>
        <w:t>June,</w:t>
      </w:r>
      <w:r w:rsidR="006A1222" w:rsidRPr="0078269D">
        <w:rPr>
          <w:lang w:eastAsia="en-US"/>
        </w:rPr>
        <w:t xml:space="preserve"> and August 2022</w:t>
      </w:r>
      <w:ins w:id="9202" w:author="Mutali Nepfumbada" w:date="2022-10-14T08:11:00Z">
        <w:r w:rsidR="00C262F2" w:rsidRPr="0078269D">
          <w:rPr>
            <w:lang w:eastAsia="en-US"/>
          </w:rPr>
          <w:t>.</w:t>
        </w:r>
      </w:ins>
      <w:del w:id="9203" w:author="Mutali Nepfumbada" w:date="2022-10-14T08:11:00Z">
        <w:r w:rsidR="006A1222" w:rsidRPr="0078269D" w:rsidDel="00C262F2">
          <w:rPr>
            <w:lang w:eastAsia="en-US"/>
          </w:rPr>
          <w:delText xml:space="preserve"> with a deviation of 3 to 8 %</w:delText>
        </w:r>
      </w:del>
      <w:ins w:id="9204" w:author="Mutali Nepfumbada" w:date="2022-10-14T08:11:00Z">
        <w:r w:rsidR="00C262F2" w:rsidRPr="0078269D">
          <w:rPr>
            <w:lang w:eastAsia="en-US"/>
          </w:rPr>
          <w:t xml:space="preserve"> </w:t>
        </w:r>
      </w:ins>
      <w:del w:id="9205" w:author="Mutali Nepfumbada" w:date="2022-10-14T08:11:00Z">
        <w:r w:rsidR="006A1222" w:rsidRPr="0078269D" w:rsidDel="00C262F2">
          <w:rPr>
            <w:lang w:eastAsia="en-US"/>
          </w:rPr>
          <w:delText>.</w:delText>
        </w:r>
      </w:del>
      <w:del w:id="9206" w:author="Mutali Nepfumbada" w:date="2022-10-14T08:14:00Z">
        <w:r w:rsidR="006A1222" w:rsidRPr="0078269D" w:rsidDel="001A711C">
          <w:rPr>
            <w:lang w:eastAsia="en-US"/>
          </w:rPr>
          <w:delText xml:space="preserve"> </w:delText>
        </w:r>
      </w:del>
      <w:r w:rsidR="00333659" w:rsidRPr="0078269D">
        <w:rPr>
          <w:lang w:eastAsia="en-US"/>
        </w:rPr>
        <w:t xml:space="preserve">We note </w:t>
      </w:r>
      <w:r w:rsidR="00C1384A" w:rsidRPr="0078269D">
        <w:rPr>
          <w:lang w:eastAsia="en-US"/>
        </w:rPr>
        <w:t xml:space="preserve">that the overall data quality is good </w:t>
      </w:r>
      <w:r w:rsidR="00AD1DCF" w:rsidRPr="0078269D">
        <w:rPr>
          <w:lang w:eastAsia="en-US"/>
        </w:rPr>
        <w:t xml:space="preserve">with only 2 days of unavailability </w:t>
      </w:r>
      <w:r w:rsidR="00D527EF" w:rsidRPr="0078269D">
        <w:rPr>
          <w:lang w:eastAsia="en-US"/>
        </w:rPr>
        <w:t>s</w:t>
      </w:r>
      <w:r w:rsidR="00635B18" w:rsidRPr="0078269D">
        <w:rPr>
          <w:lang w:eastAsia="en-US"/>
        </w:rPr>
        <w:t>ince COD.</w:t>
      </w:r>
      <w:r w:rsidR="006A63D8" w:rsidRPr="0078269D">
        <w:rPr>
          <w:lang w:eastAsia="en-US"/>
        </w:rPr>
        <w:t xml:space="preserve"> </w:t>
      </w:r>
      <w:r w:rsidR="00294C0B" w:rsidRPr="0078269D">
        <w:rPr>
          <w:lang w:eastAsia="en-US"/>
        </w:rPr>
        <w:t>We noted that</w:t>
      </w:r>
      <w:ins w:id="9207" w:author="Mutali Nepfumbada" w:date="2022-10-14T08:14:00Z">
        <w:r w:rsidR="001A711C" w:rsidRPr="0078269D">
          <w:rPr>
            <w:lang w:eastAsia="en-US"/>
          </w:rPr>
          <w:t xml:space="preserve"> the overall </w:t>
        </w:r>
      </w:ins>
      <w:ins w:id="9208" w:author="Mutali Nepfumbada" w:date="2022-10-14T08:15:00Z">
        <w:r w:rsidR="001A711C" w:rsidRPr="0078269D">
          <w:rPr>
            <w:lang w:eastAsia="en-US"/>
          </w:rPr>
          <w:t>irradiation</w:t>
        </w:r>
      </w:ins>
      <w:ins w:id="9209" w:author="Mutali Nepfumbada" w:date="2022-10-14T08:14:00Z">
        <w:r w:rsidR="001A711C" w:rsidRPr="0078269D">
          <w:rPr>
            <w:lang w:eastAsia="en-US"/>
          </w:rPr>
          <w:t xml:space="preserve"> of the site is above f</w:t>
        </w:r>
      </w:ins>
      <w:ins w:id="9210" w:author="Mutali Nepfumbada" w:date="2022-10-14T08:15:00Z">
        <w:r w:rsidR="001A711C" w:rsidRPr="0078269D">
          <w:rPr>
            <w:lang w:eastAsia="en-US"/>
          </w:rPr>
          <w:t>orecast</w:t>
        </w:r>
        <w:del w:id="9211" w:author="Chanda Nxumalo" w:date="2022-10-18T13:49:00Z">
          <w:r w:rsidR="001A711C" w:rsidRPr="0078269D">
            <w:rPr>
              <w:lang w:eastAsia="en-US"/>
            </w:rPr>
            <w:delText xml:space="preserve"> which indicates that the </w:delText>
          </w:r>
          <w:r w:rsidR="008D6149" w:rsidRPr="0078269D">
            <w:rPr>
              <w:lang w:eastAsia="en-US"/>
            </w:rPr>
            <w:delText xml:space="preserve">site has experience </w:delText>
          </w:r>
        </w:del>
      </w:ins>
      <w:ins w:id="9212" w:author="Mutali Nepfumbada" w:date="2022-10-14T08:16:00Z">
        <w:del w:id="9213" w:author="Chanda Nxumalo" w:date="2022-10-18T13:49:00Z">
          <w:r w:rsidR="008D6149" w:rsidRPr="0078269D">
            <w:rPr>
              <w:lang w:eastAsia="en-US"/>
            </w:rPr>
            <w:delText>good solar resource since COD</w:delText>
          </w:r>
        </w:del>
        <w:r w:rsidR="008D6149" w:rsidRPr="0078269D">
          <w:rPr>
            <w:lang w:eastAsia="en-US"/>
          </w:rPr>
          <w:t xml:space="preserve">. </w:t>
        </w:r>
      </w:ins>
      <w:del w:id="9214" w:author="Mutali Nepfumbada" w:date="2022-10-14T08:14:00Z">
        <w:r w:rsidR="00294C0B" w:rsidRPr="0078269D" w:rsidDel="001A711C">
          <w:rPr>
            <w:lang w:eastAsia="en-US"/>
          </w:rPr>
          <w:delText xml:space="preserve"> April irradiation performed poorly with a deviation of 7</w:delText>
        </w:r>
        <w:r w:rsidR="00750857" w:rsidRPr="0078269D" w:rsidDel="001A711C">
          <w:rPr>
            <w:lang w:eastAsia="en-US"/>
          </w:rPr>
          <w:delText xml:space="preserve">.19 </w:delText>
        </w:r>
        <w:r w:rsidR="00294C0B" w:rsidRPr="0078269D" w:rsidDel="001A711C">
          <w:rPr>
            <w:lang w:eastAsia="en-US"/>
          </w:rPr>
          <w:delText xml:space="preserve">% due to the 2 days data unavailability and </w:delText>
        </w:r>
        <w:r w:rsidR="00750857" w:rsidRPr="0078269D" w:rsidDel="001A711C">
          <w:rPr>
            <w:lang w:eastAsia="en-US"/>
          </w:rPr>
          <w:delText>the winter high cloud cover resulted in a 1.79 % deviation below the forecast for the month of July.</w:delText>
        </w:r>
      </w:del>
    </w:p>
    <w:p w14:paraId="07C8C4DE" w14:textId="77777777" w:rsidR="007A3017" w:rsidDel="008047B4" w:rsidRDefault="007A3017" w:rsidP="000F6816">
      <w:pPr>
        <w:rPr>
          <w:del w:id="9215" w:author="Mutali Nepfumbada" w:date="2022-11-02T07:48:00Z"/>
        </w:rPr>
      </w:pPr>
    </w:p>
    <w:p w14:paraId="6C6D1D52" w14:textId="77777777" w:rsidR="00456D01" w:rsidDel="00590A23" w:rsidRDefault="00456D01" w:rsidP="000F6816">
      <w:pPr>
        <w:rPr>
          <w:del w:id="9216" w:author="Mutali Nepfumbada" w:date="2022-11-02T07:48:00Z"/>
        </w:rPr>
      </w:pPr>
    </w:p>
    <w:p w14:paraId="72CE4BDB" w14:textId="77777777" w:rsidR="00456D01" w:rsidDel="00590A23" w:rsidRDefault="00456D01" w:rsidP="000F6816">
      <w:pPr>
        <w:rPr>
          <w:del w:id="9217" w:author="Mutali Nepfumbada" w:date="2022-11-02T07:48:00Z"/>
        </w:rPr>
      </w:pPr>
    </w:p>
    <w:p w14:paraId="6AC75FC3" w14:textId="77777777" w:rsidR="00456D01" w:rsidRPr="0078269D" w:rsidRDefault="00456D01" w:rsidP="000F6816"/>
    <w:p w14:paraId="3B4B9320" w14:textId="7072A0F2" w:rsidR="002D4C3B" w:rsidRPr="0078269D" w:rsidRDefault="007A3017" w:rsidP="001057C5">
      <w:pPr>
        <w:pStyle w:val="Heading2"/>
        <w:rPr>
          <w:lang w:eastAsia="en-US"/>
        </w:rPr>
      </w:pPr>
      <w:bookmarkStart w:id="9218" w:name="_Toc118269337"/>
      <w:r w:rsidRPr="0078269D">
        <w:t>Hermanus</w:t>
      </w:r>
      <w:r w:rsidRPr="0078269D">
        <w:rPr>
          <w:lang w:eastAsia="en-US"/>
        </w:rPr>
        <w:t xml:space="preserve"> Availability </w:t>
      </w:r>
      <w:ins w:id="9219" w:author="Chanda Nxumalo" w:date="2022-10-18T13:49:00Z">
        <w:r w:rsidR="00FE001A">
          <w:rPr>
            <w:lang w:eastAsia="en-US"/>
          </w:rPr>
          <w:t>v</w:t>
        </w:r>
      </w:ins>
      <w:del w:id="9220" w:author="Chanda Nxumalo" w:date="2022-10-18T13:49:00Z">
        <w:r w:rsidRPr="0078269D">
          <w:rPr>
            <w:lang w:eastAsia="en-US"/>
          </w:rPr>
          <w:delText>V</w:delText>
        </w:r>
      </w:del>
      <w:r w:rsidRPr="0078269D">
        <w:rPr>
          <w:lang w:eastAsia="en-US"/>
        </w:rPr>
        <w:t>s Forecast</w:t>
      </w:r>
      <w:bookmarkEnd w:id="9218"/>
    </w:p>
    <w:p w14:paraId="5B2C8003" w14:textId="77777777" w:rsidR="007A3017" w:rsidRPr="0078269D" w:rsidRDefault="007A3017" w:rsidP="007A3017">
      <w:pPr>
        <w:rPr>
          <w:lang w:eastAsia="en-US"/>
        </w:rPr>
      </w:pPr>
    </w:p>
    <w:p w14:paraId="7C4E4073" w14:textId="51253FDD" w:rsidR="00AC5E7E" w:rsidRPr="0078269D" w:rsidDel="007E7132" w:rsidRDefault="007D09A7" w:rsidP="007E7132">
      <w:pPr>
        <w:rPr>
          <w:del w:id="9221" w:author="Mutali Nepfumbada" w:date="2022-11-27T22:24:00Z"/>
          <w:lang w:eastAsia="en-US"/>
        </w:rPr>
        <w:pPrChange w:id="9222" w:author="Mutali Nepfumbada" w:date="2022-11-27T22:24:00Z">
          <w:pPr/>
        </w:pPrChange>
      </w:pPr>
      <w:r w:rsidRPr="0078269D">
        <w:rPr>
          <w:lang w:eastAsia="en-US"/>
        </w:rPr>
        <w:t xml:space="preserve">The </w:t>
      </w:r>
      <w:del w:id="9223" w:author="Mutali Nepfumbada" w:date="2022-10-14T06:32:00Z">
        <w:r w:rsidRPr="0078269D" w:rsidDel="0056434F">
          <w:rPr>
            <w:lang w:eastAsia="en-US"/>
          </w:rPr>
          <w:delText>Operator</w:delText>
        </w:r>
      </w:del>
      <w:ins w:id="9224" w:author="Mutali Nepfumbada" w:date="2022-10-14T06:32:00Z">
        <w:r w:rsidR="0056434F" w:rsidRPr="0078269D">
          <w:rPr>
            <w:lang w:eastAsia="en-US"/>
          </w:rPr>
          <w:t>Operator</w:t>
        </w:r>
      </w:ins>
      <w:r w:rsidRPr="0078269D">
        <w:rPr>
          <w:lang w:eastAsia="en-US"/>
        </w:rPr>
        <w:t xml:space="preserve"> ha</w:t>
      </w:r>
      <w:ins w:id="9225" w:author="Chanda Nxumalo" w:date="2022-10-18T13:49:00Z">
        <w:r w:rsidR="00FE001A">
          <w:rPr>
            <w:lang w:eastAsia="en-US"/>
          </w:rPr>
          <w:t>s</w:t>
        </w:r>
      </w:ins>
      <w:del w:id="9226" w:author="Chanda Nxumalo" w:date="2022-10-18T13:49:00Z">
        <w:r w:rsidRPr="0078269D" w:rsidDel="00FE001A">
          <w:rPr>
            <w:lang w:eastAsia="en-US"/>
          </w:rPr>
          <w:delText>ve</w:delText>
        </w:r>
      </w:del>
      <w:r w:rsidRPr="0078269D">
        <w:rPr>
          <w:lang w:eastAsia="en-US"/>
        </w:rPr>
        <w:t xml:space="preserve"> stated a minimum guaranteed availability of 95</w:t>
      </w:r>
      <w:del w:id="9227" w:author="Chanda Nxumalo" w:date="2022-10-18T13:49:00Z">
        <w:r w:rsidR="00D74F19" w:rsidRPr="0078269D">
          <w:rPr>
            <w:lang w:eastAsia="en-US"/>
          </w:rPr>
          <w:delText xml:space="preserve"> </w:delText>
        </w:r>
      </w:del>
      <w:r w:rsidRPr="0078269D">
        <w:rPr>
          <w:lang w:eastAsia="en-US"/>
        </w:rPr>
        <w:t>% in their monthly reports, Harmattan has used this guaranteed availability to compare with the actual availability from the SCADA. Harmattan notes that the were no data ga</w:t>
      </w:r>
      <w:r w:rsidR="003A7457" w:rsidRPr="0078269D">
        <w:rPr>
          <w:lang w:eastAsia="en-US"/>
        </w:rPr>
        <w:t>p</w:t>
      </w:r>
      <w:r w:rsidRPr="0078269D">
        <w:rPr>
          <w:lang w:eastAsia="en-US"/>
        </w:rPr>
        <w:t>s noted for the availability.</w:t>
      </w:r>
      <w:r w:rsidR="00EF0756" w:rsidRPr="0078269D">
        <w:rPr>
          <w:lang w:eastAsia="en-US"/>
        </w:rPr>
        <w:t xml:space="preserve"> The average </w:t>
      </w:r>
      <w:r w:rsidR="00A85E51" w:rsidRPr="0078269D">
        <w:rPr>
          <w:lang w:eastAsia="en-US"/>
        </w:rPr>
        <w:t>availability is 95</w:t>
      </w:r>
      <w:del w:id="9228" w:author="Chanda Nxumalo" w:date="2022-10-18T13:49:00Z">
        <w:r w:rsidR="00A85E51" w:rsidRPr="0078269D">
          <w:rPr>
            <w:lang w:eastAsia="en-US"/>
          </w:rPr>
          <w:delText xml:space="preserve"> </w:delText>
        </w:r>
      </w:del>
      <w:r w:rsidR="00A85E51" w:rsidRPr="0078269D">
        <w:rPr>
          <w:lang w:eastAsia="en-US"/>
        </w:rPr>
        <w:t xml:space="preserve">% with a variance of </w:t>
      </w:r>
      <w:r w:rsidR="00CB0AB8" w:rsidRPr="0078269D">
        <w:rPr>
          <w:lang w:eastAsia="en-US"/>
        </w:rPr>
        <w:t>0.18</w:t>
      </w:r>
      <w:del w:id="9229" w:author="Chanda Nxumalo" w:date="2022-10-18T13:49:00Z">
        <w:r w:rsidR="00CB0AB8" w:rsidRPr="0078269D">
          <w:rPr>
            <w:lang w:eastAsia="en-US"/>
          </w:rPr>
          <w:delText xml:space="preserve"> </w:delText>
        </w:r>
      </w:del>
      <w:r w:rsidR="00CB0AB8" w:rsidRPr="0078269D">
        <w:rPr>
          <w:lang w:eastAsia="en-US"/>
        </w:rPr>
        <w:t>% below the forecast</w:t>
      </w:r>
      <w:r w:rsidR="003A7457" w:rsidRPr="0078269D">
        <w:rPr>
          <w:lang w:eastAsia="en-US"/>
        </w:rPr>
        <w:t>, as shown in the following table</w:t>
      </w:r>
      <w:r w:rsidR="00CB0AB8" w:rsidRPr="0078269D">
        <w:rPr>
          <w:lang w:eastAsia="en-US"/>
        </w:rPr>
        <w:t>.</w:t>
      </w:r>
    </w:p>
    <w:p w14:paraId="55D506AB" w14:textId="1D0FD61B" w:rsidR="007D09A7" w:rsidRPr="0078269D" w:rsidDel="007E7132" w:rsidRDefault="007D09A7" w:rsidP="007E7132">
      <w:pPr>
        <w:rPr>
          <w:del w:id="9230" w:author="Mutali Nepfumbada" w:date="2022-11-27T22:24:00Z"/>
          <w:lang w:eastAsia="en-US"/>
        </w:rPr>
        <w:pPrChange w:id="9231" w:author="Mutali Nepfumbada" w:date="2022-11-27T22:24:00Z">
          <w:pPr/>
        </w:pPrChange>
      </w:pPr>
    </w:p>
    <w:tbl>
      <w:tblPr>
        <w:tblStyle w:val="TableGridLight"/>
        <w:tblW w:w="1855" w:type="pct"/>
        <w:jc w:val="center"/>
        <w:tblLook w:val="04A0" w:firstRow="1" w:lastRow="0" w:firstColumn="1" w:lastColumn="0" w:noHBand="0" w:noVBand="1"/>
        <w:tblPrChange w:id="9232"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9233">
          <w:tblGrid>
            <w:gridCol w:w="2514"/>
            <w:gridCol w:w="2400"/>
            <w:gridCol w:w="2259"/>
            <w:gridCol w:w="2366"/>
          </w:tblGrid>
        </w:tblGridChange>
      </w:tblGrid>
      <w:tr w:rsidR="00AC5E7E" w:rsidRPr="0078269D" w:rsidDel="007E7132" w14:paraId="5CC3C3AC" w14:textId="091485A5" w:rsidTr="00BA581B">
        <w:trPr>
          <w:trHeight w:val="262"/>
          <w:jc w:val="center"/>
          <w:del w:id="9234" w:author="Mutali Nepfumbada" w:date="2022-11-27T22:24:00Z"/>
          <w:trPrChange w:id="9235" w:author="Mutali Nepfumbada" w:date="2022-10-12T05:59:00Z">
            <w:trPr>
              <w:trHeight w:val="206"/>
            </w:trPr>
          </w:trPrChange>
        </w:trPr>
        <w:tc>
          <w:tcPr>
            <w:tcW w:w="5000" w:type="pct"/>
            <w:gridSpan w:val="4"/>
            <w:shd w:val="clear" w:color="auto" w:fill="5F0500"/>
            <w:tcPrChange w:id="9236" w:author="Mutali Nepfumbada" w:date="2022-10-12T05:59:00Z">
              <w:tcPr>
                <w:tcW w:w="5000" w:type="pct"/>
                <w:gridSpan w:val="4"/>
                <w:shd w:val="clear" w:color="auto" w:fill="5F0500"/>
              </w:tcPr>
            </w:tcPrChange>
          </w:tcPr>
          <w:p w14:paraId="7515B4BE" w14:textId="1C808254" w:rsidR="00AC5E7E" w:rsidRPr="0078269D" w:rsidDel="007E7132" w:rsidRDefault="00AC5E7E" w:rsidP="007E7132">
            <w:pPr>
              <w:rPr>
                <w:del w:id="9237" w:author="Mutali Nepfumbada" w:date="2022-11-27T22:24:00Z"/>
                <w:b/>
                <w:bCs/>
              </w:rPr>
              <w:pPrChange w:id="9238" w:author="Mutali Nepfumbada" w:date="2022-11-27T22:24:00Z">
                <w:pPr>
                  <w:jc w:val="center"/>
                </w:pPr>
              </w:pPrChange>
            </w:pPr>
            <w:del w:id="9239" w:author="Mutali Nepfumbada" w:date="2022-11-27T22:24:00Z">
              <w:r w:rsidRPr="0078269D" w:rsidDel="007E7132">
                <w:rPr>
                  <w:b/>
                  <w:bCs/>
                </w:rPr>
                <w:delText>Availability (%)</w:delText>
              </w:r>
            </w:del>
          </w:p>
        </w:tc>
      </w:tr>
      <w:tr w:rsidR="00AC5E7E" w:rsidRPr="0078269D" w:rsidDel="007E7132" w14:paraId="499CEB57" w14:textId="13E3EA51" w:rsidTr="00BA581B">
        <w:trPr>
          <w:trHeight w:val="262"/>
          <w:jc w:val="center"/>
          <w:del w:id="9240" w:author="Mutali Nepfumbada" w:date="2022-11-27T22:24:00Z"/>
          <w:trPrChange w:id="9241" w:author="Mutali Nepfumbada" w:date="2022-10-12T05:59:00Z">
            <w:trPr>
              <w:trHeight w:val="206"/>
            </w:trPr>
          </w:trPrChange>
        </w:trPr>
        <w:tc>
          <w:tcPr>
            <w:tcW w:w="1221" w:type="pct"/>
            <w:shd w:val="clear" w:color="auto" w:fill="5F0500"/>
            <w:tcPrChange w:id="9242" w:author="Mutali Nepfumbada" w:date="2022-10-12T05:59:00Z">
              <w:tcPr>
                <w:tcW w:w="1318" w:type="pct"/>
                <w:shd w:val="clear" w:color="auto" w:fill="5F0500"/>
              </w:tcPr>
            </w:tcPrChange>
          </w:tcPr>
          <w:p w14:paraId="5D3697FE" w14:textId="06F1CEE7" w:rsidR="00AC5E7E" w:rsidRPr="0078269D" w:rsidDel="007E7132" w:rsidRDefault="00AC5E7E" w:rsidP="007E7132">
            <w:pPr>
              <w:rPr>
                <w:del w:id="9243" w:author="Mutali Nepfumbada" w:date="2022-11-27T22:24:00Z"/>
                <w:b/>
                <w:lang w:eastAsia="en-US"/>
              </w:rPr>
              <w:pPrChange w:id="9244" w:author="Mutali Nepfumbada" w:date="2022-11-27T22:24:00Z">
                <w:pPr/>
              </w:pPrChange>
            </w:pPr>
            <w:del w:id="9245" w:author="Mutali Nepfumbada" w:date="2022-11-27T22:24:00Z">
              <w:r w:rsidRPr="0078269D" w:rsidDel="007E7132">
                <w:rPr>
                  <w:b/>
                  <w:lang w:eastAsia="en-US"/>
                </w:rPr>
                <w:delText>Month</w:delText>
              </w:r>
            </w:del>
          </w:p>
        </w:tc>
        <w:tc>
          <w:tcPr>
            <w:tcW w:w="1014" w:type="pct"/>
            <w:shd w:val="clear" w:color="auto" w:fill="5F0500"/>
            <w:tcPrChange w:id="9246" w:author="Mutali Nepfumbada" w:date="2022-10-12T05:59:00Z">
              <w:tcPr>
                <w:tcW w:w="1258" w:type="pct"/>
                <w:shd w:val="clear" w:color="auto" w:fill="5F0500"/>
              </w:tcPr>
            </w:tcPrChange>
          </w:tcPr>
          <w:p w14:paraId="1271C471" w14:textId="2BC4A50E" w:rsidR="00AC5E7E" w:rsidRPr="0078269D" w:rsidDel="007E7132" w:rsidRDefault="00AC5E7E" w:rsidP="007E7132">
            <w:pPr>
              <w:rPr>
                <w:del w:id="9247" w:author="Mutali Nepfumbada" w:date="2022-11-27T22:24:00Z"/>
                <w:b/>
                <w:lang w:val="en-US"/>
              </w:rPr>
              <w:pPrChange w:id="9248" w:author="Mutali Nepfumbada" w:date="2022-11-27T22:24:00Z">
                <w:pPr>
                  <w:jc w:val="center"/>
                </w:pPr>
              </w:pPrChange>
            </w:pPr>
            <w:del w:id="9249" w:author="Mutali Nepfumbada" w:date="2022-11-27T22:24:00Z">
              <w:r w:rsidRPr="0078269D" w:rsidDel="007E7132">
                <w:rPr>
                  <w:b/>
                </w:rPr>
                <w:delText>Actual</w:delText>
              </w:r>
            </w:del>
          </w:p>
        </w:tc>
        <w:tc>
          <w:tcPr>
            <w:tcW w:w="1272" w:type="pct"/>
            <w:shd w:val="clear" w:color="auto" w:fill="5F0500"/>
            <w:tcPrChange w:id="9250" w:author="Mutali Nepfumbada" w:date="2022-10-12T05:59:00Z">
              <w:tcPr>
                <w:tcW w:w="1184" w:type="pct"/>
                <w:shd w:val="clear" w:color="auto" w:fill="5F0500"/>
              </w:tcPr>
            </w:tcPrChange>
          </w:tcPr>
          <w:p w14:paraId="3189DC5F" w14:textId="4C1D1FA7" w:rsidR="00AC5E7E" w:rsidRPr="0078269D" w:rsidDel="007E7132" w:rsidRDefault="00AC5E7E" w:rsidP="007E7132">
            <w:pPr>
              <w:rPr>
                <w:del w:id="9251" w:author="Mutali Nepfumbada" w:date="2022-11-27T22:24:00Z"/>
                <w:b/>
                <w:lang w:val="en-US"/>
              </w:rPr>
              <w:pPrChange w:id="9252" w:author="Mutali Nepfumbada" w:date="2022-11-27T22:24:00Z">
                <w:pPr>
                  <w:jc w:val="center"/>
                </w:pPr>
              </w:pPrChange>
            </w:pPr>
            <w:del w:id="9253" w:author="Mutali Nepfumbada" w:date="2022-11-27T22:24:00Z">
              <w:r w:rsidRPr="0078269D" w:rsidDel="007E7132">
                <w:rPr>
                  <w:b/>
                </w:rPr>
                <w:delText>Forecast</w:delText>
              </w:r>
            </w:del>
          </w:p>
        </w:tc>
        <w:tc>
          <w:tcPr>
            <w:tcW w:w="1493" w:type="pct"/>
            <w:shd w:val="clear" w:color="auto" w:fill="5F0500"/>
            <w:tcPrChange w:id="9254" w:author="Mutali Nepfumbada" w:date="2022-10-12T05:59:00Z">
              <w:tcPr>
                <w:tcW w:w="1240" w:type="pct"/>
                <w:shd w:val="clear" w:color="auto" w:fill="5F0500"/>
              </w:tcPr>
            </w:tcPrChange>
          </w:tcPr>
          <w:p w14:paraId="10D800A1" w14:textId="7900199F" w:rsidR="00AC5E7E" w:rsidRPr="0078269D" w:rsidDel="007E7132" w:rsidRDefault="00AC5E7E" w:rsidP="007E7132">
            <w:pPr>
              <w:rPr>
                <w:del w:id="9255" w:author="Mutali Nepfumbada" w:date="2022-11-27T22:24:00Z"/>
                <w:b/>
                <w:lang w:eastAsia="en-US"/>
              </w:rPr>
              <w:pPrChange w:id="9256" w:author="Mutali Nepfumbada" w:date="2022-11-27T22:24:00Z">
                <w:pPr>
                  <w:jc w:val="center"/>
                </w:pPr>
              </w:pPrChange>
            </w:pPr>
            <w:del w:id="9257" w:author="Mutali Nepfumbada" w:date="2022-11-27T22:24:00Z">
              <w:r w:rsidRPr="0078269D" w:rsidDel="007E7132">
                <w:rPr>
                  <w:b/>
                </w:rPr>
                <w:delText>Delta (%)</w:delText>
              </w:r>
            </w:del>
          </w:p>
        </w:tc>
      </w:tr>
      <w:tr w:rsidR="00AC5E7E" w:rsidRPr="0078269D" w:rsidDel="007E7132" w14:paraId="4ED189AD" w14:textId="0F6803A4" w:rsidTr="00BA581B">
        <w:trPr>
          <w:trHeight w:val="127"/>
          <w:jc w:val="center"/>
          <w:del w:id="9258" w:author="Mutali Nepfumbada" w:date="2022-11-27T22:24:00Z"/>
          <w:trPrChange w:id="9259" w:author="Mutali Nepfumbada" w:date="2022-10-12T05:59:00Z">
            <w:trPr>
              <w:trHeight w:val="100"/>
            </w:trPr>
          </w:trPrChange>
        </w:trPr>
        <w:tc>
          <w:tcPr>
            <w:tcW w:w="1221" w:type="pct"/>
            <w:tcPrChange w:id="9260" w:author="Mutali Nepfumbada" w:date="2022-10-12T05:59:00Z">
              <w:tcPr>
                <w:tcW w:w="1318" w:type="pct"/>
              </w:tcPr>
            </w:tcPrChange>
          </w:tcPr>
          <w:p w14:paraId="196D16B1" w14:textId="1B0423B6" w:rsidR="00AC5E7E" w:rsidRPr="0078269D" w:rsidDel="007E7132" w:rsidRDefault="00AC5E7E" w:rsidP="007E7132">
            <w:pPr>
              <w:rPr>
                <w:del w:id="9261" w:author="Mutali Nepfumbada" w:date="2022-11-27T22:24:00Z"/>
                <w:lang w:eastAsia="en-US"/>
              </w:rPr>
              <w:pPrChange w:id="9262" w:author="Mutali Nepfumbada" w:date="2022-11-27T22:24:00Z">
                <w:pPr/>
              </w:pPrChange>
            </w:pPr>
            <w:del w:id="9263" w:author="Mutali Nepfumbada" w:date="2022-11-27T22:24:00Z">
              <w:r w:rsidRPr="0078269D" w:rsidDel="007E7132">
                <w:rPr>
                  <w:bCs/>
                  <w:lang w:val="en-US"/>
                </w:rPr>
                <w:delText>Mar 22</w:delText>
              </w:r>
            </w:del>
          </w:p>
        </w:tc>
        <w:tc>
          <w:tcPr>
            <w:tcW w:w="1014" w:type="pct"/>
            <w:tcPrChange w:id="9264" w:author="Mutali Nepfumbada" w:date="2022-10-12T05:59:00Z">
              <w:tcPr>
                <w:tcW w:w="1258" w:type="pct"/>
              </w:tcPr>
            </w:tcPrChange>
          </w:tcPr>
          <w:p w14:paraId="090C377B" w14:textId="4D1C5632" w:rsidR="00AC5E7E" w:rsidRPr="0078269D" w:rsidDel="007E7132" w:rsidRDefault="00AC5E7E" w:rsidP="007E7132">
            <w:pPr>
              <w:rPr>
                <w:del w:id="9265" w:author="Mutali Nepfumbada" w:date="2022-11-27T22:24:00Z"/>
                <w:lang w:eastAsia="en-US"/>
              </w:rPr>
              <w:pPrChange w:id="9266" w:author="Mutali Nepfumbada" w:date="2022-11-27T22:24:00Z">
                <w:pPr>
                  <w:jc w:val="center"/>
                </w:pPr>
              </w:pPrChange>
            </w:pPr>
            <w:del w:id="9267" w:author="Mutali Nepfumbada" w:date="2022-11-27T22:24:00Z">
              <w:r w:rsidRPr="0078269D" w:rsidDel="007E7132">
                <w:rPr>
                  <w:bCs/>
                  <w:lang w:val="en-US"/>
                </w:rPr>
                <w:delText>100</w:delText>
              </w:r>
            </w:del>
          </w:p>
        </w:tc>
        <w:tc>
          <w:tcPr>
            <w:tcW w:w="1272" w:type="pct"/>
            <w:tcPrChange w:id="9268" w:author="Mutali Nepfumbada" w:date="2022-10-12T05:59:00Z">
              <w:tcPr>
                <w:tcW w:w="1184" w:type="pct"/>
              </w:tcPr>
            </w:tcPrChange>
          </w:tcPr>
          <w:p w14:paraId="34B91F7C" w14:textId="168C3E0E" w:rsidR="00AC5E7E" w:rsidRPr="0078269D" w:rsidDel="007E7132" w:rsidRDefault="00AC5E7E" w:rsidP="007E7132">
            <w:pPr>
              <w:rPr>
                <w:del w:id="9269" w:author="Mutali Nepfumbada" w:date="2022-11-27T22:24:00Z"/>
                <w:lang w:eastAsia="en-US"/>
              </w:rPr>
              <w:pPrChange w:id="9270" w:author="Mutali Nepfumbada" w:date="2022-11-27T22:24:00Z">
                <w:pPr>
                  <w:jc w:val="center"/>
                </w:pPr>
              </w:pPrChange>
            </w:pPr>
            <w:del w:id="9271" w:author="Mutali Nepfumbada" w:date="2022-11-27T22:24:00Z">
              <w:r w:rsidRPr="0078269D" w:rsidDel="007E7132">
                <w:rPr>
                  <w:bCs/>
                  <w:lang w:val="en-US"/>
                </w:rPr>
                <w:delText>95</w:delText>
              </w:r>
            </w:del>
          </w:p>
        </w:tc>
        <w:tc>
          <w:tcPr>
            <w:tcW w:w="1493" w:type="pct"/>
            <w:tcPrChange w:id="9272" w:author="Mutali Nepfumbada" w:date="2022-10-12T05:59:00Z">
              <w:tcPr>
                <w:tcW w:w="1240" w:type="pct"/>
              </w:tcPr>
            </w:tcPrChange>
          </w:tcPr>
          <w:p w14:paraId="3CF99B8F" w14:textId="2567850D" w:rsidR="00AC5E7E" w:rsidRPr="0078269D" w:rsidDel="007E7132" w:rsidRDefault="00AC5E7E" w:rsidP="007E7132">
            <w:pPr>
              <w:rPr>
                <w:del w:id="9273" w:author="Mutali Nepfumbada" w:date="2022-11-27T22:24:00Z"/>
                <w:color w:val="FF0000"/>
                <w:lang w:eastAsia="en-US"/>
              </w:rPr>
              <w:pPrChange w:id="9274" w:author="Mutali Nepfumbada" w:date="2022-11-27T22:24:00Z">
                <w:pPr>
                  <w:jc w:val="center"/>
                </w:pPr>
              </w:pPrChange>
            </w:pPr>
            <w:del w:id="9275" w:author="Mutali Nepfumbada" w:date="2022-11-27T22:24:00Z">
              <w:r w:rsidRPr="0078269D" w:rsidDel="007E7132">
                <w:rPr>
                  <w:color w:val="00B050"/>
                  <w:lang w:val="en-US"/>
                </w:rPr>
                <w:delText>5.26</w:delText>
              </w:r>
            </w:del>
          </w:p>
        </w:tc>
      </w:tr>
      <w:tr w:rsidR="00AC5E7E" w:rsidRPr="0078269D" w:rsidDel="007E7132" w14:paraId="3039A198" w14:textId="0F9FE780" w:rsidTr="00BA581B">
        <w:trPr>
          <w:trHeight w:val="127"/>
          <w:jc w:val="center"/>
          <w:del w:id="9276" w:author="Mutali Nepfumbada" w:date="2022-11-27T22:24:00Z"/>
          <w:trPrChange w:id="9277" w:author="Mutali Nepfumbada" w:date="2022-10-12T05:59:00Z">
            <w:trPr>
              <w:trHeight w:val="100"/>
            </w:trPr>
          </w:trPrChange>
        </w:trPr>
        <w:tc>
          <w:tcPr>
            <w:tcW w:w="1221" w:type="pct"/>
            <w:tcPrChange w:id="9278" w:author="Mutali Nepfumbada" w:date="2022-10-12T05:59:00Z">
              <w:tcPr>
                <w:tcW w:w="1318" w:type="pct"/>
              </w:tcPr>
            </w:tcPrChange>
          </w:tcPr>
          <w:p w14:paraId="5527531F" w14:textId="1FABF4C5" w:rsidR="00AC5E7E" w:rsidRPr="0078269D" w:rsidDel="007E7132" w:rsidRDefault="00AC5E7E" w:rsidP="007E7132">
            <w:pPr>
              <w:rPr>
                <w:del w:id="9279" w:author="Mutali Nepfumbada" w:date="2022-11-27T22:24:00Z"/>
                <w:lang w:eastAsia="en-US"/>
              </w:rPr>
              <w:pPrChange w:id="9280" w:author="Mutali Nepfumbada" w:date="2022-11-27T22:24:00Z">
                <w:pPr/>
              </w:pPrChange>
            </w:pPr>
            <w:del w:id="9281" w:author="Mutali Nepfumbada" w:date="2022-11-27T22:24:00Z">
              <w:r w:rsidRPr="0078269D" w:rsidDel="007E7132">
                <w:rPr>
                  <w:bCs/>
                  <w:lang w:val="en-US"/>
                </w:rPr>
                <w:delText>Apr 22</w:delText>
              </w:r>
            </w:del>
          </w:p>
        </w:tc>
        <w:tc>
          <w:tcPr>
            <w:tcW w:w="1014" w:type="pct"/>
            <w:tcPrChange w:id="9282" w:author="Mutali Nepfumbada" w:date="2022-10-12T05:59:00Z">
              <w:tcPr>
                <w:tcW w:w="1258" w:type="pct"/>
              </w:tcPr>
            </w:tcPrChange>
          </w:tcPr>
          <w:p w14:paraId="60ACA2F4" w14:textId="1CD64B97" w:rsidR="00AC5E7E" w:rsidRPr="0078269D" w:rsidDel="007E7132" w:rsidRDefault="00AC5E7E" w:rsidP="007E7132">
            <w:pPr>
              <w:rPr>
                <w:del w:id="9283" w:author="Mutali Nepfumbada" w:date="2022-11-27T22:24:00Z"/>
                <w:lang w:eastAsia="en-US"/>
              </w:rPr>
              <w:pPrChange w:id="9284" w:author="Mutali Nepfumbada" w:date="2022-11-27T22:24:00Z">
                <w:pPr>
                  <w:jc w:val="center"/>
                </w:pPr>
              </w:pPrChange>
            </w:pPr>
            <w:del w:id="9285" w:author="Mutali Nepfumbada" w:date="2022-11-27T22:24:00Z">
              <w:r w:rsidRPr="0078269D" w:rsidDel="007E7132">
                <w:rPr>
                  <w:bCs/>
                  <w:lang w:val="en-US"/>
                </w:rPr>
                <w:delText>93</w:delText>
              </w:r>
            </w:del>
          </w:p>
        </w:tc>
        <w:tc>
          <w:tcPr>
            <w:tcW w:w="1272" w:type="pct"/>
            <w:tcPrChange w:id="9286" w:author="Mutali Nepfumbada" w:date="2022-10-12T05:59:00Z">
              <w:tcPr>
                <w:tcW w:w="1184" w:type="pct"/>
              </w:tcPr>
            </w:tcPrChange>
          </w:tcPr>
          <w:p w14:paraId="59F44A8C" w14:textId="06C735DF" w:rsidR="00AC5E7E" w:rsidRPr="0078269D" w:rsidDel="007E7132" w:rsidRDefault="00AC5E7E" w:rsidP="007E7132">
            <w:pPr>
              <w:rPr>
                <w:del w:id="9287" w:author="Mutali Nepfumbada" w:date="2022-11-27T22:24:00Z"/>
                <w:lang w:eastAsia="en-US"/>
              </w:rPr>
              <w:pPrChange w:id="9288" w:author="Mutali Nepfumbada" w:date="2022-11-27T22:24:00Z">
                <w:pPr>
                  <w:jc w:val="center"/>
                </w:pPr>
              </w:pPrChange>
            </w:pPr>
            <w:del w:id="9289" w:author="Mutali Nepfumbada" w:date="2022-11-27T22:24:00Z">
              <w:r w:rsidRPr="0078269D" w:rsidDel="007E7132">
                <w:rPr>
                  <w:bCs/>
                  <w:lang w:val="en-US"/>
                </w:rPr>
                <w:delText>95</w:delText>
              </w:r>
            </w:del>
          </w:p>
        </w:tc>
        <w:tc>
          <w:tcPr>
            <w:tcW w:w="1493" w:type="pct"/>
            <w:tcPrChange w:id="9290" w:author="Mutali Nepfumbada" w:date="2022-10-12T05:59:00Z">
              <w:tcPr>
                <w:tcW w:w="1240" w:type="pct"/>
              </w:tcPr>
            </w:tcPrChange>
          </w:tcPr>
          <w:p w14:paraId="0BDCC9E2" w14:textId="40F845F0" w:rsidR="00AC5E7E" w:rsidRPr="0078269D" w:rsidDel="007E7132" w:rsidRDefault="00AC5E7E" w:rsidP="007E7132">
            <w:pPr>
              <w:rPr>
                <w:del w:id="9291" w:author="Mutali Nepfumbada" w:date="2022-11-27T22:24:00Z"/>
                <w:color w:val="FF0000"/>
                <w:lang w:eastAsia="en-US"/>
              </w:rPr>
              <w:pPrChange w:id="9292" w:author="Mutali Nepfumbada" w:date="2022-11-27T22:24:00Z">
                <w:pPr>
                  <w:jc w:val="center"/>
                </w:pPr>
              </w:pPrChange>
            </w:pPr>
            <w:del w:id="9293" w:author="Mutali Nepfumbada" w:date="2022-11-27T22:24:00Z">
              <w:r w:rsidRPr="0078269D" w:rsidDel="007E7132">
                <w:rPr>
                  <w:color w:val="FF0000"/>
                  <w:lang w:val="en-US"/>
                </w:rPr>
                <w:delText>-1.62</w:delText>
              </w:r>
            </w:del>
          </w:p>
        </w:tc>
      </w:tr>
      <w:tr w:rsidR="00AC5E7E" w:rsidRPr="0078269D" w:rsidDel="007E7132" w14:paraId="4C917744" w14:textId="419E28CD" w:rsidTr="00BA581B">
        <w:trPr>
          <w:trHeight w:val="127"/>
          <w:jc w:val="center"/>
          <w:del w:id="9294" w:author="Mutali Nepfumbada" w:date="2022-11-27T22:24:00Z"/>
          <w:trPrChange w:id="9295" w:author="Mutali Nepfumbada" w:date="2022-10-12T05:59:00Z">
            <w:trPr>
              <w:trHeight w:val="100"/>
            </w:trPr>
          </w:trPrChange>
        </w:trPr>
        <w:tc>
          <w:tcPr>
            <w:tcW w:w="1221" w:type="pct"/>
            <w:tcPrChange w:id="9296" w:author="Mutali Nepfumbada" w:date="2022-10-12T05:59:00Z">
              <w:tcPr>
                <w:tcW w:w="1318" w:type="pct"/>
              </w:tcPr>
            </w:tcPrChange>
          </w:tcPr>
          <w:p w14:paraId="2DF90A6E" w14:textId="5C896163" w:rsidR="00AC5E7E" w:rsidRPr="0078269D" w:rsidDel="007E7132" w:rsidRDefault="00AC5E7E" w:rsidP="007E7132">
            <w:pPr>
              <w:rPr>
                <w:del w:id="9297" w:author="Mutali Nepfumbada" w:date="2022-11-27T22:24:00Z"/>
                <w:lang w:eastAsia="en-US"/>
              </w:rPr>
              <w:pPrChange w:id="9298" w:author="Mutali Nepfumbada" w:date="2022-11-27T22:24:00Z">
                <w:pPr/>
              </w:pPrChange>
            </w:pPr>
            <w:del w:id="9299" w:author="Mutali Nepfumbada" w:date="2022-11-27T22:24:00Z">
              <w:r w:rsidRPr="0078269D" w:rsidDel="007E7132">
                <w:rPr>
                  <w:bCs/>
                  <w:lang w:val="en-US"/>
                </w:rPr>
                <w:delText>May 22</w:delText>
              </w:r>
            </w:del>
          </w:p>
        </w:tc>
        <w:tc>
          <w:tcPr>
            <w:tcW w:w="1014" w:type="pct"/>
            <w:tcPrChange w:id="9300" w:author="Mutali Nepfumbada" w:date="2022-10-12T05:59:00Z">
              <w:tcPr>
                <w:tcW w:w="1258" w:type="pct"/>
              </w:tcPr>
            </w:tcPrChange>
          </w:tcPr>
          <w:p w14:paraId="4611D901" w14:textId="060A115A" w:rsidR="00AC5E7E" w:rsidRPr="0078269D" w:rsidDel="007E7132" w:rsidRDefault="00AC5E7E" w:rsidP="007E7132">
            <w:pPr>
              <w:rPr>
                <w:del w:id="9301" w:author="Mutali Nepfumbada" w:date="2022-11-27T22:24:00Z"/>
                <w:lang w:eastAsia="en-US"/>
              </w:rPr>
              <w:pPrChange w:id="9302" w:author="Mutali Nepfumbada" w:date="2022-11-27T22:24:00Z">
                <w:pPr>
                  <w:jc w:val="center"/>
                </w:pPr>
              </w:pPrChange>
            </w:pPr>
            <w:del w:id="9303" w:author="Mutali Nepfumbada" w:date="2022-11-27T22:24:00Z">
              <w:r w:rsidRPr="0078269D" w:rsidDel="007E7132">
                <w:rPr>
                  <w:bCs/>
                  <w:lang w:val="en-US"/>
                </w:rPr>
                <w:delText>96</w:delText>
              </w:r>
            </w:del>
          </w:p>
        </w:tc>
        <w:tc>
          <w:tcPr>
            <w:tcW w:w="1272" w:type="pct"/>
            <w:tcPrChange w:id="9304" w:author="Mutali Nepfumbada" w:date="2022-10-12T05:59:00Z">
              <w:tcPr>
                <w:tcW w:w="1184" w:type="pct"/>
              </w:tcPr>
            </w:tcPrChange>
          </w:tcPr>
          <w:p w14:paraId="35BEDA4C" w14:textId="34A39635" w:rsidR="00AC5E7E" w:rsidRPr="0078269D" w:rsidDel="007E7132" w:rsidRDefault="00AC5E7E" w:rsidP="007E7132">
            <w:pPr>
              <w:rPr>
                <w:del w:id="9305" w:author="Mutali Nepfumbada" w:date="2022-11-27T22:24:00Z"/>
                <w:lang w:eastAsia="en-US"/>
              </w:rPr>
              <w:pPrChange w:id="9306" w:author="Mutali Nepfumbada" w:date="2022-11-27T22:24:00Z">
                <w:pPr>
                  <w:jc w:val="center"/>
                </w:pPr>
              </w:pPrChange>
            </w:pPr>
            <w:del w:id="9307" w:author="Mutali Nepfumbada" w:date="2022-11-27T22:24:00Z">
              <w:r w:rsidRPr="0078269D" w:rsidDel="007E7132">
                <w:rPr>
                  <w:bCs/>
                  <w:lang w:val="en-US"/>
                </w:rPr>
                <w:delText>95</w:delText>
              </w:r>
            </w:del>
          </w:p>
        </w:tc>
        <w:tc>
          <w:tcPr>
            <w:tcW w:w="1493" w:type="pct"/>
            <w:tcPrChange w:id="9308" w:author="Mutali Nepfumbada" w:date="2022-10-12T05:59:00Z">
              <w:tcPr>
                <w:tcW w:w="1240" w:type="pct"/>
              </w:tcPr>
            </w:tcPrChange>
          </w:tcPr>
          <w:p w14:paraId="75C974C4" w14:textId="083A5A12" w:rsidR="00AC5E7E" w:rsidRPr="0078269D" w:rsidDel="007E7132" w:rsidRDefault="00AC5E7E" w:rsidP="007E7132">
            <w:pPr>
              <w:rPr>
                <w:del w:id="9309" w:author="Mutali Nepfumbada" w:date="2022-11-27T22:24:00Z"/>
                <w:color w:val="FF0000"/>
                <w:lang w:eastAsia="en-US"/>
              </w:rPr>
              <w:pPrChange w:id="9310" w:author="Mutali Nepfumbada" w:date="2022-11-27T22:24:00Z">
                <w:pPr>
                  <w:jc w:val="center"/>
                </w:pPr>
              </w:pPrChange>
            </w:pPr>
            <w:del w:id="9311" w:author="Mutali Nepfumbada" w:date="2022-11-27T22:24:00Z">
              <w:r w:rsidRPr="0078269D" w:rsidDel="007E7132">
                <w:rPr>
                  <w:color w:val="00B050"/>
                  <w:lang w:val="en-US"/>
                </w:rPr>
                <w:delText>0.97</w:delText>
              </w:r>
            </w:del>
          </w:p>
        </w:tc>
      </w:tr>
      <w:tr w:rsidR="00AC5E7E" w:rsidRPr="0078269D" w:rsidDel="007E7132" w14:paraId="0B2D7CD1" w14:textId="1193BFB0" w:rsidTr="00BA581B">
        <w:trPr>
          <w:trHeight w:val="127"/>
          <w:jc w:val="center"/>
          <w:del w:id="9312" w:author="Mutali Nepfumbada" w:date="2022-11-27T22:24:00Z"/>
          <w:trPrChange w:id="9313" w:author="Mutali Nepfumbada" w:date="2022-10-12T05:59:00Z">
            <w:trPr>
              <w:trHeight w:val="100"/>
            </w:trPr>
          </w:trPrChange>
        </w:trPr>
        <w:tc>
          <w:tcPr>
            <w:tcW w:w="1221" w:type="pct"/>
            <w:tcPrChange w:id="9314" w:author="Mutali Nepfumbada" w:date="2022-10-12T05:59:00Z">
              <w:tcPr>
                <w:tcW w:w="1318" w:type="pct"/>
              </w:tcPr>
            </w:tcPrChange>
          </w:tcPr>
          <w:p w14:paraId="0399537C" w14:textId="12BB1FD0" w:rsidR="00AC5E7E" w:rsidRPr="0078269D" w:rsidDel="007E7132" w:rsidRDefault="00AC5E7E" w:rsidP="007E7132">
            <w:pPr>
              <w:rPr>
                <w:del w:id="9315" w:author="Mutali Nepfumbada" w:date="2022-11-27T22:24:00Z"/>
                <w:lang w:eastAsia="en-US"/>
              </w:rPr>
              <w:pPrChange w:id="9316" w:author="Mutali Nepfumbada" w:date="2022-11-27T22:24:00Z">
                <w:pPr/>
              </w:pPrChange>
            </w:pPr>
            <w:del w:id="9317" w:author="Mutali Nepfumbada" w:date="2022-11-27T22:24:00Z">
              <w:r w:rsidRPr="0078269D" w:rsidDel="007E7132">
                <w:rPr>
                  <w:bCs/>
                  <w:lang w:val="en-US"/>
                </w:rPr>
                <w:delText>Jun 22</w:delText>
              </w:r>
            </w:del>
          </w:p>
        </w:tc>
        <w:tc>
          <w:tcPr>
            <w:tcW w:w="1014" w:type="pct"/>
            <w:tcPrChange w:id="9318" w:author="Mutali Nepfumbada" w:date="2022-10-12T05:59:00Z">
              <w:tcPr>
                <w:tcW w:w="1258" w:type="pct"/>
              </w:tcPr>
            </w:tcPrChange>
          </w:tcPr>
          <w:p w14:paraId="2C245F1D" w14:textId="780C3521" w:rsidR="00AC5E7E" w:rsidRPr="0078269D" w:rsidDel="007E7132" w:rsidRDefault="00AC5E7E" w:rsidP="007E7132">
            <w:pPr>
              <w:rPr>
                <w:del w:id="9319" w:author="Mutali Nepfumbada" w:date="2022-11-27T22:24:00Z"/>
                <w:lang w:eastAsia="en-US"/>
              </w:rPr>
              <w:pPrChange w:id="9320" w:author="Mutali Nepfumbada" w:date="2022-11-27T22:24:00Z">
                <w:pPr>
                  <w:jc w:val="center"/>
                </w:pPr>
              </w:pPrChange>
            </w:pPr>
            <w:del w:id="9321" w:author="Mutali Nepfumbada" w:date="2022-11-27T22:24:00Z">
              <w:r w:rsidRPr="0078269D" w:rsidDel="007E7132">
                <w:rPr>
                  <w:bCs/>
                  <w:lang w:val="en-US"/>
                </w:rPr>
                <w:delText>92</w:delText>
              </w:r>
            </w:del>
          </w:p>
        </w:tc>
        <w:tc>
          <w:tcPr>
            <w:tcW w:w="1272" w:type="pct"/>
            <w:tcPrChange w:id="9322" w:author="Mutali Nepfumbada" w:date="2022-10-12T05:59:00Z">
              <w:tcPr>
                <w:tcW w:w="1184" w:type="pct"/>
              </w:tcPr>
            </w:tcPrChange>
          </w:tcPr>
          <w:p w14:paraId="0A61B5AD" w14:textId="6B1BE675" w:rsidR="00AC5E7E" w:rsidRPr="0078269D" w:rsidDel="007E7132" w:rsidRDefault="00AC5E7E" w:rsidP="007E7132">
            <w:pPr>
              <w:rPr>
                <w:del w:id="9323" w:author="Mutali Nepfumbada" w:date="2022-11-27T22:24:00Z"/>
                <w:lang w:eastAsia="en-US"/>
              </w:rPr>
              <w:pPrChange w:id="9324" w:author="Mutali Nepfumbada" w:date="2022-11-27T22:24:00Z">
                <w:pPr>
                  <w:jc w:val="center"/>
                </w:pPr>
              </w:pPrChange>
            </w:pPr>
            <w:del w:id="9325" w:author="Mutali Nepfumbada" w:date="2022-11-27T22:24:00Z">
              <w:r w:rsidRPr="0078269D" w:rsidDel="007E7132">
                <w:rPr>
                  <w:bCs/>
                  <w:lang w:val="en-US"/>
                </w:rPr>
                <w:delText>95</w:delText>
              </w:r>
            </w:del>
          </w:p>
        </w:tc>
        <w:tc>
          <w:tcPr>
            <w:tcW w:w="1493" w:type="pct"/>
            <w:tcPrChange w:id="9326" w:author="Mutali Nepfumbada" w:date="2022-10-12T05:59:00Z">
              <w:tcPr>
                <w:tcW w:w="1240" w:type="pct"/>
              </w:tcPr>
            </w:tcPrChange>
          </w:tcPr>
          <w:p w14:paraId="61837507" w14:textId="47F15D43" w:rsidR="00AC5E7E" w:rsidRPr="0078269D" w:rsidDel="007E7132" w:rsidRDefault="00AC5E7E" w:rsidP="007E7132">
            <w:pPr>
              <w:rPr>
                <w:del w:id="9327" w:author="Mutali Nepfumbada" w:date="2022-11-27T22:24:00Z"/>
                <w:color w:val="FF0000"/>
                <w:lang w:eastAsia="en-US"/>
              </w:rPr>
              <w:pPrChange w:id="9328" w:author="Mutali Nepfumbada" w:date="2022-11-27T22:24:00Z">
                <w:pPr>
                  <w:jc w:val="center"/>
                </w:pPr>
              </w:pPrChange>
            </w:pPr>
            <w:del w:id="9329" w:author="Mutali Nepfumbada" w:date="2022-11-27T22:24:00Z">
              <w:r w:rsidRPr="0078269D" w:rsidDel="007E7132">
                <w:rPr>
                  <w:color w:val="FF0000"/>
                  <w:lang w:val="en-US"/>
                </w:rPr>
                <w:delText>-3.35</w:delText>
              </w:r>
            </w:del>
          </w:p>
        </w:tc>
      </w:tr>
      <w:tr w:rsidR="00AC5E7E" w:rsidRPr="0078269D" w:rsidDel="007E7132" w14:paraId="0571CBDE" w14:textId="1C997D91" w:rsidTr="00BA581B">
        <w:trPr>
          <w:trHeight w:val="127"/>
          <w:jc w:val="center"/>
          <w:del w:id="9330" w:author="Mutali Nepfumbada" w:date="2022-11-27T22:24:00Z"/>
          <w:trPrChange w:id="9331" w:author="Mutali Nepfumbada" w:date="2022-10-12T05:59:00Z">
            <w:trPr>
              <w:trHeight w:val="100"/>
            </w:trPr>
          </w:trPrChange>
        </w:trPr>
        <w:tc>
          <w:tcPr>
            <w:tcW w:w="1221" w:type="pct"/>
            <w:tcPrChange w:id="9332" w:author="Mutali Nepfumbada" w:date="2022-10-12T05:59:00Z">
              <w:tcPr>
                <w:tcW w:w="1318" w:type="pct"/>
              </w:tcPr>
            </w:tcPrChange>
          </w:tcPr>
          <w:p w14:paraId="6B1A0749" w14:textId="2AE4A6FD" w:rsidR="00AC5E7E" w:rsidRPr="0078269D" w:rsidDel="007E7132" w:rsidRDefault="00AC5E7E" w:rsidP="007E7132">
            <w:pPr>
              <w:rPr>
                <w:del w:id="9333" w:author="Mutali Nepfumbada" w:date="2022-11-27T22:24:00Z"/>
                <w:lang w:eastAsia="en-US"/>
              </w:rPr>
              <w:pPrChange w:id="9334" w:author="Mutali Nepfumbada" w:date="2022-11-27T22:24:00Z">
                <w:pPr/>
              </w:pPrChange>
            </w:pPr>
            <w:del w:id="9335" w:author="Mutali Nepfumbada" w:date="2022-11-27T22:24:00Z">
              <w:r w:rsidRPr="0078269D" w:rsidDel="007E7132">
                <w:rPr>
                  <w:bCs/>
                  <w:lang w:val="en-US"/>
                </w:rPr>
                <w:delText>Jul 22</w:delText>
              </w:r>
            </w:del>
          </w:p>
        </w:tc>
        <w:tc>
          <w:tcPr>
            <w:tcW w:w="1014" w:type="pct"/>
            <w:tcPrChange w:id="9336" w:author="Mutali Nepfumbada" w:date="2022-10-12T05:59:00Z">
              <w:tcPr>
                <w:tcW w:w="1258" w:type="pct"/>
              </w:tcPr>
            </w:tcPrChange>
          </w:tcPr>
          <w:p w14:paraId="60965F8C" w14:textId="5681FF65" w:rsidR="00AC5E7E" w:rsidRPr="0078269D" w:rsidDel="007E7132" w:rsidRDefault="00AC5E7E" w:rsidP="007E7132">
            <w:pPr>
              <w:rPr>
                <w:del w:id="9337" w:author="Mutali Nepfumbada" w:date="2022-11-27T22:24:00Z"/>
                <w:lang w:eastAsia="en-US"/>
              </w:rPr>
              <w:pPrChange w:id="9338" w:author="Mutali Nepfumbada" w:date="2022-11-27T22:24:00Z">
                <w:pPr>
                  <w:jc w:val="center"/>
                </w:pPr>
              </w:pPrChange>
            </w:pPr>
            <w:del w:id="9339" w:author="Mutali Nepfumbada" w:date="2022-11-27T22:24:00Z">
              <w:r w:rsidRPr="0078269D" w:rsidDel="007E7132">
                <w:rPr>
                  <w:bCs/>
                  <w:lang w:val="en-US"/>
                </w:rPr>
                <w:delText>88</w:delText>
              </w:r>
            </w:del>
          </w:p>
        </w:tc>
        <w:tc>
          <w:tcPr>
            <w:tcW w:w="1272" w:type="pct"/>
            <w:tcPrChange w:id="9340" w:author="Mutali Nepfumbada" w:date="2022-10-12T05:59:00Z">
              <w:tcPr>
                <w:tcW w:w="1184" w:type="pct"/>
              </w:tcPr>
            </w:tcPrChange>
          </w:tcPr>
          <w:p w14:paraId="03DC6A96" w14:textId="41DFB7E4" w:rsidR="00AC5E7E" w:rsidRPr="0078269D" w:rsidDel="007E7132" w:rsidRDefault="00AC5E7E" w:rsidP="007E7132">
            <w:pPr>
              <w:rPr>
                <w:del w:id="9341" w:author="Mutali Nepfumbada" w:date="2022-11-27T22:24:00Z"/>
                <w:lang w:eastAsia="en-US"/>
              </w:rPr>
              <w:pPrChange w:id="9342" w:author="Mutali Nepfumbada" w:date="2022-11-27T22:24:00Z">
                <w:pPr>
                  <w:jc w:val="center"/>
                </w:pPr>
              </w:pPrChange>
            </w:pPr>
            <w:del w:id="9343" w:author="Mutali Nepfumbada" w:date="2022-11-27T22:24:00Z">
              <w:r w:rsidRPr="0078269D" w:rsidDel="007E7132">
                <w:rPr>
                  <w:bCs/>
                  <w:lang w:val="en-US"/>
                </w:rPr>
                <w:delText>95</w:delText>
              </w:r>
            </w:del>
          </w:p>
        </w:tc>
        <w:tc>
          <w:tcPr>
            <w:tcW w:w="1493" w:type="pct"/>
            <w:tcPrChange w:id="9344" w:author="Mutali Nepfumbada" w:date="2022-10-12T05:59:00Z">
              <w:tcPr>
                <w:tcW w:w="1240" w:type="pct"/>
              </w:tcPr>
            </w:tcPrChange>
          </w:tcPr>
          <w:p w14:paraId="39F19F1C" w14:textId="5EA9366B" w:rsidR="00AC5E7E" w:rsidRPr="0078269D" w:rsidDel="007E7132" w:rsidRDefault="00AC5E7E" w:rsidP="007E7132">
            <w:pPr>
              <w:rPr>
                <w:del w:id="9345" w:author="Mutali Nepfumbada" w:date="2022-11-27T22:24:00Z"/>
                <w:color w:val="FF0000"/>
                <w:lang w:eastAsia="en-US"/>
              </w:rPr>
              <w:pPrChange w:id="9346" w:author="Mutali Nepfumbada" w:date="2022-11-27T22:24:00Z">
                <w:pPr>
                  <w:jc w:val="center"/>
                </w:pPr>
              </w:pPrChange>
            </w:pPr>
            <w:del w:id="9347" w:author="Mutali Nepfumbada" w:date="2022-11-27T22:24:00Z">
              <w:r w:rsidRPr="0078269D" w:rsidDel="007E7132">
                <w:rPr>
                  <w:color w:val="FF0000"/>
                  <w:lang w:val="en-US"/>
                </w:rPr>
                <w:delText>-7.32</w:delText>
              </w:r>
            </w:del>
          </w:p>
        </w:tc>
      </w:tr>
      <w:tr w:rsidR="00AC5E7E" w:rsidRPr="0078269D" w:rsidDel="007E7132" w14:paraId="00483E9B" w14:textId="7DC0B193" w:rsidTr="00BA581B">
        <w:trPr>
          <w:trHeight w:val="127"/>
          <w:jc w:val="center"/>
          <w:del w:id="9348" w:author="Mutali Nepfumbada" w:date="2022-11-27T22:24:00Z"/>
          <w:trPrChange w:id="9349" w:author="Mutali Nepfumbada" w:date="2022-10-12T05:59:00Z">
            <w:trPr>
              <w:trHeight w:val="100"/>
            </w:trPr>
          </w:trPrChange>
        </w:trPr>
        <w:tc>
          <w:tcPr>
            <w:tcW w:w="1221" w:type="pct"/>
            <w:tcPrChange w:id="9350" w:author="Mutali Nepfumbada" w:date="2022-10-12T05:59:00Z">
              <w:tcPr>
                <w:tcW w:w="1318" w:type="pct"/>
              </w:tcPr>
            </w:tcPrChange>
          </w:tcPr>
          <w:p w14:paraId="79A6BD31" w14:textId="1C9D9A5E" w:rsidR="00AC5E7E" w:rsidRPr="0078269D" w:rsidDel="007E7132" w:rsidRDefault="00AC5E7E" w:rsidP="007E7132">
            <w:pPr>
              <w:rPr>
                <w:del w:id="9351" w:author="Mutali Nepfumbada" w:date="2022-11-27T22:24:00Z"/>
                <w:lang w:eastAsia="en-US"/>
              </w:rPr>
              <w:pPrChange w:id="9352" w:author="Mutali Nepfumbada" w:date="2022-11-27T22:24:00Z">
                <w:pPr/>
              </w:pPrChange>
            </w:pPr>
            <w:del w:id="9353" w:author="Mutali Nepfumbada" w:date="2022-11-27T22:24:00Z">
              <w:r w:rsidRPr="0078269D" w:rsidDel="007E7132">
                <w:rPr>
                  <w:bCs/>
                  <w:lang w:val="en-US"/>
                </w:rPr>
                <w:delText>Aug 22</w:delText>
              </w:r>
            </w:del>
          </w:p>
        </w:tc>
        <w:tc>
          <w:tcPr>
            <w:tcW w:w="1014" w:type="pct"/>
            <w:tcPrChange w:id="9354" w:author="Mutali Nepfumbada" w:date="2022-10-12T05:59:00Z">
              <w:tcPr>
                <w:tcW w:w="1258" w:type="pct"/>
              </w:tcPr>
            </w:tcPrChange>
          </w:tcPr>
          <w:p w14:paraId="0CB4EDD3" w14:textId="27CC47CA" w:rsidR="00AC5E7E" w:rsidRPr="0078269D" w:rsidDel="007E7132" w:rsidRDefault="00AC5E7E" w:rsidP="007E7132">
            <w:pPr>
              <w:rPr>
                <w:del w:id="9355" w:author="Mutali Nepfumbada" w:date="2022-11-27T22:24:00Z"/>
                <w:lang w:eastAsia="en-US"/>
              </w:rPr>
              <w:pPrChange w:id="9356" w:author="Mutali Nepfumbada" w:date="2022-11-27T22:24:00Z">
                <w:pPr>
                  <w:jc w:val="center"/>
                </w:pPr>
              </w:pPrChange>
            </w:pPr>
            <w:del w:id="9357" w:author="Mutali Nepfumbada" w:date="2022-11-27T22:24:00Z">
              <w:r w:rsidRPr="0078269D" w:rsidDel="007E7132">
                <w:rPr>
                  <w:bCs/>
                  <w:lang w:val="en-US"/>
                </w:rPr>
                <w:delText>100</w:delText>
              </w:r>
            </w:del>
          </w:p>
        </w:tc>
        <w:tc>
          <w:tcPr>
            <w:tcW w:w="1272" w:type="pct"/>
            <w:tcPrChange w:id="9358" w:author="Mutali Nepfumbada" w:date="2022-10-12T05:59:00Z">
              <w:tcPr>
                <w:tcW w:w="1184" w:type="pct"/>
              </w:tcPr>
            </w:tcPrChange>
          </w:tcPr>
          <w:p w14:paraId="14147638" w14:textId="648AF388" w:rsidR="00AC5E7E" w:rsidRPr="0078269D" w:rsidDel="007E7132" w:rsidRDefault="00AC5E7E" w:rsidP="007E7132">
            <w:pPr>
              <w:rPr>
                <w:del w:id="9359" w:author="Mutali Nepfumbada" w:date="2022-11-27T22:24:00Z"/>
                <w:lang w:eastAsia="en-US"/>
              </w:rPr>
              <w:pPrChange w:id="9360" w:author="Mutali Nepfumbada" w:date="2022-11-27T22:24:00Z">
                <w:pPr>
                  <w:jc w:val="center"/>
                </w:pPr>
              </w:pPrChange>
            </w:pPr>
            <w:del w:id="9361" w:author="Mutali Nepfumbada" w:date="2022-11-27T22:24:00Z">
              <w:r w:rsidRPr="0078269D" w:rsidDel="007E7132">
                <w:rPr>
                  <w:bCs/>
                  <w:lang w:val="en-US"/>
                </w:rPr>
                <w:delText>95</w:delText>
              </w:r>
            </w:del>
          </w:p>
        </w:tc>
        <w:tc>
          <w:tcPr>
            <w:tcW w:w="1493" w:type="pct"/>
            <w:tcPrChange w:id="9362" w:author="Mutali Nepfumbada" w:date="2022-10-12T05:59:00Z">
              <w:tcPr>
                <w:tcW w:w="1240" w:type="pct"/>
              </w:tcPr>
            </w:tcPrChange>
          </w:tcPr>
          <w:p w14:paraId="70080F84" w14:textId="39369361" w:rsidR="00AC5E7E" w:rsidRPr="0078269D" w:rsidDel="007E7132" w:rsidRDefault="00AC5E7E" w:rsidP="007E7132">
            <w:pPr>
              <w:rPr>
                <w:del w:id="9363" w:author="Mutali Nepfumbada" w:date="2022-11-27T22:24:00Z"/>
                <w:color w:val="FF0000"/>
                <w:lang w:eastAsia="en-US"/>
              </w:rPr>
              <w:pPrChange w:id="9364" w:author="Mutali Nepfumbada" w:date="2022-11-27T22:24:00Z">
                <w:pPr>
                  <w:jc w:val="center"/>
                </w:pPr>
              </w:pPrChange>
            </w:pPr>
            <w:del w:id="9365" w:author="Mutali Nepfumbada" w:date="2022-11-27T22:24:00Z">
              <w:r w:rsidRPr="0078269D" w:rsidDel="007E7132">
                <w:rPr>
                  <w:color w:val="00B050"/>
                  <w:lang w:val="en-US"/>
                </w:rPr>
                <w:delText>5.22</w:delText>
              </w:r>
            </w:del>
          </w:p>
        </w:tc>
      </w:tr>
      <w:tr w:rsidR="00EF0756" w:rsidRPr="0078269D" w:rsidDel="007E7132" w14:paraId="1FCB2B25" w14:textId="3C665DE8" w:rsidTr="00BA581B">
        <w:trPr>
          <w:trHeight w:val="127"/>
          <w:jc w:val="center"/>
          <w:del w:id="9366" w:author="Mutali Nepfumbada" w:date="2022-11-27T22:24:00Z"/>
          <w:trPrChange w:id="9367" w:author="Mutali Nepfumbada" w:date="2022-10-12T05:59:00Z">
            <w:trPr>
              <w:trHeight w:val="100"/>
            </w:trPr>
          </w:trPrChange>
        </w:trPr>
        <w:tc>
          <w:tcPr>
            <w:tcW w:w="1221" w:type="pct"/>
            <w:tcPrChange w:id="9368" w:author="Mutali Nepfumbada" w:date="2022-10-12T05:59:00Z">
              <w:tcPr>
                <w:tcW w:w="1318" w:type="pct"/>
              </w:tcPr>
            </w:tcPrChange>
          </w:tcPr>
          <w:p w14:paraId="4A9A5C7D" w14:textId="345EB868" w:rsidR="00EF0756" w:rsidRPr="0078269D" w:rsidDel="007E7132" w:rsidRDefault="00EF0756" w:rsidP="007E7132">
            <w:pPr>
              <w:rPr>
                <w:del w:id="9369" w:author="Mutali Nepfumbada" w:date="2022-11-27T22:24:00Z"/>
                <w:b/>
                <w:lang w:val="en-US"/>
              </w:rPr>
              <w:pPrChange w:id="9370" w:author="Mutali Nepfumbada" w:date="2022-11-27T22:24:00Z">
                <w:pPr/>
              </w:pPrChange>
            </w:pPr>
            <w:del w:id="9371" w:author="Mutali Nepfumbada" w:date="2022-11-27T22:24:00Z">
              <w:r w:rsidRPr="0078269D" w:rsidDel="007E7132">
                <w:rPr>
                  <w:b/>
                  <w:lang w:val="en-US"/>
                </w:rPr>
                <w:delText xml:space="preserve">Average </w:delText>
              </w:r>
            </w:del>
          </w:p>
        </w:tc>
        <w:tc>
          <w:tcPr>
            <w:tcW w:w="1014" w:type="pct"/>
            <w:tcPrChange w:id="9372" w:author="Mutali Nepfumbada" w:date="2022-10-12T05:59:00Z">
              <w:tcPr>
                <w:tcW w:w="1258" w:type="pct"/>
              </w:tcPr>
            </w:tcPrChange>
          </w:tcPr>
          <w:p w14:paraId="1EDAF8DC" w14:textId="7F5AA540" w:rsidR="00EF0756" w:rsidRPr="0078269D" w:rsidDel="007E7132" w:rsidRDefault="00EF0756" w:rsidP="007E7132">
            <w:pPr>
              <w:rPr>
                <w:del w:id="9373" w:author="Mutali Nepfumbada" w:date="2022-11-27T22:24:00Z"/>
                <w:b/>
                <w:lang w:val="en-US"/>
              </w:rPr>
              <w:pPrChange w:id="9374" w:author="Mutali Nepfumbada" w:date="2022-11-27T22:24:00Z">
                <w:pPr>
                  <w:jc w:val="center"/>
                </w:pPr>
              </w:pPrChange>
            </w:pPr>
            <w:del w:id="9375" w:author="Mutali Nepfumbada" w:date="2022-11-27T22:24:00Z">
              <w:r w:rsidRPr="0078269D" w:rsidDel="007E7132">
                <w:rPr>
                  <w:b/>
                  <w:lang w:val="en-US"/>
                </w:rPr>
                <w:delText>95</w:delText>
              </w:r>
            </w:del>
          </w:p>
        </w:tc>
        <w:tc>
          <w:tcPr>
            <w:tcW w:w="1272" w:type="pct"/>
            <w:tcPrChange w:id="9376" w:author="Mutali Nepfumbada" w:date="2022-10-12T05:59:00Z">
              <w:tcPr>
                <w:tcW w:w="1184" w:type="pct"/>
              </w:tcPr>
            </w:tcPrChange>
          </w:tcPr>
          <w:p w14:paraId="5189D468" w14:textId="535A690F" w:rsidR="00EF0756" w:rsidRPr="0078269D" w:rsidDel="007E7132" w:rsidRDefault="00EF0756" w:rsidP="007E7132">
            <w:pPr>
              <w:rPr>
                <w:del w:id="9377" w:author="Mutali Nepfumbada" w:date="2022-11-27T22:24:00Z"/>
                <w:b/>
                <w:lang w:val="en-US"/>
              </w:rPr>
              <w:pPrChange w:id="9378" w:author="Mutali Nepfumbada" w:date="2022-11-27T22:24:00Z">
                <w:pPr>
                  <w:jc w:val="center"/>
                </w:pPr>
              </w:pPrChange>
            </w:pPr>
            <w:del w:id="9379" w:author="Mutali Nepfumbada" w:date="2022-11-27T22:24:00Z">
              <w:r w:rsidRPr="0078269D" w:rsidDel="007E7132">
                <w:rPr>
                  <w:b/>
                  <w:lang w:val="en-US"/>
                </w:rPr>
                <w:delText>95</w:delText>
              </w:r>
            </w:del>
          </w:p>
        </w:tc>
        <w:tc>
          <w:tcPr>
            <w:tcW w:w="1493" w:type="pct"/>
            <w:tcPrChange w:id="9380" w:author="Mutali Nepfumbada" w:date="2022-10-12T05:59:00Z">
              <w:tcPr>
                <w:tcW w:w="1240" w:type="pct"/>
              </w:tcPr>
            </w:tcPrChange>
          </w:tcPr>
          <w:p w14:paraId="2FA6745F" w14:textId="3829F345" w:rsidR="00EF0756" w:rsidRPr="0078269D" w:rsidDel="007E7132" w:rsidRDefault="00EF0756" w:rsidP="007E7132">
            <w:pPr>
              <w:rPr>
                <w:del w:id="9381" w:author="Mutali Nepfumbada" w:date="2022-11-27T22:24:00Z"/>
                <w:b/>
                <w:color w:val="00B050"/>
                <w:lang w:val="en-US"/>
              </w:rPr>
              <w:pPrChange w:id="9382" w:author="Mutali Nepfumbada" w:date="2022-11-27T22:24:00Z">
                <w:pPr>
                  <w:jc w:val="center"/>
                </w:pPr>
              </w:pPrChange>
            </w:pPr>
            <w:del w:id="9383" w:author="Mutali Nepfumbada" w:date="2022-11-27T22:24:00Z">
              <w:r w:rsidRPr="0078269D" w:rsidDel="007E7132">
                <w:rPr>
                  <w:b/>
                  <w:color w:val="FF0000"/>
                  <w:lang w:val="en-US"/>
                </w:rPr>
                <w:delText>-0.18</w:delText>
              </w:r>
            </w:del>
          </w:p>
        </w:tc>
      </w:tr>
    </w:tbl>
    <w:p w14:paraId="4C7D098A" w14:textId="0739CCB5" w:rsidR="00295B82" w:rsidRPr="0078269D" w:rsidDel="00295B82" w:rsidRDefault="00AC5E7E" w:rsidP="007E7132">
      <w:pPr>
        <w:rPr>
          <w:del w:id="9384" w:author="Mutali Nepfumbada" w:date="2022-10-14T08:22:00Z"/>
        </w:rPr>
        <w:pPrChange w:id="9385" w:author="Mutali Nepfumbada" w:date="2022-11-27T22:24:00Z">
          <w:pPr>
            <w:pStyle w:val="Caption"/>
          </w:pPr>
        </w:pPrChange>
      </w:pPr>
      <w:del w:id="9386" w:author="Mutali Nepfumbada" w:date="2022-11-27T22:24: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3</w:delText>
        </w:r>
        <w:r w:rsidR="00000000" w:rsidDel="007E7132">
          <w:rPr>
            <w:noProof/>
          </w:rPr>
          <w:fldChar w:fldCharType="end"/>
        </w:r>
        <w:r w:rsidRPr="00D82B8B" w:rsidDel="007E7132">
          <w:delText xml:space="preserve">: Hermanus Availability </w:delText>
        </w:r>
        <w:r w:rsidRPr="0078269D" w:rsidDel="007E7132">
          <w:delText>and Forecast</w:delText>
        </w:r>
      </w:del>
    </w:p>
    <w:p w14:paraId="6DE78C2A" w14:textId="2021E7E3" w:rsidR="00AC5E7E" w:rsidRPr="00D82B8B" w:rsidDel="007E7132" w:rsidRDefault="00AC5E7E" w:rsidP="007E7132">
      <w:pPr>
        <w:rPr>
          <w:del w:id="9387" w:author="Mutali Nepfumbada" w:date="2022-11-27T22:24:00Z"/>
        </w:rPr>
        <w:pPrChange w:id="9388" w:author="Mutali Nepfumbada" w:date="2022-11-27T22:24:00Z">
          <w:pPr>
            <w:jc w:val="center"/>
          </w:pPr>
        </w:pPrChange>
      </w:pPr>
      <w:del w:id="9389" w:author="Mutali Nepfumbada" w:date="2022-11-27T22:24:00Z">
        <w:r w:rsidRPr="00D82B8B" w:rsidDel="007E7132">
          <w:rPr>
            <w:noProof/>
          </w:rPr>
          <w:drawing>
            <wp:inline distT="0" distB="0" distL="0" distR="0" wp14:anchorId="331B7762" wp14:editId="3FBFC1F8">
              <wp:extent cx="5760000" cy="3050915"/>
              <wp:effectExtent l="0" t="0" r="0" b="0"/>
              <wp:docPr id="104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44"/>
                      <a:stretch>
                        <a:fillRect/>
                      </a:stretch>
                    </pic:blipFill>
                    <pic:spPr>
                      <a:xfrm>
                        <a:off x="0" y="0"/>
                        <a:ext cx="5760000" cy="3050915"/>
                      </a:xfrm>
                      <a:prstGeom prst="rect">
                        <a:avLst/>
                      </a:prstGeom>
                    </pic:spPr>
                  </pic:pic>
                </a:graphicData>
              </a:graphic>
            </wp:inline>
          </w:drawing>
        </w:r>
      </w:del>
    </w:p>
    <w:p w14:paraId="624724F4" w14:textId="14A1F8A5" w:rsidR="00AC5E7E" w:rsidRPr="0078269D" w:rsidRDefault="00AC5E7E" w:rsidP="007E7132">
      <w:pPr>
        <w:pPrChange w:id="9390" w:author="Mutali Nepfumbada" w:date="2022-11-27T22:24:00Z">
          <w:pPr>
            <w:pStyle w:val="Caption"/>
          </w:pPr>
        </w:pPrChange>
      </w:pPr>
      <w:bookmarkStart w:id="9391" w:name="_Ref116627900"/>
      <w:bookmarkStart w:id="9392" w:name="_Toc118269021"/>
      <w:del w:id="9393" w:author="Mutali Nepfumbada" w:date="2022-11-27T22:24: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2</w:delText>
        </w:r>
        <w:r w:rsidR="00000000" w:rsidDel="007E7132">
          <w:rPr>
            <w:noProof/>
          </w:rPr>
          <w:fldChar w:fldCharType="end"/>
        </w:r>
        <w:bookmarkEnd w:id="9391"/>
        <w:r w:rsidRPr="00D82B8B" w:rsidDel="007E7132">
          <w:delText>:</w:delText>
        </w:r>
        <w:r w:rsidRPr="0078269D" w:rsidDel="007E7132">
          <w:delText xml:space="preserve"> Hermanus </w:delText>
        </w:r>
      </w:del>
      <w:del w:id="9394" w:author="Mutali Nepfumbada" w:date="2022-11-02T08:02:00Z">
        <w:r w:rsidRPr="0078269D" w:rsidDel="00A934D1">
          <w:delText>Availability Vs</w:delText>
        </w:r>
      </w:del>
      <w:del w:id="9395" w:author="Mutali Nepfumbada" w:date="2022-11-27T22:24:00Z">
        <w:r w:rsidRPr="0078269D" w:rsidDel="007E7132">
          <w:delText xml:space="preserve"> </w:delText>
        </w:r>
      </w:del>
      <w:del w:id="9396" w:author="Mutali Nepfumbada" w:date="2022-10-14T08:58:00Z">
        <w:r w:rsidRPr="0078269D" w:rsidDel="000A37E5">
          <w:delText>Forecast</w:delText>
        </w:r>
      </w:del>
      <w:bookmarkEnd w:id="9392"/>
    </w:p>
    <w:p w14:paraId="6CD8ADAE" w14:textId="77777777" w:rsidR="007E7132" w:rsidRPr="007E7132" w:rsidRDefault="007E7132" w:rsidP="007E7132">
      <w:pPr>
        <w:jc w:val="left"/>
        <w:rPr>
          <w:ins w:id="9397" w:author="Mutali Nepfumbada" w:date="2022-11-27T22:25:00Z"/>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7E7132" w:rsidRPr="007E7132" w14:paraId="42111D43" w14:textId="77777777" w:rsidTr="002A53ED">
        <w:trPr>
          <w:trHeight w:val="206"/>
          <w:ins w:id="9398" w:author="Mutali Nepfumbada" w:date="2022-11-27T22:25:00Z"/>
        </w:trPr>
        <w:tc>
          <w:tcPr>
            <w:tcW w:w="5000" w:type="pct"/>
            <w:gridSpan w:val="4"/>
            <w:shd w:val="clear" w:color="auto" w:fill="5F0500"/>
          </w:tcPr>
          <w:p w14:paraId="4F8BD256" w14:textId="77777777" w:rsidR="007E7132" w:rsidRPr="007E7132" w:rsidRDefault="007E7132" w:rsidP="007E7132">
            <w:pPr>
              <w:jc w:val="center"/>
              <w:rPr>
                <w:ins w:id="9399" w:author="Mutali Nepfumbada" w:date="2022-11-27T22:25:00Z"/>
                <w:b/>
                <w:bCs/>
              </w:rPr>
            </w:pPr>
            <w:ins w:id="9400" w:author="Mutali Nepfumbada" w:date="2022-11-27T22:25:00Z">
              <w:r w:rsidRPr="007E7132">
                <w:rPr>
                  <w:b/>
                  <w:bCs/>
                </w:rPr>
                <w:t>Availability (%)</w:t>
              </w:r>
            </w:ins>
          </w:p>
        </w:tc>
      </w:tr>
      <w:tr w:rsidR="007E7132" w:rsidRPr="007E7132" w14:paraId="63D64BC0" w14:textId="77777777" w:rsidTr="002A53ED">
        <w:trPr>
          <w:trHeight w:val="206"/>
          <w:ins w:id="9401" w:author="Mutali Nepfumbada" w:date="2022-11-27T22:25:00Z"/>
        </w:trPr>
        <w:tc>
          <w:tcPr>
            <w:tcW w:w="1318" w:type="pct"/>
            <w:shd w:val="clear" w:color="auto" w:fill="5F0500"/>
          </w:tcPr>
          <w:p w14:paraId="259C5C06" w14:textId="77777777" w:rsidR="007E7132" w:rsidRPr="007E7132" w:rsidRDefault="007E7132" w:rsidP="007E7132">
            <w:pPr>
              <w:jc w:val="left"/>
              <w:rPr>
                <w:ins w:id="9402" w:author="Mutali Nepfumbada" w:date="2022-11-27T22:25:00Z"/>
                <w:lang w:eastAsia="en-US"/>
              </w:rPr>
            </w:pPr>
            <w:ins w:id="9403" w:author="Mutali Nepfumbada" w:date="2022-11-27T22:25:00Z">
              <w:r w:rsidRPr="007E7132">
                <w:rPr>
                  <w:lang w:eastAsia="en-US"/>
                </w:rPr>
                <w:t>Month</w:t>
              </w:r>
            </w:ins>
          </w:p>
        </w:tc>
        <w:tc>
          <w:tcPr>
            <w:tcW w:w="1258" w:type="pct"/>
            <w:shd w:val="clear" w:color="auto" w:fill="5F0500"/>
          </w:tcPr>
          <w:p w14:paraId="7A830CFF" w14:textId="77777777" w:rsidR="007E7132" w:rsidRPr="007E7132" w:rsidRDefault="007E7132" w:rsidP="007E7132">
            <w:pPr>
              <w:jc w:val="center"/>
              <w:rPr>
                <w:ins w:id="9404" w:author="Mutali Nepfumbada" w:date="2022-11-27T22:25:00Z"/>
                <w:lang w:val="en-US"/>
              </w:rPr>
            </w:pPr>
            <w:ins w:id="9405" w:author="Mutali Nepfumbada" w:date="2022-11-27T22:25:00Z">
              <w:r w:rsidRPr="007E7132">
                <w:t>Actual</w:t>
              </w:r>
            </w:ins>
          </w:p>
        </w:tc>
        <w:tc>
          <w:tcPr>
            <w:tcW w:w="1184" w:type="pct"/>
            <w:shd w:val="clear" w:color="auto" w:fill="5F0500"/>
          </w:tcPr>
          <w:p w14:paraId="10968308" w14:textId="77777777" w:rsidR="007E7132" w:rsidRPr="007E7132" w:rsidRDefault="007E7132" w:rsidP="007E7132">
            <w:pPr>
              <w:jc w:val="center"/>
              <w:rPr>
                <w:ins w:id="9406" w:author="Mutali Nepfumbada" w:date="2022-11-27T22:25:00Z"/>
                <w:lang w:val="en-US"/>
              </w:rPr>
            </w:pPr>
            <w:ins w:id="9407" w:author="Mutali Nepfumbada" w:date="2022-11-27T22:25:00Z">
              <w:r w:rsidRPr="007E7132">
                <w:t>Forecast</w:t>
              </w:r>
            </w:ins>
          </w:p>
        </w:tc>
        <w:tc>
          <w:tcPr>
            <w:tcW w:w="1240" w:type="pct"/>
            <w:shd w:val="clear" w:color="auto" w:fill="5F0500"/>
          </w:tcPr>
          <w:p w14:paraId="792D8F10" w14:textId="77777777" w:rsidR="007E7132" w:rsidRPr="007E7132" w:rsidRDefault="007E7132" w:rsidP="007E7132">
            <w:pPr>
              <w:jc w:val="center"/>
              <w:rPr>
                <w:ins w:id="9408" w:author="Mutali Nepfumbada" w:date="2022-11-27T22:25:00Z"/>
                <w:lang w:eastAsia="en-US"/>
              </w:rPr>
            </w:pPr>
            <w:ins w:id="9409" w:author="Mutali Nepfumbada" w:date="2022-11-27T22:25:00Z">
              <w:r w:rsidRPr="007E7132">
                <w:t>Delta (%)</w:t>
              </w:r>
            </w:ins>
          </w:p>
        </w:tc>
      </w:tr>
      <w:tr w:rsidR="007E7132" w:rsidRPr="007E7132" w14:paraId="382AEE1C" w14:textId="77777777" w:rsidTr="002A53ED">
        <w:trPr>
          <w:trHeight w:val="105"/>
          <w:ins w:id="9410" w:author="Mutali Nepfumbada" w:date="2022-11-27T22:25:00Z"/>
        </w:trPr>
        <w:tc>
          <w:tcPr>
            <w:tcW w:w="5000" w:type="pct"/>
            <w:gridSpan w:val="4"/>
          </w:tcPr>
          <w:p w14:paraId="2F24F72B" w14:textId="77777777" w:rsidR="007E7132" w:rsidRPr="007E7132" w:rsidRDefault="007E7132" w:rsidP="007E7132">
            <w:pPr>
              <w:jc w:val="center"/>
              <w:rPr>
                <w:ins w:id="9411" w:author="Mutali Nepfumbada" w:date="2022-11-27T22:25:00Z"/>
                <w:lang w:eastAsia="en-US"/>
              </w:rPr>
            </w:pPr>
            <w:ins w:id="9412" w:author="Mutali Nepfumbada" w:date="2022-11-27T22:25:00Z">
              <w:r w:rsidRPr="007E7132">
                <w:rPr>
                  <w:bCs/>
                  <w:lang w:val="en-US"/>
                </w:rPr>
                <w:lastRenderedPageBreak/>
                <w:t>{%tr for item in HERAtable_contents%}</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{{item.Date}}</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item. HERAA}}</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item. HERAF }}</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{{item. HERAV}}</w:t>
              </w:r>
            </w:ins>
          </w:p>
        </w:tc>
      </w:tr>
      <w:tr w:rsidR="007E7132" w:rsidRPr="007E7132" w14:paraId="129276F3" w14:textId="77777777" w:rsidTr="002A53ED">
        <w:trPr>
          <w:trHeight w:val="105"/>
          <w:ins w:id="9422" w:author="Mutali Nepfumbada" w:date="2022-11-27T22:25:00Z"/>
        </w:trPr>
        <w:tc>
          <w:tcPr>
            <w:tcW w:w="5000" w:type="pct"/>
            <w:gridSpan w:val="4"/>
          </w:tcPr>
          <w:p w14:paraId="3F3C97A5" w14:textId="77777777" w:rsidR="007E7132" w:rsidRPr="007E7132" w:rsidRDefault="007E7132" w:rsidP="007E7132">
            <w:pPr>
              <w:jc w:val="center"/>
              <w:rPr>
                <w:ins w:id="9423" w:author="Mutali Nepfumbada" w:date="2022-11-27T22:25:00Z"/>
                <w:lang w:eastAsia="en-US"/>
              </w:rPr>
            </w:pPr>
            <w:ins w:id="9424" w:author="Mutali Nepfumbada" w:date="2022-11-27T22:25:00Z">
              <w:r w:rsidRPr="007E7132">
                <w:rPr>
                  <w:bCs/>
                  <w:lang w:val="en-US"/>
                </w:rPr>
                <w:t>{%tr endfor %}</w:t>
              </w:r>
            </w:ins>
          </w:p>
        </w:tc>
      </w:tr>
    </w:tbl>
    <w:p w14:paraId="17EA123C" w14:textId="77777777" w:rsidR="007E7132" w:rsidRPr="007E7132" w:rsidRDefault="007E7132" w:rsidP="007E7132">
      <w:pPr>
        <w:spacing w:after="200"/>
        <w:jc w:val="center"/>
        <w:rPr>
          <w:ins w:id="9425" w:author="Mutali Nepfumbada" w:date="2022-11-27T22:25:00Z"/>
          <w:i/>
          <w:iCs/>
          <w:color w:val="5F0505"/>
          <w:sz w:val="18"/>
          <w:szCs w:val="18"/>
        </w:rPr>
      </w:pPr>
      <w:bookmarkStart w:id="9426" w:name="_Toc120510265"/>
      <w:ins w:id="9427" w:author="Mutali Nepfumbada" w:date="2022-11-27T22:25: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and Forecast</w:t>
        </w:r>
        <w:bookmarkEnd w:id="9426"/>
      </w:ins>
    </w:p>
    <w:p w14:paraId="09CA45FE" w14:textId="77777777" w:rsidR="007E7132" w:rsidRPr="007E7132" w:rsidRDefault="007E7132" w:rsidP="007E7132">
      <w:pPr>
        <w:jc w:val="center"/>
        <w:rPr>
          <w:ins w:id="9428" w:author="Mutali Nepfumbada" w:date="2022-11-27T22:25:00Z"/>
        </w:rPr>
      </w:pPr>
      <w:ins w:id="9429" w:author="Mutali Nepfumbada" w:date="2022-11-27T22:25:00Z">
        <w:r w:rsidRPr="007E7132">
          <w:rPr>
            <w:lang w:eastAsia="en-US"/>
          </w:rPr>
          <w:t>{{HERAImage}}</w:t>
        </w:r>
      </w:ins>
    </w:p>
    <w:p w14:paraId="2FEBCB9C" w14:textId="77777777" w:rsidR="007E7132" w:rsidRPr="007E7132" w:rsidRDefault="007E7132" w:rsidP="007E7132">
      <w:pPr>
        <w:spacing w:after="200"/>
        <w:jc w:val="center"/>
        <w:rPr>
          <w:ins w:id="9430" w:author="Mutali Nepfumbada" w:date="2022-11-27T22:25:00Z"/>
          <w:i/>
          <w:iCs/>
          <w:color w:val="5F0505"/>
          <w:sz w:val="18"/>
          <w:szCs w:val="18"/>
        </w:rPr>
      </w:pPr>
      <w:ins w:id="9431" w:author="Mutali Nepfumbada" w:date="2022-11-27T22:25: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Vs Forecast</w:t>
        </w:r>
      </w:ins>
    </w:p>
    <w:p w14:paraId="5429632C" w14:textId="77777777" w:rsidR="009B5EF0" w:rsidRPr="0078269D" w:rsidRDefault="009B5EF0" w:rsidP="004776AB"/>
    <w:p w14:paraId="6DA31517" w14:textId="55A2CBF6" w:rsidR="00B25B7E" w:rsidRPr="0078269D" w:rsidRDefault="007179B2" w:rsidP="004776AB">
      <w:pPr>
        <w:rPr>
          <w:ins w:id="9432" w:author="Mutali Nepfumbada" w:date="2022-10-14T08:22:00Z"/>
        </w:rPr>
      </w:pPr>
      <w:r w:rsidRPr="0078269D">
        <w:t>From the above table and chart, it appears that the plant has not met the minimum availability of 95</w:t>
      </w:r>
      <w:r w:rsidR="009C7AEB" w:rsidRPr="0078269D">
        <w:t xml:space="preserve"> </w:t>
      </w:r>
      <w:r w:rsidRPr="0078269D">
        <w:t>% since COD</w:t>
      </w:r>
      <w:del w:id="9433" w:author="Chanda Nxumalo" w:date="2022-10-18T13:49:00Z">
        <w:r w:rsidR="00AB4C74" w:rsidRPr="0078269D">
          <w:delText>,</w:delText>
        </w:r>
      </w:del>
      <w:r w:rsidR="007A3017" w:rsidRPr="0078269D">
        <w:t xml:space="preserve"> for </w:t>
      </w:r>
      <w:del w:id="9434" w:author="Chanda Nxumalo" w:date="2022-10-18T13:50:00Z">
        <w:r w:rsidR="007A3017" w:rsidRPr="0078269D">
          <w:delText xml:space="preserve">some </w:delText>
        </w:r>
      </w:del>
      <w:ins w:id="9435" w:author="Chanda Nxumalo" w:date="2022-10-18T13:50:00Z">
        <w:r w:rsidR="00047ADB" w:rsidRPr="0078269D">
          <w:t>s</w:t>
        </w:r>
        <w:r w:rsidR="00047ADB">
          <w:t>everal</w:t>
        </w:r>
        <w:r w:rsidR="00047ADB" w:rsidRPr="0078269D">
          <w:t xml:space="preserve"> </w:t>
        </w:r>
      </w:ins>
      <w:r w:rsidR="007A3017" w:rsidRPr="0078269D">
        <w:t>months</w:t>
      </w:r>
      <w:r w:rsidRPr="0078269D">
        <w:t xml:space="preserve">. Harmattan cannot confirm if the unavailability of the plant </w:t>
      </w:r>
      <w:ins w:id="9436" w:author="Mutali Nepfumbada" w:date="2022-10-14T08:17:00Z">
        <w:r w:rsidR="00F80C51" w:rsidRPr="0078269D">
          <w:t>was</w:t>
        </w:r>
      </w:ins>
      <w:del w:id="9437" w:author="Mutali Nepfumbada" w:date="2022-10-14T08:17:00Z">
        <w:r w:rsidRPr="0078269D" w:rsidDel="00F80C51">
          <w:delText>is</w:delText>
        </w:r>
      </w:del>
      <w:r w:rsidRPr="0078269D">
        <w:t xml:space="preserve"> due to unscheduled maintenance as </w:t>
      </w:r>
      <w:r w:rsidR="00F05266" w:rsidRPr="0078269D">
        <w:t>only one incident</w:t>
      </w:r>
      <w:r w:rsidRPr="0078269D">
        <w:t xml:space="preserve"> report </w:t>
      </w:r>
      <w:r w:rsidR="000E2E05" w:rsidRPr="0078269D">
        <w:t>was</w:t>
      </w:r>
      <w:r w:rsidR="00F05266" w:rsidRPr="0078269D">
        <w:t xml:space="preserve"> provided which does not correspond with the m</w:t>
      </w:r>
      <w:r w:rsidR="00BB65BE" w:rsidRPr="0078269D">
        <w:t xml:space="preserve">ultiple </w:t>
      </w:r>
      <w:r w:rsidR="00CC49BD" w:rsidRPr="0078269D">
        <w:t>months</w:t>
      </w:r>
      <w:r w:rsidR="00BB65BE" w:rsidRPr="0078269D">
        <w:t xml:space="preserve"> of </w:t>
      </w:r>
      <w:ins w:id="9438" w:author="Chanda Nxumalo" w:date="2022-10-18T13:50:00Z">
        <w:r w:rsidR="00587A9F">
          <w:t xml:space="preserve">lower than guaranteed </w:t>
        </w:r>
      </w:ins>
      <w:del w:id="9439" w:author="Chanda Nxumalo" w:date="2022-10-18T13:50:00Z">
        <w:r w:rsidR="00BB65BE" w:rsidRPr="0078269D">
          <w:delText>un</w:delText>
        </w:r>
      </w:del>
      <w:r w:rsidR="00BB65BE" w:rsidRPr="0078269D">
        <w:t xml:space="preserve">availability seen in the </w:t>
      </w:r>
      <w:ins w:id="9440" w:author="Mutali Nepfumbada" w:date="2022-10-14T08:18:00Z">
        <w:r w:rsidR="00F80C51" w:rsidRPr="0078269D">
          <w:fldChar w:fldCharType="begin"/>
        </w:r>
        <w:r w:rsidR="00F80C51" w:rsidRPr="0078269D">
          <w:instrText xml:space="preserve"> REF _Ref116627900 \h </w:instrText>
        </w:r>
      </w:ins>
      <w:r w:rsidR="00D82B8B">
        <w:instrText xml:space="preserve"> \* MERGEFORMAT </w:instrText>
      </w:r>
      <w:r w:rsidR="00F80C51" w:rsidRPr="0078269D">
        <w:fldChar w:fldCharType="separate"/>
      </w:r>
      <w:ins w:id="9441" w:author="Mutali Nepfumbada" w:date="2022-11-02T08:07:00Z">
        <w:r w:rsidR="00A934D1" w:rsidRPr="0078269D">
          <w:t xml:space="preserve">Figure </w:t>
        </w:r>
        <w:r w:rsidR="00A934D1">
          <w:rPr>
            <w:noProof/>
          </w:rPr>
          <w:t>9</w:t>
        </w:r>
        <w:r w:rsidR="00A934D1" w:rsidRPr="00D82B8B">
          <w:rPr>
            <w:noProof/>
          </w:rPr>
          <w:noBreakHyphen/>
        </w:r>
        <w:r w:rsidR="00A934D1">
          <w:rPr>
            <w:noProof/>
          </w:rPr>
          <w:t>2</w:t>
        </w:r>
      </w:ins>
      <w:del w:id="9442" w:author="Mutali Nepfumbada" w:date="2022-11-02T08:06:00Z">
        <w:r w:rsidR="009E3355" w:rsidRPr="0078269D" w:rsidDel="00A934D1">
          <w:delText xml:space="preserve">Figure </w:delText>
        </w:r>
        <w:r w:rsidR="009E3355" w:rsidDel="00A934D1">
          <w:rPr>
            <w:noProof/>
          </w:rPr>
          <w:delText>9</w:delText>
        </w:r>
        <w:r w:rsidR="009E3355" w:rsidRPr="00D82B8B" w:rsidDel="00A934D1">
          <w:rPr>
            <w:noProof/>
          </w:rPr>
          <w:noBreakHyphen/>
        </w:r>
        <w:r w:rsidR="009E3355" w:rsidDel="00A934D1">
          <w:rPr>
            <w:noProof/>
          </w:rPr>
          <w:delText>2</w:delText>
        </w:r>
      </w:del>
      <w:ins w:id="9443" w:author="Mutali Nepfumbada" w:date="2022-10-14T08:18:00Z">
        <w:r w:rsidR="00F80C51" w:rsidRPr="0078269D">
          <w:fldChar w:fldCharType="end"/>
        </w:r>
      </w:ins>
      <w:del w:id="9444" w:author="Mutali Nepfumbada" w:date="2022-10-14T08:17:00Z">
        <w:r w:rsidR="00BB65BE" w:rsidRPr="0078269D" w:rsidDel="00F80C51">
          <w:delText>figure</w:delText>
        </w:r>
      </w:del>
      <w:r w:rsidR="00BB65BE" w:rsidRPr="0078269D">
        <w:t xml:space="preserve"> above</w:t>
      </w:r>
      <w:r w:rsidRPr="0078269D">
        <w:t xml:space="preserve">. The </w:t>
      </w:r>
      <w:del w:id="9445" w:author="Mutali Nepfumbada" w:date="2022-10-14T06:32:00Z">
        <w:r w:rsidR="004776AB" w:rsidRPr="0078269D" w:rsidDel="0056434F">
          <w:delText>Operator</w:delText>
        </w:r>
      </w:del>
      <w:ins w:id="9446" w:author="Mutali Nepfumbada" w:date="2022-10-14T06:32:00Z">
        <w:r w:rsidR="0056434F" w:rsidRPr="0078269D">
          <w:t>Operator</w:t>
        </w:r>
      </w:ins>
      <w:r w:rsidRPr="0078269D">
        <w:t xml:space="preserve"> has indicated that the availability of the plant was mainly affected by load shedding. Harmattan recommends that the </w:t>
      </w:r>
      <w:del w:id="9447" w:author="Mutali Nepfumbada" w:date="2022-10-14T06:32:00Z">
        <w:r w:rsidR="004776AB" w:rsidRPr="0078269D" w:rsidDel="0056434F">
          <w:delText>Operator</w:delText>
        </w:r>
      </w:del>
      <w:ins w:id="9448" w:author="Mutali Nepfumbada" w:date="2022-10-14T06:32:00Z">
        <w:r w:rsidR="0056434F" w:rsidRPr="0078269D">
          <w:t>Operator</w:t>
        </w:r>
      </w:ins>
      <w:r w:rsidRPr="0078269D">
        <w:t xml:space="preserve"> submit the unscheduled maintenance reports </w:t>
      </w:r>
      <w:r w:rsidR="00CE0E57" w:rsidRPr="0078269D">
        <w:t>if available</w:t>
      </w:r>
      <w:r w:rsidRPr="0078269D">
        <w:t xml:space="preserve"> </w:t>
      </w:r>
      <w:del w:id="9449" w:author="Mutali Nepfumbada" w:date="2022-10-14T08:18:00Z">
        <w:r w:rsidRPr="0078269D" w:rsidDel="00821E80">
          <w:delText xml:space="preserve">for the </w:delText>
        </w:r>
        <w:r w:rsidR="000E2E05" w:rsidRPr="0078269D" w:rsidDel="00821E80">
          <w:delText>high unavailability</w:delText>
        </w:r>
        <w:r w:rsidR="00F200FA" w:rsidRPr="0078269D" w:rsidDel="00821E80">
          <w:delText xml:space="preserve"> month</w:delText>
        </w:r>
        <w:r w:rsidR="000E2E05" w:rsidRPr="0078269D" w:rsidDel="00821E80">
          <w:delText>s</w:delText>
        </w:r>
        <w:r w:rsidRPr="0078269D" w:rsidDel="00821E80">
          <w:delText xml:space="preserve"> </w:delText>
        </w:r>
      </w:del>
      <w:r w:rsidRPr="0078269D">
        <w:t>to confirm this.</w:t>
      </w:r>
    </w:p>
    <w:p w14:paraId="116A1DDB" w14:textId="77777777" w:rsidR="007E7132" w:rsidRPr="007E7132" w:rsidRDefault="007E7132" w:rsidP="007E7132">
      <w:pPr>
        <w:rPr>
          <w:ins w:id="9450" w:author="Mutali Nepfumbada" w:date="2022-11-27T22:26: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5D7E2678" w14:textId="77777777" w:rsidTr="002A53ED">
        <w:trPr>
          <w:trHeight w:val="86"/>
          <w:jc w:val="center"/>
          <w:ins w:id="9451" w:author="Mutali Nepfumbada" w:date="2022-11-27T22:26:00Z"/>
        </w:trPr>
        <w:tc>
          <w:tcPr>
            <w:tcW w:w="1302" w:type="dxa"/>
            <w:shd w:val="clear" w:color="auto" w:fill="5F0505"/>
            <w:noWrap/>
          </w:tcPr>
          <w:p w14:paraId="2F08153B" w14:textId="77777777" w:rsidR="007E7132" w:rsidRPr="007E7132" w:rsidRDefault="007E7132" w:rsidP="007E7132">
            <w:pPr>
              <w:jc w:val="left"/>
              <w:rPr>
                <w:ins w:id="9452" w:author="Mutali Nepfumbada" w:date="2022-11-27T22:26:00Z"/>
                <w:b/>
                <w:bCs/>
              </w:rPr>
            </w:pPr>
            <w:ins w:id="9453" w:author="Mutali Nepfumbada" w:date="2022-11-27T22:26:00Z">
              <w:r w:rsidRPr="007E7132">
                <w:rPr>
                  <w:b/>
                  <w:bCs/>
                </w:rPr>
                <w:t>Month</w:t>
              </w:r>
            </w:ins>
          </w:p>
        </w:tc>
        <w:tc>
          <w:tcPr>
            <w:tcW w:w="4718" w:type="dxa"/>
            <w:gridSpan w:val="3"/>
            <w:shd w:val="clear" w:color="auto" w:fill="5F0505"/>
          </w:tcPr>
          <w:p w14:paraId="64233486" w14:textId="77777777" w:rsidR="007E7132" w:rsidRPr="007E7132" w:rsidRDefault="007E7132" w:rsidP="007E7132">
            <w:pPr>
              <w:jc w:val="center"/>
              <w:rPr>
                <w:ins w:id="9454" w:author="Mutali Nepfumbada" w:date="2022-11-27T22:26:00Z"/>
                <w:b/>
                <w:bCs/>
              </w:rPr>
            </w:pPr>
            <w:ins w:id="9455" w:author="Mutali Nepfumbada" w:date="2022-11-27T22:26:00Z">
              <w:r w:rsidRPr="007E7132">
                <w:rPr>
                  <w:b/>
                  <w:bCs/>
                </w:rPr>
                <w:t>Production (kWh)</w:t>
              </w:r>
              <w:r w:rsidRPr="007E7132">
                <w:rPr>
                  <w:b/>
                  <w:bCs/>
                </w:rPr>
                <w:tab/>
              </w:r>
            </w:ins>
          </w:p>
        </w:tc>
        <w:tc>
          <w:tcPr>
            <w:tcW w:w="1519" w:type="dxa"/>
            <w:vMerge w:val="restart"/>
            <w:shd w:val="clear" w:color="auto" w:fill="5F0505"/>
          </w:tcPr>
          <w:p w14:paraId="35A2EC72" w14:textId="77777777" w:rsidR="007E7132" w:rsidRPr="007E7132" w:rsidRDefault="007E7132" w:rsidP="007E7132">
            <w:pPr>
              <w:jc w:val="center"/>
              <w:rPr>
                <w:ins w:id="9456" w:author="Mutali Nepfumbada" w:date="2022-11-27T22:26:00Z"/>
                <w:b/>
                <w:bCs/>
              </w:rPr>
            </w:pPr>
            <w:ins w:id="9457" w:author="Mutali Nepfumbada" w:date="2022-11-27T22:26:00Z">
              <w:r w:rsidRPr="007E7132">
                <w:rPr>
                  <w:b/>
                  <w:bCs/>
                </w:rPr>
                <w:t>Actual vs</w:t>
              </w:r>
              <w:commentRangeStart w:id="9458"/>
              <w:r w:rsidRPr="007E7132">
                <w:rPr>
                  <w:b/>
                  <w:bCs/>
                </w:rPr>
                <w:t xml:space="preserve"> Original Forecast</w:t>
              </w:r>
              <w:r w:rsidRPr="007E7132">
                <w:rPr>
                  <w:b/>
                  <w:bCs/>
                  <w:lang w:val="en-US"/>
                </w:rPr>
                <w:t xml:space="preserve"> (%)</w:t>
              </w:r>
              <w:commentRangeEnd w:id="9458"/>
              <w:r w:rsidRPr="007E7132">
                <w:rPr>
                  <w:rFonts w:ascii="Verdana" w:hAnsi="Verdana"/>
                  <w:b/>
                  <w:bCs/>
                  <w:sz w:val="16"/>
                  <w:szCs w:val="16"/>
                </w:rPr>
                <w:commentReference w:id="9458"/>
              </w:r>
            </w:ins>
          </w:p>
        </w:tc>
        <w:tc>
          <w:tcPr>
            <w:tcW w:w="1784" w:type="dxa"/>
            <w:vMerge w:val="restart"/>
            <w:shd w:val="clear" w:color="auto" w:fill="5F0505"/>
          </w:tcPr>
          <w:p w14:paraId="46559D3E" w14:textId="77777777" w:rsidR="007E7132" w:rsidRPr="007E7132" w:rsidRDefault="007E7132" w:rsidP="007E7132">
            <w:pPr>
              <w:jc w:val="center"/>
              <w:rPr>
                <w:ins w:id="9459" w:author="Mutali Nepfumbada" w:date="2022-11-27T22:26:00Z"/>
                <w:b/>
                <w:bCs/>
              </w:rPr>
            </w:pPr>
            <w:ins w:id="9460" w:author="Mutali Nepfumbada" w:date="2022-11-27T22:26:00Z">
              <w:r w:rsidRPr="007E7132">
                <w:rPr>
                  <w:b/>
                  <w:bCs/>
                </w:rPr>
                <w:t>Actual vs Weather Adjusted Forecast (%)</w:t>
              </w:r>
            </w:ins>
          </w:p>
        </w:tc>
      </w:tr>
      <w:tr w:rsidR="007E7132" w:rsidRPr="007E7132" w14:paraId="0F27741D" w14:textId="77777777" w:rsidTr="002A53ED">
        <w:trPr>
          <w:trHeight w:val="86"/>
          <w:jc w:val="center"/>
          <w:ins w:id="9461" w:author="Mutali Nepfumbada" w:date="2022-11-27T22:26:00Z"/>
        </w:trPr>
        <w:tc>
          <w:tcPr>
            <w:tcW w:w="1302" w:type="dxa"/>
            <w:shd w:val="clear" w:color="auto" w:fill="5F0505"/>
            <w:noWrap/>
          </w:tcPr>
          <w:p w14:paraId="4B96A65B" w14:textId="77777777" w:rsidR="007E7132" w:rsidRPr="007E7132" w:rsidRDefault="007E7132" w:rsidP="007E7132">
            <w:pPr>
              <w:jc w:val="left"/>
              <w:rPr>
                <w:ins w:id="9462" w:author="Mutali Nepfumbada" w:date="2022-11-27T22:26:00Z"/>
                <w:b/>
                <w:lang w:val="en-US"/>
              </w:rPr>
            </w:pPr>
          </w:p>
        </w:tc>
        <w:tc>
          <w:tcPr>
            <w:tcW w:w="1646" w:type="dxa"/>
            <w:shd w:val="clear" w:color="auto" w:fill="5F0505"/>
            <w:noWrap/>
          </w:tcPr>
          <w:p w14:paraId="6D78C5F3" w14:textId="77777777" w:rsidR="007E7132" w:rsidRPr="007E7132" w:rsidRDefault="007E7132" w:rsidP="007E7132">
            <w:pPr>
              <w:jc w:val="center"/>
              <w:rPr>
                <w:ins w:id="9463" w:author="Mutali Nepfumbada" w:date="2022-11-27T22:26:00Z"/>
                <w:b/>
                <w:bCs/>
                <w:lang w:val="en-US"/>
              </w:rPr>
            </w:pPr>
            <w:ins w:id="9464" w:author="Mutali Nepfumbada" w:date="2022-11-27T22:26:00Z">
              <w:r w:rsidRPr="007E7132">
                <w:rPr>
                  <w:b/>
                  <w:bCs/>
                  <w:lang w:val="en-US"/>
                </w:rPr>
                <w:t>Original Forecast</w:t>
              </w:r>
            </w:ins>
          </w:p>
        </w:tc>
        <w:tc>
          <w:tcPr>
            <w:tcW w:w="1530" w:type="dxa"/>
            <w:shd w:val="clear" w:color="auto" w:fill="5F0505"/>
            <w:noWrap/>
          </w:tcPr>
          <w:p w14:paraId="4D4EF3C3" w14:textId="77777777" w:rsidR="007E7132" w:rsidRPr="007E7132" w:rsidRDefault="007E7132" w:rsidP="007E7132">
            <w:pPr>
              <w:jc w:val="center"/>
              <w:rPr>
                <w:ins w:id="9465" w:author="Mutali Nepfumbada" w:date="2022-11-27T22:26:00Z"/>
                <w:b/>
                <w:bCs/>
                <w:lang w:val="en-US"/>
              </w:rPr>
            </w:pPr>
            <w:commentRangeStart w:id="9466"/>
            <w:ins w:id="9467" w:author="Mutali Nepfumbada" w:date="2022-11-27T22:26:00Z">
              <w:r w:rsidRPr="007E7132">
                <w:rPr>
                  <w:b/>
                  <w:bCs/>
                </w:rPr>
                <w:t>W</w:t>
              </w:r>
              <w:commentRangeEnd w:id="9466"/>
              <w:r w:rsidRPr="007E7132">
                <w:rPr>
                  <w:rFonts w:ascii="Verdana" w:hAnsi="Verdana"/>
                  <w:sz w:val="16"/>
                  <w:szCs w:val="16"/>
                </w:rPr>
                <w:commentReference w:id="9466"/>
              </w:r>
              <w:r w:rsidRPr="007E7132">
                <w:rPr>
                  <w:b/>
                  <w:bCs/>
                </w:rPr>
                <w:t>eather Adjusted Forecast</w:t>
              </w:r>
            </w:ins>
          </w:p>
        </w:tc>
        <w:tc>
          <w:tcPr>
            <w:tcW w:w="1542" w:type="dxa"/>
            <w:shd w:val="clear" w:color="auto" w:fill="5F0505"/>
            <w:noWrap/>
          </w:tcPr>
          <w:p w14:paraId="68EA5CAC" w14:textId="77777777" w:rsidR="007E7132" w:rsidRPr="007E7132" w:rsidRDefault="007E7132" w:rsidP="007E7132">
            <w:pPr>
              <w:jc w:val="center"/>
              <w:rPr>
                <w:ins w:id="9468" w:author="Mutali Nepfumbada" w:date="2022-11-27T22:26:00Z"/>
                <w:b/>
                <w:bCs/>
                <w:lang w:val="en-US"/>
              </w:rPr>
            </w:pPr>
            <w:commentRangeStart w:id="9469"/>
            <w:ins w:id="9470" w:author="Mutali Nepfumbada" w:date="2022-11-27T22:26:00Z">
              <w:r w:rsidRPr="007E7132">
                <w:rPr>
                  <w:b/>
                  <w:bCs/>
                  <w:lang w:val="en-US"/>
                </w:rPr>
                <w:t>A</w:t>
              </w:r>
              <w:commentRangeEnd w:id="9469"/>
              <w:r w:rsidRPr="007E7132">
                <w:rPr>
                  <w:rFonts w:ascii="Verdana" w:hAnsi="Verdana"/>
                  <w:sz w:val="16"/>
                  <w:szCs w:val="16"/>
                </w:rPr>
                <w:commentReference w:id="9469"/>
              </w:r>
              <w:r w:rsidRPr="007E7132">
                <w:rPr>
                  <w:b/>
                  <w:bCs/>
                  <w:lang w:val="en-US"/>
                </w:rPr>
                <w:t>ctual Production</w:t>
              </w:r>
            </w:ins>
          </w:p>
        </w:tc>
        <w:tc>
          <w:tcPr>
            <w:tcW w:w="1519" w:type="dxa"/>
            <w:vMerge/>
            <w:shd w:val="clear" w:color="auto" w:fill="5F0505"/>
          </w:tcPr>
          <w:p w14:paraId="01F234B7" w14:textId="77777777" w:rsidR="007E7132" w:rsidRPr="007E7132" w:rsidRDefault="007E7132" w:rsidP="007E7132">
            <w:pPr>
              <w:jc w:val="center"/>
              <w:rPr>
                <w:ins w:id="9471" w:author="Mutali Nepfumbada" w:date="2022-11-27T22:26:00Z"/>
                <w:b/>
                <w:bCs/>
              </w:rPr>
            </w:pPr>
          </w:p>
        </w:tc>
        <w:tc>
          <w:tcPr>
            <w:tcW w:w="1784" w:type="dxa"/>
            <w:vMerge/>
            <w:shd w:val="clear" w:color="auto" w:fill="5F0505"/>
          </w:tcPr>
          <w:p w14:paraId="43DCF81E" w14:textId="77777777" w:rsidR="007E7132" w:rsidRPr="007E7132" w:rsidRDefault="007E7132" w:rsidP="007E7132">
            <w:pPr>
              <w:jc w:val="center"/>
              <w:rPr>
                <w:ins w:id="9472" w:author="Mutali Nepfumbada" w:date="2022-11-27T22:26:00Z"/>
                <w:b/>
                <w:bCs/>
              </w:rPr>
            </w:pPr>
          </w:p>
        </w:tc>
      </w:tr>
      <w:tr w:rsidR="007E7132" w:rsidRPr="007E7132" w14:paraId="0DDDAFA6" w14:textId="77777777" w:rsidTr="002A53ED">
        <w:trPr>
          <w:trHeight w:val="212"/>
          <w:jc w:val="center"/>
          <w:ins w:id="9473" w:author="Mutali Nepfumbada" w:date="2022-11-27T22:26:00Z"/>
        </w:trPr>
        <w:tc>
          <w:tcPr>
            <w:tcW w:w="9323" w:type="dxa"/>
            <w:gridSpan w:val="6"/>
            <w:noWrap/>
          </w:tcPr>
          <w:p w14:paraId="779E4583" w14:textId="77777777" w:rsidR="007E7132" w:rsidRPr="007E7132" w:rsidRDefault="007E7132" w:rsidP="007E7132">
            <w:pPr>
              <w:tabs>
                <w:tab w:val="left" w:pos="2205"/>
              </w:tabs>
              <w:jc w:val="left"/>
              <w:rPr>
                <w:ins w:id="9474" w:author="Mutali Nepfumbada" w:date="2022-11-27T22:26:00Z"/>
                <w:bCs/>
                <w:lang w:val="en-US"/>
              </w:rPr>
            </w:pPr>
            <w:ins w:id="9475" w:author="Mutali Nepfumbada" w:date="2022-11-27T22:26:00Z">
              <w:r w:rsidRPr="007E7132">
                <w:rPr>
                  <w:bCs/>
                  <w:lang w:val="en-US"/>
                </w:rPr>
                <w:tab/>
                <w:t>{%tr for item in HERPtable_contents%}</w:t>
              </w:r>
            </w:ins>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{{item.Date}}</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{{item.HERPF}}</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{{item.HERPW}}</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item.HERPA}}</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{{item.HERPV}}</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{{item.HERPWV}}</w:t>
              </w:r>
            </w:ins>
          </w:p>
        </w:tc>
      </w:tr>
      <w:tr w:rsidR="007E7132" w:rsidRPr="007E7132" w14:paraId="45CD83C7" w14:textId="77777777" w:rsidTr="002A53ED">
        <w:trPr>
          <w:trHeight w:val="224"/>
          <w:jc w:val="center"/>
          <w:ins w:id="9489" w:author="Mutali Nepfumbada" w:date="2022-11-27T22:26:00Z"/>
        </w:trPr>
        <w:tc>
          <w:tcPr>
            <w:tcW w:w="9323" w:type="dxa"/>
            <w:gridSpan w:val="6"/>
            <w:noWrap/>
          </w:tcPr>
          <w:p w14:paraId="3EB87782" w14:textId="77777777" w:rsidR="007E7132" w:rsidRPr="007E7132" w:rsidRDefault="007E7132" w:rsidP="007E7132">
            <w:pPr>
              <w:jc w:val="center"/>
              <w:rPr>
                <w:ins w:id="9490" w:author="Mutali Nepfumbada" w:date="2022-11-27T22:26:00Z"/>
                <w:bCs/>
                <w:lang w:val="en-US"/>
              </w:rPr>
            </w:pPr>
            <w:ins w:id="9491" w:author="Mutali Nepfumbada" w:date="2022-11-27T22:26:00Z">
              <w:r w:rsidRPr="007E7132">
                <w:rPr>
                  <w:bCs/>
                  <w:lang w:val="en-US"/>
                </w:rPr>
                <w:t>{%tr endfor%}</w:t>
              </w:r>
            </w:ins>
          </w:p>
        </w:tc>
      </w:tr>
      <w:tr w:rsidR="007E7132" w:rsidRPr="007E7132" w14:paraId="35584DC8" w14:textId="77777777" w:rsidTr="002A53ED">
        <w:trPr>
          <w:trHeight w:val="224"/>
          <w:jc w:val="center"/>
          <w:ins w:id="9492" w:author="Mutali Nepfumbada" w:date="2022-11-27T22:26:00Z"/>
        </w:trPr>
        <w:tc>
          <w:tcPr>
            <w:tcW w:w="1302" w:type="dxa"/>
            <w:noWrap/>
          </w:tcPr>
          <w:p w14:paraId="7845430E" w14:textId="77777777" w:rsidR="007E7132" w:rsidRPr="007E7132" w:rsidRDefault="007E7132" w:rsidP="007E7132">
            <w:pPr>
              <w:rPr>
                <w:ins w:id="9493" w:author="Mutali Nepfumbada" w:date="2022-11-27T22:26:00Z"/>
                <w:b/>
                <w:lang w:val="en-US"/>
              </w:rPr>
            </w:pPr>
            <w:ins w:id="9494" w:author="Mutali Nepfumbada" w:date="2022-11-27T22:26:00Z">
              <w:r w:rsidRPr="007E7132">
                <w:rPr>
                  <w:b/>
                  <w:lang w:val="en-US"/>
                </w:rPr>
                <w:t>Total</w:t>
              </w:r>
            </w:ins>
          </w:p>
        </w:tc>
        <w:tc>
          <w:tcPr>
            <w:tcW w:w="1646" w:type="dxa"/>
            <w:noWrap/>
          </w:tcPr>
          <w:p w14:paraId="142A6128" w14:textId="77777777" w:rsidR="007E7132" w:rsidRPr="007E7132" w:rsidRDefault="007E7132" w:rsidP="007E7132">
            <w:pPr>
              <w:jc w:val="center"/>
              <w:rPr>
                <w:ins w:id="9495" w:author="Mutali Nepfumbada" w:date="2022-11-27T22:26:00Z"/>
                <w:b/>
                <w:lang w:val="en-US"/>
              </w:rPr>
            </w:pPr>
            <w:ins w:id="9496" w:author="Mutali Nepfumbada" w:date="2022-11-27T22:26:00Z">
              <w:r w:rsidRPr="007E7132">
                <w:rPr>
                  <w:b/>
                  <w:lang w:val="en-US"/>
                </w:rPr>
                <w:t>{{HERPFTOT}}</w:t>
              </w:r>
            </w:ins>
          </w:p>
        </w:tc>
        <w:tc>
          <w:tcPr>
            <w:tcW w:w="1530" w:type="dxa"/>
            <w:noWrap/>
          </w:tcPr>
          <w:p w14:paraId="38DDF2C1" w14:textId="77777777" w:rsidR="007E7132" w:rsidRPr="007E7132" w:rsidRDefault="007E7132" w:rsidP="007E7132">
            <w:pPr>
              <w:jc w:val="center"/>
              <w:rPr>
                <w:ins w:id="9497" w:author="Mutali Nepfumbada" w:date="2022-11-27T22:26:00Z"/>
                <w:b/>
                <w:lang w:val="en-US"/>
              </w:rPr>
            </w:pPr>
            <w:ins w:id="9498" w:author="Mutali Nepfumbada" w:date="2022-11-27T22:26:00Z">
              <w:r w:rsidRPr="007E7132">
                <w:rPr>
                  <w:b/>
                  <w:lang w:val="en-US"/>
                </w:rPr>
                <w:t>{{HERPWTOT}}</w:t>
              </w:r>
            </w:ins>
          </w:p>
        </w:tc>
        <w:tc>
          <w:tcPr>
            <w:tcW w:w="1542" w:type="dxa"/>
            <w:noWrap/>
          </w:tcPr>
          <w:p w14:paraId="35B6AAEF" w14:textId="77777777" w:rsidR="007E7132" w:rsidRPr="007E7132" w:rsidRDefault="007E7132" w:rsidP="007E7132">
            <w:pPr>
              <w:jc w:val="center"/>
              <w:rPr>
                <w:ins w:id="9499" w:author="Mutali Nepfumbada" w:date="2022-11-27T22:26:00Z"/>
                <w:b/>
                <w:lang w:val="en-US"/>
              </w:rPr>
            </w:pPr>
            <w:ins w:id="9500" w:author="Mutali Nepfumbada" w:date="2022-11-27T22:26:00Z">
              <w:r w:rsidRPr="007E7132">
                <w:rPr>
                  <w:b/>
                  <w:lang w:val="en-US"/>
                </w:rPr>
                <w:t>{{HERPATOT}}</w:t>
              </w:r>
            </w:ins>
          </w:p>
        </w:tc>
        <w:tc>
          <w:tcPr>
            <w:tcW w:w="1519" w:type="dxa"/>
          </w:tcPr>
          <w:p w14:paraId="3BC85DFA" w14:textId="77777777" w:rsidR="007E7132" w:rsidRPr="007E7132" w:rsidRDefault="007E7132" w:rsidP="007E7132">
            <w:pPr>
              <w:jc w:val="center"/>
              <w:rPr>
                <w:ins w:id="9501" w:author="Mutali Nepfumbada" w:date="2022-11-27T22:26:00Z"/>
                <w:b/>
                <w:lang w:val="en-US"/>
              </w:rPr>
            </w:pPr>
            <w:ins w:id="9502" w:author="Mutali Nepfumbada" w:date="2022-11-27T22:26:00Z">
              <w:r w:rsidRPr="007E7132">
                <w:rPr>
                  <w:b/>
                  <w:lang w:val="en-US"/>
                </w:rPr>
                <w:t>{{HERPVTOT}}</w:t>
              </w:r>
            </w:ins>
          </w:p>
        </w:tc>
        <w:tc>
          <w:tcPr>
            <w:tcW w:w="1784" w:type="dxa"/>
          </w:tcPr>
          <w:p w14:paraId="10CA20C8" w14:textId="77777777" w:rsidR="007E7132" w:rsidRPr="007E7132" w:rsidRDefault="007E7132" w:rsidP="007E7132">
            <w:pPr>
              <w:jc w:val="center"/>
              <w:rPr>
                <w:ins w:id="9503" w:author="Mutali Nepfumbada" w:date="2022-11-27T22:26:00Z"/>
                <w:b/>
                <w:lang w:val="en-US"/>
              </w:rPr>
            </w:pPr>
            <w:ins w:id="9504" w:author="Mutali Nepfumbada" w:date="2022-11-27T22:26:00Z">
              <w:r w:rsidRPr="007E7132">
                <w:rPr>
                  <w:b/>
                  <w:lang w:val="en-US"/>
                </w:rPr>
                <w:t>{{HERPWVTOT}}</w:t>
              </w:r>
            </w:ins>
          </w:p>
        </w:tc>
      </w:tr>
    </w:tbl>
    <w:p w14:paraId="17ACC32E" w14:textId="77777777" w:rsidR="007E7132" w:rsidRPr="007E7132" w:rsidRDefault="007E7132" w:rsidP="007E7132">
      <w:pPr>
        <w:spacing w:after="200"/>
        <w:jc w:val="center"/>
        <w:rPr>
          <w:ins w:id="9505" w:author="Mutali Nepfumbada" w:date="2022-11-27T22:26:00Z"/>
          <w:i/>
          <w:iCs/>
          <w:color w:val="5F0505"/>
          <w:sz w:val="18"/>
          <w:szCs w:val="18"/>
        </w:rPr>
      </w:pPr>
      <w:bookmarkStart w:id="9506" w:name="_Toc120510266"/>
      <w:ins w:id="9507" w:author="Mutali Nepfumbada" w:date="2022-11-27T22:26: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Hermanus</w:t>
        </w:r>
        <w:r w:rsidRPr="007E7132">
          <w:rPr>
            <w:i/>
            <w:iCs/>
            <w:color w:val="5F0505"/>
            <w:sz w:val="18"/>
            <w:szCs w:val="18"/>
          </w:rPr>
          <w:t xml:space="preserve"> Production and Forecast</w:t>
        </w:r>
        <w:bookmarkEnd w:id="9506"/>
      </w:ins>
    </w:p>
    <w:p w14:paraId="59C8872A" w14:textId="77777777" w:rsidR="007E7132" w:rsidRPr="007E7132" w:rsidRDefault="007E7132" w:rsidP="007E7132">
      <w:pPr>
        <w:jc w:val="center"/>
        <w:rPr>
          <w:ins w:id="9508" w:author="Mutali Nepfumbada" w:date="2022-11-27T22:26:00Z"/>
          <w:lang w:val="en-US"/>
        </w:rPr>
      </w:pPr>
      <w:ins w:id="9509" w:author="Mutali Nepfumbada" w:date="2022-11-27T22:26:00Z">
        <w:r w:rsidRPr="007E7132">
          <w:rPr>
            <w:lang w:val="en-US"/>
          </w:rPr>
          <w:t>{{ HERPImage}}</w:t>
        </w:r>
      </w:ins>
    </w:p>
    <w:p w14:paraId="7CF62CB9" w14:textId="77777777" w:rsidR="007E7132" w:rsidRPr="007E7132" w:rsidRDefault="007E7132" w:rsidP="007E7132">
      <w:pPr>
        <w:spacing w:after="200"/>
        <w:jc w:val="center"/>
        <w:rPr>
          <w:ins w:id="9510" w:author="Mutali Nepfumbada" w:date="2022-11-27T22:26:00Z"/>
          <w:i/>
          <w:iCs/>
          <w:color w:val="5F0505"/>
          <w:sz w:val="18"/>
          <w:szCs w:val="18"/>
        </w:rPr>
      </w:pPr>
      <w:ins w:id="9511" w:author="Mutali Nepfumbada" w:date="2022-11-27T22:26: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Hermanus</w:t>
        </w:r>
        <w:r w:rsidRPr="007E7132">
          <w:rPr>
            <w:i/>
            <w:iCs/>
            <w:color w:val="5F0505"/>
            <w:sz w:val="18"/>
            <w:szCs w:val="18"/>
            <w:lang w:eastAsia="en-US"/>
          </w:rPr>
          <w:t xml:space="preserve"> Production Vs Forecast</w:t>
        </w:r>
      </w:ins>
    </w:p>
    <w:p w14:paraId="1187375D" w14:textId="77777777" w:rsidR="00295B82" w:rsidRPr="0078269D" w:rsidDel="00295B82" w:rsidRDefault="00295B82" w:rsidP="004776AB">
      <w:pPr>
        <w:rPr>
          <w:del w:id="9512" w:author="Mutali Nepfumbada" w:date="2022-10-14T08:22:00Z"/>
        </w:rPr>
      </w:pPr>
    </w:p>
    <w:p w14:paraId="6D4ADBFF" w14:textId="77777777" w:rsidR="00C1526B" w:rsidRPr="0078269D" w:rsidRDefault="00C1526B" w:rsidP="005D5866">
      <w:pPr>
        <w:jc w:val="left"/>
        <w:rPr>
          <w:ins w:id="9513" w:author="Mutali Nepfumbada" w:date="2022-10-14T08:23:00Z"/>
          <w:lang w:eastAsia="en-US"/>
        </w:rPr>
      </w:pPr>
    </w:p>
    <w:p w14:paraId="41ADAC2D" w14:textId="3A59BBCB" w:rsidR="00C1526B" w:rsidRPr="0078269D" w:rsidRDefault="00C1526B" w:rsidP="005D5866">
      <w:pPr>
        <w:jc w:val="left"/>
        <w:rPr>
          <w:ins w:id="9514" w:author="Chanda Nxumalo" w:date="2022-10-18T13:50:00Z"/>
          <w:lang w:eastAsia="en-US"/>
        </w:rPr>
      </w:pPr>
      <w:ins w:id="9515" w:author="Mutali Nepfumbada" w:date="2022-10-14T08:23:00Z">
        <w:r w:rsidRPr="0078269D">
          <w:rPr>
            <w:lang w:eastAsia="en-US"/>
          </w:rPr>
          <w:t xml:space="preserve">From </w:t>
        </w:r>
      </w:ins>
      <w:ins w:id="9516" w:author="Mutali Nepfumbada" w:date="2022-10-14T08:24:00Z">
        <w:r w:rsidRPr="00D82B8B">
          <w:rPr>
            <w:lang w:eastAsia="en-US"/>
          </w:rPr>
          <w:fldChar w:fldCharType="begin"/>
        </w:r>
        <w:r w:rsidRPr="0078269D">
          <w:rPr>
            <w:lang w:eastAsia="en-US"/>
          </w:rPr>
          <w:instrText xml:space="preserve"> REF _Ref116628256 \h </w:instrText>
        </w:r>
      </w:ins>
      <w:r w:rsidR="00D82B8B">
        <w:rPr>
          <w:lang w:eastAsia="en-US"/>
        </w:rPr>
        <w:instrText xml:space="preserve"> \* MERGEFORMAT </w:instrText>
      </w:r>
      <w:r w:rsidRPr="00D82B8B">
        <w:rPr>
          <w:lang w:eastAsia="en-US"/>
        </w:rPr>
      </w:r>
      <w:r w:rsidRPr="00D82B8B">
        <w:rPr>
          <w:lang w:eastAsia="en-US"/>
        </w:rPr>
        <w:fldChar w:fldCharType="separate"/>
      </w:r>
      <w:ins w:id="9517" w:author="Mutali Nepfumbada" w:date="2022-11-02T08:07:00Z">
        <w:r w:rsidR="00A934D1" w:rsidRPr="00D82B8B">
          <w:t xml:space="preserve">Figure </w:t>
        </w:r>
        <w:r w:rsidR="00A934D1">
          <w:rPr>
            <w:noProof/>
          </w:rPr>
          <w:t>9</w:t>
        </w:r>
        <w:r w:rsidR="00A934D1" w:rsidRPr="00D82B8B">
          <w:rPr>
            <w:noProof/>
          </w:rPr>
          <w:noBreakHyphen/>
        </w:r>
        <w:r w:rsidR="00A934D1">
          <w:rPr>
            <w:noProof/>
          </w:rPr>
          <w:t>3</w:t>
        </w:r>
      </w:ins>
      <w:del w:id="9518" w:author="Mutali Nepfumbada" w:date="2022-11-02T08:06:00Z">
        <w:r w:rsidR="009E3355" w:rsidDel="00A934D1">
          <w:rPr>
            <w:noProof/>
          </w:rPr>
          <w:delText>93</w:delText>
        </w:r>
      </w:del>
      <w:ins w:id="9519" w:author="Mutali Nepfumbada" w:date="2022-10-14T08:24:00Z">
        <w:r w:rsidRPr="00D82B8B">
          <w:rPr>
            <w:lang w:eastAsia="en-US"/>
          </w:rPr>
          <w:fldChar w:fldCharType="end"/>
        </w:r>
        <w:r w:rsidRPr="00D82B8B">
          <w:rPr>
            <w:lang w:eastAsia="en-US"/>
          </w:rPr>
          <w:t xml:space="preserve"> above we note that the irradiation of the plant is consistent with </w:t>
        </w:r>
        <w:r w:rsidR="0022286C" w:rsidRPr="00D82B8B">
          <w:rPr>
            <w:lang w:eastAsia="en-US"/>
          </w:rPr>
          <w:t>the high and</w:t>
        </w:r>
        <w:r w:rsidR="0022286C" w:rsidRPr="0078269D">
          <w:rPr>
            <w:lang w:eastAsia="en-US"/>
          </w:rPr>
          <w:t xml:space="preserve"> low availability</w:t>
        </w:r>
      </w:ins>
      <w:ins w:id="9520" w:author="Mutali Nepfumbada" w:date="2022-10-14T08:25:00Z">
        <w:r w:rsidR="0022286C" w:rsidRPr="0078269D">
          <w:rPr>
            <w:lang w:eastAsia="en-US"/>
          </w:rPr>
          <w:t xml:space="preserve"> of the plant.</w:t>
        </w:r>
        <w:r w:rsidR="001A5B5D" w:rsidRPr="0078269D">
          <w:rPr>
            <w:lang w:eastAsia="en-US"/>
          </w:rPr>
          <w:t xml:space="preserve"> </w:t>
        </w:r>
      </w:ins>
      <w:ins w:id="9521" w:author="Mutali Nepfumbada" w:date="2022-10-14T08:26:00Z">
        <w:r w:rsidR="009B12D3" w:rsidRPr="0078269D">
          <w:rPr>
            <w:lang w:eastAsia="en-US"/>
          </w:rPr>
          <w:t xml:space="preserve">As we have noted that the irradiation increases with </w:t>
        </w:r>
      </w:ins>
      <w:ins w:id="9522" w:author="Mutali Nepfumbada" w:date="2022-10-14T08:27:00Z">
        <w:r w:rsidR="00011E53" w:rsidRPr="0078269D">
          <w:rPr>
            <w:lang w:eastAsia="en-US"/>
          </w:rPr>
          <w:t>high availability</w:t>
        </w:r>
      </w:ins>
      <w:ins w:id="9523" w:author="Mutali Nepfumbada" w:date="2022-10-14T08:28:00Z">
        <w:r w:rsidR="00E16CA3" w:rsidRPr="0078269D">
          <w:rPr>
            <w:lang w:eastAsia="en-US"/>
          </w:rPr>
          <w:t>.</w:t>
        </w:r>
      </w:ins>
      <w:ins w:id="9524" w:author="Mutali Nepfumbada" w:date="2022-10-14T08:27:00Z">
        <w:r w:rsidR="00011E53" w:rsidRPr="0078269D">
          <w:rPr>
            <w:lang w:eastAsia="en-US"/>
          </w:rPr>
          <w:t xml:space="preserve"> </w:t>
        </w:r>
      </w:ins>
    </w:p>
    <w:p w14:paraId="7F0B61CF" w14:textId="77777777" w:rsidR="00587A9F" w:rsidRPr="0078269D" w:rsidRDefault="00587A9F" w:rsidP="005D5866">
      <w:pPr>
        <w:jc w:val="left"/>
        <w:rPr>
          <w:lang w:eastAsia="en-US"/>
        </w:rPr>
      </w:pPr>
    </w:p>
    <w:p w14:paraId="0754E98C" w14:textId="6ED8DD99" w:rsidR="00B25B7E" w:rsidRDefault="00B003E1" w:rsidP="001057C5">
      <w:pPr>
        <w:pStyle w:val="Heading2"/>
        <w:rPr>
          <w:ins w:id="9525" w:author="Mutali Nepfumbada" w:date="2022-10-14T10:09:00Z"/>
        </w:rPr>
      </w:pPr>
      <w:bookmarkStart w:id="9526" w:name="_Toc111090538"/>
      <w:bookmarkStart w:id="9527" w:name="_Toc118269338"/>
      <w:r w:rsidRPr="0078269D">
        <w:t xml:space="preserve">Hermanus Performance Ratio </w:t>
      </w:r>
      <w:ins w:id="9528" w:author="Chanda Nxumalo" w:date="2022-10-18T13:50:00Z">
        <w:r w:rsidR="00587A9F">
          <w:t>v</w:t>
        </w:r>
      </w:ins>
      <w:del w:id="9529" w:author="Chanda Nxumalo" w:date="2022-10-18T13:50:00Z">
        <w:r w:rsidRPr="0078269D">
          <w:delText>V</w:delText>
        </w:r>
      </w:del>
      <w:r w:rsidRPr="0078269D">
        <w:t xml:space="preserve">s </w:t>
      </w:r>
      <w:bookmarkEnd w:id="9526"/>
      <w:r w:rsidR="00DD144D" w:rsidRPr="0078269D">
        <w:t>Forecast</w:t>
      </w:r>
      <w:bookmarkEnd w:id="9527"/>
    </w:p>
    <w:p w14:paraId="783DBB69" w14:textId="77777777" w:rsidR="00BF3C37" w:rsidRPr="00BF3C37" w:rsidRDefault="00BF3C37">
      <w:pPr>
        <w:pPrChange w:id="9530" w:author="Mutali Nepfumbada" w:date="2022-10-14T10:09:00Z">
          <w:pPr>
            <w:pStyle w:val="Heading2"/>
          </w:pPr>
        </w:pPrChange>
      </w:pPr>
    </w:p>
    <w:p w14:paraId="69C19A22" w14:textId="53584FD8" w:rsidR="00797670" w:rsidRPr="0078269D" w:rsidRDefault="00797670" w:rsidP="00797670">
      <w:pPr>
        <w:rPr>
          <w:ins w:id="9531" w:author="Mutali Nepfumbada" w:date="2022-10-14T08:19:00Z"/>
          <w:lang w:eastAsia="en-US"/>
        </w:rPr>
      </w:pPr>
      <w:bookmarkStart w:id="9532" w:name="_Hlk116630741"/>
      <w:ins w:id="9533" w:author="Mutali Nepfumbada" w:date="2022-10-14T08:19:00Z">
        <w:r w:rsidRPr="0078269D">
          <w:rPr>
            <w:lang w:eastAsia="en-US"/>
          </w:rPr>
          <w:t xml:space="preserve">The </w:t>
        </w:r>
      </w:ins>
      <w:ins w:id="9534" w:author="Chanda Nxumalo" w:date="2022-10-18T13:50:00Z">
        <w:r w:rsidR="00587A9F">
          <w:rPr>
            <w:lang w:eastAsia="en-US"/>
          </w:rPr>
          <w:t>P</w:t>
        </w:r>
      </w:ins>
      <w:ins w:id="9535" w:author="Mutali Nepfumbada" w:date="2022-10-14T08:19:00Z">
        <w:del w:id="9536" w:author="Chanda Nxumalo" w:date="2022-10-18T13:50:00Z">
          <w:r w:rsidRPr="0078269D" w:rsidDel="00587A9F">
            <w:rPr>
              <w:lang w:eastAsia="en-US"/>
            </w:rPr>
            <w:delText>p</w:delText>
          </w:r>
        </w:del>
        <w:r w:rsidRPr="0078269D">
          <w:rPr>
            <w:lang w:eastAsia="en-US"/>
          </w:rPr>
          <w:t xml:space="preserve">erformance </w:t>
        </w:r>
      </w:ins>
      <w:ins w:id="9537" w:author="Chanda Nxumalo" w:date="2022-10-18T13:50:00Z">
        <w:r w:rsidR="00587A9F">
          <w:rPr>
            <w:lang w:eastAsia="en-US"/>
          </w:rPr>
          <w:t>R</w:t>
        </w:r>
      </w:ins>
      <w:ins w:id="9538" w:author="Mutali Nepfumbada" w:date="2022-10-14T08:19:00Z">
        <w:del w:id="9539" w:author="Chanda Nxumalo" w:date="2022-10-18T13:50:00Z">
          <w:r w:rsidRPr="0078269D">
            <w:rPr>
              <w:lang w:eastAsia="en-US"/>
            </w:rPr>
            <w:delText>r</w:delText>
          </w:r>
        </w:del>
        <w:r w:rsidRPr="0078269D">
          <w:rPr>
            <w:lang w:eastAsia="en-US"/>
          </w:rPr>
          <w:t xml:space="preserve">atio was calculated by the SCADA system using the measured production and irradiation data. Harmattan has performed PR forecast adjustment since we have noted from the irradiation data that there are data gaps. This was performed using Equation 2 and the unavailability days were the same as the irradiation unavailability days since PR is dependent on the irradiation. The Average The average PR is 81 % with a variance </w:t>
        </w:r>
      </w:ins>
      <w:ins w:id="9540" w:author="Mutali Nepfumbada" w:date="2022-10-14T08:28:00Z">
        <w:r w:rsidR="00E16CA3" w:rsidRPr="0078269D">
          <w:rPr>
            <w:lang w:eastAsia="en-US"/>
          </w:rPr>
          <w:t>of 5.99</w:t>
        </w:r>
      </w:ins>
      <w:ins w:id="9541" w:author="Mutali Nepfumbada" w:date="2022-10-14T08:19:00Z">
        <w:r w:rsidRPr="0078269D">
          <w:rPr>
            <w:lang w:eastAsia="en-US"/>
          </w:rPr>
          <w:t xml:space="preserve"> % below the forecast, as shown by the following table</w:t>
        </w:r>
        <w:bookmarkEnd w:id="9532"/>
        <w:r w:rsidRPr="0078269D">
          <w:rPr>
            <w:lang w:eastAsia="en-US"/>
          </w:rPr>
          <w:t>.</w:t>
        </w:r>
      </w:ins>
    </w:p>
    <w:p w14:paraId="5F90416D" w14:textId="77777777" w:rsidR="00DD144D" w:rsidRPr="0078269D" w:rsidRDefault="00DD144D" w:rsidP="00DD144D">
      <w:pPr>
        <w:rPr>
          <w:lang w:eastAsia="en-US"/>
        </w:rPr>
      </w:pPr>
    </w:p>
    <w:p w14:paraId="58AD3698" w14:textId="1D1DEB25" w:rsidR="009C2581" w:rsidRPr="0078269D" w:rsidDel="009C2581" w:rsidRDefault="007179B2" w:rsidP="004776AB">
      <w:pPr>
        <w:rPr>
          <w:del w:id="9542" w:author="Mutali Nepfumbada" w:date="2022-10-13T22:03:00Z"/>
          <w:lang w:eastAsia="en-US"/>
        </w:rPr>
      </w:pPr>
      <w:del w:id="9543" w:author="Mutali Nepfumbada" w:date="2022-10-14T08:19:00Z">
        <w:r w:rsidRPr="0078269D" w:rsidDel="00797670">
          <w:rPr>
            <w:lang w:eastAsia="en-US"/>
          </w:rPr>
          <w:delText xml:space="preserve">The following table and chart compare the </w:delText>
        </w:r>
        <w:r w:rsidR="00CF00C1" w:rsidRPr="0078269D" w:rsidDel="00797670">
          <w:rPr>
            <w:lang w:eastAsia="en-US"/>
          </w:rPr>
          <w:delText>SCADA</w:delText>
        </w:r>
        <w:r w:rsidRPr="0078269D" w:rsidDel="00797670">
          <w:rPr>
            <w:lang w:eastAsia="en-US"/>
          </w:rPr>
          <w:delText xml:space="preserve"> Performance Ratio with the monthly forecast P50 PR </w:delText>
        </w:r>
        <w:r w:rsidR="00CE0E57" w:rsidRPr="0078269D" w:rsidDel="00797670">
          <w:rPr>
            <w:lang w:eastAsia="en-US"/>
          </w:rPr>
          <w:delText>from</w:delText>
        </w:r>
        <w:r w:rsidRPr="0078269D" w:rsidDel="00797670">
          <w:rPr>
            <w:lang w:eastAsia="en-US"/>
          </w:rPr>
          <w:delText xml:space="preserve"> Helioscope Forecast repo</w:delText>
        </w:r>
        <w:r w:rsidR="004776AB" w:rsidRPr="0078269D" w:rsidDel="00797670">
          <w:rPr>
            <w:lang w:eastAsia="en-US"/>
          </w:rPr>
          <w:delText>rt.</w:delText>
        </w:r>
        <w:r w:rsidR="002B5E21" w:rsidRPr="0078269D" w:rsidDel="00797670">
          <w:rPr>
            <w:lang w:eastAsia="en-US"/>
          </w:rPr>
          <w:delText xml:space="preserve"> The </w:delText>
        </w:r>
        <w:r w:rsidR="00997CCA" w:rsidRPr="0078269D" w:rsidDel="00797670">
          <w:rPr>
            <w:lang w:eastAsia="en-US"/>
          </w:rPr>
          <w:delText>average PR is 81 % with a variance of 7.36 % below the forecast.</w:delText>
        </w:r>
      </w:del>
    </w:p>
    <w:p w14:paraId="6FCC48C0" w14:textId="62BEA8D0" w:rsidR="00446541" w:rsidRPr="0078269D" w:rsidDel="009C2581" w:rsidRDefault="00446541" w:rsidP="004776AB">
      <w:pPr>
        <w:rPr>
          <w:del w:id="9544" w:author="Mutali Nepfumbada" w:date="2022-10-13T22:03:00Z"/>
          <w:lang w:eastAsia="en-US"/>
        </w:rPr>
      </w:pPr>
    </w:p>
    <w:tbl>
      <w:tblPr>
        <w:tblStyle w:val="TableGridLight"/>
        <w:tblW w:w="1855" w:type="pct"/>
        <w:jc w:val="center"/>
        <w:tblLook w:val="04A0" w:firstRow="1" w:lastRow="0" w:firstColumn="1" w:lastColumn="0" w:noHBand="0" w:noVBand="1"/>
        <w:tblPrChange w:id="9545"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9546">
          <w:tblGrid>
            <w:gridCol w:w="2570"/>
            <w:gridCol w:w="2257"/>
            <w:gridCol w:w="2444"/>
            <w:gridCol w:w="2268"/>
          </w:tblGrid>
        </w:tblGridChange>
      </w:tblGrid>
      <w:tr w:rsidR="00AC5E7E" w:rsidRPr="0078269D" w:rsidDel="009C2581" w14:paraId="070B6BF6" w14:textId="0DCA27EC" w:rsidTr="00173257">
        <w:trPr>
          <w:trHeight w:val="281"/>
          <w:jc w:val="center"/>
          <w:del w:id="9547" w:author="Mutali Nepfumbada" w:date="2022-10-13T22:02:00Z"/>
          <w:trPrChange w:id="9548" w:author="Mutali Nepfumbada" w:date="2022-10-12T05:59:00Z">
            <w:trPr>
              <w:trHeight w:val="258"/>
            </w:trPr>
          </w:trPrChange>
        </w:trPr>
        <w:tc>
          <w:tcPr>
            <w:tcW w:w="5000" w:type="pct"/>
            <w:gridSpan w:val="4"/>
            <w:shd w:val="clear" w:color="auto" w:fill="5F0500"/>
            <w:tcPrChange w:id="9549" w:author="Mutali Nepfumbada" w:date="2022-10-12T05:59:00Z">
              <w:tcPr>
                <w:tcW w:w="5000" w:type="pct"/>
                <w:gridSpan w:val="4"/>
                <w:shd w:val="clear" w:color="auto" w:fill="5F0500"/>
              </w:tcPr>
            </w:tcPrChange>
          </w:tcPr>
          <w:p w14:paraId="0B48E87B" w14:textId="666D650A" w:rsidR="00AC5E7E" w:rsidRPr="0078269D" w:rsidDel="009C2581" w:rsidRDefault="00AC5E7E">
            <w:pPr>
              <w:jc w:val="center"/>
              <w:rPr>
                <w:del w:id="9550" w:author="Mutali Nepfumbada" w:date="2022-10-13T22:02:00Z"/>
                <w:b/>
                <w:bCs/>
              </w:rPr>
            </w:pPr>
            <w:del w:id="9551" w:author="Mutali Nepfumbada" w:date="2022-10-13T22:02:00Z">
              <w:r w:rsidRPr="0078269D" w:rsidDel="009C2581">
                <w:rPr>
                  <w:b/>
                  <w:bCs/>
                </w:rPr>
                <w:delText>Performance Ratio (%)</w:delText>
              </w:r>
            </w:del>
          </w:p>
        </w:tc>
      </w:tr>
      <w:tr w:rsidR="00AC5E7E" w:rsidRPr="0078269D" w:rsidDel="009C2581" w14:paraId="1F579EB8" w14:textId="07ECE440" w:rsidTr="00173257">
        <w:trPr>
          <w:trHeight w:val="281"/>
          <w:jc w:val="center"/>
          <w:del w:id="9552" w:author="Mutali Nepfumbada" w:date="2022-10-13T22:02:00Z"/>
          <w:trPrChange w:id="9553" w:author="Mutali Nepfumbada" w:date="2022-10-12T05:59:00Z">
            <w:trPr>
              <w:trHeight w:val="258"/>
            </w:trPr>
          </w:trPrChange>
        </w:trPr>
        <w:tc>
          <w:tcPr>
            <w:tcW w:w="1221" w:type="pct"/>
            <w:shd w:val="clear" w:color="auto" w:fill="5F0500"/>
            <w:tcPrChange w:id="9554" w:author="Mutali Nepfumbada" w:date="2022-10-12T05:59:00Z">
              <w:tcPr>
                <w:tcW w:w="1347" w:type="pct"/>
                <w:shd w:val="clear" w:color="auto" w:fill="5F0500"/>
              </w:tcPr>
            </w:tcPrChange>
          </w:tcPr>
          <w:p w14:paraId="5C397576" w14:textId="4A91A9E8" w:rsidR="00AC5E7E" w:rsidRPr="0078269D" w:rsidDel="009C2581" w:rsidRDefault="00AC5E7E">
            <w:pPr>
              <w:rPr>
                <w:del w:id="9555" w:author="Mutali Nepfumbada" w:date="2022-10-13T22:02:00Z"/>
                <w:b/>
                <w:bCs/>
                <w:lang w:eastAsia="en-US"/>
              </w:rPr>
            </w:pPr>
            <w:del w:id="9556" w:author="Mutali Nepfumbada" w:date="2022-10-13T22:02:00Z">
              <w:r w:rsidRPr="0078269D" w:rsidDel="009C2581">
                <w:rPr>
                  <w:b/>
                  <w:bCs/>
                </w:rPr>
                <w:delText>Month</w:delText>
              </w:r>
            </w:del>
          </w:p>
        </w:tc>
        <w:tc>
          <w:tcPr>
            <w:tcW w:w="1014" w:type="pct"/>
            <w:shd w:val="clear" w:color="auto" w:fill="5F0500"/>
            <w:tcPrChange w:id="9557" w:author="Mutali Nepfumbada" w:date="2022-10-12T05:59:00Z">
              <w:tcPr>
                <w:tcW w:w="1183" w:type="pct"/>
                <w:shd w:val="clear" w:color="auto" w:fill="5F0500"/>
              </w:tcPr>
            </w:tcPrChange>
          </w:tcPr>
          <w:p w14:paraId="235C1971" w14:textId="3D082A80" w:rsidR="00AC5E7E" w:rsidRPr="0078269D" w:rsidDel="009C2581" w:rsidRDefault="00AC5E7E">
            <w:pPr>
              <w:jc w:val="center"/>
              <w:rPr>
                <w:del w:id="9558" w:author="Mutali Nepfumbada" w:date="2022-10-13T22:02:00Z"/>
                <w:b/>
                <w:bCs/>
                <w:lang w:val="en-US"/>
              </w:rPr>
            </w:pPr>
            <w:del w:id="9559" w:author="Mutali Nepfumbada" w:date="2022-10-13T22:02:00Z">
              <w:r w:rsidRPr="0078269D" w:rsidDel="009C2581">
                <w:rPr>
                  <w:b/>
                  <w:bCs/>
                </w:rPr>
                <w:delText>Actual</w:delText>
              </w:r>
            </w:del>
          </w:p>
        </w:tc>
        <w:tc>
          <w:tcPr>
            <w:tcW w:w="1272" w:type="pct"/>
            <w:shd w:val="clear" w:color="auto" w:fill="5F0500"/>
            <w:tcPrChange w:id="9560" w:author="Mutali Nepfumbada" w:date="2022-10-12T05:59:00Z">
              <w:tcPr>
                <w:tcW w:w="1281" w:type="pct"/>
                <w:shd w:val="clear" w:color="auto" w:fill="5F0500"/>
              </w:tcPr>
            </w:tcPrChange>
          </w:tcPr>
          <w:p w14:paraId="1F48DB45" w14:textId="7CC85AC3" w:rsidR="00AC5E7E" w:rsidRPr="0078269D" w:rsidDel="009C2581" w:rsidRDefault="00AC5E7E">
            <w:pPr>
              <w:jc w:val="center"/>
              <w:rPr>
                <w:del w:id="9561" w:author="Mutali Nepfumbada" w:date="2022-10-13T22:02:00Z"/>
                <w:b/>
                <w:bCs/>
                <w:lang w:eastAsia="en-US"/>
              </w:rPr>
            </w:pPr>
            <w:del w:id="9562" w:author="Mutali Nepfumbada" w:date="2022-10-13T22:02:00Z">
              <w:r w:rsidRPr="0078269D" w:rsidDel="009C2581">
                <w:rPr>
                  <w:b/>
                  <w:bCs/>
                </w:rPr>
                <w:delText>Forecast</w:delText>
              </w:r>
            </w:del>
          </w:p>
        </w:tc>
        <w:tc>
          <w:tcPr>
            <w:tcW w:w="1493" w:type="pct"/>
            <w:shd w:val="clear" w:color="auto" w:fill="5F0500"/>
            <w:tcPrChange w:id="9563" w:author="Mutali Nepfumbada" w:date="2022-10-12T05:59:00Z">
              <w:tcPr>
                <w:tcW w:w="1189" w:type="pct"/>
                <w:shd w:val="clear" w:color="auto" w:fill="5F0500"/>
              </w:tcPr>
            </w:tcPrChange>
          </w:tcPr>
          <w:p w14:paraId="4910AA07" w14:textId="44A4F8E3" w:rsidR="00AC5E7E" w:rsidRPr="0078269D" w:rsidDel="009C2581" w:rsidRDefault="00AC5E7E">
            <w:pPr>
              <w:jc w:val="center"/>
              <w:rPr>
                <w:del w:id="9564" w:author="Mutali Nepfumbada" w:date="2022-10-13T22:02:00Z"/>
                <w:b/>
                <w:bCs/>
                <w:lang w:eastAsia="en-US"/>
              </w:rPr>
            </w:pPr>
            <w:del w:id="9565" w:author="Mutali Nepfumbada" w:date="2022-10-13T22:02:00Z">
              <w:r w:rsidRPr="0078269D" w:rsidDel="009C2581">
                <w:rPr>
                  <w:b/>
                  <w:bCs/>
                </w:rPr>
                <w:delText>Delta (%)</w:delText>
              </w:r>
            </w:del>
          </w:p>
        </w:tc>
      </w:tr>
      <w:tr w:rsidR="00AC5E7E" w:rsidRPr="0078269D" w:rsidDel="009C2581" w14:paraId="46AC6142" w14:textId="79FE4D7F" w:rsidTr="00173257">
        <w:trPr>
          <w:trHeight w:val="134"/>
          <w:jc w:val="center"/>
          <w:del w:id="9566" w:author="Mutali Nepfumbada" w:date="2022-10-13T22:02:00Z"/>
          <w:trPrChange w:id="9567" w:author="Mutali Nepfumbada" w:date="2022-10-12T05:59:00Z">
            <w:trPr>
              <w:trHeight w:val="123"/>
            </w:trPr>
          </w:trPrChange>
        </w:trPr>
        <w:tc>
          <w:tcPr>
            <w:tcW w:w="1221" w:type="pct"/>
            <w:tcPrChange w:id="9568" w:author="Mutali Nepfumbada" w:date="2022-10-12T05:59:00Z">
              <w:tcPr>
                <w:tcW w:w="1347" w:type="pct"/>
              </w:tcPr>
            </w:tcPrChange>
          </w:tcPr>
          <w:p w14:paraId="6E967954" w14:textId="7AA1D677" w:rsidR="00AC5E7E" w:rsidRPr="0078269D" w:rsidDel="009C2581" w:rsidRDefault="00AC5E7E">
            <w:pPr>
              <w:rPr>
                <w:del w:id="9569" w:author="Mutali Nepfumbada" w:date="2022-10-13T22:02:00Z"/>
                <w:lang w:eastAsia="en-US"/>
              </w:rPr>
            </w:pPr>
            <w:del w:id="9570" w:author="Mutali Nepfumbada" w:date="2022-10-13T22:02:00Z">
              <w:r w:rsidRPr="0078269D" w:rsidDel="009C2581">
                <w:rPr>
                  <w:bCs/>
                  <w:lang w:val="en-US"/>
                </w:rPr>
                <w:delText>Apr 22</w:delText>
              </w:r>
            </w:del>
          </w:p>
        </w:tc>
        <w:tc>
          <w:tcPr>
            <w:tcW w:w="1014" w:type="pct"/>
            <w:tcPrChange w:id="9571" w:author="Mutali Nepfumbada" w:date="2022-10-12T05:59:00Z">
              <w:tcPr>
                <w:tcW w:w="1183" w:type="pct"/>
              </w:tcPr>
            </w:tcPrChange>
          </w:tcPr>
          <w:p w14:paraId="1DB96E20" w14:textId="73380686" w:rsidR="00AC5E7E" w:rsidRPr="0078269D" w:rsidDel="009C2581" w:rsidRDefault="00AC5E7E">
            <w:pPr>
              <w:jc w:val="center"/>
              <w:rPr>
                <w:del w:id="9572" w:author="Mutali Nepfumbada" w:date="2022-10-13T22:02:00Z"/>
                <w:lang w:eastAsia="en-US"/>
              </w:rPr>
            </w:pPr>
            <w:del w:id="9573" w:author="Mutali Nepfumbada" w:date="2022-10-13T22:02:00Z">
              <w:r w:rsidRPr="0078269D" w:rsidDel="009C2581">
                <w:rPr>
                  <w:bCs/>
                  <w:lang w:val="en-US"/>
                </w:rPr>
                <w:delText>78</w:delText>
              </w:r>
            </w:del>
          </w:p>
        </w:tc>
        <w:tc>
          <w:tcPr>
            <w:tcW w:w="1272" w:type="pct"/>
            <w:tcPrChange w:id="9574" w:author="Mutali Nepfumbada" w:date="2022-10-12T05:59:00Z">
              <w:tcPr>
                <w:tcW w:w="1281" w:type="pct"/>
              </w:tcPr>
            </w:tcPrChange>
          </w:tcPr>
          <w:p w14:paraId="6DC284FC" w14:textId="2859FAAE" w:rsidR="00AC5E7E" w:rsidRPr="0078269D" w:rsidDel="009C2581" w:rsidRDefault="00AC5E7E">
            <w:pPr>
              <w:jc w:val="center"/>
              <w:rPr>
                <w:del w:id="9575" w:author="Mutali Nepfumbada" w:date="2022-10-13T22:02:00Z"/>
                <w:lang w:eastAsia="en-US"/>
              </w:rPr>
            </w:pPr>
            <w:del w:id="9576" w:author="Mutali Nepfumbada" w:date="2022-10-13T22:02:00Z">
              <w:r w:rsidRPr="0078269D" w:rsidDel="009C2581">
                <w:rPr>
                  <w:bCs/>
                  <w:lang w:val="en-US"/>
                </w:rPr>
                <w:delText>86</w:delText>
              </w:r>
            </w:del>
          </w:p>
        </w:tc>
        <w:tc>
          <w:tcPr>
            <w:tcW w:w="1493" w:type="pct"/>
            <w:tcPrChange w:id="9577" w:author="Mutali Nepfumbada" w:date="2022-10-12T05:59:00Z">
              <w:tcPr>
                <w:tcW w:w="1189" w:type="pct"/>
              </w:tcPr>
            </w:tcPrChange>
          </w:tcPr>
          <w:p w14:paraId="5A749CB3" w14:textId="60BAD15A" w:rsidR="00AC5E7E" w:rsidRPr="0078269D" w:rsidDel="009C2581" w:rsidRDefault="00AC5E7E">
            <w:pPr>
              <w:jc w:val="center"/>
              <w:rPr>
                <w:del w:id="9578" w:author="Mutali Nepfumbada" w:date="2022-10-13T22:02:00Z"/>
                <w:color w:val="FF0000"/>
                <w:lang w:eastAsia="en-US"/>
              </w:rPr>
            </w:pPr>
            <w:del w:id="9579" w:author="Mutali Nepfumbada" w:date="2022-10-13T22:02:00Z">
              <w:r w:rsidRPr="0078269D" w:rsidDel="009C2581">
                <w:rPr>
                  <w:color w:val="FF0000"/>
                  <w:lang w:val="en-US"/>
                </w:rPr>
                <w:delText>-9.24</w:delText>
              </w:r>
            </w:del>
          </w:p>
        </w:tc>
      </w:tr>
      <w:tr w:rsidR="00AC5E7E" w:rsidRPr="0078269D" w:rsidDel="009C2581" w14:paraId="4DCE8820" w14:textId="32428EB9" w:rsidTr="00173257">
        <w:trPr>
          <w:trHeight w:val="134"/>
          <w:jc w:val="center"/>
          <w:del w:id="9580" w:author="Mutali Nepfumbada" w:date="2022-10-13T22:02:00Z"/>
          <w:trPrChange w:id="9581" w:author="Mutali Nepfumbada" w:date="2022-10-12T05:59:00Z">
            <w:trPr>
              <w:trHeight w:val="123"/>
            </w:trPr>
          </w:trPrChange>
        </w:trPr>
        <w:tc>
          <w:tcPr>
            <w:tcW w:w="1221" w:type="pct"/>
            <w:tcPrChange w:id="9582" w:author="Mutali Nepfumbada" w:date="2022-10-12T05:59:00Z">
              <w:tcPr>
                <w:tcW w:w="1347" w:type="pct"/>
              </w:tcPr>
            </w:tcPrChange>
          </w:tcPr>
          <w:p w14:paraId="5E1BFFD6" w14:textId="311FBBF9" w:rsidR="00AC5E7E" w:rsidRPr="0078269D" w:rsidDel="009C2581" w:rsidRDefault="00AC5E7E">
            <w:pPr>
              <w:rPr>
                <w:del w:id="9583" w:author="Mutali Nepfumbada" w:date="2022-10-13T22:02:00Z"/>
                <w:lang w:eastAsia="en-US"/>
              </w:rPr>
            </w:pPr>
            <w:del w:id="9584" w:author="Mutali Nepfumbada" w:date="2022-10-13T22:02:00Z">
              <w:r w:rsidRPr="0078269D" w:rsidDel="009C2581">
                <w:rPr>
                  <w:bCs/>
                  <w:lang w:val="en-US"/>
                </w:rPr>
                <w:delText>May 22</w:delText>
              </w:r>
            </w:del>
          </w:p>
        </w:tc>
        <w:tc>
          <w:tcPr>
            <w:tcW w:w="1014" w:type="pct"/>
            <w:tcPrChange w:id="9585" w:author="Mutali Nepfumbada" w:date="2022-10-12T05:59:00Z">
              <w:tcPr>
                <w:tcW w:w="1183" w:type="pct"/>
              </w:tcPr>
            </w:tcPrChange>
          </w:tcPr>
          <w:p w14:paraId="73328CEE" w14:textId="738BDE82" w:rsidR="00AC5E7E" w:rsidRPr="0078269D" w:rsidDel="009C2581" w:rsidRDefault="00AC5E7E">
            <w:pPr>
              <w:jc w:val="center"/>
              <w:rPr>
                <w:del w:id="9586" w:author="Mutali Nepfumbada" w:date="2022-10-13T22:02:00Z"/>
                <w:lang w:eastAsia="en-US"/>
              </w:rPr>
            </w:pPr>
            <w:del w:id="9587" w:author="Mutali Nepfumbada" w:date="2022-10-13T22:02:00Z">
              <w:r w:rsidRPr="0078269D" w:rsidDel="009C2581">
                <w:rPr>
                  <w:bCs/>
                  <w:lang w:val="en-US"/>
                </w:rPr>
                <w:delText>82</w:delText>
              </w:r>
            </w:del>
          </w:p>
        </w:tc>
        <w:tc>
          <w:tcPr>
            <w:tcW w:w="1272" w:type="pct"/>
            <w:tcPrChange w:id="9588" w:author="Mutali Nepfumbada" w:date="2022-10-12T05:59:00Z">
              <w:tcPr>
                <w:tcW w:w="1281" w:type="pct"/>
              </w:tcPr>
            </w:tcPrChange>
          </w:tcPr>
          <w:p w14:paraId="75557EA5" w14:textId="671C9C89" w:rsidR="00AC5E7E" w:rsidRPr="0078269D" w:rsidDel="009C2581" w:rsidRDefault="00AC5E7E">
            <w:pPr>
              <w:jc w:val="center"/>
              <w:rPr>
                <w:del w:id="9589" w:author="Mutali Nepfumbada" w:date="2022-10-13T22:02:00Z"/>
                <w:lang w:eastAsia="en-US"/>
              </w:rPr>
            </w:pPr>
            <w:del w:id="9590" w:author="Mutali Nepfumbada" w:date="2022-10-13T22:02:00Z">
              <w:r w:rsidRPr="0078269D" w:rsidDel="009C2581">
                <w:rPr>
                  <w:bCs/>
                  <w:lang w:val="en-US"/>
                </w:rPr>
                <w:delText>87</w:delText>
              </w:r>
            </w:del>
          </w:p>
        </w:tc>
        <w:tc>
          <w:tcPr>
            <w:tcW w:w="1493" w:type="pct"/>
            <w:tcPrChange w:id="9591" w:author="Mutali Nepfumbada" w:date="2022-10-12T05:59:00Z">
              <w:tcPr>
                <w:tcW w:w="1189" w:type="pct"/>
              </w:tcPr>
            </w:tcPrChange>
          </w:tcPr>
          <w:p w14:paraId="6BE86744" w14:textId="64E7F8D9" w:rsidR="00AC5E7E" w:rsidRPr="0078269D" w:rsidDel="009C2581" w:rsidRDefault="00AC5E7E">
            <w:pPr>
              <w:jc w:val="center"/>
              <w:rPr>
                <w:del w:id="9592" w:author="Mutali Nepfumbada" w:date="2022-10-13T22:02:00Z"/>
                <w:color w:val="FF0000"/>
                <w:lang w:eastAsia="en-US"/>
              </w:rPr>
            </w:pPr>
            <w:del w:id="9593" w:author="Mutali Nepfumbada" w:date="2022-10-13T22:02:00Z">
              <w:r w:rsidRPr="0078269D" w:rsidDel="009C2581">
                <w:rPr>
                  <w:color w:val="FF0000"/>
                  <w:lang w:val="en-US"/>
                </w:rPr>
                <w:delText>-5.8</w:delText>
              </w:r>
            </w:del>
          </w:p>
        </w:tc>
      </w:tr>
      <w:tr w:rsidR="00AC5E7E" w:rsidRPr="0078269D" w:rsidDel="009C2581" w14:paraId="5CFC82DA" w14:textId="741D149C" w:rsidTr="00173257">
        <w:trPr>
          <w:trHeight w:val="134"/>
          <w:jc w:val="center"/>
          <w:del w:id="9594" w:author="Mutali Nepfumbada" w:date="2022-10-13T22:02:00Z"/>
          <w:trPrChange w:id="9595" w:author="Mutali Nepfumbada" w:date="2022-10-12T05:59:00Z">
            <w:trPr>
              <w:trHeight w:val="123"/>
            </w:trPr>
          </w:trPrChange>
        </w:trPr>
        <w:tc>
          <w:tcPr>
            <w:tcW w:w="1221" w:type="pct"/>
            <w:tcPrChange w:id="9596" w:author="Mutali Nepfumbada" w:date="2022-10-12T05:59:00Z">
              <w:tcPr>
                <w:tcW w:w="1347" w:type="pct"/>
              </w:tcPr>
            </w:tcPrChange>
          </w:tcPr>
          <w:p w14:paraId="0749072D" w14:textId="0A3F7CD4" w:rsidR="00AC5E7E" w:rsidRPr="0078269D" w:rsidDel="009C2581" w:rsidRDefault="00AC5E7E">
            <w:pPr>
              <w:rPr>
                <w:del w:id="9597" w:author="Mutali Nepfumbada" w:date="2022-10-13T22:02:00Z"/>
                <w:lang w:eastAsia="en-US"/>
              </w:rPr>
            </w:pPr>
            <w:del w:id="9598" w:author="Mutali Nepfumbada" w:date="2022-10-13T22:02:00Z">
              <w:r w:rsidRPr="0078269D" w:rsidDel="009C2581">
                <w:rPr>
                  <w:bCs/>
                  <w:lang w:val="en-US"/>
                </w:rPr>
                <w:delText>Jun 22</w:delText>
              </w:r>
            </w:del>
          </w:p>
        </w:tc>
        <w:tc>
          <w:tcPr>
            <w:tcW w:w="1014" w:type="pct"/>
            <w:tcPrChange w:id="9599" w:author="Mutali Nepfumbada" w:date="2022-10-12T05:59:00Z">
              <w:tcPr>
                <w:tcW w:w="1183" w:type="pct"/>
              </w:tcPr>
            </w:tcPrChange>
          </w:tcPr>
          <w:p w14:paraId="17A4EAC5" w14:textId="01847292" w:rsidR="00AC5E7E" w:rsidRPr="0078269D" w:rsidDel="009C2581" w:rsidRDefault="00AC5E7E">
            <w:pPr>
              <w:jc w:val="center"/>
              <w:rPr>
                <w:del w:id="9600" w:author="Mutali Nepfumbada" w:date="2022-10-13T22:02:00Z"/>
                <w:lang w:eastAsia="en-US"/>
              </w:rPr>
            </w:pPr>
            <w:del w:id="9601" w:author="Mutali Nepfumbada" w:date="2022-10-13T22:02:00Z">
              <w:r w:rsidRPr="0078269D" w:rsidDel="009C2581">
                <w:rPr>
                  <w:bCs/>
                  <w:lang w:val="en-US"/>
                </w:rPr>
                <w:delText>79</w:delText>
              </w:r>
            </w:del>
          </w:p>
        </w:tc>
        <w:tc>
          <w:tcPr>
            <w:tcW w:w="1272" w:type="pct"/>
            <w:tcPrChange w:id="9602" w:author="Mutali Nepfumbada" w:date="2022-10-12T05:59:00Z">
              <w:tcPr>
                <w:tcW w:w="1281" w:type="pct"/>
              </w:tcPr>
            </w:tcPrChange>
          </w:tcPr>
          <w:p w14:paraId="2CCF3B7E" w14:textId="211D50A0" w:rsidR="00AC5E7E" w:rsidRPr="0078269D" w:rsidDel="009C2581" w:rsidRDefault="00AC5E7E">
            <w:pPr>
              <w:jc w:val="center"/>
              <w:rPr>
                <w:del w:id="9603" w:author="Mutali Nepfumbada" w:date="2022-10-13T22:02:00Z"/>
                <w:lang w:eastAsia="en-US"/>
              </w:rPr>
            </w:pPr>
            <w:del w:id="9604" w:author="Mutali Nepfumbada" w:date="2022-10-13T22:02:00Z">
              <w:r w:rsidRPr="0078269D" w:rsidDel="009C2581">
                <w:rPr>
                  <w:bCs/>
                  <w:lang w:val="en-US"/>
                </w:rPr>
                <w:delText>87</w:delText>
              </w:r>
            </w:del>
          </w:p>
        </w:tc>
        <w:tc>
          <w:tcPr>
            <w:tcW w:w="1493" w:type="pct"/>
            <w:tcPrChange w:id="9605" w:author="Mutali Nepfumbada" w:date="2022-10-12T05:59:00Z">
              <w:tcPr>
                <w:tcW w:w="1189" w:type="pct"/>
              </w:tcPr>
            </w:tcPrChange>
          </w:tcPr>
          <w:p w14:paraId="252A25E5" w14:textId="41F877EA" w:rsidR="00AC5E7E" w:rsidRPr="0078269D" w:rsidDel="009C2581" w:rsidRDefault="00AC5E7E">
            <w:pPr>
              <w:jc w:val="center"/>
              <w:rPr>
                <w:del w:id="9606" w:author="Mutali Nepfumbada" w:date="2022-10-13T22:02:00Z"/>
                <w:color w:val="FF0000"/>
                <w:lang w:eastAsia="en-US"/>
              </w:rPr>
            </w:pPr>
            <w:del w:id="9607" w:author="Mutali Nepfumbada" w:date="2022-10-13T22:02:00Z">
              <w:r w:rsidRPr="0078269D" w:rsidDel="009C2581">
                <w:rPr>
                  <w:color w:val="FF0000"/>
                  <w:lang w:val="en-US"/>
                </w:rPr>
                <w:delText>-8.85</w:delText>
              </w:r>
            </w:del>
          </w:p>
        </w:tc>
      </w:tr>
      <w:tr w:rsidR="00AC5E7E" w:rsidRPr="0078269D" w:rsidDel="009C2581" w14:paraId="050677DA" w14:textId="5C38781A" w:rsidTr="00173257">
        <w:trPr>
          <w:trHeight w:val="134"/>
          <w:jc w:val="center"/>
          <w:del w:id="9608" w:author="Mutali Nepfumbada" w:date="2022-10-13T22:02:00Z"/>
          <w:trPrChange w:id="9609" w:author="Mutali Nepfumbada" w:date="2022-10-12T05:59:00Z">
            <w:trPr>
              <w:trHeight w:val="123"/>
            </w:trPr>
          </w:trPrChange>
        </w:trPr>
        <w:tc>
          <w:tcPr>
            <w:tcW w:w="1221" w:type="pct"/>
            <w:tcPrChange w:id="9610" w:author="Mutali Nepfumbada" w:date="2022-10-12T05:59:00Z">
              <w:tcPr>
                <w:tcW w:w="1347" w:type="pct"/>
              </w:tcPr>
            </w:tcPrChange>
          </w:tcPr>
          <w:p w14:paraId="5E34DC08" w14:textId="6C4C5666" w:rsidR="00AC5E7E" w:rsidRPr="0078269D" w:rsidDel="009C2581" w:rsidRDefault="00AC5E7E">
            <w:pPr>
              <w:rPr>
                <w:del w:id="9611" w:author="Mutali Nepfumbada" w:date="2022-10-13T22:02:00Z"/>
                <w:lang w:eastAsia="en-US"/>
              </w:rPr>
            </w:pPr>
            <w:del w:id="9612" w:author="Mutali Nepfumbada" w:date="2022-10-13T22:02:00Z">
              <w:r w:rsidRPr="0078269D" w:rsidDel="009C2581">
                <w:rPr>
                  <w:bCs/>
                  <w:lang w:val="en-US"/>
                </w:rPr>
                <w:delText>Jul 22</w:delText>
              </w:r>
            </w:del>
          </w:p>
        </w:tc>
        <w:tc>
          <w:tcPr>
            <w:tcW w:w="1014" w:type="pct"/>
            <w:tcPrChange w:id="9613" w:author="Mutali Nepfumbada" w:date="2022-10-12T05:59:00Z">
              <w:tcPr>
                <w:tcW w:w="1183" w:type="pct"/>
              </w:tcPr>
            </w:tcPrChange>
          </w:tcPr>
          <w:p w14:paraId="2CE9FBE5" w14:textId="31790524" w:rsidR="00AC5E7E" w:rsidRPr="0078269D" w:rsidDel="009C2581" w:rsidRDefault="00AC5E7E">
            <w:pPr>
              <w:jc w:val="center"/>
              <w:rPr>
                <w:del w:id="9614" w:author="Mutali Nepfumbada" w:date="2022-10-13T22:02:00Z"/>
                <w:lang w:eastAsia="en-US"/>
              </w:rPr>
            </w:pPr>
            <w:del w:id="9615" w:author="Mutali Nepfumbada" w:date="2022-10-13T22:02:00Z">
              <w:r w:rsidRPr="0078269D" w:rsidDel="009C2581">
                <w:rPr>
                  <w:bCs/>
                  <w:lang w:val="en-US"/>
                </w:rPr>
                <w:delText>76</w:delText>
              </w:r>
            </w:del>
          </w:p>
        </w:tc>
        <w:tc>
          <w:tcPr>
            <w:tcW w:w="1272" w:type="pct"/>
            <w:tcPrChange w:id="9616" w:author="Mutali Nepfumbada" w:date="2022-10-12T05:59:00Z">
              <w:tcPr>
                <w:tcW w:w="1281" w:type="pct"/>
              </w:tcPr>
            </w:tcPrChange>
          </w:tcPr>
          <w:p w14:paraId="277143A1" w14:textId="0F113AB2" w:rsidR="00AC5E7E" w:rsidRPr="0078269D" w:rsidDel="009C2581" w:rsidRDefault="00AC5E7E">
            <w:pPr>
              <w:jc w:val="center"/>
              <w:rPr>
                <w:del w:id="9617" w:author="Mutali Nepfumbada" w:date="2022-10-13T22:02:00Z"/>
                <w:lang w:eastAsia="en-US"/>
              </w:rPr>
            </w:pPr>
            <w:del w:id="9618" w:author="Mutali Nepfumbada" w:date="2022-10-13T22:02:00Z">
              <w:r w:rsidRPr="0078269D" w:rsidDel="009C2581">
                <w:rPr>
                  <w:bCs/>
                  <w:lang w:val="en-US"/>
                </w:rPr>
                <w:delText>87</w:delText>
              </w:r>
            </w:del>
          </w:p>
        </w:tc>
        <w:tc>
          <w:tcPr>
            <w:tcW w:w="1493" w:type="pct"/>
            <w:tcPrChange w:id="9619" w:author="Mutali Nepfumbada" w:date="2022-10-12T05:59:00Z">
              <w:tcPr>
                <w:tcW w:w="1189" w:type="pct"/>
              </w:tcPr>
            </w:tcPrChange>
          </w:tcPr>
          <w:p w14:paraId="3F3C3D3F" w14:textId="258AE323" w:rsidR="00AC5E7E" w:rsidRPr="0078269D" w:rsidDel="009C2581" w:rsidRDefault="00AC5E7E">
            <w:pPr>
              <w:jc w:val="center"/>
              <w:rPr>
                <w:del w:id="9620" w:author="Mutali Nepfumbada" w:date="2022-10-13T22:02:00Z"/>
                <w:color w:val="FF0000"/>
                <w:lang w:eastAsia="en-US"/>
              </w:rPr>
            </w:pPr>
            <w:del w:id="9621" w:author="Mutali Nepfumbada" w:date="2022-10-13T22:02:00Z">
              <w:r w:rsidRPr="0078269D" w:rsidDel="009C2581">
                <w:rPr>
                  <w:color w:val="FF0000"/>
                  <w:lang w:val="en-US"/>
                </w:rPr>
                <w:delText>-12.35</w:delText>
              </w:r>
            </w:del>
          </w:p>
        </w:tc>
      </w:tr>
      <w:tr w:rsidR="00AC5E7E" w:rsidRPr="0078269D" w:rsidDel="009C2581" w14:paraId="31B6100E" w14:textId="66D5BC35" w:rsidTr="00173257">
        <w:trPr>
          <w:trHeight w:val="134"/>
          <w:jc w:val="center"/>
          <w:del w:id="9622" w:author="Mutali Nepfumbada" w:date="2022-10-13T22:02:00Z"/>
          <w:trPrChange w:id="9623" w:author="Mutali Nepfumbada" w:date="2022-10-12T05:59:00Z">
            <w:trPr>
              <w:trHeight w:val="123"/>
            </w:trPr>
          </w:trPrChange>
        </w:trPr>
        <w:tc>
          <w:tcPr>
            <w:tcW w:w="1221" w:type="pct"/>
            <w:tcPrChange w:id="9624" w:author="Mutali Nepfumbada" w:date="2022-10-12T05:59:00Z">
              <w:tcPr>
                <w:tcW w:w="1347" w:type="pct"/>
              </w:tcPr>
            </w:tcPrChange>
          </w:tcPr>
          <w:p w14:paraId="64309121" w14:textId="0D13A198" w:rsidR="00AC5E7E" w:rsidRPr="0078269D" w:rsidDel="009C2581" w:rsidRDefault="00AC5E7E">
            <w:pPr>
              <w:rPr>
                <w:del w:id="9625" w:author="Mutali Nepfumbada" w:date="2022-10-13T22:02:00Z"/>
                <w:lang w:eastAsia="en-US"/>
              </w:rPr>
            </w:pPr>
            <w:del w:id="9626" w:author="Mutali Nepfumbada" w:date="2022-10-13T22:02:00Z">
              <w:r w:rsidRPr="0078269D" w:rsidDel="009C2581">
                <w:rPr>
                  <w:bCs/>
                  <w:lang w:val="en-US"/>
                </w:rPr>
                <w:delText>Aug 22</w:delText>
              </w:r>
            </w:del>
          </w:p>
        </w:tc>
        <w:tc>
          <w:tcPr>
            <w:tcW w:w="1014" w:type="pct"/>
            <w:tcPrChange w:id="9627" w:author="Mutali Nepfumbada" w:date="2022-10-12T05:59:00Z">
              <w:tcPr>
                <w:tcW w:w="1183" w:type="pct"/>
              </w:tcPr>
            </w:tcPrChange>
          </w:tcPr>
          <w:p w14:paraId="363C7BE6" w14:textId="1A5C5122" w:rsidR="00AC5E7E" w:rsidRPr="0078269D" w:rsidDel="009C2581" w:rsidRDefault="00AC5E7E">
            <w:pPr>
              <w:jc w:val="center"/>
              <w:rPr>
                <w:del w:id="9628" w:author="Mutali Nepfumbada" w:date="2022-10-13T22:02:00Z"/>
                <w:lang w:eastAsia="en-US"/>
              </w:rPr>
            </w:pPr>
            <w:del w:id="9629" w:author="Mutali Nepfumbada" w:date="2022-10-13T22:02:00Z">
              <w:r w:rsidRPr="0078269D" w:rsidDel="009C2581">
                <w:rPr>
                  <w:bCs/>
                  <w:lang w:val="en-US"/>
                </w:rPr>
                <w:delText>88</w:delText>
              </w:r>
            </w:del>
          </w:p>
        </w:tc>
        <w:tc>
          <w:tcPr>
            <w:tcW w:w="1272" w:type="pct"/>
            <w:tcPrChange w:id="9630" w:author="Mutali Nepfumbada" w:date="2022-10-12T05:59:00Z">
              <w:tcPr>
                <w:tcW w:w="1281" w:type="pct"/>
              </w:tcPr>
            </w:tcPrChange>
          </w:tcPr>
          <w:p w14:paraId="496A0963" w14:textId="62637CC4" w:rsidR="00AC5E7E" w:rsidRPr="0078269D" w:rsidDel="009C2581" w:rsidRDefault="00AC5E7E">
            <w:pPr>
              <w:jc w:val="center"/>
              <w:rPr>
                <w:del w:id="9631" w:author="Mutali Nepfumbada" w:date="2022-10-13T22:02:00Z"/>
                <w:lang w:eastAsia="en-US"/>
              </w:rPr>
            </w:pPr>
            <w:del w:id="9632" w:author="Mutali Nepfumbada" w:date="2022-10-13T22:02:00Z">
              <w:r w:rsidRPr="0078269D" w:rsidDel="009C2581">
                <w:rPr>
                  <w:bCs/>
                  <w:lang w:val="en-US"/>
                </w:rPr>
                <w:delText>88</w:delText>
              </w:r>
            </w:del>
          </w:p>
        </w:tc>
        <w:tc>
          <w:tcPr>
            <w:tcW w:w="1493" w:type="pct"/>
            <w:tcPrChange w:id="9633" w:author="Mutali Nepfumbada" w:date="2022-10-12T05:59:00Z">
              <w:tcPr>
                <w:tcW w:w="1189" w:type="pct"/>
              </w:tcPr>
            </w:tcPrChange>
          </w:tcPr>
          <w:p w14:paraId="03F6E4D9" w14:textId="7785E601" w:rsidR="00AC5E7E" w:rsidRPr="0078269D" w:rsidDel="009C2581" w:rsidRDefault="00AC5E7E">
            <w:pPr>
              <w:jc w:val="center"/>
              <w:rPr>
                <w:del w:id="9634" w:author="Mutali Nepfumbada" w:date="2022-10-13T22:02:00Z"/>
                <w:color w:val="FF0000"/>
                <w:lang w:eastAsia="en-US"/>
              </w:rPr>
            </w:pPr>
            <w:del w:id="9635" w:author="Mutali Nepfumbada" w:date="2022-10-13T22:02:00Z">
              <w:r w:rsidRPr="0078269D" w:rsidDel="009C2581">
                <w:rPr>
                  <w:color w:val="00B050"/>
                  <w:lang w:val="en-US"/>
                </w:rPr>
                <w:delText>0.05</w:delText>
              </w:r>
            </w:del>
          </w:p>
        </w:tc>
      </w:tr>
      <w:tr w:rsidR="002B5E21" w:rsidRPr="0078269D" w:rsidDel="009C2581" w14:paraId="7CED5208" w14:textId="2198F5C5" w:rsidTr="00173257">
        <w:trPr>
          <w:trHeight w:val="134"/>
          <w:jc w:val="center"/>
          <w:del w:id="9636" w:author="Mutali Nepfumbada" w:date="2022-10-13T22:02:00Z"/>
          <w:trPrChange w:id="9637" w:author="Mutali Nepfumbada" w:date="2022-10-12T05:59:00Z">
            <w:trPr>
              <w:trHeight w:val="123"/>
            </w:trPr>
          </w:trPrChange>
        </w:trPr>
        <w:tc>
          <w:tcPr>
            <w:tcW w:w="1221" w:type="pct"/>
            <w:tcBorders>
              <w:top w:val="nil"/>
              <w:left w:val="single" w:sz="8" w:space="0" w:color="BFBFBF"/>
              <w:bottom w:val="single" w:sz="8" w:space="0" w:color="BFBFBF"/>
              <w:right w:val="single" w:sz="8" w:space="0" w:color="BFBFBF"/>
            </w:tcBorders>
            <w:shd w:val="clear" w:color="auto" w:fill="auto"/>
            <w:vAlign w:val="center"/>
            <w:tcPrChange w:id="9638" w:author="Mutali Nepfumbada" w:date="2022-10-12T05:59:00Z">
              <w:tcPr>
                <w:tcW w:w="1347" w:type="pct"/>
                <w:tcBorders>
                  <w:top w:val="nil"/>
                  <w:left w:val="single" w:sz="8" w:space="0" w:color="BFBFBF"/>
                  <w:bottom w:val="single" w:sz="8" w:space="0" w:color="BFBFBF"/>
                  <w:right w:val="single" w:sz="8" w:space="0" w:color="BFBFBF"/>
                </w:tcBorders>
                <w:shd w:val="clear" w:color="auto" w:fill="auto"/>
                <w:vAlign w:val="center"/>
              </w:tcPr>
            </w:tcPrChange>
          </w:tcPr>
          <w:p w14:paraId="7D148EF6" w14:textId="572E7070" w:rsidR="002B5E21" w:rsidRPr="00D82B8B" w:rsidDel="009C2581" w:rsidRDefault="002B5E21" w:rsidP="002B5E21">
            <w:pPr>
              <w:rPr>
                <w:del w:id="9639" w:author="Mutali Nepfumbada" w:date="2022-10-13T22:02:00Z"/>
                <w:b/>
                <w:lang w:val="en-US"/>
                <w:rPrChange w:id="9640" w:author="Mutali Nepfumbada" w:date="2022-10-14T09:34:00Z">
                  <w:rPr>
                    <w:del w:id="9641" w:author="Mutali Nepfumbada" w:date="2022-10-13T22:02:00Z"/>
                    <w:bCs/>
                    <w:lang w:val="en-US"/>
                  </w:rPr>
                </w:rPrChange>
              </w:rPr>
            </w:pPr>
            <w:del w:id="9642" w:author="Mutali Nepfumbada" w:date="2022-10-13T22:02:00Z">
              <w:r w:rsidRPr="00D82B8B" w:rsidDel="009C2581">
                <w:rPr>
                  <w:b/>
                  <w:lang w:val="en-US"/>
                  <w:rPrChange w:id="9643" w:author="Mutali Nepfumbada" w:date="2022-10-14T09:34:00Z">
                    <w:rPr>
                      <w:bCs/>
                      <w:lang w:val="en-US"/>
                    </w:rPr>
                  </w:rPrChange>
                </w:rPr>
                <w:delText>Average</w:delText>
              </w:r>
            </w:del>
          </w:p>
        </w:tc>
        <w:tc>
          <w:tcPr>
            <w:tcW w:w="1014" w:type="pct"/>
            <w:tcBorders>
              <w:top w:val="nil"/>
              <w:left w:val="nil"/>
              <w:bottom w:val="single" w:sz="8" w:space="0" w:color="BFBFBF"/>
              <w:right w:val="single" w:sz="8" w:space="0" w:color="BFBFBF"/>
            </w:tcBorders>
            <w:shd w:val="clear" w:color="auto" w:fill="auto"/>
            <w:vAlign w:val="center"/>
            <w:tcPrChange w:id="9644" w:author="Mutali Nepfumbada" w:date="2022-10-12T05:59:00Z">
              <w:tcPr>
                <w:tcW w:w="1183" w:type="pct"/>
                <w:tcBorders>
                  <w:top w:val="nil"/>
                  <w:left w:val="nil"/>
                  <w:bottom w:val="single" w:sz="8" w:space="0" w:color="BFBFBF"/>
                  <w:right w:val="single" w:sz="8" w:space="0" w:color="BFBFBF"/>
                </w:tcBorders>
                <w:shd w:val="clear" w:color="auto" w:fill="auto"/>
                <w:vAlign w:val="center"/>
              </w:tcPr>
            </w:tcPrChange>
          </w:tcPr>
          <w:p w14:paraId="18BD65C9" w14:textId="2A752FEB" w:rsidR="002B5E21" w:rsidRPr="00D82B8B" w:rsidDel="009C2581" w:rsidRDefault="002B5E21" w:rsidP="002B5E21">
            <w:pPr>
              <w:jc w:val="center"/>
              <w:rPr>
                <w:del w:id="9645" w:author="Mutali Nepfumbada" w:date="2022-10-13T22:02:00Z"/>
                <w:b/>
                <w:lang w:val="en-US"/>
                <w:rPrChange w:id="9646" w:author="Mutali Nepfumbada" w:date="2022-10-14T09:34:00Z">
                  <w:rPr>
                    <w:del w:id="9647" w:author="Mutali Nepfumbada" w:date="2022-10-13T22:02:00Z"/>
                    <w:bCs/>
                    <w:lang w:val="en-US"/>
                  </w:rPr>
                </w:rPrChange>
              </w:rPr>
            </w:pPr>
            <w:del w:id="9648" w:author="Mutali Nepfumbada" w:date="2022-10-13T22:02:00Z">
              <w:r w:rsidRPr="00D82B8B" w:rsidDel="009C2581">
                <w:rPr>
                  <w:rFonts w:cs="Calibri"/>
                  <w:b/>
                  <w:color w:val="000000"/>
                  <w:lang w:val="en-US"/>
                  <w:rPrChange w:id="9649" w:author="Mutali Nepfumbada" w:date="2022-10-14T09:34:00Z">
                    <w:rPr>
                      <w:rFonts w:cs="Calibri"/>
                      <w:bCs/>
                      <w:color w:val="000000"/>
                      <w:lang w:val="en-US"/>
                    </w:rPr>
                  </w:rPrChange>
                </w:rPr>
                <w:delText>81</w:delText>
              </w:r>
            </w:del>
          </w:p>
        </w:tc>
        <w:tc>
          <w:tcPr>
            <w:tcW w:w="1272" w:type="pct"/>
            <w:tcBorders>
              <w:top w:val="nil"/>
              <w:left w:val="nil"/>
              <w:bottom w:val="single" w:sz="8" w:space="0" w:color="BFBFBF"/>
              <w:right w:val="single" w:sz="8" w:space="0" w:color="BFBFBF"/>
            </w:tcBorders>
            <w:shd w:val="clear" w:color="auto" w:fill="auto"/>
            <w:vAlign w:val="center"/>
            <w:tcPrChange w:id="9650" w:author="Mutali Nepfumbada" w:date="2022-10-12T05:59:00Z">
              <w:tcPr>
                <w:tcW w:w="1281" w:type="pct"/>
                <w:tcBorders>
                  <w:top w:val="nil"/>
                  <w:left w:val="nil"/>
                  <w:bottom w:val="single" w:sz="8" w:space="0" w:color="BFBFBF"/>
                  <w:right w:val="single" w:sz="8" w:space="0" w:color="BFBFBF"/>
                </w:tcBorders>
                <w:shd w:val="clear" w:color="auto" w:fill="auto"/>
                <w:vAlign w:val="center"/>
              </w:tcPr>
            </w:tcPrChange>
          </w:tcPr>
          <w:p w14:paraId="34F69195" w14:textId="07674D12" w:rsidR="002B5E21" w:rsidRPr="00D82B8B" w:rsidDel="009C2581" w:rsidRDefault="002B5E21" w:rsidP="002B5E21">
            <w:pPr>
              <w:jc w:val="center"/>
              <w:rPr>
                <w:del w:id="9651" w:author="Mutali Nepfumbada" w:date="2022-10-13T22:02:00Z"/>
                <w:b/>
                <w:lang w:val="en-US"/>
                <w:rPrChange w:id="9652" w:author="Mutali Nepfumbada" w:date="2022-10-14T09:34:00Z">
                  <w:rPr>
                    <w:del w:id="9653" w:author="Mutali Nepfumbada" w:date="2022-10-13T22:02:00Z"/>
                    <w:bCs/>
                    <w:lang w:val="en-US"/>
                  </w:rPr>
                </w:rPrChange>
              </w:rPr>
            </w:pPr>
            <w:del w:id="9654" w:author="Mutali Nepfumbada" w:date="2022-10-13T22:02:00Z">
              <w:r w:rsidRPr="00D82B8B" w:rsidDel="009C2581">
                <w:rPr>
                  <w:rFonts w:cs="Calibri"/>
                  <w:b/>
                  <w:color w:val="000000"/>
                  <w:lang w:val="en-US"/>
                  <w:rPrChange w:id="9655" w:author="Mutali Nepfumbada" w:date="2022-10-14T09:34:00Z">
                    <w:rPr>
                      <w:rFonts w:cs="Calibri"/>
                      <w:bCs/>
                      <w:color w:val="000000"/>
                      <w:lang w:val="en-US"/>
                    </w:rPr>
                  </w:rPrChange>
                </w:rPr>
                <w:delText>87</w:delText>
              </w:r>
            </w:del>
          </w:p>
        </w:tc>
        <w:tc>
          <w:tcPr>
            <w:tcW w:w="1493" w:type="pct"/>
            <w:tcBorders>
              <w:top w:val="nil"/>
              <w:left w:val="nil"/>
              <w:bottom w:val="single" w:sz="8" w:space="0" w:color="BFBFBF"/>
              <w:right w:val="single" w:sz="8" w:space="0" w:color="BFBFBF"/>
            </w:tcBorders>
            <w:shd w:val="clear" w:color="auto" w:fill="auto"/>
            <w:vAlign w:val="center"/>
            <w:tcPrChange w:id="9656" w:author="Mutali Nepfumbada" w:date="2022-10-12T05:59:00Z">
              <w:tcPr>
                <w:tcW w:w="1189" w:type="pct"/>
                <w:tcBorders>
                  <w:top w:val="nil"/>
                  <w:left w:val="nil"/>
                  <w:bottom w:val="single" w:sz="8" w:space="0" w:color="BFBFBF"/>
                  <w:right w:val="single" w:sz="8" w:space="0" w:color="BFBFBF"/>
                </w:tcBorders>
                <w:shd w:val="clear" w:color="auto" w:fill="auto"/>
                <w:vAlign w:val="center"/>
              </w:tcPr>
            </w:tcPrChange>
          </w:tcPr>
          <w:p w14:paraId="723BD87E" w14:textId="4047E7EB" w:rsidR="002B5E21" w:rsidRPr="00D82B8B" w:rsidDel="009C2581" w:rsidRDefault="002B5E21" w:rsidP="002B5E21">
            <w:pPr>
              <w:jc w:val="center"/>
              <w:rPr>
                <w:del w:id="9657" w:author="Mutali Nepfumbada" w:date="2022-10-13T22:02:00Z"/>
                <w:b/>
                <w:color w:val="00B050"/>
                <w:lang w:val="en-US"/>
                <w:rPrChange w:id="9658" w:author="Mutali Nepfumbada" w:date="2022-10-14T09:34:00Z">
                  <w:rPr>
                    <w:del w:id="9659" w:author="Mutali Nepfumbada" w:date="2022-10-13T22:02:00Z"/>
                    <w:bCs/>
                    <w:color w:val="00B050"/>
                    <w:lang w:val="en-US"/>
                  </w:rPr>
                </w:rPrChange>
              </w:rPr>
            </w:pPr>
            <w:del w:id="9660" w:author="Mutali Nepfumbada" w:date="2022-10-13T22:02:00Z">
              <w:r w:rsidRPr="00D82B8B" w:rsidDel="009C2581">
                <w:rPr>
                  <w:rFonts w:cs="Calibri"/>
                  <w:b/>
                  <w:color w:val="FF0000"/>
                  <w:lang w:val="en-US"/>
                  <w:rPrChange w:id="9661" w:author="Mutali Nepfumbada" w:date="2022-10-14T09:34:00Z">
                    <w:rPr>
                      <w:rFonts w:cs="Calibri"/>
                      <w:bCs/>
                      <w:color w:val="FF0000"/>
                      <w:lang w:val="en-US"/>
                    </w:rPr>
                  </w:rPrChange>
                </w:rPr>
                <w:delText>-7.36</w:delText>
              </w:r>
            </w:del>
          </w:p>
        </w:tc>
      </w:tr>
    </w:tbl>
    <w:p w14:paraId="0972E6F9" w14:textId="2E92A2F6" w:rsidR="00BF3C37" w:rsidRPr="00BF3C37" w:rsidDel="007E7132" w:rsidRDefault="00AC5E7E">
      <w:pPr>
        <w:rPr>
          <w:del w:id="9662" w:author="Mutali Nepfumbada" w:date="2022-11-27T22:28:00Z"/>
        </w:rPr>
        <w:pPrChange w:id="9663" w:author="Mutali Nepfumbada" w:date="2022-10-14T10:09:00Z">
          <w:pPr>
            <w:pStyle w:val="Caption"/>
          </w:pPr>
        </w:pPrChange>
      </w:pPr>
      <w:del w:id="9664" w:author="Mutali Nepfumbada" w:date="2022-11-27T22:28: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4</w:delText>
        </w:r>
        <w:r w:rsidR="00000000" w:rsidDel="007E7132">
          <w:rPr>
            <w:noProof/>
          </w:rPr>
          <w:fldChar w:fldCharType="end"/>
        </w:r>
        <w:r w:rsidRPr="00D82B8B" w:rsidDel="007E7132">
          <w:delText>: Hermanus PR and Forecast</w:delText>
        </w:r>
      </w:del>
    </w:p>
    <w:p w14:paraId="49133F3B" w14:textId="08D0EC2C" w:rsidR="00AC5E7E" w:rsidRPr="00D82B8B" w:rsidDel="007E7132" w:rsidRDefault="00076C5C" w:rsidP="005D5866">
      <w:pPr>
        <w:jc w:val="center"/>
        <w:rPr>
          <w:del w:id="9665" w:author="Mutali Nepfumbada" w:date="2022-11-27T22:28:00Z"/>
        </w:rPr>
      </w:pPr>
      <w:del w:id="9666" w:author="Mutali Nepfumbada" w:date="2022-10-13T22:46:00Z">
        <w:r w:rsidRPr="0078269D" w:rsidDel="005E57C2">
          <w:rPr>
            <w:noProof/>
          </w:rPr>
          <w:drawing>
            <wp:inline distT="0" distB="0" distL="0" distR="0" wp14:anchorId="47C12967" wp14:editId="0BD5EF7E">
              <wp:extent cx="5760000" cy="3084791"/>
              <wp:effectExtent l="0" t="0" r="0" b="0"/>
              <wp:docPr id="104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30" descr="Chart, bar chart&#10;&#10;Description automatically generated"/>
                      <pic:cNvPicPr/>
                    </pic:nvPicPr>
                    <pic:blipFill>
                      <a:blip r:embed="rId45"/>
                      <a:stretch>
                        <a:fillRect/>
                      </a:stretch>
                    </pic:blipFill>
                    <pic:spPr>
                      <a:xfrm>
                        <a:off x="0" y="0"/>
                        <a:ext cx="5760000" cy="3084791"/>
                      </a:xfrm>
                      <a:prstGeom prst="rect">
                        <a:avLst/>
                      </a:prstGeom>
                    </pic:spPr>
                  </pic:pic>
                </a:graphicData>
              </a:graphic>
            </wp:inline>
          </w:drawing>
        </w:r>
      </w:del>
    </w:p>
    <w:p w14:paraId="42222DD2" w14:textId="4CF0A1E1" w:rsidR="00AC5E7E" w:rsidRPr="0078269D" w:rsidDel="007E7132" w:rsidRDefault="00AC5E7E" w:rsidP="005D5866">
      <w:pPr>
        <w:pStyle w:val="Caption"/>
        <w:rPr>
          <w:del w:id="9667" w:author="Mutali Nepfumbada" w:date="2022-11-27T22:28:00Z"/>
        </w:rPr>
      </w:pPr>
      <w:bookmarkStart w:id="9668" w:name="_Toc118269023"/>
      <w:del w:id="9669" w:author="Mutali Nepfumbada" w:date="2022-11-27T22:28: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4</w:delText>
        </w:r>
        <w:r w:rsidR="00000000" w:rsidDel="007E7132">
          <w:rPr>
            <w:noProof/>
          </w:rPr>
          <w:fldChar w:fldCharType="end"/>
        </w:r>
        <w:r w:rsidRPr="00D82B8B" w:rsidDel="007E7132">
          <w:delText>: Hermanus PR Vs Forecast</w:delText>
        </w:r>
        <w:bookmarkEnd w:id="9668"/>
      </w:del>
    </w:p>
    <w:p w14:paraId="5C47F429" w14:textId="5F23A578" w:rsidR="00B25B7E" w:rsidRPr="0078269D" w:rsidDel="007E7132" w:rsidRDefault="00B25B7E" w:rsidP="00B25B7E">
      <w:pPr>
        <w:rPr>
          <w:del w:id="9670" w:author="Mutali Nepfumbada" w:date="2022-11-27T22:28:00Z"/>
        </w:rPr>
      </w:pPr>
    </w:p>
    <w:p w14:paraId="5CD62AC5" w14:textId="4ECA7629" w:rsidR="00692435" w:rsidRPr="0078269D" w:rsidDel="00634C30" w:rsidRDefault="00692435" w:rsidP="004776AB">
      <w:pPr>
        <w:rPr>
          <w:del w:id="9671" w:author="Mutali Nepfumbada" w:date="2022-10-14T08:32:00Z"/>
        </w:rPr>
      </w:pPr>
      <w:r w:rsidRPr="0078269D">
        <w:t xml:space="preserve">Harmattan notes that the </w:t>
      </w:r>
      <w:r w:rsidR="002620F8" w:rsidRPr="0078269D">
        <w:t>plant’s</w:t>
      </w:r>
      <w:r w:rsidRPr="0078269D">
        <w:t xml:space="preserve"> performance from April </w:t>
      </w:r>
      <w:r w:rsidR="006B0498" w:rsidRPr="0078269D">
        <w:t>2022</w:t>
      </w:r>
      <w:r w:rsidRPr="0078269D">
        <w:t xml:space="preserve"> to July </w:t>
      </w:r>
      <w:r w:rsidR="006B0498" w:rsidRPr="0078269D">
        <w:t>2022</w:t>
      </w:r>
      <w:r w:rsidRPr="0078269D">
        <w:t xml:space="preserve"> was below the expected forecast, with a variance of 5</w:t>
      </w:r>
      <w:r w:rsidR="009C7AEB" w:rsidRPr="0078269D">
        <w:t xml:space="preserve"> </w:t>
      </w:r>
      <w:r w:rsidRPr="0078269D">
        <w:t xml:space="preserve">% </w:t>
      </w:r>
      <w:del w:id="9672" w:author="Mutali Nepfumbada" w:date="2022-10-14T08:28:00Z">
        <w:r w:rsidRPr="0078269D" w:rsidDel="0048771B">
          <w:delText>to 12</w:delText>
        </w:r>
        <w:r w:rsidR="00191B7B" w:rsidRPr="0078269D" w:rsidDel="0048771B">
          <w:delText xml:space="preserve"> </w:delText>
        </w:r>
        <w:r w:rsidRPr="0078269D" w:rsidDel="0048771B">
          <w:delText xml:space="preserve">%. </w:delText>
        </w:r>
      </w:del>
      <w:r w:rsidR="00C62150" w:rsidRPr="0078269D">
        <w:t>We note</w:t>
      </w:r>
      <w:r w:rsidRPr="0078269D">
        <w:t xml:space="preserve"> that </w:t>
      </w:r>
      <w:r w:rsidR="00C62150" w:rsidRPr="0078269D">
        <w:t xml:space="preserve">plant </w:t>
      </w:r>
      <w:r w:rsidRPr="0078269D">
        <w:t xml:space="preserve">performance ratio improved in August </w:t>
      </w:r>
      <w:r w:rsidR="006B0498" w:rsidRPr="0078269D">
        <w:t>2022</w:t>
      </w:r>
      <w:r w:rsidR="00C62150" w:rsidRPr="0078269D">
        <w:t xml:space="preserve"> with a 0.05</w:t>
      </w:r>
      <w:r w:rsidR="00191B7B" w:rsidRPr="0078269D">
        <w:t xml:space="preserve"> </w:t>
      </w:r>
      <w:r w:rsidR="00C62150" w:rsidRPr="0078269D">
        <w:t>% deviation</w:t>
      </w:r>
      <w:r w:rsidR="00817028" w:rsidRPr="0078269D">
        <w:t xml:space="preserve"> above the </w:t>
      </w:r>
      <w:r w:rsidRPr="0078269D">
        <w:t>expected</w:t>
      </w:r>
      <w:r w:rsidR="00817028" w:rsidRPr="0078269D">
        <w:t xml:space="preserve"> </w:t>
      </w:r>
      <w:r w:rsidR="00191B7B" w:rsidRPr="0078269D">
        <w:t>forecast</w:t>
      </w:r>
      <w:r w:rsidRPr="0078269D">
        <w:t>.</w:t>
      </w:r>
      <w:ins w:id="9673" w:author="Mutali Nepfumbada" w:date="2022-10-14T08:32:00Z">
        <w:r w:rsidR="00634C30" w:rsidRPr="0078269D">
          <w:t xml:space="preserve"> </w:t>
        </w:r>
      </w:ins>
    </w:p>
    <w:p w14:paraId="5F40689E" w14:textId="78FCD8DF" w:rsidR="00191B7B" w:rsidRPr="0078269D" w:rsidRDefault="00191B7B" w:rsidP="004776AB">
      <w:del w:id="9674" w:author="Mutali Nepfumbada" w:date="2022-10-14T08:32:00Z">
        <w:r w:rsidRPr="0078269D" w:rsidDel="00634C30">
          <w:delText xml:space="preserve">We note that </w:delText>
        </w:r>
      </w:del>
      <w:ins w:id="9675" w:author="Mutali Nepfumbada" w:date="2022-10-14T08:32:00Z">
        <w:r w:rsidR="00634C30" w:rsidRPr="0078269D">
          <w:t>T</w:t>
        </w:r>
      </w:ins>
      <w:del w:id="9676" w:author="Mutali Nepfumbada" w:date="2022-10-14T08:32:00Z">
        <w:r w:rsidRPr="0078269D" w:rsidDel="00634C30">
          <w:delText>t</w:delText>
        </w:r>
      </w:del>
      <w:r w:rsidRPr="0078269D">
        <w:t>h</w:t>
      </w:r>
      <w:r w:rsidR="00A260E1" w:rsidRPr="0078269D">
        <w:t xml:space="preserve">is is inconsistent with the above forecast </w:t>
      </w:r>
      <w:r w:rsidR="00D71D00" w:rsidRPr="0078269D">
        <w:t xml:space="preserve">irradiance in </w:t>
      </w:r>
      <w:del w:id="9677" w:author="Mutali Nepfumbada" w:date="2022-10-14T08:31:00Z">
        <w:r w:rsidR="001A74A1" w:rsidRPr="0078269D" w:rsidDel="009B42BB">
          <w:delText>May</w:delText>
        </w:r>
        <w:r w:rsidR="00500886" w:rsidRPr="0078269D" w:rsidDel="009B42BB">
          <w:delText xml:space="preserve"> and June</w:delText>
        </w:r>
      </w:del>
      <w:ins w:id="9678" w:author="Mutali Nepfumbada" w:date="2022-10-14T08:31:00Z">
        <w:r w:rsidR="009B42BB" w:rsidRPr="0078269D">
          <w:t xml:space="preserve">May, </w:t>
        </w:r>
      </w:ins>
      <w:ins w:id="9679" w:author="Mutali Nepfumbada" w:date="2022-10-14T08:34:00Z">
        <w:r w:rsidR="00B06DED" w:rsidRPr="0078269D">
          <w:t>June,</w:t>
        </w:r>
      </w:ins>
      <w:ins w:id="9680" w:author="Mutali Nepfumbada" w:date="2022-10-14T08:31:00Z">
        <w:r w:rsidR="009B42BB" w:rsidRPr="0078269D">
          <w:t xml:space="preserve"> and August </w:t>
        </w:r>
      </w:ins>
      <w:del w:id="9681" w:author="Mutali Nepfumbada" w:date="2022-10-14T08:32:00Z">
        <w:r w:rsidR="00500886" w:rsidRPr="0078269D" w:rsidDel="00634C30">
          <w:delText xml:space="preserve"> as</w:delText>
        </w:r>
      </w:del>
      <w:ins w:id="9682" w:author="Mutali Nepfumbada" w:date="2022-10-14T08:32:00Z">
        <w:r w:rsidR="00634C30" w:rsidRPr="0078269D">
          <w:t>202</w:t>
        </w:r>
      </w:ins>
      <w:ins w:id="9683" w:author="Mutali Nepfumbada" w:date="2022-10-31T06:54:00Z">
        <w:r w:rsidR="00113D32">
          <w:t>2</w:t>
        </w:r>
      </w:ins>
      <w:ins w:id="9684" w:author="Mutali Nepfumbada" w:date="2022-10-14T08:32:00Z">
        <w:r w:rsidR="00634C30" w:rsidRPr="0078269D">
          <w:t>, as</w:t>
        </w:r>
      </w:ins>
      <w:r w:rsidR="00500886" w:rsidRPr="0078269D">
        <w:t xml:space="preserve"> the irradiance </w:t>
      </w:r>
      <w:ins w:id="9685" w:author="Mutali Nepfumbada" w:date="2022-10-14T08:33:00Z">
        <w:r w:rsidR="00B06DED" w:rsidRPr="0078269D">
          <w:t>above forecast</w:t>
        </w:r>
      </w:ins>
      <w:del w:id="9686" w:author="Mutali Nepfumbada" w:date="2022-10-14T08:33:00Z">
        <w:r w:rsidR="00500886" w:rsidRPr="0078269D" w:rsidDel="00B06DED">
          <w:delText>is high</w:delText>
        </w:r>
      </w:del>
      <w:ins w:id="9687" w:author="Mutali Nepfumbada" w:date="2022-10-14T08:32:00Z">
        <w:r w:rsidR="00440174" w:rsidRPr="0078269D">
          <w:t xml:space="preserve"> </w:t>
        </w:r>
      </w:ins>
      <w:ins w:id="9688" w:author="Mutali Nepfumbada" w:date="2022-10-14T08:33:00Z">
        <w:r w:rsidR="00B06DED" w:rsidRPr="0078269D">
          <w:t>f</w:t>
        </w:r>
      </w:ins>
      <w:ins w:id="9689" w:author="Mutali Nepfumbada" w:date="2022-10-14T08:32:00Z">
        <w:r w:rsidR="00440174" w:rsidRPr="0078269D">
          <w:t>or these</w:t>
        </w:r>
        <w:r w:rsidR="00634C30" w:rsidRPr="0078269D">
          <w:t xml:space="preserve"> </w:t>
        </w:r>
      </w:ins>
      <w:del w:id="9690" w:author="Mutali Nepfumbada" w:date="2022-10-14T08:32:00Z">
        <w:r w:rsidR="00500886" w:rsidRPr="0078269D" w:rsidDel="00634C30">
          <w:delText xml:space="preserve"> which</w:delText>
        </w:r>
      </w:del>
      <w:ins w:id="9691" w:author="Mutali Nepfumbada" w:date="2022-10-14T08:32:00Z">
        <w:r w:rsidR="00634C30" w:rsidRPr="0078269D">
          <w:t>month</w:t>
        </w:r>
      </w:ins>
      <w:ins w:id="9692" w:author="Mutali Nepfumbada" w:date="2022-10-14T08:33:00Z">
        <w:r w:rsidR="00B06DED" w:rsidRPr="0078269D">
          <w:t>s</w:t>
        </w:r>
      </w:ins>
      <w:ins w:id="9693" w:author="Mutali Nepfumbada" w:date="2022-10-14T08:32:00Z">
        <w:r w:rsidR="00634C30" w:rsidRPr="0078269D">
          <w:t xml:space="preserve"> which</w:t>
        </w:r>
      </w:ins>
      <w:r w:rsidR="00500886" w:rsidRPr="0078269D">
        <w:t xml:space="preserve"> should have resulted in a higher than forecast </w:t>
      </w:r>
      <w:r w:rsidR="00A850A1" w:rsidRPr="0078269D">
        <w:t xml:space="preserve">PR. </w:t>
      </w:r>
      <w:r w:rsidR="001A74A1" w:rsidRPr="0078269D">
        <w:t>This indicates that the plant has experience</w:t>
      </w:r>
      <w:ins w:id="9694" w:author="Chanda Nxumalo" w:date="2022-10-18T13:51:00Z">
        <w:r w:rsidR="007A664A">
          <w:t>d</w:t>
        </w:r>
      </w:ins>
      <w:r w:rsidR="001A74A1" w:rsidRPr="0078269D">
        <w:t xml:space="preserve"> production losses which were not due to bad weather conditions. Harmattan would require unscheduled maintenance </w:t>
      </w:r>
      <w:r w:rsidR="00653A5B" w:rsidRPr="0078269D">
        <w:t xml:space="preserve">to confirm </w:t>
      </w:r>
      <w:del w:id="9695" w:author="Mutali Nepfumbada" w:date="2022-10-14T08:34:00Z">
        <w:r w:rsidR="00653A5B" w:rsidRPr="0078269D" w:rsidDel="00B06DED">
          <w:delText xml:space="preserve">if </w:delText>
        </w:r>
      </w:del>
      <w:ins w:id="9696" w:author="Mutali Nepfumbada" w:date="2022-10-14T08:34:00Z">
        <w:r w:rsidR="00B06DED" w:rsidRPr="0078269D">
          <w:t xml:space="preserve">if any </w:t>
        </w:r>
      </w:ins>
      <w:r w:rsidR="00653A5B" w:rsidRPr="0078269D">
        <w:t>equipment failure</w:t>
      </w:r>
      <w:ins w:id="9697" w:author="Mutali Nepfumbada" w:date="2022-10-14T08:34:00Z">
        <w:r w:rsidR="00B06DED" w:rsidRPr="0078269D">
          <w:t>s</w:t>
        </w:r>
      </w:ins>
      <w:r w:rsidR="00653A5B" w:rsidRPr="0078269D">
        <w:t xml:space="preserve"> resulted in </w:t>
      </w:r>
      <w:ins w:id="9698" w:author="Chanda Nxumalo" w:date="2022-10-18T13:51:00Z">
        <w:r w:rsidR="007A664A">
          <w:t xml:space="preserve">the </w:t>
        </w:r>
      </w:ins>
      <w:r w:rsidR="00D615FC" w:rsidRPr="0078269D">
        <w:t>lower performance ratio.</w:t>
      </w:r>
    </w:p>
    <w:tbl>
      <w:tblPr>
        <w:tblStyle w:val="TableGridLight"/>
        <w:tblW w:w="5000" w:type="pct"/>
        <w:tblLook w:val="04A0" w:firstRow="1" w:lastRow="0" w:firstColumn="1" w:lastColumn="0" w:noHBand="0" w:noVBand="1"/>
      </w:tblPr>
      <w:tblGrid>
        <w:gridCol w:w="2570"/>
        <w:gridCol w:w="2257"/>
        <w:gridCol w:w="2444"/>
        <w:gridCol w:w="2268"/>
      </w:tblGrid>
      <w:tr w:rsidR="007E7132" w:rsidRPr="007E7132" w14:paraId="5073023B" w14:textId="77777777" w:rsidTr="002A53ED">
        <w:trPr>
          <w:trHeight w:val="258"/>
          <w:ins w:id="9699" w:author="Mutali Nepfumbada" w:date="2022-11-27T22:28:00Z"/>
        </w:trPr>
        <w:tc>
          <w:tcPr>
            <w:tcW w:w="5000" w:type="pct"/>
            <w:gridSpan w:val="4"/>
            <w:shd w:val="clear" w:color="auto" w:fill="5F0500"/>
          </w:tcPr>
          <w:p w14:paraId="7AF6283F" w14:textId="77777777" w:rsidR="007E7132" w:rsidRPr="007E7132" w:rsidRDefault="007E7132" w:rsidP="007E7132">
            <w:pPr>
              <w:jc w:val="center"/>
              <w:rPr>
                <w:ins w:id="9700" w:author="Mutali Nepfumbada" w:date="2022-11-27T22:28:00Z"/>
                <w:b/>
                <w:bCs/>
              </w:rPr>
            </w:pPr>
            <w:ins w:id="9701" w:author="Mutali Nepfumbada" w:date="2022-11-27T22:28:00Z">
              <w:r w:rsidRPr="007E7132">
                <w:rPr>
                  <w:b/>
                  <w:bCs/>
                </w:rPr>
                <w:t>Performance Ratio (%)</w:t>
              </w:r>
            </w:ins>
          </w:p>
        </w:tc>
      </w:tr>
      <w:tr w:rsidR="007E7132" w:rsidRPr="007E7132" w14:paraId="72B82D40" w14:textId="77777777" w:rsidTr="002A53ED">
        <w:trPr>
          <w:trHeight w:val="258"/>
          <w:ins w:id="9702" w:author="Mutali Nepfumbada" w:date="2022-11-27T22:28:00Z"/>
        </w:trPr>
        <w:tc>
          <w:tcPr>
            <w:tcW w:w="1347" w:type="pct"/>
            <w:shd w:val="clear" w:color="auto" w:fill="5F0500"/>
          </w:tcPr>
          <w:p w14:paraId="67296953" w14:textId="77777777" w:rsidR="007E7132" w:rsidRPr="007E7132" w:rsidRDefault="007E7132" w:rsidP="007E7132">
            <w:pPr>
              <w:jc w:val="left"/>
              <w:rPr>
                <w:ins w:id="9703" w:author="Mutali Nepfumbada" w:date="2022-11-27T22:28:00Z"/>
                <w:b/>
                <w:bCs/>
                <w:lang w:eastAsia="en-US"/>
              </w:rPr>
            </w:pPr>
            <w:ins w:id="9704" w:author="Mutali Nepfumbada" w:date="2022-11-27T22:28:00Z">
              <w:r w:rsidRPr="007E7132">
                <w:rPr>
                  <w:b/>
                  <w:bCs/>
                </w:rPr>
                <w:t>Month</w:t>
              </w:r>
            </w:ins>
          </w:p>
        </w:tc>
        <w:tc>
          <w:tcPr>
            <w:tcW w:w="1183" w:type="pct"/>
            <w:shd w:val="clear" w:color="auto" w:fill="5F0500"/>
          </w:tcPr>
          <w:p w14:paraId="3ABA7177" w14:textId="77777777" w:rsidR="007E7132" w:rsidRPr="007E7132" w:rsidRDefault="007E7132" w:rsidP="007E7132">
            <w:pPr>
              <w:jc w:val="center"/>
              <w:rPr>
                <w:ins w:id="9705" w:author="Mutali Nepfumbada" w:date="2022-11-27T22:28:00Z"/>
                <w:b/>
                <w:bCs/>
                <w:lang w:val="en-US"/>
              </w:rPr>
            </w:pPr>
            <w:ins w:id="9706" w:author="Mutali Nepfumbada" w:date="2022-11-27T22:28:00Z">
              <w:r w:rsidRPr="007E7132">
                <w:rPr>
                  <w:b/>
                  <w:bCs/>
                </w:rPr>
                <w:t>Actual</w:t>
              </w:r>
            </w:ins>
          </w:p>
        </w:tc>
        <w:tc>
          <w:tcPr>
            <w:tcW w:w="1281" w:type="pct"/>
            <w:shd w:val="clear" w:color="auto" w:fill="5F0500"/>
          </w:tcPr>
          <w:p w14:paraId="1D9FB3AE" w14:textId="77777777" w:rsidR="007E7132" w:rsidRPr="007E7132" w:rsidRDefault="007E7132" w:rsidP="007E7132">
            <w:pPr>
              <w:jc w:val="center"/>
              <w:rPr>
                <w:ins w:id="9707" w:author="Mutali Nepfumbada" w:date="2022-11-27T22:28:00Z"/>
                <w:b/>
                <w:bCs/>
                <w:lang w:eastAsia="en-US"/>
              </w:rPr>
            </w:pPr>
            <w:ins w:id="9708" w:author="Mutali Nepfumbada" w:date="2022-11-27T22:28:00Z">
              <w:r w:rsidRPr="007E7132">
                <w:rPr>
                  <w:b/>
                  <w:bCs/>
                </w:rPr>
                <w:t>Forecast</w:t>
              </w:r>
            </w:ins>
          </w:p>
        </w:tc>
        <w:tc>
          <w:tcPr>
            <w:tcW w:w="1189" w:type="pct"/>
            <w:shd w:val="clear" w:color="auto" w:fill="5F0500"/>
          </w:tcPr>
          <w:p w14:paraId="12BCDEB3" w14:textId="77777777" w:rsidR="007E7132" w:rsidRPr="007E7132" w:rsidRDefault="007E7132" w:rsidP="007E7132">
            <w:pPr>
              <w:jc w:val="center"/>
              <w:rPr>
                <w:ins w:id="9709" w:author="Mutali Nepfumbada" w:date="2022-11-27T22:28:00Z"/>
                <w:b/>
                <w:bCs/>
                <w:lang w:eastAsia="en-US"/>
              </w:rPr>
            </w:pPr>
            <w:ins w:id="9710" w:author="Mutali Nepfumbada" w:date="2022-11-27T22:28:00Z">
              <w:r w:rsidRPr="007E7132">
                <w:rPr>
                  <w:b/>
                  <w:bCs/>
                </w:rPr>
                <w:t>Delta (%)</w:t>
              </w:r>
            </w:ins>
          </w:p>
        </w:tc>
      </w:tr>
      <w:tr w:rsidR="007E7132" w:rsidRPr="007E7132" w14:paraId="6949DE10" w14:textId="77777777" w:rsidTr="002A53ED">
        <w:trPr>
          <w:trHeight w:val="130"/>
          <w:ins w:id="9711" w:author="Mutali Nepfumbada" w:date="2022-11-27T22:28:00Z"/>
        </w:trPr>
        <w:tc>
          <w:tcPr>
            <w:tcW w:w="5000" w:type="pct"/>
            <w:gridSpan w:val="4"/>
          </w:tcPr>
          <w:p w14:paraId="1EACE13F" w14:textId="77777777" w:rsidR="007E7132" w:rsidRPr="007E7132" w:rsidRDefault="007E7132" w:rsidP="007E7132">
            <w:pPr>
              <w:jc w:val="center"/>
              <w:rPr>
                <w:ins w:id="9712" w:author="Mutali Nepfumbada" w:date="2022-11-27T22:28:00Z"/>
                <w:lang w:eastAsia="en-US"/>
              </w:rPr>
            </w:pPr>
            <w:ins w:id="9713" w:author="Mutali Nepfumbada" w:date="2022-11-27T22:28:00Z">
              <w:r w:rsidRPr="007E7132">
                <w:rPr>
                  <w:bCs/>
                  <w:lang w:val="en-US"/>
                </w:rPr>
                <w:t>{%tr for item in HERPRtable_contents%}</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{{item.Date}}</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item. HERPRA}}</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{{item. HERPRF }}</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{{item. HERPRV}}</w:t>
              </w:r>
            </w:ins>
          </w:p>
        </w:tc>
      </w:tr>
      <w:tr w:rsidR="007E7132" w:rsidRPr="007E7132" w14:paraId="7659A47D" w14:textId="77777777" w:rsidTr="002A53ED">
        <w:trPr>
          <w:trHeight w:val="130"/>
          <w:ins w:id="9723" w:author="Mutali Nepfumbada" w:date="2022-11-27T22:28:00Z"/>
        </w:trPr>
        <w:tc>
          <w:tcPr>
            <w:tcW w:w="5000" w:type="pct"/>
            <w:gridSpan w:val="4"/>
          </w:tcPr>
          <w:p w14:paraId="04E59389" w14:textId="77777777" w:rsidR="007E7132" w:rsidRPr="007E7132" w:rsidRDefault="007E7132" w:rsidP="007E7132">
            <w:pPr>
              <w:jc w:val="center"/>
              <w:rPr>
                <w:ins w:id="9724" w:author="Mutali Nepfumbada" w:date="2022-11-27T22:28:00Z"/>
                <w:lang w:eastAsia="en-US"/>
              </w:rPr>
            </w:pPr>
            <w:ins w:id="9725" w:author="Mutali Nepfumbada" w:date="2022-11-27T22:28:00Z">
              <w:r w:rsidRPr="007E7132">
                <w:rPr>
                  <w:bCs/>
                  <w:lang w:val="en-US"/>
                </w:rPr>
                <w:t>{%tr endfor %}</w:t>
              </w:r>
            </w:ins>
          </w:p>
        </w:tc>
      </w:tr>
    </w:tbl>
    <w:p w14:paraId="680858AD" w14:textId="77777777" w:rsidR="007E7132" w:rsidRPr="007E7132" w:rsidRDefault="007E7132" w:rsidP="007E7132">
      <w:pPr>
        <w:spacing w:after="200"/>
        <w:jc w:val="center"/>
        <w:rPr>
          <w:ins w:id="9726" w:author="Mutali Nepfumbada" w:date="2022-11-27T22:28:00Z"/>
          <w:i/>
          <w:iCs/>
          <w:color w:val="5F0505"/>
          <w:sz w:val="18"/>
          <w:szCs w:val="18"/>
        </w:rPr>
      </w:pPr>
      <w:bookmarkStart w:id="9727" w:name="_Toc120510267"/>
      <w:ins w:id="9728" w:author="Mutali Nepfumbada" w:date="2022-11-27T22:28: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and Forecast</w:t>
        </w:r>
        <w:bookmarkEnd w:id="9727"/>
      </w:ins>
    </w:p>
    <w:p w14:paraId="233EDC10" w14:textId="77777777" w:rsidR="007E7132" w:rsidRPr="007E7132" w:rsidRDefault="007E7132" w:rsidP="007E7132">
      <w:pPr>
        <w:jc w:val="center"/>
        <w:rPr>
          <w:ins w:id="9729" w:author="Mutali Nepfumbada" w:date="2022-11-27T22:28:00Z"/>
        </w:rPr>
      </w:pPr>
      <w:ins w:id="9730" w:author="Mutali Nepfumbada" w:date="2022-11-27T22:28:00Z">
        <w:r w:rsidRPr="007E7132">
          <w:rPr>
            <w:lang w:eastAsia="en-US"/>
          </w:rPr>
          <w:t>{{HER</w:t>
        </w:r>
        <w:r w:rsidRPr="007E7132">
          <w:rPr>
            <w:bCs/>
            <w:lang w:val="en-US"/>
          </w:rPr>
          <w:t>PR</w:t>
        </w:r>
        <w:r w:rsidRPr="007E7132">
          <w:rPr>
            <w:lang w:eastAsia="en-US"/>
          </w:rPr>
          <w:t>Image}}</w:t>
        </w:r>
      </w:ins>
    </w:p>
    <w:p w14:paraId="3D8D04EA" w14:textId="77777777" w:rsidR="007E7132" w:rsidRPr="007E7132" w:rsidRDefault="007E7132" w:rsidP="007E7132">
      <w:pPr>
        <w:spacing w:after="200"/>
        <w:jc w:val="center"/>
        <w:rPr>
          <w:ins w:id="9731" w:author="Mutali Nepfumbada" w:date="2022-11-27T22:28:00Z"/>
          <w:i/>
          <w:iCs/>
          <w:color w:val="5F0505"/>
          <w:sz w:val="18"/>
          <w:szCs w:val="18"/>
        </w:rPr>
      </w:pPr>
      <w:ins w:id="9732" w:author="Mutali Nepfumbada" w:date="2022-11-27T22:28: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Vs Forecast</w:t>
        </w:r>
      </w:ins>
    </w:p>
    <w:p w14:paraId="6D6CC5E3" w14:textId="5AE84D5C" w:rsidR="00076C5C" w:rsidRPr="0078269D" w:rsidRDefault="00076C5C" w:rsidP="001A3EA3">
      <w:pPr>
        <w:rPr>
          <w:ins w:id="9733" w:author="Mutali Nepfumbada" w:date="2022-10-14T08:34:00Z"/>
          <w:del w:id="9734" w:author="Chanda Nxumalo" w:date="2022-10-18T13:51:00Z"/>
        </w:rPr>
      </w:pPr>
    </w:p>
    <w:p w14:paraId="23040026" w14:textId="77777777" w:rsidR="00526215" w:rsidRPr="0078269D" w:rsidRDefault="00526215" w:rsidP="001A3EA3">
      <w:pPr>
        <w:rPr>
          <w:ins w:id="9735" w:author="Mutali Nepfumbada" w:date="2022-10-14T08:34:00Z"/>
          <w:del w:id="9736" w:author="Chanda Nxumalo" w:date="2022-10-18T13:51:00Z"/>
        </w:rPr>
      </w:pPr>
    </w:p>
    <w:p w14:paraId="19F903B5" w14:textId="77777777" w:rsidR="00526215" w:rsidRPr="0078269D" w:rsidRDefault="00526215" w:rsidP="001A3EA3">
      <w:pPr>
        <w:rPr>
          <w:ins w:id="9737" w:author="Mutali Nepfumbada" w:date="2022-10-14T08:34:00Z"/>
          <w:del w:id="9738" w:author="Chanda Nxumalo" w:date="2022-10-18T13:51:00Z"/>
        </w:rPr>
      </w:pPr>
    </w:p>
    <w:p w14:paraId="4E37DDF8" w14:textId="77777777" w:rsidR="00526215" w:rsidRPr="0078269D" w:rsidRDefault="00526215" w:rsidP="001A3EA3">
      <w:pPr>
        <w:rPr>
          <w:ins w:id="9739" w:author="Mutali Nepfumbada" w:date="2022-10-14T08:34:00Z"/>
          <w:del w:id="9740" w:author="Chanda Nxumalo" w:date="2022-10-18T13:51:00Z"/>
        </w:rPr>
      </w:pPr>
    </w:p>
    <w:p w14:paraId="3F5BEE0B" w14:textId="77777777" w:rsidR="00526215" w:rsidRPr="0078269D" w:rsidRDefault="00526215" w:rsidP="001A3EA3">
      <w:pPr>
        <w:rPr>
          <w:ins w:id="9741" w:author="Mutali Nepfumbada" w:date="2022-10-14T08:34:00Z"/>
          <w:del w:id="9742" w:author="Chanda Nxumalo" w:date="2022-10-18T13:51:00Z"/>
        </w:rPr>
      </w:pPr>
    </w:p>
    <w:p w14:paraId="3614C8EA" w14:textId="77777777" w:rsidR="00526215" w:rsidRPr="0078269D" w:rsidRDefault="00526215" w:rsidP="001A3EA3">
      <w:pPr>
        <w:rPr>
          <w:ins w:id="9743" w:author="Mutali Nepfumbada" w:date="2022-10-14T08:34:00Z"/>
          <w:del w:id="9744" w:author="Chanda Nxumalo" w:date="2022-10-18T13:51:00Z"/>
        </w:rPr>
      </w:pPr>
    </w:p>
    <w:p w14:paraId="2DDD903A" w14:textId="77777777" w:rsidR="00526215" w:rsidRPr="0078269D" w:rsidRDefault="00526215" w:rsidP="001A3EA3">
      <w:pPr>
        <w:rPr>
          <w:ins w:id="9745" w:author="Mutali Nepfumbada" w:date="2022-10-14T08:34:00Z"/>
          <w:del w:id="9746" w:author="Chanda Nxumalo" w:date="2022-10-18T13:51:00Z"/>
        </w:rPr>
      </w:pPr>
    </w:p>
    <w:p w14:paraId="71A94BF7" w14:textId="77777777" w:rsidR="00526215" w:rsidRPr="0078269D" w:rsidRDefault="00526215" w:rsidP="001A3EA3">
      <w:pPr>
        <w:rPr>
          <w:ins w:id="9747" w:author="Mutali Nepfumbada" w:date="2022-10-14T08:34:00Z"/>
          <w:del w:id="9748" w:author="Chanda Nxumalo" w:date="2022-10-18T13:51:00Z"/>
        </w:rPr>
      </w:pPr>
    </w:p>
    <w:p w14:paraId="23FBB830" w14:textId="77777777" w:rsidR="00526215" w:rsidRPr="0078269D" w:rsidRDefault="00526215" w:rsidP="001A3EA3">
      <w:pPr>
        <w:rPr>
          <w:ins w:id="9749" w:author="Mutali Nepfumbada" w:date="2022-10-14T08:34:00Z"/>
          <w:del w:id="9750" w:author="Chanda Nxumalo" w:date="2022-10-18T13:51:00Z"/>
        </w:rPr>
      </w:pPr>
    </w:p>
    <w:p w14:paraId="3563B803" w14:textId="77777777" w:rsidR="00526215" w:rsidRPr="0078269D" w:rsidRDefault="00526215" w:rsidP="001A3EA3">
      <w:pPr>
        <w:rPr>
          <w:ins w:id="9751" w:author="Mutali Nepfumbada" w:date="2022-10-14T08:34:00Z"/>
          <w:del w:id="9752" w:author="Chanda Nxumalo" w:date="2022-10-18T13:51:00Z"/>
        </w:rPr>
      </w:pPr>
    </w:p>
    <w:p w14:paraId="4687682C" w14:textId="77777777" w:rsidR="00526215" w:rsidRPr="0078269D" w:rsidRDefault="00526215" w:rsidP="001A3EA3"/>
    <w:p w14:paraId="7530F3BE" w14:textId="5E89A6FD" w:rsidR="001A3EA3" w:rsidRPr="0078269D" w:rsidRDefault="001A3EA3" w:rsidP="005D5866">
      <w:pPr>
        <w:pStyle w:val="Heading2"/>
        <w:tabs>
          <w:tab w:val="num" w:pos="4932"/>
        </w:tabs>
      </w:pPr>
      <w:r w:rsidRPr="0078269D">
        <w:t xml:space="preserve"> </w:t>
      </w:r>
      <w:bookmarkStart w:id="9753" w:name="_Toc118269339"/>
      <w:r w:rsidRPr="0078269D">
        <w:t xml:space="preserve">Hermanus Production </w:t>
      </w:r>
      <w:ins w:id="9754" w:author="Chanda Nxumalo" w:date="2022-10-18T13:51:00Z">
        <w:r w:rsidR="00587A9F">
          <w:t>v</w:t>
        </w:r>
      </w:ins>
      <w:del w:id="9755" w:author="Chanda Nxumalo" w:date="2022-10-18T13:51:00Z">
        <w:r w:rsidRPr="0078269D">
          <w:delText>V</w:delText>
        </w:r>
      </w:del>
      <w:r w:rsidRPr="0078269D">
        <w:t>s Forecast</w:t>
      </w:r>
      <w:bookmarkEnd w:id="9753"/>
    </w:p>
    <w:p w14:paraId="7203BF19" w14:textId="77777777" w:rsidR="001A3EA3" w:rsidRPr="0078269D" w:rsidRDefault="001A3EA3" w:rsidP="001A3EA3"/>
    <w:p w14:paraId="0F696F21" w14:textId="7EFC0105" w:rsidR="00500908" w:rsidRDefault="001A3EA3" w:rsidP="001A3EA3">
      <w:pPr>
        <w:rPr>
          <w:ins w:id="9756" w:author="Mutali Nepfumbada" w:date="2022-11-27T22:27:00Z"/>
          <w:lang w:eastAsia="en-US"/>
        </w:rPr>
      </w:pPr>
      <w:r w:rsidRPr="0078269D">
        <w:rPr>
          <w:lang w:eastAsia="en-US"/>
        </w:rPr>
        <w:lastRenderedPageBreak/>
        <w:t xml:space="preserve">The following tables describe the production of the plant since </w:t>
      </w:r>
      <w:r w:rsidR="00E846B3" w:rsidRPr="0078269D">
        <w:rPr>
          <w:lang w:eastAsia="en-US"/>
        </w:rPr>
        <w:t xml:space="preserve">09 </w:t>
      </w:r>
      <w:r w:rsidRPr="0078269D">
        <w:rPr>
          <w:lang w:eastAsia="en-US"/>
        </w:rPr>
        <w:t>March 2022 COD. Production is compared to the P50 Helioscope forecast and the weather-adjusted forecast.</w:t>
      </w:r>
      <w:r w:rsidR="00833F11" w:rsidRPr="00833F11">
        <w:t xml:space="preserve"> </w:t>
      </w:r>
      <w:r w:rsidR="00833F11" w:rsidRPr="00833F11">
        <w:rPr>
          <w:lang w:eastAsia="en-US"/>
        </w:rPr>
        <w:t xml:space="preserve">Harmattan has performed a recalculation of the weather adjusted forecast based on the adjusted irradiation forecast in </w:t>
      </w:r>
      <w:r w:rsidR="008975FD">
        <w:rPr>
          <w:lang w:eastAsia="en-US"/>
        </w:rPr>
        <w:fldChar w:fldCharType="begin"/>
      </w:r>
      <w:r w:rsidR="008975FD">
        <w:rPr>
          <w:lang w:eastAsia="en-US"/>
        </w:rPr>
        <w:instrText xml:space="preserve"> REF _Ref117851590 \h </w:instrText>
      </w:r>
      <w:r w:rsidR="0060475B">
        <w:rPr>
          <w:lang w:eastAsia="en-US"/>
        </w:rPr>
        <w:instrText xml:space="preserve"> \* MERGEFORMAT </w:instrText>
      </w:r>
      <w:r w:rsidR="008975FD">
        <w:rPr>
          <w:lang w:eastAsia="en-US"/>
        </w:rPr>
      </w:r>
      <w:r w:rsidR="008975FD">
        <w:rPr>
          <w:lang w:eastAsia="en-US"/>
        </w:rPr>
        <w:fldChar w:fldCharType="separate"/>
      </w:r>
      <w:ins w:id="9757" w:author="Mutali Nepfumbada" w:date="2022-11-02T08:07:00Z">
        <w:r w:rsidR="00A934D1" w:rsidRPr="0078269D">
          <w:t xml:space="preserve">Table </w:t>
        </w:r>
        <w:r w:rsidR="00A934D1">
          <w:rPr>
            <w:noProof/>
          </w:rPr>
          <w:t>9</w:t>
        </w:r>
        <w:r w:rsidR="00A934D1" w:rsidRPr="00D82B8B">
          <w:rPr>
            <w:noProof/>
          </w:rPr>
          <w:noBreakHyphen/>
        </w:r>
        <w:r w:rsidR="00A934D1">
          <w:rPr>
            <w:noProof/>
          </w:rPr>
          <w:t>2</w:t>
        </w:r>
      </w:ins>
      <w:del w:id="9758" w:author="Mutali Nepfumbada" w:date="2022-11-02T08:06:00Z">
        <w:r w:rsidR="008975FD" w:rsidRPr="0078269D" w:rsidDel="00A934D1">
          <w:delText xml:space="preserve">able </w:delText>
        </w:r>
        <w:r w:rsidR="008975FD" w:rsidDel="00A934D1">
          <w:rPr>
            <w:noProof/>
          </w:rPr>
          <w:delText>9</w:delText>
        </w:r>
        <w:r w:rsidR="008975FD" w:rsidRPr="00D82B8B" w:rsidDel="00A934D1">
          <w:noBreakHyphen/>
        </w:r>
        <w:r w:rsidR="008975FD" w:rsidDel="00A934D1">
          <w:rPr>
            <w:noProof/>
          </w:rPr>
          <w:delText>2</w:delText>
        </w:r>
      </w:del>
      <w:r w:rsidR="008975FD">
        <w:rPr>
          <w:lang w:eastAsia="en-US"/>
        </w:rPr>
        <w:fldChar w:fldCharType="end"/>
      </w:r>
      <w:r w:rsidR="00833F11" w:rsidRPr="00833F11">
        <w:rPr>
          <w:lang w:eastAsia="en-US"/>
        </w:rPr>
        <w:t xml:space="preserve"> and using Equation 1. We note that the weather adjusted forecast was calculated incorrectly by the Operator as </w:t>
      </w:r>
      <w:r w:rsidR="00833F11" w:rsidRPr="0060475B">
        <w:t>seen in</w:t>
      </w:r>
      <w:r w:rsidR="0060475B">
        <w:t xml:space="preserve"> </w:t>
      </w:r>
      <w:r w:rsidR="008975FD" w:rsidRPr="0060475B">
        <w:fldChar w:fldCharType="begin"/>
      </w:r>
      <w:r w:rsidR="008975FD" w:rsidRPr="0060475B">
        <w:instrText xml:space="preserve"> REF _Ref117851575 \h </w:instrText>
      </w:r>
      <w:r w:rsidR="0060475B" w:rsidRPr="0060475B">
        <w:instrText xml:space="preserve"> \* MERGEFORMAT </w:instrText>
      </w:r>
      <w:r w:rsidR="008975FD" w:rsidRPr="0060475B">
        <w:fldChar w:fldCharType="separate"/>
      </w:r>
      <w:ins w:id="9759" w:author="Mutali Nepfumbada" w:date="2022-11-02T08:07:00Z">
        <w:r w:rsidR="00A934D1" w:rsidRPr="00A934D1">
          <w:rPr>
            <w:rPrChange w:id="9760" w:author="Mutali Nepfumbada" w:date="2022-11-02T08:07:00Z">
              <w:rPr>
                <w:i/>
                <w:iCs/>
                <w:color w:val="5F0505"/>
                <w:sz w:val="18"/>
                <w:szCs w:val="18"/>
              </w:rPr>
            </w:rPrChange>
          </w:rPr>
          <w:t xml:space="preserve">Table </w:t>
        </w:r>
        <w:r w:rsidR="00A934D1" w:rsidRPr="00A934D1">
          <w:rPr>
            <w:rPrChange w:id="9761" w:author="Mutali Nepfumbada" w:date="2022-11-02T08:07:00Z">
              <w:rPr>
                <w:i/>
                <w:iCs/>
                <w:noProof/>
                <w:color w:val="5F0505"/>
                <w:sz w:val="18"/>
                <w:szCs w:val="18"/>
              </w:rPr>
            </w:rPrChange>
          </w:rPr>
          <w:t>9</w:t>
        </w:r>
        <w:r w:rsidR="00A934D1" w:rsidRPr="00A934D1">
          <w:rPr>
            <w:rPrChange w:id="9762" w:author="Mutali Nepfumbada" w:date="2022-11-02T08:07:00Z">
              <w:rPr>
                <w:i/>
                <w:iCs/>
                <w:color w:val="5F0505"/>
                <w:sz w:val="18"/>
                <w:szCs w:val="18"/>
              </w:rPr>
            </w:rPrChange>
          </w:rPr>
          <w:noBreakHyphen/>
        </w:r>
        <w:r w:rsidR="00A934D1" w:rsidRPr="00A934D1">
          <w:rPr>
            <w:rPrChange w:id="9763" w:author="Mutali Nepfumbada" w:date="2022-11-02T08:07:00Z">
              <w:rPr>
                <w:i/>
                <w:iCs/>
                <w:noProof/>
                <w:color w:val="5F0505"/>
                <w:sz w:val="18"/>
                <w:szCs w:val="18"/>
              </w:rPr>
            </w:rPrChange>
          </w:rPr>
          <w:t>5</w:t>
        </w:r>
      </w:ins>
      <w:del w:id="9764" w:author="Mutali Nepfumbada" w:date="2022-11-02T08:06:00Z">
        <w:r w:rsidR="008975FD" w:rsidRPr="0060475B" w:rsidDel="00A934D1">
          <w:delText>95</w:delText>
        </w:r>
      </w:del>
      <w:r w:rsidR="008975FD" w:rsidRPr="0060475B">
        <w:fldChar w:fldCharType="end"/>
      </w:r>
      <w:r w:rsidR="0045038A" w:rsidRPr="0060475B">
        <w:t>.</w:t>
      </w:r>
      <w:r w:rsidR="00266B8D" w:rsidRPr="0078269D">
        <w:t xml:space="preserve"> </w:t>
      </w:r>
      <w:del w:id="9765" w:author="Mutali Nepfumbada" w:date="2022-10-14T08:35:00Z">
        <w:r w:rsidR="00B41C29" w:rsidRPr="0078269D" w:rsidDel="00264005">
          <w:delText>This resulted in a</w:delText>
        </w:r>
      </w:del>
      <w:del w:id="9766" w:author="Mutali Nepfumbada" w:date="2022-10-14T08:40:00Z">
        <w:r w:rsidR="00B41C29" w:rsidRPr="0078269D" w:rsidDel="00421ACE">
          <w:delText xml:space="preserve"> </w:delText>
        </w:r>
        <w:r w:rsidR="00B41C29" w:rsidRPr="0078269D" w:rsidDel="00421ACE">
          <w:rPr>
            <w:lang w:eastAsia="en-US"/>
          </w:rPr>
          <w:delText>t</w:delText>
        </w:r>
        <w:r w:rsidR="00266B8D" w:rsidRPr="0078269D" w:rsidDel="00421ACE">
          <w:rPr>
            <w:lang w:eastAsia="en-US"/>
          </w:rPr>
          <w:delText>otal</w:delText>
        </w:r>
      </w:del>
      <w:ins w:id="9767" w:author="Mutali Nepfumbada" w:date="2022-10-14T08:40:00Z">
        <w:r w:rsidR="00421ACE" w:rsidRPr="0078269D">
          <w:t>The total</w:t>
        </w:r>
      </w:ins>
      <w:r w:rsidR="00266B8D" w:rsidRPr="0078269D">
        <w:rPr>
          <w:lang w:eastAsia="en-US"/>
        </w:rPr>
        <w:t xml:space="preserve"> production </w:t>
      </w:r>
      <w:r w:rsidR="004019E6" w:rsidRPr="0078269D">
        <w:rPr>
          <w:lang w:eastAsia="en-US"/>
        </w:rPr>
        <w:t xml:space="preserve">of </w:t>
      </w:r>
      <w:r w:rsidR="00266B8D" w:rsidRPr="0078269D">
        <w:rPr>
          <w:lang w:eastAsia="en-US"/>
        </w:rPr>
        <w:t xml:space="preserve">112,141.72 kWh with a deviation of 6.48 % below the P50 forecast and </w:t>
      </w:r>
      <w:ins w:id="9768" w:author="Mutali Nepfumbada" w:date="2022-10-27T16:30:00Z">
        <w:r w:rsidR="005D744C" w:rsidRPr="005D744C">
          <w:rPr>
            <w:lang w:eastAsia="en-US"/>
          </w:rPr>
          <w:t>-8.52</w:t>
        </w:r>
      </w:ins>
      <w:del w:id="9769" w:author="Mutali Nepfumbada" w:date="2022-10-27T16:30:00Z">
        <w:r w:rsidR="00D615FC" w:rsidRPr="0078269D" w:rsidDel="005D744C">
          <w:rPr>
            <w:lang w:eastAsia="en-US"/>
          </w:rPr>
          <w:delText>11.82</w:delText>
        </w:r>
        <w:r w:rsidR="005D1AB2" w:rsidRPr="0078269D" w:rsidDel="005D744C">
          <w:rPr>
            <w:lang w:eastAsia="en-US"/>
          </w:rPr>
          <w:delText xml:space="preserve"> </w:delText>
        </w:r>
      </w:del>
      <w:r w:rsidR="00266B8D" w:rsidRPr="0078269D">
        <w:rPr>
          <w:lang w:eastAsia="en-US"/>
        </w:rPr>
        <w:t>% below the weather-adjusted forecast</w:t>
      </w:r>
      <w:r w:rsidR="00EC5EBC" w:rsidRPr="0078269D">
        <w:rPr>
          <w:lang w:eastAsia="en-US"/>
        </w:rPr>
        <w:t>.</w:t>
      </w:r>
      <w:r w:rsidR="00C72CC2" w:rsidRPr="00D82B8B">
        <w:rPr>
          <w:lang w:eastAsia="en-US"/>
        </w:rPr>
        <w:t xml:space="preserve"> </w:t>
      </w:r>
    </w:p>
    <w:p w14:paraId="24C02317" w14:textId="198BAA20" w:rsidR="007E7132" w:rsidRDefault="007E7132" w:rsidP="001A3EA3">
      <w:pPr>
        <w:rPr>
          <w:ins w:id="9770" w:author="Mutali Nepfumbada" w:date="2022-11-27T22:27:00Z"/>
          <w:lang w:eastAsia="en-US"/>
        </w:rPr>
      </w:pPr>
    </w:p>
    <w:p w14:paraId="362A5814" w14:textId="77777777" w:rsidR="007E7132" w:rsidRDefault="007E7132" w:rsidP="007E7132">
      <w:pPr>
        <w:rPr>
          <w:ins w:id="9771" w:author="Mutali Nepfumbada" w:date="2022-11-27T22:27: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DC29B7" w14:paraId="733468D8" w14:textId="77777777" w:rsidTr="002A53ED">
        <w:trPr>
          <w:trHeight w:val="86"/>
          <w:jc w:val="center"/>
          <w:ins w:id="9772" w:author="Mutali Nepfumbada" w:date="2022-11-27T22:27:00Z"/>
        </w:trPr>
        <w:tc>
          <w:tcPr>
            <w:tcW w:w="1302" w:type="dxa"/>
            <w:shd w:val="clear" w:color="auto" w:fill="5F0505"/>
            <w:noWrap/>
          </w:tcPr>
          <w:p w14:paraId="1181D155" w14:textId="77777777" w:rsidR="007E7132" w:rsidRPr="00FA3295" w:rsidRDefault="007E7132" w:rsidP="002A53ED">
            <w:pPr>
              <w:rPr>
                <w:ins w:id="9773" w:author="Mutali Nepfumbada" w:date="2022-11-27T22:27:00Z"/>
                <w:b/>
                <w:bCs/>
              </w:rPr>
            </w:pPr>
            <w:ins w:id="9774" w:author="Mutali Nepfumbada" w:date="2022-11-27T22:27:00Z">
              <w:r>
                <w:rPr>
                  <w:b/>
                  <w:bCs/>
                </w:rPr>
                <w:t>Month</w:t>
              </w:r>
            </w:ins>
          </w:p>
        </w:tc>
        <w:tc>
          <w:tcPr>
            <w:tcW w:w="4718" w:type="dxa"/>
            <w:gridSpan w:val="3"/>
            <w:shd w:val="clear" w:color="auto" w:fill="5F0505"/>
          </w:tcPr>
          <w:p w14:paraId="3C486A18" w14:textId="77777777" w:rsidR="007E7132" w:rsidRPr="00FA3295" w:rsidRDefault="007E7132" w:rsidP="002A53ED">
            <w:pPr>
              <w:jc w:val="center"/>
              <w:rPr>
                <w:ins w:id="9775" w:author="Mutali Nepfumbada" w:date="2022-11-27T22:27:00Z"/>
                <w:b/>
                <w:bCs/>
              </w:rPr>
            </w:pPr>
            <w:ins w:id="9776" w:author="Mutali Nepfumbada" w:date="2022-11-27T22:27:00Z">
              <w:r w:rsidRPr="00D56958">
                <w:rPr>
                  <w:b/>
                  <w:bCs/>
                </w:rPr>
                <w:t>Production (kWh)</w:t>
              </w:r>
              <w:r w:rsidRPr="00D56958">
                <w:rPr>
                  <w:b/>
                  <w:bCs/>
                </w:rPr>
                <w:tab/>
              </w:r>
            </w:ins>
          </w:p>
        </w:tc>
        <w:tc>
          <w:tcPr>
            <w:tcW w:w="1519" w:type="dxa"/>
            <w:vMerge w:val="restart"/>
            <w:shd w:val="clear" w:color="auto" w:fill="5F0505"/>
          </w:tcPr>
          <w:p w14:paraId="411AE7BF" w14:textId="77777777" w:rsidR="007E7132" w:rsidRPr="00FA3295" w:rsidRDefault="007E7132" w:rsidP="002A53ED">
            <w:pPr>
              <w:jc w:val="center"/>
              <w:rPr>
                <w:ins w:id="9777" w:author="Mutali Nepfumbada" w:date="2022-11-27T22:27:00Z"/>
                <w:b/>
                <w:bCs/>
              </w:rPr>
            </w:pPr>
            <w:ins w:id="9778" w:author="Mutali Nepfumbada" w:date="2022-11-27T22:27:00Z">
              <w:r>
                <w:rPr>
                  <w:b/>
                  <w:bCs/>
                </w:rPr>
                <w:t>Actual vs</w:t>
              </w:r>
              <w:commentRangeStart w:id="9779"/>
              <w:r>
                <w:rPr>
                  <w:b/>
                  <w:bCs/>
                </w:rPr>
                <w:t xml:space="preserve"> Original Forecast</w:t>
              </w:r>
              <w:r w:rsidRPr="00962DBE">
                <w:rPr>
                  <w:b/>
                  <w:bCs/>
                  <w:lang w:val="en-US"/>
                </w:rPr>
                <w:t xml:space="preserve"> (%)</w:t>
              </w:r>
              <w:commentRangeEnd w:id="9779"/>
              <w:r w:rsidRPr="002A53ED">
                <w:rPr>
                  <w:rStyle w:val="CommentReference"/>
                  <w:rFonts w:ascii="Verdana" w:hAnsi="Verdana"/>
                  <w:b/>
                  <w:bCs/>
                </w:rPr>
                <w:commentReference w:id="9779"/>
              </w:r>
            </w:ins>
          </w:p>
        </w:tc>
        <w:tc>
          <w:tcPr>
            <w:tcW w:w="1784" w:type="dxa"/>
            <w:vMerge w:val="restart"/>
            <w:shd w:val="clear" w:color="auto" w:fill="5F0505"/>
          </w:tcPr>
          <w:p w14:paraId="403959BC" w14:textId="77777777" w:rsidR="007E7132" w:rsidRPr="00FA3295" w:rsidRDefault="007E7132" w:rsidP="002A53ED">
            <w:pPr>
              <w:jc w:val="center"/>
              <w:rPr>
                <w:ins w:id="9780" w:author="Mutali Nepfumbada" w:date="2022-11-27T22:27:00Z"/>
                <w:b/>
                <w:bCs/>
              </w:rPr>
            </w:pPr>
            <w:ins w:id="9781" w:author="Mutali Nepfumbada" w:date="2022-11-27T22:27:00Z">
              <w:r w:rsidRPr="0025667A">
                <w:rPr>
                  <w:b/>
                  <w:bCs/>
                </w:rPr>
                <w:t>Actual vs Weather Adjusted Forecast (%)</w:t>
              </w:r>
            </w:ins>
          </w:p>
        </w:tc>
      </w:tr>
      <w:tr w:rsidR="007E7132" w:rsidRPr="00DC29B7" w14:paraId="1276541D" w14:textId="77777777" w:rsidTr="002A53ED">
        <w:trPr>
          <w:trHeight w:val="86"/>
          <w:jc w:val="center"/>
          <w:ins w:id="9782" w:author="Mutali Nepfumbada" w:date="2022-11-27T22:27:00Z"/>
        </w:trPr>
        <w:tc>
          <w:tcPr>
            <w:tcW w:w="1302" w:type="dxa"/>
            <w:shd w:val="clear" w:color="auto" w:fill="5F0505"/>
            <w:noWrap/>
          </w:tcPr>
          <w:p w14:paraId="3CA727B8" w14:textId="77777777" w:rsidR="007E7132" w:rsidRPr="00977093" w:rsidRDefault="007E7132" w:rsidP="002A53ED">
            <w:pPr>
              <w:rPr>
                <w:ins w:id="9783" w:author="Mutali Nepfumbada" w:date="2022-11-27T22:27:00Z"/>
                <w:b/>
                <w:lang w:val="en-US"/>
              </w:rPr>
            </w:pPr>
          </w:p>
        </w:tc>
        <w:tc>
          <w:tcPr>
            <w:tcW w:w="1646" w:type="dxa"/>
            <w:shd w:val="clear" w:color="auto" w:fill="5F0505"/>
            <w:noWrap/>
          </w:tcPr>
          <w:p w14:paraId="73ABA46B" w14:textId="77777777" w:rsidR="007E7132" w:rsidRPr="00FA3295" w:rsidRDefault="007E7132" w:rsidP="002A53ED">
            <w:pPr>
              <w:jc w:val="center"/>
              <w:rPr>
                <w:ins w:id="9784" w:author="Mutali Nepfumbada" w:date="2022-11-27T22:27:00Z"/>
                <w:b/>
                <w:bCs/>
                <w:lang w:val="en-US"/>
              </w:rPr>
            </w:pPr>
            <w:ins w:id="9785" w:author="Mutali Nepfumbada" w:date="2022-11-27T22:27:00Z">
              <w:r>
                <w:rPr>
                  <w:b/>
                  <w:bCs/>
                  <w:lang w:val="en-US"/>
                </w:rPr>
                <w:t>Original Forecast</w:t>
              </w:r>
            </w:ins>
          </w:p>
        </w:tc>
        <w:tc>
          <w:tcPr>
            <w:tcW w:w="1530" w:type="dxa"/>
            <w:shd w:val="clear" w:color="auto" w:fill="5F0505"/>
            <w:noWrap/>
          </w:tcPr>
          <w:p w14:paraId="1ACF9043" w14:textId="77777777" w:rsidR="007E7132" w:rsidRPr="00FA3295" w:rsidRDefault="007E7132" w:rsidP="002A53ED">
            <w:pPr>
              <w:jc w:val="center"/>
              <w:rPr>
                <w:ins w:id="9786" w:author="Mutali Nepfumbada" w:date="2022-11-27T22:27:00Z"/>
                <w:b/>
                <w:bCs/>
                <w:lang w:val="en-US"/>
              </w:rPr>
            </w:pPr>
            <w:commentRangeStart w:id="9787"/>
            <w:ins w:id="9788" w:author="Mutali Nepfumbada" w:date="2022-11-27T22:27:00Z">
              <w:r w:rsidRPr="00962DBE">
                <w:rPr>
                  <w:b/>
                  <w:bCs/>
                </w:rPr>
                <w:t>W</w:t>
              </w:r>
              <w:commentRangeEnd w:id="9787"/>
              <w:r>
                <w:rPr>
                  <w:rStyle w:val="CommentReference"/>
                  <w:rFonts w:ascii="Verdana" w:hAnsi="Verdana"/>
                </w:rPr>
                <w:commentReference w:id="9787"/>
              </w:r>
              <w:r>
                <w:rPr>
                  <w:b/>
                  <w:bCs/>
                </w:rPr>
                <w:t>eather Adjusted Forecast</w:t>
              </w:r>
            </w:ins>
          </w:p>
        </w:tc>
        <w:tc>
          <w:tcPr>
            <w:tcW w:w="1542" w:type="dxa"/>
            <w:shd w:val="clear" w:color="auto" w:fill="5F0505"/>
            <w:noWrap/>
          </w:tcPr>
          <w:p w14:paraId="27DE29B1" w14:textId="77777777" w:rsidR="007E7132" w:rsidRPr="00FA3295" w:rsidRDefault="007E7132" w:rsidP="002A53ED">
            <w:pPr>
              <w:jc w:val="center"/>
              <w:rPr>
                <w:ins w:id="9789" w:author="Mutali Nepfumbada" w:date="2022-11-27T22:27:00Z"/>
                <w:b/>
                <w:bCs/>
                <w:lang w:val="en-US"/>
              </w:rPr>
            </w:pPr>
            <w:commentRangeStart w:id="9790"/>
            <w:ins w:id="9791" w:author="Mutali Nepfumbada" w:date="2022-11-27T22:27:00Z">
              <w:r w:rsidRPr="00962DBE">
                <w:rPr>
                  <w:b/>
                  <w:bCs/>
                  <w:lang w:val="en-US"/>
                </w:rPr>
                <w:t>A</w:t>
              </w:r>
              <w:commentRangeEnd w:id="9790"/>
              <w:r>
                <w:rPr>
                  <w:rStyle w:val="CommentReference"/>
                  <w:rFonts w:ascii="Verdana" w:hAnsi="Verdana"/>
                </w:rPr>
                <w:commentReference w:id="9790"/>
              </w:r>
              <w:r>
                <w:rPr>
                  <w:b/>
                  <w:bCs/>
                  <w:lang w:val="en-US"/>
                </w:rPr>
                <w:t>ctual Production</w:t>
              </w:r>
            </w:ins>
          </w:p>
        </w:tc>
        <w:tc>
          <w:tcPr>
            <w:tcW w:w="1519" w:type="dxa"/>
            <w:vMerge/>
            <w:shd w:val="clear" w:color="auto" w:fill="5F0505"/>
          </w:tcPr>
          <w:p w14:paraId="10F22C7E" w14:textId="77777777" w:rsidR="007E7132" w:rsidRPr="00FA3295" w:rsidRDefault="007E7132" w:rsidP="002A53ED">
            <w:pPr>
              <w:jc w:val="center"/>
              <w:rPr>
                <w:ins w:id="9792" w:author="Mutali Nepfumbada" w:date="2022-11-27T22:27:00Z"/>
                <w:b/>
                <w:bCs/>
              </w:rPr>
            </w:pPr>
          </w:p>
        </w:tc>
        <w:tc>
          <w:tcPr>
            <w:tcW w:w="1784" w:type="dxa"/>
            <w:vMerge/>
            <w:shd w:val="clear" w:color="auto" w:fill="5F0505"/>
          </w:tcPr>
          <w:p w14:paraId="35A1924D" w14:textId="77777777" w:rsidR="007E7132" w:rsidRPr="00FA3295" w:rsidRDefault="007E7132" w:rsidP="002A53ED">
            <w:pPr>
              <w:jc w:val="center"/>
              <w:rPr>
                <w:ins w:id="9793" w:author="Mutali Nepfumbada" w:date="2022-11-27T22:27:00Z"/>
                <w:b/>
                <w:bCs/>
              </w:rPr>
            </w:pPr>
          </w:p>
        </w:tc>
      </w:tr>
      <w:tr w:rsidR="007E7132" w:rsidRPr="00DC29B7" w14:paraId="01BB74B1" w14:textId="77777777" w:rsidTr="002A53ED">
        <w:trPr>
          <w:trHeight w:val="212"/>
          <w:jc w:val="center"/>
          <w:ins w:id="9794" w:author="Mutali Nepfumbada" w:date="2022-11-27T22:27:00Z"/>
        </w:trPr>
        <w:tc>
          <w:tcPr>
            <w:tcW w:w="9323" w:type="dxa"/>
            <w:gridSpan w:val="6"/>
            <w:noWrap/>
          </w:tcPr>
          <w:p w14:paraId="6085A297" w14:textId="77777777" w:rsidR="007E7132" w:rsidRPr="00DC29B7" w:rsidRDefault="007E7132" w:rsidP="002A53ED">
            <w:pPr>
              <w:tabs>
                <w:tab w:val="left" w:pos="2205"/>
              </w:tabs>
              <w:rPr>
                <w:ins w:id="9795" w:author="Mutali Nepfumbada" w:date="2022-11-27T22:27:00Z"/>
                <w:bCs/>
                <w:lang w:val="en-US"/>
              </w:rPr>
            </w:pPr>
            <w:ins w:id="9796" w:author="Mutali Nepfumbada" w:date="2022-11-27T22:27:00Z">
              <w:r w:rsidRPr="00DC29B7">
                <w:rPr>
                  <w:bCs/>
                  <w:lang w:val="en-US"/>
                </w:rPr>
                <w:tab/>
                <w:t xml:space="preserve">{%tr for item in </w:t>
              </w:r>
              <w:r>
                <w:rPr>
                  <w:bCs/>
                  <w:lang w:val="en-US"/>
                </w:rPr>
                <w:t>HER</w:t>
              </w:r>
              <w:r w:rsidRPr="00DF6ABC">
                <w:rPr>
                  <w:bCs/>
                  <w:lang w:val="en-US"/>
                </w:rPr>
                <w:t>Ptable_contents</w:t>
              </w:r>
              <w:r w:rsidRPr="00DC29B7">
                <w:rPr>
                  <w:bCs/>
                  <w:lang w:val="en-US"/>
                </w:rPr>
                <w:t>%}</w:t>
              </w:r>
            </w:ins>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{{item.</w:t>
              </w:r>
              <w:r>
                <w:rPr>
                  <w:bCs/>
                  <w:lang w:val="en-US"/>
                </w:rPr>
                <w:t>Date</w:t>
              </w:r>
              <w:r w:rsidRPr="00DC29B7">
                <w:rPr>
                  <w:bCs/>
                  <w:lang w:val="en-US"/>
                </w:rPr>
                <w:t>}}</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{{item.</w:t>
              </w:r>
              <w:r>
                <w:rPr>
                  <w:bCs/>
                  <w:lang w:val="en-US"/>
                </w:rPr>
                <w:t>HERPF}}</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w:t>
              </w:r>
              <w:r w:rsidRPr="00DC29B7">
                <w:rPr>
                  <w:bCs/>
                  <w:lang w:val="en-US"/>
                </w:rPr>
                <w:t>item.</w:t>
              </w:r>
              <w:r>
                <w:rPr>
                  <w:bCs/>
                  <w:lang w:val="en-US"/>
                </w:rPr>
                <w:t>HERPW}}</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item</w:t>
              </w:r>
              <w:r>
                <w:rPr>
                  <w:bCs/>
                  <w:lang w:val="en-US"/>
                </w:rPr>
                <w:t>.HERPA</w:t>
              </w:r>
              <w:r w:rsidRPr="00DC29B7">
                <w:rPr>
                  <w:bCs/>
                  <w:lang w:val="en-US"/>
                </w:rPr>
                <w:t>}}</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{{item.</w:t>
              </w:r>
              <w:r>
                <w:rPr>
                  <w:bCs/>
                  <w:lang w:val="en-US"/>
                </w:rPr>
                <w:t>HER</w:t>
              </w:r>
              <w:r w:rsidRPr="0025667A">
                <w:rPr>
                  <w:bCs/>
                  <w:lang w:val="en-US"/>
                </w:rPr>
                <w:t>PV}}</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{{item.</w:t>
              </w:r>
              <w:r>
                <w:rPr>
                  <w:bCs/>
                  <w:lang w:val="en-US"/>
                </w:rPr>
                <w:t>HERPWV</w:t>
              </w:r>
              <w:r w:rsidRPr="00DC29B7">
                <w:rPr>
                  <w:bCs/>
                  <w:lang w:val="en-US"/>
                </w:rPr>
                <w:t>}}</w:t>
              </w:r>
            </w:ins>
          </w:p>
        </w:tc>
      </w:tr>
      <w:tr w:rsidR="007E7132" w:rsidRPr="00DC29B7" w14:paraId="7586DE01" w14:textId="77777777" w:rsidTr="002A53ED">
        <w:trPr>
          <w:trHeight w:val="224"/>
          <w:jc w:val="center"/>
          <w:ins w:id="9810" w:author="Mutali Nepfumbada" w:date="2022-11-27T22:27:00Z"/>
        </w:trPr>
        <w:tc>
          <w:tcPr>
            <w:tcW w:w="9323" w:type="dxa"/>
            <w:gridSpan w:val="6"/>
            <w:noWrap/>
          </w:tcPr>
          <w:p w14:paraId="09C8C053" w14:textId="77777777" w:rsidR="007E7132" w:rsidRPr="00DC29B7" w:rsidRDefault="007E7132" w:rsidP="002A53ED">
            <w:pPr>
              <w:jc w:val="center"/>
              <w:rPr>
                <w:ins w:id="9811" w:author="Mutali Nepfumbada" w:date="2022-11-27T22:27:00Z"/>
                <w:bCs/>
                <w:lang w:val="en-US"/>
              </w:rPr>
            </w:pPr>
            <w:ins w:id="9812" w:author="Mutali Nepfumbada" w:date="2022-11-27T22:27:00Z">
              <w:r w:rsidRPr="00975B88">
                <w:rPr>
                  <w:bCs/>
                  <w:lang w:val="en-US"/>
                </w:rPr>
                <w:t>{%tr endfor%}</w:t>
              </w:r>
            </w:ins>
          </w:p>
        </w:tc>
      </w:tr>
      <w:tr w:rsidR="007E7132" w:rsidRPr="00DC29B7" w14:paraId="028E224A" w14:textId="77777777" w:rsidTr="002A53ED">
        <w:trPr>
          <w:trHeight w:val="224"/>
          <w:jc w:val="center"/>
          <w:ins w:id="9813" w:author="Mutali Nepfumbada" w:date="2022-11-27T22:27:00Z"/>
        </w:trPr>
        <w:tc>
          <w:tcPr>
            <w:tcW w:w="1302" w:type="dxa"/>
            <w:noWrap/>
          </w:tcPr>
          <w:p w14:paraId="51FFD2DC" w14:textId="77777777" w:rsidR="007E7132" w:rsidRPr="00971DE0" w:rsidRDefault="007E7132" w:rsidP="002A53ED">
            <w:pPr>
              <w:rPr>
                <w:ins w:id="9814" w:author="Mutali Nepfumbada" w:date="2022-11-27T22:27:00Z"/>
                <w:b/>
                <w:lang w:val="en-US"/>
              </w:rPr>
            </w:pPr>
            <w:ins w:id="9815" w:author="Mutali Nepfumbada" w:date="2022-11-27T22:27:00Z">
              <w:r w:rsidRPr="00971DE0">
                <w:rPr>
                  <w:b/>
                  <w:lang w:val="en-US"/>
                </w:rPr>
                <w:t>Total</w:t>
              </w:r>
            </w:ins>
          </w:p>
        </w:tc>
        <w:tc>
          <w:tcPr>
            <w:tcW w:w="1646" w:type="dxa"/>
            <w:noWrap/>
          </w:tcPr>
          <w:p w14:paraId="5E491D8F" w14:textId="77777777" w:rsidR="007E7132" w:rsidRPr="00971DE0" w:rsidRDefault="007E7132" w:rsidP="002A53ED">
            <w:pPr>
              <w:jc w:val="center"/>
              <w:rPr>
                <w:ins w:id="9816" w:author="Mutali Nepfumbada" w:date="2022-11-27T22:27:00Z"/>
                <w:b/>
                <w:lang w:val="en-US"/>
              </w:rPr>
            </w:pPr>
            <w:ins w:id="9817" w:author="Mutali Nepfumbada" w:date="2022-11-27T22:27:00Z">
              <w:r w:rsidRPr="00977093">
                <w:rPr>
                  <w:b/>
                  <w:lang w:val="en-US"/>
                </w:rPr>
                <w:t>{{</w:t>
              </w:r>
              <w:r>
                <w:rPr>
                  <w:b/>
                  <w:lang w:val="en-US"/>
                </w:rPr>
                <w:t>HER</w:t>
              </w:r>
              <w:r w:rsidRPr="00977093">
                <w:rPr>
                  <w:b/>
                  <w:lang w:val="en-US"/>
                </w:rPr>
                <w:t>PFTOT}}</w:t>
              </w:r>
            </w:ins>
          </w:p>
        </w:tc>
        <w:tc>
          <w:tcPr>
            <w:tcW w:w="1530" w:type="dxa"/>
            <w:noWrap/>
          </w:tcPr>
          <w:p w14:paraId="35FFD669" w14:textId="77777777" w:rsidR="007E7132" w:rsidRPr="00971DE0" w:rsidRDefault="007E7132" w:rsidP="002A53ED">
            <w:pPr>
              <w:jc w:val="center"/>
              <w:rPr>
                <w:ins w:id="9818" w:author="Mutali Nepfumbada" w:date="2022-11-27T22:27:00Z"/>
                <w:b/>
                <w:lang w:val="en-US"/>
              </w:rPr>
            </w:pPr>
            <w:ins w:id="9819" w:author="Mutali Nepfumbada" w:date="2022-11-27T22:27:00Z">
              <w:r>
                <w:rPr>
                  <w:b/>
                  <w:lang w:val="en-US"/>
                </w:rPr>
                <w:t>{{HER</w:t>
              </w:r>
              <w:r w:rsidRPr="00971DE0">
                <w:rPr>
                  <w:b/>
                  <w:lang w:val="en-US"/>
                </w:rPr>
                <w:t>P</w:t>
              </w:r>
              <w:r>
                <w:rPr>
                  <w:b/>
                  <w:lang w:val="en-US"/>
                </w:rPr>
                <w:t>W</w:t>
              </w:r>
              <w:r w:rsidRPr="00971DE0">
                <w:rPr>
                  <w:b/>
                  <w:lang w:val="en-US"/>
                </w:rPr>
                <w:t>T</w:t>
              </w:r>
              <w:r>
                <w:rPr>
                  <w:b/>
                  <w:lang w:val="en-US"/>
                </w:rPr>
                <w:t>OT}}</w:t>
              </w:r>
            </w:ins>
          </w:p>
        </w:tc>
        <w:tc>
          <w:tcPr>
            <w:tcW w:w="1542" w:type="dxa"/>
            <w:noWrap/>
          </w:tcPr>
          <w:p w14:paraId="32D13D5B" w14:textId="77777777" w:rsidR="007E7132" w:rsidRPr="00971DE0" w:rsidRDefault="007E7132" w:rsidP="002A53ED">
            <w:pPr>
              <w:jc w:val="center"/>
              <w:rPr>
                <w:ins w:id="9820" w:author="Mutali Nepfumbada" w:date="2022-11-27T22:27:00Z"/>
                <w:b/>
                <w:lang w:val="en-US"/>
              </w:rPr>
            </w:pPr>
            <w:ins w:id="9821" w:author="Mutali Nepfumbada" w:date="2022-11-27T22:27:00Z">
              <w:r>
                <w:rPr>
                  <w:b/>
                  <w:lang w:val="en-US"/>
                </w:rPr>
                <w:t>{{HER</w:t>
              </w:r>
              <w:r w:rsidRPr="00971DE0">
                <w:rPr>
                  <w:b/>
                  <w:lang w:val="en-US"/>
                </w:rPr>
                <w:t>PATOT</w:t>
              </w:r>
              <w:r>
                <w:rPr>
                  <w:b/>
                  <w:lang w:val="en-US"/>
                </w:rPr>
                <w:t>}}</w:t>
              </w:r>
            </w:ins>
          </w:p>
        </w:tc>
        <w:tc>
          <w:tcPr>
            <w:tcW w:w="1519" w:type="dxa"/>
          </w:tcPr>
          <w:p w14:paraId="202BA347" w14:textId="77777777" w:rsidR="007E7132" w:rsidRPr="00971DE0" w:rsidRDefault="007E7132" w:rsidP="002A53ED">
            <w:pPr>
              <w:jc w:val="center"/>
              <w:rPr>
                <w:ins w:id="9822" w:author="Mutali Nepfumbada" w:date="2022-11-27T22:27:00Z"/>
                <w:b/>
                <w:lang w:val="en-US"/>
              </w:rPr>
            </w:pPr>
            <w:ins w:id="9823" w:author="Mutali Nepfumbada" w:date="2022-11-27T22:27:00Z">
              <w:r>
                <w:rPr>
                  <w:b/>
                  <w:lang w:val="en-US"/>
                </w:rPr>
                <w:t>{{HER</w:t>
              </w:r>
              <w:r w:rsidRPr="00971DE0">
                <w:rPr>
                  <w:b/>
                  <w:lang w:val="en-US"/>
                </w:rPr>
                <w:t>P</w:t>
              </w:r>
              <w:r>
                <w:rPr>
                  <w:b/>
                  <w:lang w:val="en-US"/>
                </w:rPr>
                <w:t>V</w:t>
              </w:r>
              <w:r w:rsidRPr="00971DE0">
                <w:rPr>
                  <w:b/>
                  <w:lang w:val="en-US"/>
                </w:rPr>
                <w:t>T</w:t>
              </w:r>
              <w:r>
                <w:rPr>
                  <w:b/>
                  <w:lang w:val="en-US"/>
                </w:rPr>
                <w:t>OT}}</w:t>
              </w:r>
            </w:ins>
          </w:p>
        </w:tc>
        <w:tc>
          <w:tcPr>
            <w:tcW w:w="1784" w:type="dxa"/>
          </w:tcPr>
          <w:p w14:paraId="45239EC1" w14:textId="77777777" w:rsidR="007E7132" w:rsidRPr="00971DE0" w:rsidRDefault="007E7132" w:rsidP="002A53ED">
            <w:pPr>
              <w:jc w:val="center"/>
              <w:rPr>
                <w:ins w:id="9824" w:author="Mutali Nepfumbada" w:date="2022-11-27T22:27:00Z"/>
                <w:b/>
                <w:lang w:val="en-US"/>
              </w:rPr>
            </w:pPr>
            <w:ins w:id="9825" w:author="Mutali Nepfumbada" w:date="2022-11-27T22:27:00Z">
              <w:r>
                <w:rPr>
                  <w:b/>
                  <w:lang w:val="en-US"/>
                </w:rPr>
                <w:t>{{HER</w:t>
              </w:r>
              <w:r w:rsidRPr="00971DE0">
                <w:rPr>
                  <w:b/>
                  <w:lang w:val="en-US"/>
                </w:rPr>
                <w:t>P</w:t>
              </w:r>
              <w:r>
                <w:rPr>
                  <w:b/>
                  <w:lang w:val="en-US"/>
                </w:rPr>
                <w:t>WV</w:t>
              </w:r>
              <w:r w:rsidRPr="00971DE0">
                <w:rPr>
                  <w:b/>
                  <w:lang w:val="en-US"/>
                </w:rPr>
                <w:t>T</w:t>
              </w:r>
              <w:r>
                <w:rPr>
                  <w:b/>
                  <w:lang w:val="en-US"/>
                </w:rPr>
                <w:t>OT}}</w:t>
              </w:r>
            </w:ins>
          </w:p>
        </w:tc>
      </w:tr>
    </w:tbl>
    <w:p w14:paraId="21C631FF" w14:textId="77777777" w:rsidR="007E7132" w:rsidRDefault="007E7132" w:rsidP="007E7132">
      <w:pPr>
        <w:pStyle w:val="Caption"/>
        <w:rPr>
          <w:ins w:id="9826" w:author="Mutali Nepfumbada" w:date="2022-11-27T22:27:00Z"/>
        </w:rPr>
      </w:pPr>
      <w:bookmarkStart w:id="9827" w:name="_Toc120510268"/>
      <w:ins w:id="9828" w:author="Mutali Nepfumbada" w:date="2022-11-27T22:27: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bookmarkEnd w:id="9827"/>
      </w:ins>
    </w:p>
    <w:p w14:paraId="4B78D78F" w14:textId="77777777" w:rsidR="007E7132" w:rsidRPr="002A53ED" w:rsidRDefault="007E7132" w:rsidP="007E7132">
      <w:pPr>
        <w:jc w:val="center"/>
        <w:rPr>
          <w:ins w:id="9829" w:author="Mutali Nepfumbada" w:date="2022-11-27T22:27:00Z"/>
          <w:lang w:val="en-US"/>
        </w:rPr>
      </w:pPr>
      <w:ins w:id="9830" w:author="Mutali Nepfumbada" w:date="2022-11-27T22:27:00Z">
        <w:r w:rsidRPr="00953BC7">
          <w:rPr>
            <w:lang w:val="en-US"/>
          </w:rPr>
          <w:t>{{</w:t>
        </w:r>
        <w:r>
          <w:rPr>
            <w:lang w:val="en-US"/>
          </w:rPr>
          <w:t xml:space="preserve"> HERPI</w:t>
        </w:r>
        <w:r w:rsidRPr="00953BC7">
          <w:rPr>
            <w:lang w:val="en-US"/>
          </w:rPr>
          <w:t>mage}}</w:t>
        </w:r>
      </w:ins>
    </w:p>
    <w:p w14:paraId="75F26435" w14:textId="77777777" w:rsidR="007E7132" w:rsidRPr="001A3EA3" w:rsidRDefault="007E7132" w:rsidP="007E7132">
      <w:pPr>
        <w:pStyle w:val="Caption"/>
        <w:rPr>
          <w:ins w:id="9831" w:author="Mutali Nepfumbada" w:date="2022-11-27T22:27:00Z"/>
        </w:rPr>
      </w:pPr>
      <w:ins w:id="9832" w:author="Mutali Nepfumbada" w:date="2022-11-27T22:27: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p w14:paraId="1E0A52B6" w14:textId="77777777" w:rsidR="007E7132" w:rsidRDefault="007E7132" w:rsidP="001A3EA3">
      <w:pPr>
        <w:rPr>
          <w:ins w:id="9833" w:author="Mutali Nepfumbada" w:date="2022-10-27T15:40:00Z"/>
        </w:rPr>
      </w:pPr>
    </w:p>
    <w:p w14:paraId="3F15D482" w14:textId="332CEB21" w:rsidR="00500908" w:rsidRPr="0078269D" w:rsidDel="007E7132" w:rsidRDefault="00500908" w:rsidP="001A3EA3">
      <w:pPr>
        <w:rPr>
          <w:del w:id="9834" w:author="Mutali Nepfumbada" w:date="2022-11-27T22:27:00Z"/>
          <w:lang w:eastAsia="en-US"/>
        </w:rPr>
      </w:pPr>
    </w:p>
    <w:p w14:paraId="434FDBC2" w14:textId="1A9BBCA1" w:rsidR="001A3EA3" w:rsidRPr="0078269D" w:rsidDel="00500908" w:rsidRDefault="001A3EA3" w:rsidP="001A3EA3">
      <w:pPr>
        <w:rPr>
          <w:del w:id="9835" w:author="Mutali Nepfumbada" w:date="2022-10-27T15:40:00Z"/>
          <w:lang w:eastAsia="en-US"/>
        </w:rPr>
      </w:pPr>
    </w:p>
    <w:tbl>
      <w:tblPr>
        <w:tblStyle w:val="TableGridLight"/>
        <w:tblW w:w="0" w:type="auto"/>
        <w:jc w:val="center"/>
        <w:tblLook w:val="04A0" w:firstRow="1" w:lastRow="0" w:firstColumn="1" w:lastColumn="0" w:noHBand="0" w:noVBand="1"/>
        <w:tblPrChange w:id="9836" w:author="Mutali Nepfumbada" w:date="2022-10-21T06:47:00Z">
          <w:tblPr>
            <w:tblStyle w:val="TableGridLight"/>
            <w:tblW w:w="0" w:type="auto"/>
            <w:jc w:val="center"/>
            <w:tblLook w:val="04A0" w:firstRow="1" w:lastRow="0" w:firstColumn="1" w:lastColumn="0" w:noHBand="0" w:noVBand="1"/>
          </w:tblPr>
        </w:tblPrChange>
      </w:tblPr>
      <w:tblGrid>
        <w:gridCol w:w="747"/>
        <w:gridCol w:w="944"/>
        <w:gridCol w:w="1323"/>
        <w:gridCol w:w="1171"/>
        <w:gridCol w:w="6"/>
        <w:gridCol w:w="937"/>
        <w:gridCol w:w="16"/>
        <w:gridCol w:w="1854"/>
        <w:gridCol w:w="621"/>
        <w:tblGridChange w:id="9837">
          <w:tblGrid>
            <w:gridCol w:w="747"/>
            <w:gridCol w:w="555"/>
            <w:gridCol w:w="389"/>
            <w:gridCol w:w="1250"/>
            <w:gridCol w:w="7"/>
            <w:gridCol w:w="1097"/>
            <w:gridCol w:w="433"/>
            <w:gridCol w:w="467"/>
            <w:gridCol w:w="1075"/>
            <w:gridCol w:w="1519"/>
            <w:gridCol w:w="7"/>
            <w:gridCol w:w="1777"/>
          </w:tblGrid>
        </w:tblGridChange>
      </w:tblGrid>
      <w:tr w:rsidR="001A3EA3" w:rsidRPr="0078269D" w:rsidDel="00500908" w14:paraId="1E11A6CA" w14:textId="1A8C1186" w:rsidTr="00092C4C">
        <w:trPr>
          <w:trHeight w:val="90"/>
          <w:jc w:val="center"/>
          <w:del w:id="9838" w:author="Mutali Nepfumbada" w:date="2022-10-27T15:40:00Z"/>
          <w:trPrChange w:id="9839" w:author="Mutali Nepfumbada" w:date="2022-10-21T06:47:00Z">
            <w:trPr>
              <w:trHeight w:val="86"/>
              <w:jc w:val="center"/>
            </w:trPr>
          </w:trPrChange>
        </w:trPr>
        <w:tc>
          <w:tcPr>
            <w:tcW w:w="747" w:type="dxa"/>
            <w:shd w:val="clear" w:color="auto" w:fill="5F0505"/>
            <w:noWrap/>
            <w:tcPrChange w:id="9840" w:author="Mutali Nepfumbada" w:date="2022-10-21T06:47:00Z">
              <w:tcPr>
                <w:tcW w:w="1302" w:type="dxa"/>
                <w:gridSpan w:val="2"/>
                <w:shd w:val="clear" w:color="auto" w:fill="5F0505"/>
                <w:noWrap/>
              </w:tcPr>
            </w:tcPrChange>
          </w:tcPr>
          <w:p w14:paraId="636F2AE7" w14:textId="11A67084" w:rsidR="001A3EA3" w:rsidRPr="0078269D" w:rsidDel="00500908" w:rsidRDefault="001A3EA3">
            <w:pPr>
              <w:rPr>
                <w:del w:id="9841" w:author="Mutali Nepfumbada" w:date="2022-10-27T15:40:00Z"/>
                <w:b/>
                <w:bCs/>
              </w:rPr>
            </w:pPr>
            <w:del w:id="9842" w:author="Mutali Nepfumbada" w:date="2022-10-27T15:40:00Z">
              <w:r w:rsidRPr="0078269D" w:rsidDel="00500908">
                <w:rPr>
                  <w:b/>
                  <w:bCs/>
                </w:rPr>
                <w:delText>Month</w:delText>
              </w:r>
            </w:del>
          </w:p>
        </w:tc>
        <w:tc>
          <w:tcPr>
            <w:tcW w:w="3298" w:type="dxa"/>
            <w:gridSpan w:val="4"/>
            <w:shd w:val="clear" w:color="auto" w:fill="5F0505"/>
            <w:tcPrChange w:id="9843" w:author="Mutali Nepfumbada" w:date="2022-10-21T06:47:00Z">
              <w:tcPr>
                <w:tcW w:w="4718" w:type="dxa"/>
                <w:gridSpan w:val="7"/>
                <w:shd w:val="clear" w:color="auto" w:fill="5F0505"/>
              </w:tcPr>
            </w:tcPrChange>
          </w:tcPr>
          <w:p w14:paraId="3ACDCF56" w14:textId="170AEFCC" w:rsidR="001A3EA3" w:rsidRPr="0078269D" w:rsidDel="00500908" w:rsidRDefault="001A3EA3">
            <w:pPr>
              <w:jc w:val="center"/>
              <w:rPr>
                <w:del w:id="9844" w:author="Mutali Nepfumbada" w:date="2022-10-27T15:40:00Z"/>
                <w:b/>
                <w:bCs/>
              </w:rPr>
            </w:pPr>
            <w:del w:id="9845" w:author="Mutali Nepfumbada" w:date="2022-10-27T15:40:00Z">
              <w:r w:rsidRPr="0078269D" w:rsidDel="00500908">
                <w:rPr>
                  <w:b/>
                  <w:bCs/>
                </w:rPr>
                <w:delText>Production (kWh)</w:delText>
              </w:r>
              <w:r w:rsidRPr="0078269D" w:rsidDel="00500908">
                <w:rPr>
                  <w:b/>
                  <w:bCs/>
                </w:rPr>
                <w:tab/>
              </w:r>
            </w:del>
          </w:p>
        </w:tc>
        <w:tc>
          <w:tcPr>
            <w:tcW w:w="900" w:type="dxa"/>
            <w:gridSpan w:val="2"/>
            <w:vMerge w:val="restart"/>
            <w:shd w:val="clear" w:color="auto" w:fill="5F0505"/>
            <w:tcPrChange w:id="9846" w:author="Mutali Nepfumbada" w:date="2022-10-21T06:47:00Z">
              <w:tcPr>
                <w:tcW w:w="1519" w:type="dxa"/>
                <w:vMerge w:val="restart"/>
                <w:shd w:val="clear" w:color="auto" w:fill="5F0505"/>
              </w:tcPr>
            </w:tcPrChange>
          </w:tcPr>
          <w:p w14:paraId="0497F3E8" w14:textId="5D2C39FA" w:rsidR="001A3EA3" w:rsidRPr="00D82B8B" w:rsidDel="00500908" w:rsidRDefault="001A3EA3">
            <w:pPr>
              <w:jc w:val="center"/>
              <w:rPr>
                <w:del w:id="9847" w:author="Mutali Nepfumbada" w:date="2022-10-27T15:40:00Z"/>
                <w:b/>
                <w:bCs/>
              </w:rPr>
            </w:pPr>
            <w:del w:id="9848" w:author="Mutali Nepfumbada" w:date="2022-10-27T15:40:00Z">
              <w:r w:rsidRPr="0078269D" w:rsidDel="00500908">
                <w:rPr>
                  <w:b/>
                  <w:bCs/>
                </w:rPr>
                <w:delText>Actual vs</w:delText>
              </w:r>
              <w:commentRangeStart w:id="9849"/>
              <w:r w:rsidRPr="0078269D" w:rsidDel="00500908">
                <w:rPr>
                  <w:b/>
                  <w:bCs/>
                </w:rPr>
                <w:delText xml:space="preserve"> Original Forecast</w:delText>
              </w:r>
              <w:r w:rsidRPr="0078269D" w:rsidDel="00500908">
                <w:rPr>
                  <w:b/>
                  <w:bCs/>
                  <w:lang w:val="en-US"/>
                </w:rPr>
                <w:delText xml:space="preserve"> (%)</w:delText>
              </w:r>
              <w:commentRangeEnd w:id="9849"/>
              <w:r w:rsidRPr="00D82B8B" w:rsidDel="00500908">
                <w:rPr>
                  <w:rStyle w:val="CommentReference"/>
                  <w:b/>
                  <w:rPrChange w:id="9850" w:author="Mutali Nepfumbada" w:date="2022-10-14T09:34:00Z">
                    <w:rPr>
                      <w:rStyle w:val="CommentReference"/>
                      <w:rFonts w:ascii="Verdana" w:hAnsi="Verdana"/>
                      <w:b/>
                    </w:rPr>
                  </w:rPrChange>
                </w:rPr>
                <w:commentReference w:id="9849"/>
              </w:r>
            </w:del>
          </w:p>
        </w:tc>
        <w:tc>
          <w:tcPr>
            <w:tcW w:w="1287" w:type="dxa"/>
            <w:gridSpan w:val="2"/>
            <w:vMerge w:val="restart"/>
            <w:shd w:val="clear" w:color="auto" w:fill="5F0505"/>
            <w:tcPrChange w:id="9852" w:author="Mutali Nepfumbada" w:date="2022-10-21T06:47:00Z">
              <w:tcPr>
                <w:tcW w:w="1784" w:type="dxa"/>
                <w:gridSpan w:val="2"/>
                <w:vMerge w:val="restart"/>
                <w:shd w:val="clear" w:color="auto" w:fill="5F0505"/>
              </w:tcPr>
            </w:tcPrChange>
          </w:tcPr>
          <w:p w14:paraId="5474C0B4" w14:textId="49855148" w:rsidR="001A3EA3" w:rsidRPr="0078269D" w:rsidDel="00500908" w:rsidRDefault="001A3EA3">
            <w:pPr>
              <w:jc w:val="center"/>
              <w:rPr>
                <w:del w:id="9853" w:author="Mutali Nepfumbada" w:date="2022-10-27T15:40:00Z"/>
                <w:b/>
                <w:bCs/>
              </w:rPr>
            </w:pPr>
            <w:del w:id="9854" w:author="Mutali Nepfumbada" w:date="2022-10-27T15:40:00Z">
              <w:r w:rsidRPr="0078269D" w:rsidDel="00500908">
                <w:rPr>
                  <w:b/>
                  <w:bCs/>
                </w:rPr>
                <w:delText>Actual vs Weather Adjusted Forecast (%)</w:delText>
              </w:r>
            </w:del>
          </w:p>
        </w:tc>
      </w:tr>
      <w:tr w:rsidR="00213479" w:rsidRPr="0078269D" w:rsidDel="00500908" w14:paraId="554BC353" w14:textId="69CC4E85" w:rsidTr="00092C4C">
        <w:trPr>
          <w:trHeight w:val="90"/>
          <w:jc w:val="center"/>
          <w:del w:id="9855" w:author="Mutali Nepfumbada" w:date="2022-10-27T15:40:00Z"/>
          <w:trPrChange w:id="9856" w:author="Mutali Nepfumbada" w:date="2022-10-21T06:47:00Z">
            <w:trPr>
              <w:gridAfter w:val="0"/>
              <w:trHeight w:val="90"/>
              <w:jc w:val="center"/>
            </w:trPr>
          </w:trPrChange>
        </w:trPr>
        <w:tc>
          <w:tcPr>
            <w:tcW w:w="747" w:type="dxa"/>
            <w:shd w:val="clear" w:color="auto" w:fill="5F0505"/>
            <w:noWrap/>
            <w:tcPrChange w:id="9857" w:author="Mutali Nepfumbada" w:date="2022-10-21T06:47:00Z">
              <w:tcPr>
                <w:tcW w:w="747" w:type="dxa"/>
                <w:shd w:val="clear" w:color="auto" w:fill="5F0505"/>
                <w:noWrap/>
              </w:tcPr>
            </w:tcPrChange>
          </w:tcPr>
          <w:p w14:paraId="26384E5A" w14:textId="0A88F768" w:rsidR="001A3EA3" w:rsidRPr="0078269D" w:rsidDel="00500908" w:rsidRDefault="001A3EA3">
            <w:pPr>
              <w:rPr>
                <w:del w:id="9858" w:author="Mutali Nepfumbada" w:date="2022-10-27T15:40:00Z"/>
                <w:b/>
                <w:lang w:val="en-US"/>
              </w:rPr>
            </w:pPr>
          </w:p>
        </w:tc>
        <w:tc>
          <w:tcPr>
            <w:tcW w:w="944" w:type="dxa"/>
            <w:shd w:val="clear" w:color="auto" w:fill="5F0505"/>
            <w:noWrap/>
            <w:tcPrChange w:id="9859" w:author="Mutali Nepfumbada" w:date="2022-10-21T06:47:00Z">
              <w:tcPr>
                <w:tcW w:w="944" w:type="dxa"/>
                <w:gridSpan w:val="2"/>
                <w:shd w:val="clear" w:color="auto" w:fill="5F0505"/>
                <w:noWrap/>
              </w:tcPr>
            </w:tcPrChange>
          </w:tcPr>
          <w:p w14:paraId="5922AAA9" w14:textId="5573FA00" w:rsidR="001A3EA3" w:rsidRPr="0078269D" w:rsidDel="00500908" w:rsidRDefault="001A3EA3">
            <w:pPr>
              <w:jc w:val="center"/>
              <w:rPr>
                <w:del w:id="9860" w:author="Mutali Nepfumbada" w:date="2022-10-27T15:40:00Z"/>
                <w:b/>
                <w:bCs/>
                <w:lang w:val="en-US"/>
              </w:rPr>
            </w:pPr>
            <w:del w:id="9861" w:author="Mutali Nepfumbada" w:date="2022-10-27T15:40:00Z">
              <w:r w:rsidRPr="0078269D" w:rsidDel="00500908">
                <w:rPr>
                  <w:b/>
                  <w:bCs/>
                  <w:lang w:val="en-US"/>
                </w:rPr>
                <w:delText>Original Forecast</w:delText>
              </w:r>
            </w:del>
          </w:p>
        </w:tc>
        <w:tc>
          <w:tcPr>
            <w:tcW w:w="1250" w:type="dxa"/>
            <w:shd w:val="clear" w:color="auto" w:fill="5F0505"/>
            <w:noWrap/>
            <w:tcPrChange w:id="9862" w:author="Mutali Nepfumbada" w:date="2022-10-21T06:47:00Z">
              <w:tcPr>
                <w:tcW w:w="1250" w:type="dxa"/>
                <w:shd w:val="clear" w:color="auto" w:fill="5F0505"/>
                <w:noWrap/>
              </w:tcPr>
            </w:tcPrChange>
          </w:tcPr>
          <w:p w14:paraId="21F9F8AD" w14:textId="42A9E575" w:rsidR="001A3EA3" w:rsidRPr="0078269D" w:rsidDel="00500908" w:rsidRDefault="001A3EA3">
            <w:pPr>
              <w:jc w:val="center"/>
              <w:rPr>
                <w:del w:id="9863" w:author="Mutali Nepfumbada" w:date="2022-10-27T15:40:00Z"/>
                <w:b/>
                <w:bCs/>
                <w:lang w:val="en-US"/>
              </w:rPr>
            </w:pPr>
            <w:commentRangeStart w:id="9864"/>
            <w:del w:id="9865" w:author="Mutali Nepfumbada" w:date="2022-10-27T15:40:00Z">
              <w:r w:rsidRPr="0078269D" w:rsidDel="00500908">
                <w:rPr>
                  <w:b/>
                  <w:bCs/>
                </w:rPr>
                <w:delText>W</w:delText>
              </w:r>
              <w:commentRangeEnd w:id="9864"/>
              <w:r w:rsidRPr="00D82B8B" w:rsidDel="00500908">
                <w:rPr>
                  <w:rStyle w:val="CommentReference"/>
                  <w:rPrChange w:id="9866" w:author="Mutali Nepfumbada" w:date="2022-10-14T09:34:00Z">
                    <w:rPr>
                      <w:rStyle w:val="CommentReference"/>
                      <w:rFonts w:ascii="Verdana" w:hAnsi="Verdana"/>
                    </w:rPr>
                  </w:rPrChange>
                </w:rPr>
                <w:commentReference w:id="9864"/>
              </w:r>
              <w:r w:rsidRPr="00D82B8B" w:rsidDel="00500908">
                <w:rPr>
                  <w:b/>
                  <w:bCs/>
                </w:rPr>
                <w:delText xml:space="preserve">eather </w:delText>
              </w:r>
              <w:r w:rsidRPr="0078269D" w:rsidDel="00500908">
                <w:rPr>
                  <w:b/>
                  <w:bCs/>
                </w:rPr>
                <w:delText>Adjusted Forecast</w:delText>
              </w:r>
            </w:del>
          </w:p>
        </w:tc>
        <w:tc>
          <w:tcPr>
            <w:tcW w:w="1104" w:type="dxa"/>
            <w:gridSpan w:val="2"/>
            <w:shd w:val="clear" w:color="auto" w:fill="5F0505"/>
            <w:noWrap/>
            <w:tcPrChange w:id="9867" w:author="Mutali Nepfumbada" w:date="2022-10-21T06:47:00Z">
              <w:tcPr>
                <w:tcW w:w="1104" w:type="dxa"/>
                <w:gridSpan w:val="2"/>
                <w:shd w:val="clear" w:color="auto" w:fill="5F0505"/>
                <w:noWrap/>
              </w:tcPr>
            </w:tcPrChange>
          </w:tcPr>
          <w:p w14:paraId="0DC5D22D" w14:textId="6E8D9904" w:rsidR="001A3EA3" w:rsidRPr="0078269D" w:rsidDel="00500908" w:rsidRDefault="001A3EA3">
            <w:pPr>
              <w:jc w:val="center"/>
              <w:rPr>
                <w:del w:id="9868" w:author="Mutali Nepfumbada" w:date="2022-10-27T15:40:00Z"/>
                <w:b/>
                <w:bCs/>
                <w:lang w:val="en-US"/>
              </w:rPr>
            </w:pPr>
            <w:commentRangeStart w:id="9869"/>
            <w:del w:id="9870" w:author="Mutali Nepfumbada" w:date="2022-10-27T15:40:00Z">
              <w:r w:rsidRPr="0078269D" w:rsidDel="00500908">
                <w:rPr>
                  <w:b/>
                  <w:bCs/>
                  <w:lang w:val="en-US"/>
                </w:rPr>
                <w:delText>A</w:delText>
              </w:r>
              <w:commentRangeEnd w:id="9869"/>
              <w:r w:rsidRPr="00D82B8B" w:rsidDel="00500908">
                <w:rPr>
                  <w:rStyle w:val="CommentReference"/>
                  <w:rPrChange w:id="9871" w:author="Mutali Nepfumbada" w:date="2022-10-14T09:34:00Z">
                    <w:rPr>
                      <w:rStyle w:val="CommentReference"/>
                      <w:rFonts w:ascii="Verdana" w:hAnsi="Verdana"/>
                    </w:rPr>
                  </w:rPrChange>
                </w:rPr>
                <w:commentReference w:id="9869"/>
              </w:r>
              <w:r w:rsidRPr="00D82B8B" w:rsidDel="00500908">
                <w:rPr>
                  <w:b/>
                  <w:bCs/>
                  <w:lang w:val="en-US"/>
                </w:rPr>
                <w:delText>ctual Production</w:delText>
              </w:r>
            </w:del>
          </w:p>
        </w:tc>
        <w:tc>
          <w:tcPr>
            <w:tcW w:w="900" w:type="dxa"/>
            <w:gridSpan w:val="2"/>
            <w:vMerge/>
            <w:shd w:val="clear" w:color="auto" w:fill="5F0505"/>
            <w:tcPrChange w:id="9872" w:author="Mutali Nepfumbada" w:date="2022-10-21T06:47:00Z">
              <w:tcPr>
                <w:tcW w:w="900" w:type="dxa"/>
                <w:gridSpan w:val="2"/>
                <w:vMerge/>
                <w:shd w:val="clear" w:color="auto" w:fill="5F0505"/>
              </w:tcPr>
            </w:tcPrChange>
          </w:tcPr>
          <w:p w14:paraId="791CCD34" w14:textId="49342943" w:rsidR="001A3EA3" w:rsidRPr="0078269D" w:rsidDel="00500908" w:rsidRDefault="001A3EA3">
            <w:pPr>
              <w:jc w:val="center"/>
              <w:rPr>
                <w:del w:id="9873" w:author="Mutali Nepfumbada" w:date="2022-10-27T15:40:00Z"/>
                <w:b/>
                <w:bCs/>
              </w:rPr>
            </w:pPr>
          </w:p>
        </w:tc>
        <w:tc>
          <w:tcPr>
            <w:tcW w:w="1287" w:type="dxa"/>
            <w:gridSpan w:val="2"/>
            <w:vMerge/>
            <w:shd w:val="clear" w:color="auto" w:fill="5F0505"/>
            <w:tcPrChange w:id="9874" w:author="Mutali Nepfumbada" w:date="2022-10-21T06:47:00Z">
              <w:tcPr>
                <w:tcW w:w="1854" w:type="dxa"/>
                <w:gridSpan w:val="3"/>
                <w:vMerge/>
                <w:shd w:val="clear" w:color="auto" w:fill="5F0505"/>
              </w:tcPr>
            </w:tcPrChange>
          </w:tcPr>
          <w:p w14:paraId="60F94152" w14:textId="711FBE16" w:rsidR="001A3EA3" w:rsidRPr="0078269D" w:rsidDel="00500908" w:rsidRDefault="001A3EA3">
            <w:pPr>
              <w:jc w:val="center"/>
              <w:rPr>
                <w:del w:id="9875" w:author="Mutali Nepfumbada" w:date="2022-10-27T15:40:00Z"/>
                <w:b/>
                <w:bCs/>
              </w:rPr>
            </w:pPr>
          </w:p>
        </w:tc>
      </w:tr>
      <w:tr w:rsidR="001A3EA3" w:rsidRPr="0078269D" w:rsidDel="00500908" w14:paraId="553C678E" w14:textId="35C68983" w:rsidTr="007A664A">
        <w:trPr>
          <w:gridAfter w:val="1"/>
          <w:wAfter w:w="621" w:type="dxa"/>
          <w:trHeight w:val="236"/>
          <w:jc w:val="center"/>
          <w:del w:id="9876" w:author="Mutali Nepfumbada" w:date="2022-10-27T15:40:00Z"/>
          <w:trPrChange w:id="9877" w:author="Mutali Nepfumbada" w:date="2022-10-12T06:00:00Z">
            <w:trPr>
              <w:trHeight w:val="224"/>
              <w:jc w:val="center"/>
            </w:trPr>
          </w:trPrChange>
        </w:trPr>
        <w:tc>
          <w:tcPr>
            <w:tcW w:w="747" w:type="dxa"/>
            <w:noWrap/>
            <w:tcPrChange w:id="9878" w:author="Mutali Nepfumbada" w:date="2022-10-12T06:00:00Z">
              <w:tcPr>
                <w:tcW w:w="1302" w:type="dxa"/>
                <w:gridSpan w:val="2"/>
                <w:noWrap/>
              </w:tcPr>
            </w:tcPrChange>
          </w:tcPr>
          <w:p w14:paraId="76940E0B" w14:textId="71C97B3A" w:rsidR="001A3EA3" w:rsidRPr="0078269D" w:rsidDel="00500908" w:rsidRDefault="001A3EA3">
            <w:pPr>
              <w:rPr>
                <w:del w:id="9879" w:author="Mutali Nepfumbada" w:date="2022-10-27T15:40:00Z"/>
                <w:bCs/>
                <w:lang w:val="en-US"/>
              </w:rPr>
            </w:pPr>
            <w:del w:id="9880" w:author="Mutali Nepfumbada" w:date="2022-10-27T15:40:00Z">
              <w:r w:rsidRPr="0078269D" w:rsidDel="00500908">
                <w:rPr>
                  <w:bCs/>
                  <w:lang w:val="en-US"/>
                </w:rPr>
                <w:delText>Mar 22</w:delText>
              </w:r>
            </w:del>
          </w:p>
        </w:tc>
        <w:tc>
          <w:tcPr>
            <w:tcW w:w="944" w:type="dxa"/>
            <w:noWrap/>
            <w:tcPrChange w:id="9881" w:author="Mutali Nepfumbada" w:date="2022-10-12T06:00:00Z">
              <w:tcPr>
                <w:tcW w:w="1646" w:type="dxa"/>
                <w:gridSpan w:val="3"/>
                <w:noWrap/>
              </w:tcPr>
            </w:tcPrChange>
          </w:tcPr>
          <w:p w14:paraId="28EBA26D" w14:textId="7FA3D743" w:rsidR="001A3EA3" w:rsidRPr="0078269D" w:rsidDel="00500908" w:rsidRDefault="001A3EA3">
            <w:pPr>
              <w:jc w:val="center"/>
              <w:rPr>
                <w:del w:id="9882" w:author="Mutali Nepfumbada" w:date="2022-10-27T15:40:00Z"/>
                <w:bCs/>
                <w:lang w:val="en-US"/>
              </w:rPr>
            </w:pPr>
            <w:del w:id="9883"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376</w:delText>
              </w:r>
            </w:del>
          </w:p>
        </w:tc>
        <w:tc>
          <w:tcPr>
            <w:tcW w:w="1250" w:type="dxa"/>
            <w:noWrap/>
            <w:tcPrChange w:id="9884" w:author="Mutali Nepfumbada" w:date="2022-10-12T06:00:00Z">
              <w:tcPr>
                <w:tcW w:w="1530" w:type="dxa"/>
                <w:gridSpan w:val="2"/>
                <w:noWrap/>
              </w:tcPr>
            </w:tcPrChange>
          </w:tcPr>
          <w:p w14:paraId="72C2EEC2" w14:textId="5DAB9B14" w:rsidR="001A3EA3" w:rsidRPr="0078269D" w:rsidDel="00500908" w:rsidRDefault="001A3EA3">
            <w:pPr>
              <w:jc w:val="center"/>
              <w:rPr>
                <w:del w:id="9885" w:author="Mutali Nepfumbada" w:date="2022-10-27T15:40:00Z"/>
                <w:bCs/>
                <w:lang w:val="en-US"/>
              </w:rPr>
            </w:pPr>
            <w:del w:id="9886" w:author="Mutali Nepfumbada" w:date="2022-10-27T15:40:00Z">
              <w:r w:rsidRPr="0078269D" w:rsidDel="00500908">
                <w:rPr>
                  <w:bCs/>
                  <w:lang w:val="en-US"/>
                </w:rPr>
                <w:delText>21</w:delText>
              </w:r>
              <w:r w:rsidR="00CF00C1" w:rsidRPr="0078269D" w:rsidDel="00500908">
                <w:rPr>
                  <w:bCs/>
                  <w:lang w:val="en-US"/>
                </w:rPr>
                <w:delText>,</w:delText>
              </w:r>
              <w:r w:rsidRPr="0078269D" w:rsidDel="00500908">
                <w:rPr>
                  <w:bCs/>
                  <w:lang w:val="en-US"/>
                </w:rPr>
                <w:delText>376</w:delText>
              </w:r>
            </w:del>
          </w:p>
        </w:tc>
        <w:tc>
          <w:tcPr>
            <w:tcW w:w="1098" w:type="dxa"/>
            <w:noWrap/>
            <w:tcPrChange w:id="9887" w:author="Mutali Nepfumbada" w:date="2022-10-12T06:00:00Z">
              <w:tcPr>
                <w:tcW w:w="1542" w:type="dxa"/>
                <w:gridSpan w:val="2"/>
                <w:noWrap/>
              </w:tcPr>
            </w:tcPrChange>
          </w:tcPr>
          <w:p w14:paraId="3B4E8D66" w14:textId="457C3A28" w:rsidR="001A3EA3" w:rsidRPr="0078269D" w:rsidDel="00500908" w:rsidRDefault="001A3EA3">
            <w:pPr>
              <w:jc w:val="center"/>
              <w:rPr>
                <w:del w:id="9888" w:author="Mutali Nepfumbada" w:date="2022-10-27T15:40:00Z"/>
                <w:bCs/>
                <w:lang w:val="en-US"/>
              </w:rPr>
            </w:pPr>
            <w:del w:id="9889" w:author="Mutali Nepfumbada" w:date="2022-10-27T15:40:00Z">
              <w:r w:rsidRPr="0078269D" w:rsidDel="00500908">
                <w:rPr>
                  <w:bCs/>
                  <w:lang w:val="en-US"/>
                </w:rPr>
                <w:delText>17</w:delText>
              </w:r>
              <w:r w:rsidR="00591C3F" w:rsidRPr="0078269D" w:rsidDel="00500908">
                <w:rPr>
                  <w:bCs/>
                  <w:lang w:val="en-US"/>
                </w:rPr>
                <w:delText>,</w:delText>
              </w:r>
              <w:r w:rsidRPr="0078269D" w:rsidDel="00500908">
                <w:rPr>
                  <w:bCs/>
                  <w:lang w:val="en-US"/>
                </w:rPr>
                <w:delText>949</w:delText>
              </w:r>
            </w:del>
          </w:p>
        </w:tc>
        <w:tc>
          <w:tcPr>
            <w:tcW w:w="896" w:type="dxa"/>
            <w:gridSpan w:val="2"/>
            <w:tcPrChange w:id="9890" w:author="Mutali Nepfumbada" w:date="2022-10-12T06:00:00Z">
              <w:tcPr>
                <w:tcW w:w="1519" w:type="dxa"/>
              </w:tcPr>
            </w:tcPrChange>
          </w:tcPr>
          <w:p w14:paraId="4F9364E2" w14:textId="47313DC3" w:rsidR="001A3EA3" w:rsidRPr="0078269D" w:rsidDel="00500908" w:rsidRDefault="001A3EA3">
            <w:pPr>
              <w:jc w:val="center"/>
              <w:rPr>
                <w:del w:id="9891" w:author="Mutali Nepfumbada" w:date="2022-10-27T15:40:00Z"/>
                <w:color w:val="FF0000"/>
                <w:lang w:val="en-US"/>
              </w:rPr>
            </w:pPr>
            <w:del w:id="9892" w:author="Mutali Nepfumbada" w:date="2022-10-27T15:40:00Z">
              <w:r w:rsidRPr="0078269D" w:rsidDel="00500908">
                <w:rPr>
                  <w:color w:val="FF0000"/>
                  <w:lang w:val="en-US"/>
                </w:rPr>
                <w:delText>-16.03</w:delText>
              </w:r>
            </w:del>
          </w:p>
        </w:tc>
        <w:tc>
          <w:tcPr>
            <w:tcW w:w="1864" w:type="dxa"/>
            <w:gridSpan w:val="2"/>
            <w:tcPrChange w:id="9893" w:author="Mutali Nepfumbada" w:date="2022-10-12T06:00:00Z">
              <w:tcPr>
                <w:tcW w:w="1784" w:type="dxa"/>
                <w:gridSpan w:val="2"/>
              </w:tcPr>
            </w:tcPrChange>
          </w:tcPr>
          <w:p w14:paraId="64922258" w14:textId="7C572229" w:rsidR="001A3EA3" w:rsidRPr="0078269D" w:rsidDel="00500908" w:rsidRDefault="001A3EA3">
            <w:pPr>
              <w:jc w:val="center"/>
              <w:rPr>
                <w:del w:id="9894" w:author="Mutali Nepfumbada" w:date="2022-10-27T15:40:00Z"/>
                <w:color w:val="FF0000"/>
                <w:lang w:val="en-US"/>
              </w:rPr>
            </w:pPr>
            <w:del w:id="9895" w:author="Mutali Nepfumbada" w:date="2022-10-27T15:40:00Z">
              <w:r w:rsidRPr="0078269D" w:rsidDel="00500908">
                <w:rPr>
                  <w:color w:val="FF0000"/>
                  <w:lang w:val="en-US"/>
                </w:rPr>
                <w:delText>-16.03</w:delText>
              </w:r>
            </w:del>
          </w:p>
        </w:tc>
      </w:tr>
      <w:tr w:rsidR="001A3EA3" w:rsidRPr="0078269D" w:rsidDel="00500908" w14:paraId="7DECB68B" w14:textId="25CF3469" w:rsidTr="007A664A">
        <w:trPr>
          <w:gridAfter w:val="1"/>
          <w:wAfter w:w="621" w:type="dxa"/>
          <w:trHeight w:val="236"/>
          <w:jc w:val="center"/>
          <w:del w:id="9896" w:author="Mutali Nepfumbada" w:date="2022-10-27T15:40:00Z"/>
          <w:trPrChange w:id="9897" w:author="Mutali Nepfumbada" w:date="2022-10-12T06:00:00Z">
            <w:trPr>
              <w:trHeight w:val="224"/>
              <w:jc w:val="center"/>
            </w:trPr>
          </w:trPrChange>
        </w:trPr>
        <w:tc>
          <w:tcPr>
            <w:tcW w:w="747" w:type="dxa"/>
            <w:noWrap/>
            <w:tcPrChange w:id="9898" w:author="Mutali Nepfumbada" w:date="2022-10-12T06:00:00Z">
              <w:tcPr>
                <w:tcW w:w="1302" w:type="dxa"/>
                <w:gridSpan w:val="2"/>
                <w:noWrap/>
              </w:tcPr>
            </w:tcPrChange>
          </w:tcPr>
          <w:p w14:paraId="59B234A4" w14:textId="4B6C0B0C" w:rsidR="001A3EA3" w:rsidRPr="0078269D" w:rsidDel="00500908" w:rsidRDefault="001A3EA3">
            <w:pPr>
              <w:rPr>
                <w:del w:id="9899" w:author="Mutali Nepfumbada" w:date="2022-10-27T15:40:00Z"/>
                <w:bCs/>
                <w:lang w:val="en-US"/>
              </w:rPr>
            </w:pPr>
            <w:del w:id="9900" w:author="Mutali Nepfumbada" w:date="2022-10-27T15:40:00Z">
              <w:r w:rsidRPr="0078269D" w:rsidDel="00500908">
                <w:rPr>
                  <w:bCs/>
                  <w:lang w:val="en-US"/>
                </w:rPr>
                <w:delText>Apr 22</w:delText>
              </w:r>
            </w:del>
          </w:p>
        </w:tc>
        <w:tc>
          <w:tcPr>
            <w:tcW w:w="944" w:type="dxa"/>
            <w:noWrap/>
            <w:tcPrChange w:id="9901" w:author="Mutali Nepfumbada" w:date="2022-10-12T06:00:00Z">
              <w:tcPr>
                <w:tcW w:w="1646" w:type="dxa"/>
                <w:gridSpan w:val="3"/>
                <w:noWrap/>
              </w:tcPr>
            </w:tcPrChange>
          </w:tcPr>
          <w:p w14:paraId="249A6F77" w14:textId="0C879CF9" w:rsidR="001A3EA3" w:rsidRPr="0078269D" w:rsidDel="00500908" w:rsidRDefault="001A3EA3">
            <w:pPr>
              <w:jc w:val="center"/>
              <w:rPr>
                <w:del w:id="9902" w:author="Mutali Nepfumbada" w:date="2022-10-27T15:40:00Z"/>
                <w:bCs/>
                <w:lang w:val="en-US"/>
              </w:rPr>
            </w:pPr>
            <w:del w:id="9903" w:author="Mutali Nepfumbada" w:date="2022-10-27T15:40:00Z">
              <w:r w:rsidRPr="0078269D" w:rsidDel="00500908">
                <w:rPr>
                  <w:bCs/>
                  <w:lang w:val="en-US"/>
                </w:rPr>
                <w:delText>24</w:delText>
              </w:r>
              <w:r w:rsidR="00107CC5" w:rsidRPr="0078269D" w:rsidDel="00500908">
                <w:rPr>
                  <w:bCs/>
                  <w:lang w:val="en-US"/>
                </w:rPr>
                <w:delText>,</w:delText>
              </w:r>
              <w:r w:rsidRPr="0078269D" w:rsidDel="00500908">
                <w:rPr>
                  <w:bCs/>
                  <w:lang w:val="en-US"/>
                </w:rPr>
                <w:delText>643</w:delText>
              </w:r>
            </w:del>
          </w:p>
        </w:tc>
        <w:tc>
          <w:tcPr>
            <w:tcW w:w="1250" w:type="dxa"/>
            <w:noWrap/>
            <w:tcPrChange w:id="9904" w:author="Mutali Nepfumbada" w:date="2022-10-12T06:00:00Z">
              <w:tcPr>
                <w:tcW w:w="1530" w:type="dxa"/>
                <w:gridSpan w:val="2"/>
                <w:noWrap/>
              </w:tcPr>
            </w:tcPrChange>
          </w:tcPr>
          <w:p w14:paraId="53B2F3AF" w14:textId="3C2313E5" w:rsidR="001A3EA3" w:rsidRPr="0078269D" w:rsidDel="00500908" w:rsidRDefault="001A3EA3">
            <w:pPr>
              <w:jc w:val="center"/>
              <w:rPr>
                <w:del w:id="9905" w:author="Mutali Nepfumbada" w:date="2022-10-27T15:40:00Z"/>
                <w:bCs/>
                <w:lang w:val="en-US"/>
              </w:rPr>
            </w:pPr>
            <w:del w:id="9906" w:author="Mutali Nepfumbada" w:date="2022-10-27T15:40:00Z">
              <w:r w:rsidRPr="0078269D" w:rsidDel="00500908">
                <w:rPr>
                  <w:bCs/>
                  <w:lang w:val="en-US"/>
                </w:rPr>
                <w:delText>28</w:delText>
              </w:r>
              <w:r w:rsidR="00CF00C1" w:rsidRPr="0078269D" w:rsidDel="00500908">
                <w:rPr>
                  <w:bCs/>
                  <w:lang w:val="en-US"/>
                </w:rPr>
                <w:delText>,</w:delText>
              </w:r>
              <w:r w:rsidRPr="0078269D" w:rsidDel="00500908">
                <w:rPr>
                  <w:bCs/>
                  <w:lang w:val="en-US"/>
                </w:rPr>
                <w:delText>100</w:delText>
              </w:r>
            </w:del>
          </w:p>
        </w:tc>
        <w:tc>
          <w:tcPr>
            <w:tcW w:w="1098" w:type="dxa"/>
            <w:noWrap/>
            <w:tcPrChange w:id="9907" w:author="Mutali Nepfumbada" w:date="2022-10-12T06:00:00Z">
              <w:tcPr>
                <w:tcW w:w="1542" w:type="dxa"/>
                <w:gridSpan w:val="2"/>
                <w:noWrap/>
              </w:tcPr>
            </w:tcPrChange>
          </w:tcPr>
          <w:p w14:paraId="133B570B" w14:textId="56AFC0B4" w:rsidR="001A3EA3" w:rsidRPr="0078269D" w:rsidDel="00500908" w:rsidRDefault="001A3EA3">
            <w:pPr>
              <w:jc w:val="center"/>
              <w:rPr>
                <w:del w:id="9908" w:author="Mutali Nepfumbada" w:date="2022-10-27T15:40:00Z"/>
                <w:bCs/>
                <w:lang w:val="en-US"/>
              </w:rPr>
            </w:pPr>
            <w:del w:id="9909" w:author="Mutali Nepfumbada" w:date="2022-10-27T15:40:00Z">
              <w:r w:rsidRPr="0078269D" w:rsidDel="00500908">
                <w:rPr>
                  <w:bCs/>
                  <w:lang w:val="en-US"/>
                </w:rPr>
                <w:delText>21</w:delText>
              </w:r>
              <w:r w:rsidR="00591C3F" w:rsidRPr="0078269D" w:rsidDel="00500908">
                <w:rPr>
                  <w:bCs/>
                  <w:lang w:val="en-US"/>
                </w:rPr>
                <w:delText>,</w:delText>
              </w:r>
              <w:r w:rsidRPr="0078269D" w:rsidDel="00500908">
                <w:rPr>
                  <w:bCs/>
                  <w:lang w:val="en-US"/>
                </w:rPr>
                <w:delText>947</w:delText>
              </w:r>
            </w:del>
          </w:p>
        </w:tc>
        <w:tc>
          <w:tcPr>
            <w:tcW w:w="896" w:type="dxa"/>
            <w:gridSpan w:val="2"/>
            <w:tcPrChange w:id="9910" w:author="Mutali Nepfumbada" w:date="2022-10-12T06:00:00Z">
              <w:tcPr>
                <w:tcW w:w="1519" w:type="dxa"/>
              </w:tcPr>
            </w:tcPrChange>
          </w:tcPr>
          <w:p w14:paraId="66870BFF" w14:textId="767FA35B" w:rsidR="001A3EA3" w:rsidRPr="0078269D" w:rsidDel="00500908" w:rsidRDefault="001A3EA3">
            <w:pPr>
              <w:jc w:val="center"/>
              <w:rPr>
                <w:del w:id="9911" w:author="Mutali Nepfumbada" w:date="2022-10-27T15:40:00Z"/>
                <w:color w:val="FF0000"/>
                <w:lang w:val="en-US"/>
              </w:rPr>
            </w:pPr>
            <w:del w:id="9912" w:author="Mutali Nepfumbada" w:date="2022-10-27T15:40:00Z">
              <w:r w:rsidRPr="0078269D" w:rsidDel="00500908">
                <w:rPr>
                  <w:color w:val="FF0000"/>
                  <w:lang w:val="en-US"/>
                </w:rPr>
                <w:delText>-10.94</w:delText>
              </w:r>
            </w:del>
          </w:p>
        </w:tc>
        <w:tc>
          <w:tcPr>
            <w:tcW w:w="1864" w:type="dxa"/>
            <w:gridSpan w:val="2"/>
            <w:tcPrChange w:id="9913" w:author="Mutali Nepfumbada" w:date="2022-10-12T06:00:00Z">
              <w:tcPr>
                <w:tcW w:w="1784" w:type="dxa"/>
                <w:gridSpan w:val="2"/>
              </w:tcPr>
            </w:tcPrChange>
          </w:tcPr>
          <w:p w14:paraId="65E42F05" w14:textId="497B99FC" w:rsidR="001A3EA3" w:rsidRPr="0078269D" w:rsidDel="00500908" w:rsidRDefault="001A3EA3">
            <w:pPr>
              <w:jc w:val="center"/>
              <w:rPr>
                <w:del w:id="9914" w:author="Mutali Nepfumbada" w:date="2022-10-27T15:40:00Z"/>
                <w:color w:val="FF0000"/>
                <w:lang w:val="en-US"/>
              </w:rPr>
            </w:pPr>
            <w:del w:id="9915" w:author="Mutali Nepfumbada" w:date="2022-10-27T15:40:00Z">
              <w:r w:rsidRPr="0078269D" w:rsidDel="00500908">
                <w:rPr>
                  <w:color w:val="FF0000"/>
                  <w:lang w:val="en-US"/>
                </w:rPr>
                <w:delText>-21.9</w:delText>
              </w:r>
            </w:del>
          </w:p>
        </w:tc>
      </w:tr>
      <w:tr w:rsidR="001A3EA3" w:rsidRPr="0078269D" w:rsidDel="00500908" w14:paraId="3F24B638" w14:textId="44C8A7BB" w:rsidTr="007A664A">
        <w:trPr>
          <w:gridAfter w:val="1"/>
          <w:wAfter w:w="621" w:type="dxa"/>
          <w:trHeight w:val="236"/>
          <w:jc w:val="center"/>
          <w:del w:id="9916" w:author="Mutali Nepfumbada" w:date="2022-10-27T15:40:00Z"/>
          <w:trPrChange w:id="9917" w:author="Mutali Nepfumbada" w:date="2022-10-12T06:00:00Z">
            <w:trPr>
              <w:trHeight w:val="224"/>
              <w:jc w:val="center"/>
            </w:trPr>
          </w:trPrChange>
        </w:trPr>
        <w:tc>
          <w:tcPr>
            <w:tcW w:w="747" w:type="dxa"/>
            <w:noWrap/>
            <w:tcPrChange w:id="9918" w:author="Mutali Nepfumbada" w:date="2022-10-12T06:00:00Z">
              <w:tcPr>
                <w:tcW w:w="1302" w:type="dxa"/>
                <w:gridSpan w:val="2"/>
                <w:noWrap/>
              </w:tcPr>
            </w:tcPrChange>
          </w:tcPr>
          <w:p w14:paraId="7D23E9A1" w14:textId="26005EA7" w:rsidR="001A3EA3" w:rsidRPr="0078269D" w:rsidDel="00500908" w:rsidRDefault="001A3EA3">
            <w:pPr>
              <w:rPr>
                <w:del w:id="9919" w:author="Mutali Nepfumbada" w:date="2022-10-27T15:40:00Z"/>
                <w:bCs/>
                <w:lang w:val="en-US"/>
              </w:rPr>
            </w:pPr>
            <w:del w:id="9920" w:author="Mutali Nepfumbada" w:date="2022-10-27T15:40:00Z">
              <w:r w:rsidRPr="0078269D" w:rsidDel="00500908">
                <w:rPr>
                  <w:bCs/>
                  <w:lang w:val="en-US"/>
                </w:rPr>
                <w:delText>May 22</w:delText>
              </w:r>
            </w:del>
          </w:p>
        </w:tc>
        <w:tc>
          <w:tcPr>
            <w:tcW w:w="944" w:type="dxa"/>
            <w:noWrap/>
            <w:tcPrChange w:id="9921" w:author="Mutali Nepfumbada" w:date="2022-10-12T06:00:00Z">
              <w:tcPr>
                <w:tcW w:w="1646" w:type="dxa"/>
                <w:gridSpan w:val="3"/>
                <w:noWrap/>
              </w:tcPr>
            </w:tcPrChange>
          </w:tcPr>
          <w:p w14:paraId="65C6BE7F" w14:textId="42A467D3" w:rsidR="001A3EA3" w:rsidRPr="0078269D" w:rsidDel="00500908" w:rsidRDefault="001A3EA3">
            <w:pPr>
              <w:jc w:val="center"/>
              <w:rPr>
                <w:del w:id="9922" w:author="Mutali Nepfumbada" w:date="2022-10-27T15:40:00Z"/>
                <w:bCs/>
                <w:lang w:val="en-US"/>
              </w:rPr>
            </w:pPr>
            <w:del w:id="9923" w:author="Mutali Nepfumbada" w:date="2022-10-27T15:40:00Z">
              <w:r w:rsidRPr="0078269D" w:rsidDel="00500908">
                <w:rPr>
                  <w:bCs/>
                  <w:lang w:val="en-US"/>
                </w:rPr>
                <w:delText>18</w:delText>
              </w:r>
              <w:r w:rsidR="00107CC5" w:rsidRPr="0078269D" w:rsidDel="00500908">
                <w:rPr>
                  <w:bCs/>
                  <w:lang w:val="en-US"/>
                </w:rPr>
                <w:delText>,</w:delText>
              </w:r>
              <w:r w:rsidRPr="0078269D" w:rsidDel="00500908">
                <w:rPr>
                  <w:bCs/>
                  <w:lang w:val="en-US"/>
                </w:rPr>
                <w:delText>855</w:delText>
              </w:r>
            </w:del>
          </w:p>
        </w:tc>
        <w:tc>
          <w:tcPr>
            <w:tcW w:w="1250" w:type="dxa"/>
            <w:noWrap/>
            <w:tcPrChange w:id="9924" w:author="Mutali Nepfumbada" w:date="2022-10-12T06:00:00Z">
              <w:tcPr>
                <w:tcW w:w="1530" w:type="dxa"/>
                <w:gridSpan w:val="2"/>
                <w:noWrap/>
              </w:tcPr>
            </w:tcPrChange>
          </w:tcPr>
          <w:p w14:paraId="1486F577" w14:textId="6E71D76B" w:rsidR="001A3EA3" w:rsidRPr="0078269D" w:rsidDel="00500908" w:rsidRDefault="001A3EA3">
            <w:pPr>
              <w:jc w:val="center"/>
              <w:rPr>
                <w:del w:id="9925" w:author="Mutali Nepfumbada" w:date="2022-10-27T15:40:00Z"/>
                <w:bCs/>
                <w:lang w:val="en-US"/>
              </w:rPr>
            </w:pPr>
            <w:del w:id="9926" w:author="Mutali Nepfumbada" w:date="2022-10-27T15:40:00Z">
              <w:r w:rsidRPr="0078269D" w:rsidDel="00500908">
                <w:rPr>
                  <w:bCs/>
                  <w:lang w:val="en-US"/>
                </w:rPr>
                <w:delText>23</w:delText>
              </w:r>
              <w:r w:rsidR="00CF00C1" w:rsidRPr="0078269D" w:rsidDel="00500908">
                <w:rPr>
                  <w:bCs/>
                  <w:lang w:val="en-US"/>
                </w:rPr>
                <w:delText>,</w:delText>
              </w:r>
              <w:r w:rsidRPr="0078269D" w:rsidDel="00500908">
                <w:rPr>
                  <w:bCs/>
                  <w:lang w:val="en-US"/>
                </w:rPr>
                <w:delText>300</w:delText>
              </w:r>
            </w:del>
          </w:p>
        </w:tc>
        <w:tc>
          <w:tcPr>
            <w:tcW w:w="1098" w:type="dxa"/>
            <w:noWrap/>
            <w:tcPrChange w:id="9927" w:author="Mutali Nepfumbada" w:date="2022-10-12T06:00:00Z">
              <w:tcPr>
                <w:tcW w:w="1542" w:type="dxa"/>
                <w:gridSpan w:val="2"/>
                <w:noWrap/>
              </w:tcPr>
            </w:tcPrChange>
          </w:tcPr>
          <w:p w14:paraId="18839C37" w14:textId="3CE69331" w:rsidR="001A3EA3" w:rsidRPr="0078269D" w:rsidDel="00500908" w:rsidRDefault="001A3EA3">
            <w:pPr>
              <w:jc w:val="center"/>
              <w:rPr>
                <w:del w:id="9928" w:author="Mutali Nepfumbada" w:date="2022-10-27T15:40:00Z"/>
                <w:bCs/>
                <w:lang w:val="en-US"/>
              </w:rPr>
            </w:pPr>
            <w:del w:id="9929" w:author="Mutali Nepfumbada" w:date="2022-10-27T15:40:00Z">
              <w:r w:rsidRPr="0078269D" w:rsidDel="00500908">
                <w:rPr>
                  <w:bCs/>
                  <w:lang w:val="en-US"/>
                </w:rPr>
                <w:delText>19</w:delText>
              </w:r>
              <w:r w:rsidR="00591C3F" w:rsidRPr="0078269D" w:rsidDel="00500908">
                <w:rPr>
                  <w:bCs/>
                  <w:lang w:val="en-US"/>
                </w:rPr>
                <w:delText>,</w:delText>
              </w:r>
              <w:r w:rsidRPr="0078269D" w:rsidDel="00500908">
                <w:rPr>
                  <w:bCs/>
                  <w:lang w:val="en-US"/>
                </w:rPr>
                <w:delText>453</w:delText>
              </w:r>
            </w:del>
          </w:p>
        </w:tc>
        <w:tc>
          <w:tcPr>
            <w:tcW w:w="896" w:type="dxa"/>
            <w:gridSpan w:val="2"/>
            <w:tcPrChange w:id="9930" w:author="Mutali Nepfumbada" w:date="2022-10-12T06:00:00Z">
              <w:tcPr>
                <w:tcW w:w="1519" w:type="dxa"/>
              </w:tcPr>
            </w:tcPrChange>
          </w:tcPr>
          <w:p w14:paraId="0C0CB67C" w14:textId="29153FF8" w:rsidR="001A3EA3" w:rsidRPr="0078269D" w:rsidDel="00500908" w:rsidRDefault="001A3EA3">
            <w:pPr>
              <w:jc w:val="center"/>
              <w:rPr>
                <w:del w:id="9931" w:author="Mutali Nepfumbada" w:date="2022-10-27T15:40:00Z"/>
                <w:color w:val="FF0000"/>
                <w:lang w:val="en-US"/>
              </w:rPr>
            </w:pPr>
            <w:del w:id="9932" w:author="Mutali Nepfumbada" w:date="2022-10-27T15:40:00Z">
              <w:r w:rsidRPr="0078269D" w:rsidDel="00500908">
                <w:rPr>
                  <w:color w:val="00B050"/>
                  <w:lang w:val="en-US"/>
                </w:rPr>
                <w:delText>3.17</w:delText>
              </w:r>
            </w:del>
          </w:p>
        </w:tc>
        <w:tc>
          <w:tcPr>
            <w:tcW w:w="1864" w:type="dxa"/>
            <w:gridSpan w:val="2"/>
            <w:tcPrChange w:id="9933" w:author="Mutali Nepfumbada" w:date="2022-10-12T06:00:00Z">
              <w:tcPr>
                <w:tcW w:w="1784" w:type="dxa"/>
                <w:gridSpan w:val="2"/>
              </w:tcPr>
            </w:tcPrChange>
          </w:tcPr>
          <w:p w14:paraId="5EC177FB" w14:textId="56A9A26A" w:rsidR="001A3EA3" w:rsidRPr="0078269D" w:rsidDel="00500908" w:rsidRDefault="001A3EA3">
            <w:pPr>
              <w:jc w:val="center"/>
              <w:rPr>
                <w:del w:id="9934" w:author="Mutali Nepfumbada" w:date="2022-10-27T15:40:00Z"/>
                <w:color w:val="FF0000"/>
                <w:lang w:val="en-US"/>
              </w:rPr>
            </w:pPr>
            <w:del w:id="9935" w:author="Mutali Nepfumbada" w:date="2022-10-27T15:40:00Z">
              <w:r w:rsidRPr="0078269D" w:rsidDel="00500908">
                <w:rPr>
                  <w:color w:val="FF0000"/>
                  <w:lang w:val="en-US"/>
                </w:rPr>
                <w:delText>-16.51</w:delText>
              </w:r>
            </w:del>
          </w:p>
        </w:tc>
      </w:tr>
      <w:tr w:rsidR="001A3EA3" w:rsidRPr="0078269D" w:rsidDel="00500908" w14:paraId="45F14CF6" w14:textId="7FED5BAF" w:rsidTr="007A664A">
        <w:trPr>
          <w:gridAfter w:val="1"/>
          <w:wAfter w:w="621" w:type="dxa"/>
          <w:trHeight w:val="236"/>
          <w:jc w:val="center"/>
          <w:del w:id="9936" w:author="Mutali Nepfumbada" w:date="2022-10-27T15:40:00Z"/>
          <w:trPrChange w:id="9937" w:author="Mutali Nepfumbada" w:date="2022-10-12T06:00:00Z">
            <w:trPr>
              <w:trHeight w:val="224"/>
              <w:jc w:val="center"/>
            </w:trPr>
          </w:trPrChange>
        </w:trPr>
        <w:tc>
          <w:tcPr>
            <w:tcW w:w="747" w:type="dxa"/>
            <w:noWrap/>
            <w:tcPrChange w:id="9938" w:author="Mutali Nepfumbada" w:date="2022-10-12T06:00:00Z">
              <w:tcPr>
                <w:tcW w:w="1302" w:type="dxa"/>
                <w:gridSpan w:val="2"/>
                <w:noWrap/>
              </w:tcPr>
            </w:tcPrChange>
          </w:tcPr>
          <w:p w14:paraId="7E6F5A9B" w14:textId="47894463" w:rsidR="001A3EA3" w:rsidRPr="0078269D" w:rsidDel="00500908" w:rsidRDefault="001A3EA3">
            <w:pPr>
              <w:rPr>
                <w:del w:id="9939" w:author="Mutali Nepfumbada" w:date="2022-10-27T15:40:00Z"/>
                <w:bCs/>
                <w:lang w:val="en-US"/>
              </w:rPr>
            </w:pPr>
            <w:del w:id="9940" w:author="Mutali Nepfumbada" w:date="2022-10-27T15:40:00Z">
              <w:r w:rsidRPr="0078269D" w:rsidDel="00500908">
                <w:rPr>
                  <w:bCs/>
                  <w:lang w:val="en-US"/>
                </w:rPr>
                <w:delText>Jun 22</w:delText>
              </w:r>
            </w:del>
          </w:p>
        </w:tc>
        <w:tc>
          <w:tcPr>
            <w:tcW w:w="944" w:type="dxa"/>
            <w:noWrap/>
            <w:tcPrChange w:id="9941" w:author="Mutali Nepfumbada" w:date="2022-10-12T06:00:00Z">
              <w:tcPr>
                <w:tcW w:w="1646" w:type="dxa"/>
                <w:gridSpan w:val="3"/>
                <w:noWrap/>
              </w:tcPr>
            </w:tcPrChange>
          </w:tcPr>
          <w:p w14:paraId="10F3EB77" w14:textId="70A00AA4" w:rsidR="001A3EA3" w:rsidRPr="0078269D" w:rsidDel="00500908" w:rsidRDefault="001A3EA3">
            <w:pPr>
              <w:jc w:val="center"/>
              <w:rPr>
                <w:del w:id="9942" w:author="Mutali Nepfumbada" w:date="2022-10-27T15:40:00Z"/>
                <w:bCs/>
                <w:lang w:val="en-US"/>
              </w:rPr>
            </w:pPr>
            <w:del w:id="9943" w:author="Mutali Nepfumbada" w:date="2022-10-27T15:40:00Z">
              <w:r w:rsidRPr="0078269D" w:rsidDel="00500908">
                <w:rPr>
                  <w:bCs/>
                  <w:lang w:val="en-US"/>
                </w:rPr>
                <w:delText>15</w:delText>
              </w:r>
              <w:r w:rsidR="00107CC5" w:rsidRPr="0078269D" w:rsidDel="00500908">
                <w:rPr>
                  <w:bCs/>
                  <w:lang w:val="en-US"/>
                </w:rPr>
                <w:delText>,</w:delText>
              </w:r>
              <w:r w:rsidRPr="0078269D" w:rsidDel="00500908">
                <w:rPr>
                  <w:bCs/>
                  <w:lang w:val="en-US"/>
                </w:rPr>
                <w:delText>569</w:delText>
              </w:r>
            </w:del>
          </w:p>
        </w:tc>
        <w:tc>
          <w:tcPr>
            <w:tcW w:w="1250" w:type="dxa"/>
            <w:noWrap/>
            <w:tcPrChange w:id="9944" w:author="Mutali Nepfumbada" w:date="2022-10-12T06:00:00Z">
              <w:tcPr>
                <w:tcW w:w="1530" w:type="dxa"/>
                <w:gridSpan w:val="2"/>
                <w:noWrap/>
              </w:tcPr>
            </w:tcPrChange>
          </w:tcPr>
          <w:p w14:paraId="789CF125" w14:textId="1AACC691" w:rsidR="001A3EA3" w:rsidRPr="0078269D" w:rsidDel="00500908" w:rsidRDefault="001A3EA3">
            <w:pPr>
              <w:jc w:val="center"/>
              <w:rPr>
                <w:del w:id="9945" w:author="Mutali Nepfumbada" w:date="2022-10-27T15:40:00Z"/>
                <w:bCs/>
                <w:lang w:val="en-US"/>
              </w:rPr>
            </w:pPr>
            <w:del w:id="9946" w:author="Mutali Nepfumbada" w:date="2022-10-27T15:40:00Z">
              <w:r w:rsidRPr="0078269D" w:rsidDel="00500908">
                <w:rPr>
                  <w:bCs/>
                  <w:lang w:val="en-US"/>
                </w:rPr>
                <w:delText>18</w:delText>
              </w:r>
              <w:r w:rsidR="00CF00C1" w:rsidRPr="0078269D" w:rsidDel="00500908">
                <w:rPr>
                  <w:bCs/>
                  <w:lang w:val="en-US"/>
                </w:rPr>
                <w:delText>,</w:delText>
              </w:r>
              <w:r w:rsidRPr="0078269D" w:rsidDel="00500908">
                <w:rPr>
                  <w:bCs/>
                  <w:lang w:val="en-US"/>
                </w:rPr>
                <w:delText>900</w:delText>
              </w:r>
            </w:del>
          </w:p>
        </w:tc>
        <w:tc>
          <w:tcPr>
            <w:tcW w:w="1098" w:type="dxa"/>
            <w:noWrap/>
            <w:tcPrChange w:id="9947" w:author="Mutali Nepfumbada" w:date="2022-10-12T06:00:00Z">
              <w:tcPr>
                <w:tcW w:w="1542" w:type="dxa"/>
                <w:gridSpan w:val="2"/>
                <w:noWrap/>
              </w:tcPr>
            </w:tcPrChange>
          </w:tcPr>
          <w:p w14:paraId="37DC0C22" w14:textId="45367DAC" w:rsidR="001A3EA3" w:rsidRPr="0078269D" w:rsidDel="00500908" w:rsidRDefault="001A3EA3">
            <w:pPr>
              <w:jc w:val="center"/>
              <w:rPr>
                <w:del w:id="9948" w:author="Mutali Nepfumbada" w:date="2022-10-27T15:40:00Z"/>
                <w:bCs/>
                <w:lang w:val="en-US"/>
              </w:rPr>
            </w:pPr>
            <w:del w:id="9949"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026</w:delText>
              </w:r>
            </w:del>
          </w:p>
        </w:tc>
        <w:tc>
          <w:tcPr>
            <w:tcW w:w="896" w:type="dxa"/>
            <w:gridSpan w:val="2"/>
            <w:tcPrChange w:id="9950" w:author="Mutali Nepfumbada" w:date="2022-10-12T06:00:00Z">
              <w:tcPr>
                <w:tcW w:w="1519" w:type="dxa"/>
              </w:tcPr>
            </w:tcPrChange>
          </w:tcPr>
          <w:p w14:paraId="0FCA3937" w14:textId="062F66A4" w:rsidR="001A3EA3" w:rsidRPr="0078269D" w:rsidDel="00500908" w:rsidRDefault="001A3EA3">
            <w:pPr>
              <w:jc w:val="center"/>
              <w:rPr>
                <w:del w:id="9951" w:author="Mutali Nepfumbada" w:date="2022-10-27T15:40:00Z"/>
                <w:color w:val="FF0000"/>
                <w:lang w:val="en-US"/>
              </w:rPr>
            </w:pPr>
            <w:del w:id="9952" w:author="Mutali Nepfumbada" w:date="2022-10-27T15:40:00Z">
              <w:r w:rsidRPr="0078269D" w:rsidDel="00500908">
                <w:rPr>
                  <w:color w:val="FF0000"/>
                  <w:lang w:val="en-US"/>
                </w:rPr>
                <w:delText>-3.49</w:delText>
              </w:r>
            </w:del>
          </w:p>
        </w:tc>
        <w:tc>
          <w:tcPr>
            <w:tcW w:w="1864" w:type="dxa"/>
            <w:gridSpan w:val="2"/>
            <w:tcPrChange w:id="9953" w:author="Mutali Nepfumbada" w:date="2022-10-12T06:00:00Z">
              <w:tcPr>
                <w:tcW w:w="1784" w:type="dxa"/>
                <w:gridSpan w:val="2"/>
              </w:tcPr>
            </w:tcPrChange>
          </w:tcPr>
          <w:p w14:paraId="5C01A3AF" w14:textId="760A3056" w:rsidR="001A3EA3" w:rsidRPr="0078269D" w:rsidDel="00500908" w:rsidRDefault="001A3EA3">
            <w:pPr>
              <w:jc w:val="center"/>
              <w:rPr>
                <w:del w:id="9954" w:author="Mutali Nepfumbada" w:date="2022-10-27T15:40:00Z"/>
                <w:color w:val="FF0000"/>
                <w:lang w:val="en-US"/>
              </w:rPr>
            </w:pPr>
            <w:del w:id="9955" w:author="Mutali Nepfumbada" w:date="2022-10-27T15:40:00Z">
              <w:r w:rsidRPr="0078269D" w:rsidDel="00500908">
                <w:rPr>
                  <w:color w:val="FF0000"/>
                  <w:lang w:val="en-US"/>
                </w:rPr>
                <w:delText>-20.5</w:delText>
              </w:r>
            </w:del>
          </w:p>
        </w:tc>
      </w:tr>
      <w:tr w:rsidR="001A3EA3" w:rsidRPr="0078269D" w:rsidDel="00500908" w14:paraId="220D5F61" w14:textId="0BEFC671" w:rsidTr="007A664A">
        <w:trPr>
          <w:gridAfter w:val="1"/>
          <w:wAfter w:w="621" w:type="dxa"/>
          <w:trHeight w:val="242"/>
          <w:jc w:val="center"/>
          <w:del w:id="9956" w:author="Mutali Nepfumbada" w:date="2022-10-27T15:40:00Z"/>
          <w:trPrChange w:id="9957" w:author="Mutali Nepfumbada" w:date="2022-10-12T06:00:00Z">
            <w:trPr>
              <w:trHeight w:val="229"/>
              <w:jc w:val="center"/>
            </w:trPr>
          </w:trPrChange>
        </w:trPr>
        <w:tc>
          <w:tcPr>
            <w:tcW w:w="747" w:type="dxa"/>
            <w:noWrap/>
            <w:tcPrChange w:id="9958" w:author="Mutali Nepfumbada" w:date="2022-10-12T06:00:00Z">
              <w:tcPr>
                <w:tcW w:w="1302" w:type="dxa"/>
                <w:gridSpan w:val="2"/>
                <w:noWrap/>
              </w:tcPr>
            </w:tcPrChange>
          </w:tcPr>
          <w:p w14:paraId="552251C8" w14:textId="5C189B4C" w:rsidR="001A3EA3" w:rsidRPr="0078269D" w:rsidDel="00500908" w:rsidRDefault="001A3EA3">
            <w:pPr>
              <w:rPr>
                <w:del w:id="9959" w:author="Mutali Nepfumbada" w:date="2022-10-27T15:40:00Z"/>
                <w:bCs/>
                <w:lang w:val="en-US"/>
              </w:rPr>
            </w:pPr>
            <w:del w:id="9960" w:author="Mutali Nepfumbada" w:date="2022-10-27T15:40:00Z">
              <w:r w:rsidRPr="0078269D" w:rsidDel="00500908">
                <w:rPr>
                  <w:bCs/>
                  <w:lang w:val="en-US"/>
                </w:rPr>
                <w:delText>Jul 22</w:delText>
              </w:r>
            </w:del>
          </w:p>
        </w:tc>
        <w:tc>
          <w:tcPr>
            <w:tcW w:w="944" w:type="dxa"/>
            <w:noWrap/>
            <w:tcPrChange w:id="9961" w:author="Mutali Nepfumbada" w:date="2022-10-12T06:00:00Z">
              <w:tcPr>
                <w:tcW w:w="1646" w:type="dxa"/>
                <w:gridSpan w:val="3"/>
                <w:noWrap/>
              </w:tcPr>
            </w:tcPrChange>
          </w:tcPr>
          <w:p w14:paraId="20A84C63" w14:textId="61F879A4" w:rsidR="001A3EA3" w:rsidRPr="0078269D" w:rsidDel="00500908" w:rsidRDefault="001A3EA3">
            <w:pPr>
              <w:jc w:val="center"/>
              <w:rPr>
                <w:del w:id="9962" w:author="Mutali Nepfumbada" w:date="2022-10-27T15:40:00Z"/>
                <w:bCs/>
                <w:lang w:val="en-US"/>
              </w:rPr>
            </w:pPr>
            <w:del w:id="9963" w:author="Mutali Nepfumbada" w:date="2022-10-27T15:40:00Z">
              <w:r w:rsidRPr="0078269D" w:rsidDel="00500908">
                <w:rPr>
                  <w:bCs/>
                  <w:lang w:val="en-US"/>
                </w:rPr>
                <w:delText>17</w:delText>
              </w:r>
              <w:r w:rsidR="00107CC5" w:rsidRPr="0078269D" w:rsidDel="00500908">
                <w:rPr>
                  <w:bCs/>
                  <w:lang w:val="en-US"/>
                </w:rPr>
                <w:delText>,</w:delText>
              </w:r>
              <w:r w:rsidRPr="0078269D" w:rsidDel="00500908">
                <w:rPr>
                  <w:bCs/>
                  <w:lang w:val="en-US"/>
                </w:rPr>
                <w:delText>679</w:delText>
              </w:r>
            </w:del>
          </w:p>
        </w:tc>
        <w:tc>
          <w:tcPr>
            <w:tcW w:w="1250" w:type="dxa"/>
            <w:noWrap/>
            <w:tcPrChange w:id="9964" w:author="Mutali Nepfumbada" w:date="2022-10-12T06:00:00Z">
              <w:tcPr>
                <w:tcW w:w="1530" w:type="dxa"/>
                <w:gridSpan w:val="2"/>
                <w:noWrap/>
              </w:tcPr>
            </w:tcPrChange>
          </w:tcPr>
          <w:p w14:paraId="73872690" w14:textId="3928AB8B" w:rsidR="001A3EA3" w:rsidRPr="0078269D" w:rsidDel="00500908" w:rsidRDefault="001A3EA3">
            <w:pPr>
              <w:jc w:val="center"/>
              <w:rPr>
                <w:del w:id="9965" w:author="Mutali Nepfumbada" w:date="2022-10-27T15:40:00Z"/>
                <w:bCs/>
                <w:lang w:val="en-US"/>
              </w:rPr>
            </w:pPr>
            <w:del w:id="9966" w:author="Mutali Nepfumbada" w:date="2022-10-27T15:40:00Z">
              <w:r w:rsidRPr="0078269D" w:rsidDel="00500908">
                <w:rPr>
                  <w:bCs/>
                  <w:lang w:val="en-US"/>
                </w:rPr>
                <w:delText>15</w:delText>
              </w:r>
              <w:r w:rsidR="00130FCB" w:rsidRPr="0078269D" w:rsidDel="00500908">
                <w:rPr>
                  <w:bCs/>
                  <w:lang w:val="en-US"/>
                </w:rPr>
                <w:delText>,</w:delText>
              </w:r>
              <w:r w:rsidRPr="0078269D" w:rsidDel="00500908">
                <w:rPr>
                  <w:bCs/>
                  <w:lang w:val="en-US"/>
                </w:rPr>
                <w:delText>400</w:delText>
              </w:r>
            </w:del>
          </w:p>
        </w:tc>
        <w:tc>
          <w:tcPr>
            <w:tcW w:w="1098" w:type="dxa"/>
            <w:noWrap/>
            <w:tcPrChange w:id="9967" w:author="Mutali Nepfumbada" w:date="2022-10-12T06:00:00Z">
              <w:tcPr>
                <w:tcW w:w="1542" w:type="dxa"/>
                <w:gridSpan w:val="2"/>
                <w:noWrap/>
              </w:tcPr>
            </w:tcPrChange>
          </w:tcPr>
          <w:p w14:paraId="22DF4FC9" w14:textId="205F4380" w:rsidR="001A3EA3" w:rsidRPr="0078269D" w:rsidDel="00500908" w:rsidRDefault="001A3EA3">
            <w:pPr>
              <w:jc w:val="center"/>
              <w:rPr>
                <w:del w:id="9968" w:author="Mutali Nepfumbada" w:date="2022-10-27T15:40:00Z"/>
                <w:bCs/>
                <w:lang w:val="en-US"/>
              </w:rPr>
            </w:pPr>
            <w:del w:id="9969"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238</w:delText>
              </w:r>
            </w:del>
          </w:p>
        </w:tc>
        <w:tc>
          <w:tcPr>
            <w:tcW w:w="896" w:type="dxa"/>
            <w:gridSpan w:val="2"/>
            <w:tcPrChange w:id="9970" w:author="Mutali Nepfumbada" w:date="2022-10-12T06:00:00Z">
              <w:tcPr>
                <w:tcW w:w="1519" w:type="dxa"/>
              </w:tcPr>
            </w:tcPrChange>
          </w:tcPr>
          <w:p w14:paraId="6C049407" w14:textId="71779210" w:rsidR="001A3EA3" w:rsidRPr="0078269D" w:rsidDel="00500908" w:rsidRDefault="001A3EA3">
            <w:pPr>
              <w:jc w:val="center"/>
              <w:rPr>
                <w:del w:id="9971" w:author="Mutali Nepfumbada" w:date="2022-10-27T15:40:00Z"/>
                <w:color w:val="FF0000"/>
                <w:lang w:val="en-US"/>
              </w:rPr>
            </w:pPr>
            <w:del w:id="9972" w:author="Mutali Nepfumbada" w:date="2022-10-27T15:40:00Z">
              <w:r w:rsidRPr="0078269D" w:rsidDel="00500908">
                <w:rPr>
                  <w:color w:val="FF0000"/>
                  <w:lang w:val="en-US"/>
                </w:rPr>
                <w:delText>-13.81</w:delText>
              </w:r>
            </w:del>
          </w:p>
        </w:tc>
        <w:tc>
          <w:tcPr>
            <w:tcW w:w="1864" w:type="dxa"/>
            <w:gridSpan w:val="2"/>
            <w:tcPrChange w:id="9973" w:author="Mutali Nepfumbada" w:date="2022-10-12T06:00:00Z">
              <w:tcPr>
                <w:tcW w:w="1784" w:type="dxa"/>
                <w:gridSpan w:val="2"/>
              </w:tcPr>
            </w:tcPrChange>
          </w:tcPr>
          <w:p w14:paraId="06AFD1B9" w14:textId="0125385C" w:rsidR="001A3EA3" w:rsidRPr="0078269D" w:rsidDel="00500908" w:rsidRDefault="001A3EA3">
            <w:pPr>
              <w:jc w:val="center"/>
              <w:rPr>
                <w:del w:id="9974" w:author="Mutali Nepfumbada" w:date="2022-10-27T15:40:00Z"/>
                <w:color w:val="FF0000"/>
                <w:lang w:val="en-US"/>
              </w:rPr>
            </w:pPr>
            <w:del w:id="9975" w:author="Mutali Nepfumbada" w:date="2022-10-27T15:40:00Z">
              <w:r w:rsidRPr="0078269D" w:rsidDel="00500908">
                <w:rPr>
                  <w:color w:val="FF0000"/>
                  <w:lang w:val="en-US"/>
                </w:rPr>
                <w:delText>-1.05</w:delText>
              </w:r>
            </w:del>
          </w:p>
        </w:tc>
      </w:tr>
      <w:tr w:rsidR="001A3EA3" w:rsidRPr="0078269D" w:rsidDel="00500908" w14:paraId="74CA077D" w14:textId="2E27948B" w:rsidTr="007A664A">
        <w:trPr>
          <w:gridAfter w:val="1"/>
          <w:wAfter w:w="621" w:type="dxa"/>
          <w:trHeight w:val="236"/>
          <w:jc w:val="center"/>
          <w:del w:id="9976" w:author="Mutali Nepfumbada" w:date="2022-10-27T15:40:00Z"/>
          <w:trPrChange w:id="9977" w:author="Mutali Nepfumbada" w:date="2022-10-12T06:00:00Z">
            <w:trPr>
              <w:trHeight w:val="224"/>
              <w:jc w:val="center"/>
            </w:trPr>
          </w:trPrChange>
        </w:trPr>
        <w:tc>
          <w:tcPr>
            <w:tcW w:w="747" w:type="dxa"/>
            <w:noWrap/>
            <w:tcPrChange w:id="9978" w:author="Mutali Nepfumbada" w:date="2022-10-12T06:00:00Z">
              <w:tcPr>
                <w:tcW w:w="1302" w:type="dxa"/>
                <w:gridSpan w:val="2"/>
                <w:noWrap/>
              </w:tcPr>
            </w:tcPrChange>
          </w:tcPr>
          <w:p w14:paraId="7610D66A" w14:textId="77D4BA0F" w:rsidR="001A3EA3" w:rsidRPr="0078269D" w:rsidDel="00500908" w:rsidRDefault="001A3EA3">
            <w:pPr>
              <w:rPr>
                <w:del w:id="9979" w:author="Mutali Nepfumbada" w:date="2022-10-27T15:40:00Z"/>
                <w:bCs/>
                <w:lang w:val="en-US"/>
              </w:rPr>
            </w:pPr>
            <w:del w:id="9980" w:author="Mutali Nepfumbada" w:date="2022-10-27T15:40:00Z">
              <w:r w:rsidRPr="0078269D" w:rsidDel="00500908">
                <w:rPr>
                  <w:bCs/>
                  <w:lang w:val="en-US"/>
                </w:rPr>
                <w:delText>Aug 22</w:delText>
              </w:r>
            </w:del>
          </w:p>
        </w:tc>
        <w:tc>
          <w:tcPr>
            <w:tcW w:w="944" w:type="dxa"/>
            <w:noWrap/>
            <w:tcPrChange w:id="9981" w:author="Mutali Nepfumbada" w:date="2022-10-12T06:00:00Z">
              <w:tcPr>
                <w:tcW w:w="1646" w:type="dxa"/>
                <w:gridSpan w:val="3"/>
                <w:noWrap/>
              </w:tcPr>
            </w:tcPrChange>
          </w:tcPr>
          <w:p w14:paraId="7EFE99F7" w14:textId="6AED96DF" w:rsidR="001A3EA3" w:rsidRPr="0078269D" w:rsidDel="00500908" w:rsidRDefault="001A3EA3">
            <w:pPr>
              <w:jc w:val="center"/>
              <w:rPr>
                <w:del w:id="9982" w:author="Mutali Nepfumbada" w:date="2022-10-27T15:40:00Z"/>
                <w:bCs/>
                <w:lang w:val="en-US"/>
              </w:rPr>
            </w:pPr>
            <w:del w:id="9983"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796</w:delText>
              </w:r>
            </w:del>
          </w:p>
        </w:tc>
        <w:tc>
          <w:tcPr>
            <w:tcW w:w="1250" w:type="dxa"/>
            <w:noWrap/>
            <w:tcPrChange w:id="9984" w:author="Mutali Nepfumbada" w:date="2022-10-12T06:00:00Z">
              <w:tcPr>
                <w:tcW w:w="1530" w:type="dxa"/>
                <w:gridSpan w:val="2"/>
                <w:noWrap/>
              </w:tcPr>
            </w:tcPrChange>
          </w:tcPr>
          <w:p w14:paraId="08658382" w14:textId="5ED192F7" w:rsidR="001A3EA3" w:rsidRPr="0078269D" w:rsidDel="00500908" w:rsidRDefault="001A3EA3">
            <w:pPr>
              <w:jc w:val="center"/>
              <w:rPr>
                <w:del w:id="9985" w:author="Mutali Nepfumbada" w:date="2022-10-27T15:40:00Z"/>
                <w:bCs/>
                <w:lang w:val="en-US"/>
              </w:rPr>
            </w:pPr>
            <w:del w:id="9986" w:author="Mutali Nepfumbada" w:date="2022-10-27T15:40:00Z">
              <w:r w:rsidRPr="0078269D" w:rsidDel="00500908">
                <w:rPr>
                  <w:bCs/>
                  <w:lang w:val="en-US"/>
                </w:rPr>
                <w:delText>20</w:delText>
              </w:r>
              <w:r w:rsidR="00CF00C1" w:rsidRPr="0078269D" w:rsidDel="00500908">
                <w:rPr>
                  <w:bCs/>
                  <w:lang w:val="en-US"/>
                </w:rPr>
                <w:delText>,</w:delText>
              </w:r>
              <w:r w:rsidRPr="0078269D" w:rsidDel="00500908">
                <w:rPr>
                  <w:bCs/>
                  <w:lang w:val="en-US"/>
                </w:rPr>
                <w:delText>100</w:delText>
              </w:r>
            </w:del>
          </w:p>
        </w:tc>
        <w:tc>
          <w:tcPr>
            <w:tcW w:w="1098" w:type="dxa"/>
            <w:noWrap/>
            <w:tcPrChange w:id="9987" w:author="Mutali Nepfumbada" w:date="2022-10-12T06:00:00Z">
              <w:tcPr>
                <w:tcW w:w="1542" w:type="dxa"/>
                <w:gridSpan w:val="2"/>
                <w:noWrap/>
              </w:tcPr>
            </w:tcPrChange>
          </w:tcPr>
          <w:p w14:paraId="3972BF8F" w14:textId="223A9687" w:rsidR="001A3EA3" w:rsidRPr="0078269D" w:rsidDel="00500908" w:rsidRDefault="001A3EA3">
            <w:pPr>
              <w:jc w:val="center"/>
              <w:rPr>
                <w:del w:id="9988" w:author="Mutali Nepfumbada" w:date="2022-10-27T15:40:00Z"/>
                <w:bCs/>
                <w:lang w:val="en-US"/>
              </w:rPr>
            </w:pPr>
            <w:del w:id="9989" w:author="Mutali Nepfumbada" w:date="2022-10-27T15:40:00Z">
              <w:r w:rsidRPr="0078269D" w:rsidDel="00500908">
                <w:rPr>
                  <w:bCs/>
                  <w:lang w:val="en-US"/>
                </w:rPr>
                <w:delText>22</w:delText>
              </w:r>
              <w:r w:rsidR="00591C3F" w:rsidRPr="0078269D" w:rsidDel="00500908">
                <w:rPr>
                  <w:bCs/>
                  <w:lang w:val="en-US"/>
                </w:rPr>
                <w:delText>,</w:delText>
              </w:r>
              <w:r w:rsidRPr="0078269D" w:rsidDel="00500908">
                <w:rPr>
                  <w:bCs/>
                  <w:lang w:val="en-US"/>
                </w:rPr>
                <w:delText>528</w:delText>
              </w:r>
            </w:del>
          </w:p>
        </w:tc>
        <w:tc>
          <w:tcPr>
            <w:tcW w:w="896" w:type="dxa"/>
            <w:gridSpan w:val="2"/>
            <w:tcPrChange w:id="9990" w:author="Mutali Nepfumbada" w:date="2022-10-12T06:00:00Z">
              <w:tcPr>
                <w:tcW w:w="1519" w:type="dxa"/>
              </w:tcPr>
            </w:tcPrChange>
          </w:tcPr>
          <w:p w14:paraId="022BA6AC" w14:textId="645FB088" w:rsidR="001A3EA3" w:rsidRPr="0078269D" w:rsidDel="00500908" w:rsidRDefault="001A3EA3">
            <w:pPr>
              <w:jc w:val="center"/>
              <w:rPr>
                <w:del w:id="9991" w:author="Mutali Nepfumbada" w:date="2022-10-27T15:40:00Z"/>
                <w:color w:val="FF0000"/>
                <w:lang w:val="en-US"/>
              </w:rPr>
            </w:pPr>
            <w:del w:id="9992" w:author="Mutali Nepfumbada" w:date="2022-10-27T15:40:00Z">
              <w:r w:rsidRPr="0078269D" w:rsidDel="00500908">
                <w:rPr>
                  <w:color w:val="00B050"/>
                  <w:lang w:val="en-US"/>
                </w:rPr>
                <w:delText>3.36</w:delText>
              </w:r>
            </w:del>
          </w:p>
        </w:tc>
        <w:tc>
          <w:tcPr>
            <w:tcW w:w="1864" w:type="dxa"/>
            <w:gridSpan w:val="2"/>
            <w:tcPrChange w:id="9993" w:author="Mutali Nepfumbada" w:date="2022-10-12T06:00:00Z">
              <w:tcPr>
                <w:tcW w:w="1784" w:type="dxa"/>
                <w:gridSpan w:val="2"/>
              </w:tcPr>
            </w:tcPrChange>
          </w:tcPr>
          <w:p w14:paraId="5FA5C02A" w14:textId="2D12327C" w:rsidR="001A3EA3" w:rsidRPr="0078269D" w:rsidDel="00500908" w:rsidRDefault="001A3EA3">
            <w:pPr>
              <w:jc w:val="center"/>
              <w:rPr>
                <w:del w:id="9994" w:author="Mutali Nepfumbada" w:date="2022-10-27T15:40:00Z"/>
                <w:color w:val="FF0000"/>
                <w:lang w:val="en-US"/>
              </w:rPr>
            </w:pPr>
            <w:del w:id="9995" w:author="Mutali Nepfumbada" w:date="2022-10-27T15:40:00Z">
              <w:r w:rsidRPr="0078269D" w:rsidDel="00500908">
                <w:rPr>
                  <w:color w:val="00B050"/>
                  <w:lang w:val="en-US"/>
                </w:rPr>
                <w:delText>12.08</w:delText>
              </w:r>
            </w:del>
          </w:p>
        </w:tc>
      </w:tr>
      <w:tr w:rsidR="001A3EA3" w:rsidRPr="0078269D" w:rsidDel="00500908" w14:paraId="64F0E885" w14:textId="7BF56287" w:rsidTr="007A664A">
        <w:trPr>
          <w:gridAfter w:val="1"/>
          <w:wAfter w:w="621" w:type="dxa"/>
          <w:trHeight w:val="236"/>
          <w:jc w:val="center"/>
          <w:del w:id="9996" w:author="Mutali Nepfumbada" w:date="2022-10-27T15:40:00Z"/>
          <w:trPrChange w:id="9997" w:author="Mutali Nepfumbada" w:date="2022-10-12T06:00:00Z">
            <w:trPr>
              <w:trHeight w:val="224"/>
              <w:jc w:val="center"/>
            </w:trPr>
          </w:trPrChange>
        </w:trPr>
        <w:tc>
          <w:tcPr>
            <w:tcW w:w="747" w:type="dxa"/>
            <w:noWrap/>
            <w:tcPrChange w:id="9998" w:author="Mutali Nepfumbada" w:date="2022-10-12T06:00:00Z">
              <w:tcPr>
                <w:tcW w:w="1302" w:type="dxa"/>
                <w:gridSpan w:val="2"/>
                <w:noWrap/>
              </w:tcPr>
            </w:tcPrChange>
          </w:tcPr>
          <w:p w14:paraId="4AD990C8" w14:textId="53343072" w:rsidR="001A3EA3" w:rsidRPr="0078269D" w:rsidDel="00500908" w:rsidRDefault="001A3EA3">
            <w:pPr>
              <w:rPr>
                <w:del w:id="9999" w:author="Mutali Nepfumbada" w:date="2022-10-27T15:40:00Z"/>
                <w:b/>
                <w:lang w:val="en-US"/>
              </w:rPr>
            </w:pPr>
            <w:del w:id="10000" w:author="Mutali Nepfumbada" w:date="2022-10-27T15:40:00Z">
              <w:r w:rsidRPr="0078269D" w:rsidDel="00500908">
                <w:rPr>
                  <w:b/>
                  <w:lang w:val="en-US"/>
                </w:rPr>
                <w:delText>Total</w:delText>
              </w:r>
            </w:del>
          </w:p>
        </w:tc>
        <w:tc>
          <w:tcPr>
            <w:tcW w:w="944" w:type="dxa"/>
            <w:noWrap/>
            <w:tcPrChange w:id="10001" w:author="Mutali Nepfumbada" w:date="2022-10-12T06:00:00Z">
              <w:tcPr>
                <w:tcW w:w="1646" w:type="dxa"/>
                <w:gridSpan w:val="3"/>
                <w:noWrap/>
              </w:tcPr>
            </w:tcPrChange>
          </w:tcPr>
          <w:p w14:paraId="17942426" w14:textId="4924DD74" w:rsidR="001A3EA3" w:rsidRPr="0078269D" w:rsidDel="00500908" w:rsidRDefault="001A3EA3">
            <w:pPr>
              <w:jc w:val="center"/>
              <w:rPr>
                <w:del w:id="10002" w:author="Mutali Nepfumbada" w:date="2022-10-27T15:40:00Z"/>
                <w:b/>
                <w:lang w:val="en-US"/>
              </w:rPr>
            </w:pPr>
            <w:del w:id="10003" w:author="Mutali Nepfumbada" w:date="2022-10-27T15:40:00Z">
              <w:r w:rsidRPr="0078269D" w:rsidDel="00500908">
                <w:rPr>
                  <w:b/>
                  <w:lang w:val="en-US"/>
                </w:rPr>
                <w:delText>119</w:delText>
              </w:r>
              <w:r w:rsidR="00107CC5" w:rsidRPr="0078269D" w:rsidDel="00500908">
                <w:rPr>
                  <w:b/>
                  <w:lang w:val="en-US"/>
                </w:rPr>
                <w:delText>,</w:delText>
              </w:r>
              <w:r w:rsidRPr="0078269D" w:rsidDel="00500908">
                <w:rPr>
                  <w:b/>
                  <w:lang w:val="en-US"/>
                </w:rPr>
                <w:delText>918</w:delText>
              </w:r>
            </w:del>
          </w:p>
        </w:tc>
        <w:tc>
          <w:tcPr>
            <w:tcW w:w="1250" w:type="dxa"/>
            <w:noWrap/>
            <w:tcPrChange w:id="10004" w:author="Mutali Nepfumbada" w:date="2022-10-12T06:00:00Z">
              <w:tcPr>
                <w:tcW w:w="1530" w:type="dxa"/>
                <w:gridSpan w:val="2"/>
                <w:noWrap/>
              </w:tcPr>
            </w:tcPrChange>
          </w:tcPr>
          <w:p w14:paraId="293B70F7" w14:textId="0B264E97" w:rsidR="001A3EA3" w:rsidRPr="0078269D" w:rsidDel="00500908" w:rsidRDefault="001A3EA3">
            <w:pPr>
              <w:jc w:val="center"/>
              <w:rPr>
                <w:del w:id="10005" w:author="Mutali Nepfumbada" w:date="2022-10-27T15:40:00Z"/>
                <w:b/>
                <w:lang w:val="en-US"/>
              </w:rPr>
            </w:pPr>
            <w:del w:id="10006" w:author="Mutali Nepfumbada" w:date="2022-10-27T15:40:00Z">
              <w:r w:rsidRPr="0078269D" w:rsidDel="00500908">
                <w:rPr>
                  <w:b/>
                  <w:lang w:val="en-US"/>
                </w:rPr>
                <w:delText>127</w:delText>
              </w:r>
              <w:r w:rsidR="00107CC5" w:rsidRPr="0078269D" w:rsidDel="00500908">
                <w:rPr>
                  <w:b/>
                  <w:lang w:val="en-US"/>
                </w:rPr>
                <w:delText>,</w:delText>
              </w:r>
              <w:r w:rsidRPr="0078269D" w:rsidDel="00500908">
                <w:rPr>
                  <w:b/>
                  <w:lang w:val="en-US"/>
                </w:rPr>
                <w:delText>176</w:delText>
              </w:r>
            </w:del>
          </w:p>
        </w:tc>
        <w:tc>
          <w:tcPr>
            <w:tcW w:w="1098" w:type="dxa"/>
            <w:noWrap/>
            <w:tcPrChange w:id="10007" w:author="Mutali Nepfumbada" w:date="2022-10-12T06:00:00Z">
              <w:tcPr>
                <w:tcW w:w="1542" w:type="dxa"/>
                <w:gridSpan w:val="2"/>
                <w:noWrap/>
              </w:tcPr>
            </w:tcPrChange>
          </w:tcPr>
          <w:p w14:paraId="68697F2E" w14:textId="74346300" w:rsidR="001A3EA3" w:rsidRPr="0078269D" w:rsidDel="00500908" w:rsidRDefault="001A3EA3">
            <w:pPr>
              <w:jc w:val="center"/>
              <w:rPr>
                <w:del w:id="10008" w:author="Mutali Nepfumbada" w:date="2022-10-27T15:40:00Z"/>
                <w:b/>
                <w:lang w:val="en-US"/>
              </w:rPr>
            </w:pPr>
            <w:del w:id="10009" w:author="Mutali Nepfumbada" w:date="2022-10-27T15:40:00Z">
              <w:r w:rsidRPr="0078269D" w:rsidDel="00500908">
                <w:rPr>
                  <w:b/>
                  <w:lang w:val="en-US"/>
                </w:rPr>
                <w:delText>112</w:delText>
              </w:r>
              <w:r w:rsidR="00591C3F" w:rsidRPr="0078269D" w:rsidDel="00500908">
                <w:rPr>
                  <w:b/>
                  <w:lang w:val="en-US"/>
                </w:rPr>
                <w:delText>,</w:delText>
              </w:r>
              <w:r w:rsidRPr="0078269D" w:rsidDel="00500908">
                <w:rPr>
                  <w:b/>
                  <w:lang w:val="en-US"/>
                </w:rPr>
                <w:delText>142</w:delText>
              </w:r>
            </w:del>
          </w:p>
        </w:tc>
        <w:tc>
          <w:tcPr>
            <w:tcW w:w="896" w:type="dxa"/>
            <w:gridSpan w:val="2"/>
            <w:tcPrChange w:id="10010" w:author="Mutali Nepfumbada" w:date="2022-10-12T06:00:00Z">
              <w:tcPr>
                <w:tcW w:w="1519" w:type="dxa"/>
              </w:tcPr>
            </w:tcPrChange>
          </w:tcPr>
          <w:p w14:paraId="3241048B" w14:textId="217F94D0" w:rsidR="001A3EA3" w:rsidRPr="0078269D" w:rsidDel="00500908" w:rsidRDefault="001A3EA3">
            <w:pPr>
              <w:jc w:val="center"/>
              <w:rPr>
                <w:del w:id="10011" w:author="Mutali Nepfumbada" w:date="2022-10-27T15:40:00Z"/>
                <w:b/>
                <w:color w:val="FF0000"/>
                <w:lang w:val="en-US"/>
              </w:rPr>
            </w:pPr>
            <w:del w:id="10012" w:author="Mutali Nepfumbada" w:date="2022-10-27T15:40:00Z">
              <w:r w:rsidRPr="0078269D" w:rsidDel="00500908">
                <w:rPr>
                  <w:b/>
                  <w:color w:val="FF0000"/>
                  <w:lang w:val="en-US"/>
                </w:rPr>
                <w:delText>-6.48</w:delText>
              </w:r>
            </w:del>
          </w:p>
        </w:tc>
        <w:tc>
          <w:tcPr>
            <w:tcW w:w="1864" w:type="dxa"/>
            <w:gridSpan w:val="2"/>
            <w:tcPrChange w:id="10013" w:author="Mutali Nepfumbada" w:date="2022-10-12T06:00:00Z">
              <w:tcPr>
                <w:tcW w:w="1784" w:type="dxa"/>
                <w:gridSpan w:val="2"/>
              </w:tcPr>
            </w:tcPrChange>
          </w:tcPr>
          <w:p w14:paraId="03581381" w14:textId="698705C6" w:rsidR="001A3EA3" w:rsidRPr="0078269D" w:rsidDel="00500908" w:rsidRDefault="001A3EA3">
            <w:pPr>
              <w:jc w:val="center"/>
              <w:rPr>
                <w:del w:id="10014" w:author="Mutali Nepfumbada" w:date="2022-10-27T15:40:00Z"/>
                <w:b/>
                <w:color w:val="FF0000"/>
                <w:lang w:val="en-US"/>
              </w:rPr>
            </w:pPr>
            <w:del w:id="10015" w:author="Mutali Nepfumbada" w:date="2022-10-27T15:40:00Z">
              <w:r w:rsidRPr="0078269D" w:rsidDel="00500908">
                <w:rPr>
                  <w:b/>
                  <w:color w:val="FF0000"/>
                  <w:lang w:val="en-US"/>
                </w:rPr>
                <w:delText>-11.82</w:delText>
              </w:r>
            </w:del>
          </w:p>
        </w:tc>
      </w:tr>
    </w:tbl>
    <w:p w14:paraId="545CB26A" w14:textId="4589D4E7" w:rsidR="001A3EA3" w:rsidRPr="0078269D" w:rsidDel="00500908" w:rsidRDefault="001A3EA3" w:rsidP="001A3EA3">
      <w:pPr>
        <w:pStyle w:val="Caption"/>
        <w:rPr>
          <w:del w:id="10016" w:author="Mutali Nepfumbada" w:date="2022-10-27T15:40:00Z"/>
        </w:rPr>
      </w:pPr>
      <w:bookmarkStart w:id="10017" w:name="_Toc115023715"/>
      <w:del w:id="10018" w:author="Mutali Nepfumbada" w:date="2022-10-27T15:40:00Z">
        <w:r w:rsidRPr="0078269D" w:rsidDel="00500908">
          <w:delText xml:space="preserve">Table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8</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Table \* ARABIC \s 1 </w:delInstrText>
        </w:r>
        <w:r w:rsidDel="00500908">
          <w:rPr>
            <w:i w:val="0"/>
            <w:iCs w:val="0"/>
          </w:rPr>
          <w:fldChar w:fldCharType="separate"/>
        </w:r>
      </w:del>
      <w:del w:id="10019" w:author="Mutali Nepfumbada" w:date="2022-10-14T06:13:00Z">
        <w:r w:rsidRPr="0078269D" w:rsidDel="00E109C1">
          <w:rPr>
            <w:noProof/>
          </w:rPr>
          <w:delText>2</w:delText>
        </w:r>
      </w:del>
      <w:del w:id="10020" w:author="Mutali Nepfumbada" w:date="2022-10-27T15:40:00Z">
        <w:r w:rsidDel="00500908">
          <w:rPr>
            <w:i w:val="0"/>
            <w:iCs w:val="0"/>
          </w:rPr>
          <w:fldChar w:fldCharType="end"/>
        </w:r>
        <w:r w:rsidRPr="00D82B8B" w:rsidDel="00500908">
          <w:rPr>
            <w:noProof/>
          </w:rPr>
          <w:delText xml:space="preserve">: </w:delText>
        </w:r>
        <w:r w:rsidRPr="0078269D" w:rsidDel="00500908">
          <w:rPr>
            <w:noProof/>
          </w:rPr>
          <w:delText>Hermanus</w:delText>
        </w:r>
        <w:r w:rsidRPr="0078269D" w:rsidDel="00500908">
          <w:delText xml:space="preserve"> Production and Forecast</w:delText>
        </w:r>
        <w:bookmarkEnd w:id="10017"/>
      </w:del>
    </w:p>
    <w:p w14:paraId="48020B9C" w14:textId="0D7D16C6" w:rsidR="001A3EA3" w:rsidRPr="00D82B8B" w:rsidDel="00500908" w:rsidRDefault="001A3EA3" w:rsidP="005D5866">
      <w:pPr>
        <w:jc w:val="center"/>
        <w:rPr>
          <w:del w:id="10021" w:author="Mutali Nepfumbada" w:date="2022-10-27T15:40:00Z"/>
          <w:lang w:val="en-US"/>
        </w:rPr>
      </w:pPr>
      <w:del w:id="10022" w:author="Mutali Nepfumbada" w:date="2022-10-27T15:40:00Z">
        <w:r w:rsidRPr="00D82B8B" w:rsidDel="00500908">
          <w:rPr>
            <w:noProof/>
          </w:rPr>
          <w:drawing>
            <wp:inline distT="0" distB="0" distL="0" distR="0" wp14:anchorId="2EB1031E" wp14:editId="57D162C6">
              <wp:extent cx="5760000" cy="3168066"/>
              <wp:effectExtent l="0" t="0" r="0" b="0"/>
              <wp:docPr id="104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46"/>
                      <a:stretch>
                        <a:fillRect/>
                      </a:stretch>
                    </pic:blipFill>
                    <pic:spPr>
                      <a:xfrm>
                        <a:off x="0" y="0"/>
                        <a:ext cx="5760000" cy="3168066"/>
                      </a:xfrm>
                      <a:prstGeom prst="rect">
                        <a:avLst/>
                      </a:prstGeom>
                    </pic:spPr>
                  </pic:pic>
                </a:graphicData>
              </a:graphic>
            </wp:inline>
          </w:drawing>
        </w:r>
      </w:del>
    </w:p>
    <w:p w14:paraId="682267B2" w14:textId="2F3CCFDD" w:rsidR="001A3EA3" w:rsidRPr="0078269D" w:rsidDel="00500908" w:rsidRDefault="001A3EA3" w:rsidP="001A3EA3">
      <w:pPr>
        <w:pStyle w:val="Caption"/>
        <w:rPr>
          <w:del w:id="10023" w:author="Mutali Nepfumbada" w:date="2022-10-27T15:40:00Z"/>
        </w:rPr>
      </w:pPr>
      <w:bookmarkStart w:id="10024" w:name="_Toc115023563"/>
      <w:commentRangeStart w:id="10025"/>
      <w:commentRangeStart w:id="10026"/>
      <w:del w:id="10027" w:author="Mutali Nepfumbada" w:date="2022-10-27T15:40:00Z">
        <w:r w:rsidRPr="0078269D"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8</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10028" w:author="Mutali Nepfumbada" w:date="2022-10-14T06:13:00Z">
        <w:r w:rsidRPr="0078269D" w:rsidDel="00E109C1">
          <w:rPr>
            <w:noProof/>
          </w:rPr>
          <w:delText>1</w:delText>
        </w:r>
      </w:del>
      <w:del w:id="10029" w:author="Mutali Nepfumbada" w:date="2022-10-27T15:40:00Z">
        <w:r w:rsidDel="00500908">
          <w:rPr>
            <w:i w:val="0"/>
            <w:iCs w:val="0"/>
          </w:rPr>
          <w:fldChar w:fldCharType="end"/>
        </w:r>
        <w:r w:rsidRPr="00D82B8B" w:rsidDel="00500908">
          <w:delText xml:space="preserve">: </w:delText>
        </w:r>
        <w:r w:rsidRPr="0078269D" w:rsidDel="00500908">
          <w:delText>Hermanus</w:delText>
        </w:r>
        <w:r w:rsidRPr="0078269D" w:rsidDel="00500908">
          <w:rPr>
            <w:lang w:eastAsia="en-US"/>
          </w:rPr>
          <w:delText xml:space="preserve"> Production Vs Forecast</w:delText>
        </w:r>
        <w:bookmarkEnd w:id="10024"/>
      </w:del>
    </w:p>
    <w:p w14:paraId="45C87D0D" w14:textId="56B2F15D" w:rsidR="00802E5C" w:rsidRPr="0078269D" w:rsidRDefault="00802E5C" w:rsidP="001A3EA3"/>
    <w:p w14:paraId="5D2BEAA4" w14:textId="31394760" w:rsidR="00000E2E" w:rsidRPr="0078269D" w:rsidRDefault="00EC5EBC" w:rsidP="001A3EA3">
      <w:r w:rsidRPr="0078269D">
        <w:t>We note that the weather adjus</w:t>
      </w:r>
      <w:r w:rsidR="007B6306" w:rsidRPr="0078269D">
        <w:t xml:space="preserve">ted forecast shows a higher production than the P50 </w:t>
      </w:r>
      <w:r w:rsidR="007D797A" w:rsidRPr="0078269D">
        <w:t>(originally</w:t>
      </w:r>
      <w:r w:rsidR="007B6306" w:rsidRPr="0078269D">
        <w:t xml:space="preserve"> forecast</w:t>
      </w:r>
      <w:r w:rsidR="00543696" w:rsidRPr="0078269D">
        <w:t>),</w:t>
      </w:r>
      <w:r w:rsidR="009C6B28" w:rsidRPr="0078269D">
        <w:t xml:space="preserve"> Which indicates that the plant </w:t>
      </w:r>
      <w:r w:rsidR="00543696" w:rsidRPr="0078269D">
        <w:t>experienced high</w:t>
      </w:r>
      <w:r w:rsidR="009C6B28" w:rsidRPr="0078269D">
        <w:t xml:space="preserve"> enough irradiance to meet the</w:t>
      </w:r>
      <w:r w:rsidR="00251DAB" w:rsidRPr="0078269D">
        <w:t xml:space="preserve"> expected </w:t>
      </w:r>
      <w:r w:rsidR="00543696" w:rsidRPr="0078269D">
        <w:t>P</w:t>
      </w:r>
      <w:r w:rsidR="00251DAB" w:rsidRPr="0078269D">
        <w:t xml:space="preserve">50 </w:t>
      </w:r>
      <w:r w:rsidR="003818B4" w:rsidRPr="0078269D">
        <w:t>forecast,</w:t>
      </w:r>
      <w:r w:rsidR="00251DAB" w:rsidRPr="0078269D">
        <w:t xml:space="preserve"> and the irradiation measurement show similar results </w:t>
      </w:r>
      <w:r w:rsidR="003818B4" w:rsidRPr="0078269D">
        <w:t>except for</w:t>
      </w:r>
      <w:r w:rsidR="00C24157" w:rsidRPr="0078269D">
        <w:t xml:space="preserve"> April and July</w:t>
      </w:r>
      <w:r w:rsidR="0035144A" w:rsidRPr="0078269D">
        <w:t xml:space="preserve"> 2022</w:t>
      </w:r>
      <w:r w:rsidR="003818B4" w:rsidRPr="0078269D">
        <w:t xml:space="preserve"> months</w:t>
      </w:r>
      <w:r w:rsidR="00CF4302" w:rsidRPr="0078269D">
        <w:t xml:space="preserve"> w</w:t>
      </w:r>
      <w:ins w:id="10030" w:author="Justin Wimbush" w:date="2022-11-01T18:15:00Z">
        <w:r w:rsidR="00A43AE1">
          <w:t>h</w:t>
        </w:r>
      </w:ins>
      <w:r w:rsidR="00CF4302" w:rsidRPr="0078269D">
        <w:t>ere the irradiance was below the expected forecast</w:t>
      </w:r>
      <w:r w:rsidR="0035144A" w:rsidRPr="0078269D">
        <w:t>.</w:t>
      </w:r>
      <w:r w:rsidR="00BB4109" w:rsidRPr="0078269D">
        <w:t xml:space="preserve"> </w:t>
      </w:r>
      <w:r w:rsidR="00164E76" w:rsidRPr="0078269D">
        <w:t>Harmattan</w:t>
      </w:r>
      <w:r w:rsidR="0020280A" w:rsidRPr="0078269D">
        <w:t xml:space="preserve"> has only noted on</w:t>
      </w:r>
      <w:r w:rsidR="00164E76" w:rsidRPr="0078269D">
        <w:t>e unscheduled maintenance</w:t>
      </w:r>
      <w:r w:rsidR="0020280A" w:rsidRPr="0078269D">
        <w:t xml:space="preserve"> </w:t>
      </w:r>
      <w:r w:rsidR="00701C5B" w:rsidRPr="0078269D">
        <w:t>incident since</w:t>
      </w:r>
      <w:r w:rsidR="0020280A" w:rsidRPr="0078269D">
        <w:t xml:space="preserve"> CO</w:t>
      </w:r>
      <w:r w:rsidR="00164E76" w:rsidRPr="0078269D">
        <w:t xml:space="preserve">D </w:t>
      </w:r>
      <w:ins w:id="10031" w:author="Justin Wimbush" w:date="2022-11-01T18:15:00Z">
        <w:r w:rsidR="008C44C3">
          <w:t>w</w:t>
        </w:r>
      </w:ins>
      <w:del w:id="10032" w:author="Justin Wimbush" w:date="2022-11-01T18:15:00Z">
        <w:r w:rsidR="00164E76" w:rsidRPr="0078269D">
          <w:delText>W</w:delText>
        </w:r>
      </w:del>
      <w:r w:rsidR="00164E76" w:rsidRPr="0078269D">
        <w:t xml:space="preserve">hich does not </w:t>
      </w:r>
      <w:r w:rsidR="00701C5B" w:rsidRPr="0078269D">
        <w:t xml:space="preserve">explain the high </w:t>
      </w:r>
      <w:ins w:id="10033" w:author="Justin Wimbush" w:date="2022-11-01T18:15:00Z">
        <w:r w:rsidR="008C44C3">
          <w:t xml:space="preserve">level of </w:t>
        </w:r>
      </w:ins>
      <w:r w:rsidR="00701C5B" w:rsidRPr="0078269D">
        <w:t>underperformance.</w:t>
      </w:r>
      <w:r w:rsidR="00C8661C" w:rsidRPr="0078269D">
        <w:t xml:space="preserve"> In </w:t>
      </w:r>
      <w:r w:rsidR="001200B3" w:rsidRPr="0078269D">
        <w:t>Addition,</w:t>
      </w:r>
      <w:r w:rsidR="00C8661C" w:rsidRPr="0078269D">
        <w:t xml:space="preserve"> Harmattan reviewed the </w:t>
      </w:r>
      <w:r w:rsidR="007A18D1" w:rsidRPr="0078269D">
        <w:t xml:space="preserve">Thermal Reports and the Biannual </w:t>
      </w:r>
      <w:r w:rsidR="00BD52AC" w:rsidRPr="0078269D">
        <w:t>Inspection Checklist Re</w:t>
      </w:r>
      <w:r w:rsidR="007A18D1" w:rsidRPr="0078269D">
        <w:t>port</w:t>
      </w:r>
      <w:r w:rsidR="001067B8" w:rsidRPr="0078269D">
        <w:t xml:space="preserve"> conducted on 24 August 2022. We note that no faults were detected </w:t>
      </w:r>
      <w:r w:rsidR="007A18D1" w:rsidRPr="0078269D">
        <w:t xml:space="preserve">that could have led to the underperformance </w:t>
      </w:r>
      <w:r w:rsidR="00EF2893" w:rsidRPr="0078269D">
        <w:t>and the</w:t>
      </w:r>
      <w:r w:rsidR="007A18D1" w:rsidRPr="0078269D">
        <w:t xml:space="preserve"> </w:t>
      </w:r>
      <w:r w:rsidR="00B758FD" w:rsidRPr="0078269D">
        <w:t xml:space="preserve">inverters </w:t>
      </w:r>
      <w:r w:rsidR="00EF2893" w:rsidRPr="0078269D">
        <w:t>are</w:t>
      </w:r>
      <w:r w:rsidR="007A18D1" w:rsidRPr="0078269D">
        <w:t xml:space="preserve"> </w:t>
      </w:r>
      <w:r w:rsidR="008A3E42" w:rsidRPr="0078269D">
        <w:t>o</w:t>
      </w:r>
      <w:r w:rsidR="007A18D1" w:rsidRPr="0078269D">
        <w:t>perating wit</w:t>
      </w:r>
      <w:r w:rsidR="00BD52AC" w:rsidRPr="0078269D">
        <w:t xml:space="preserve">hin the expected </w:t>
      </w:r>
      <w:r w:rsidR="00B758FD" w:rsidRPr="0078269D">
        <w:t>temperature</w:t>
      </w:r>
      <w:r w:rsidR="008A3E42" w:rsidRPr="0078269D">
        <w:t xml:space="preserve"> range. </w:t>
      </w:r>
    </w:p>
    <w:p w14:paraId="313115C0" w14:textId="77777777" w:rsidR="00000E2E" w:rsidRPr="0078269D" w:rsidRDefault="00000E2E" w:rsidP="001A3EA3"/>
    <w:p w14:paraId="3C3E48E2" w14:textId="60EEAD43" w:rsidR="00CF4302" w:rsidRPr="0078269D" w:rsidRDefault="00701C5B" w:rsidP="001A3EA3">
      <w:r w:rsidRPr="0078269D">
        <w:t xml:space="preserve">We have also spoken to the </w:t>
      </w:r>
      <w:del w:id="10034" w:author="Mutali Nepfumbada" w:date="2022-10-14T06:32:00Z">
        <w:r w:rsidRPr="0078269D" w:rsidDel="0056434F">
          <w:delText>operator</w:delText>
        </w:r>
      </w:del>
      <w:ins w:id="10035" w:author="Mutali Nepfumbada" w:date="2022-10-14T06:32:00Z">
        <w:r w:rsidR="0056434F" w:rsidRPr="0078269D">
          <w:t>Operator</w:t>
        </w:r>
      </w:ins>
      <w:r w:rsidRPr="0078269D">
        <w:t xml:space="preserve"> about the </w:t>
      </w:r>
      <w:r w:rsidR="00FD1FFA" w:rsidRPr="0078269D">
        <w:t>underperformance,</w:t>
      </w:r>
      <w:r w:rsidRPr="0078269D">
        <w:t xml:space="preserve"> and</w:t>
      </w:r>
      <w:r w:rsidR="00000E2E" w:rsidRPr="0078269D">
        <w:t xml:space="preserve"> they have stated that</w:t>
      </w:r>
      <w:ins w:id="10036" w:author="Mutali Nepfumbada" w:date="2022-10-31T07:02:00Z">
        <w:r w:rsidR="00B975F7">
          <w:t xml:space="preserve"> the underperformance</w:t>
        </w:r>
      </w:ins>
      <w:del w:id="10037" w:author="Mutali Nepfumbada" w:date="2022-10-31T07:02:00Z">
        <w:r w:rsidR="00000E2E" w:rsidRPr="0078269D" w:rsidDel="00B975F7">
          <w:delText xml:space="preserve"> </w:delText>
        </w:r>
        <w:r w:rsidR="00FD1FFA" w:rsidRPr="0078269D" w:rsidDel="00B975F7">
          <w:delText>it</w:delText>
        </w:r>
      </w:del>
      <w:r w:rsidR="00000E2E" w:rsidRPr="0078269D">
        <w:t xml:space="preserve"> is due to frequent load</w:t>
      </w:r>
      <w:r w:rsidR="004E3BD1" w:rsidRPr="0078269D">
        <w:t xml:space="preserve"> shedding which results in downtown of grid</w:t>
      </w:r>
      <w:r w:rsidR="00FD1FFA" w:rsidRPr="0078269D">
        <w:t xml:space="preserve"> tied inverter and thus production loss</w:t>
      </w:r>
      <w:ins w:id="10038" w:author="Mutali Nepfumbada" w:date="2022-10-31T07:03:00Z">
        <w:r w:rsidR="00B975F7">
          <w:t>es</w:t>
        </w:r>
      </w:ins>
      <w:del w:id="10039" w:author="Mutali Nepfumbada" w:date="2022-10-31T07:01:00Z">
        <w:r w:rsidR="00FD1FFA" w:rsidRPr="0078269D" w:rsidDel="00321E5B">
          <w:delText xml:space="preserve">. </w:delText>
        </w:r>
      </w:del>
      <w:del w:id="10040" w:author="Mutali Nepfumbada" w:date="2022-10-14T09:22:00Z">
        <w:r w:rsidR="00FD1FFA" w:rsidRPr="0078269D" w:rsidDel="00E87C17">
          <w:delText xml:space="preserve"> </w:delText>
        </w:r>
      </w:del>
      <w:del w:id="10041" w:author="Mutali Nepfumbada" w:date="2022-10-31T07:01:00Z">
        <w:r w:rsidR="00FD1FFA" w:rsidRPr="0078269D" w:rsidDel="00F2764A">
          <w:delText xml:space="preserve">The </w:delText>
        </w:r>
      </w:del>
      <w:del w:id="10042" w:author="Mutali Nepfumbada" w:date="2022-10-14T06:32:00Z">
        <w:r w:rsidR="00FD1FFA" w:rsidRPr="0078269D" w:rsidDel="0056434F">
          <w:delText>operator</w:delText>
        </w:r>
      </w:del>
      <w:del w:id="10043" w:author="Mutali Nepfumbada" w:date="2022-10-31T07:01:00Z">
        <w:r w:rsidR="00FD1FFA" w:rsidRPr="0078269D" w:rsidDel="00F2764A">
          <w:delText xml:space="preserve"> has indicated that installing a genset integrator can mitigate the impact of load shedding</w:delText>
        </w:r>
        <w:r w:rsidR="00CB46D2" w:rsidRPr="0078269D" w:rsidDel="00F2764A">
          <w:delText xml:space="preserve">. A genset integrated </w:delText>
        </w:r>
        <w:r w:rsidR="004B3713" w:rsidRPr="0078269D" w:rsidDel="00F2764A">
          <w:delText>allows the inverter to operate by using the generator as a reference when the grid is down.</w:delText>
        </w:r>
        <w:r w:rsidR="007D1EDC" w:rsidRPr="0078269D" w:rsidDel="00F2764A">
          <w:delText xml:space="preserve"> </w:delText>
        </w:r>
      </w:del>
      <w:ins w:id="10044" w:author="Mutali Nepfumbada" w:date="2022-10-14T08:40:00Z">
        <w:r w:rsidR="00421ACE" w:rsidRPr="0078269D">
          <w:t>.</w:t>
        </w:r>
      </w:ins>
    </w:p>
    <w:p w14:paraId="41E37140" w14:textId="309071BD" w:rsidR="004B3713" w:rsidRDefault="004B3713" w:rsidP="001A3EA3">
      <w:pPr>
        <w:rPr>
          <w:ins w:id="10045" w:author="Mutali Nepfumbada" w:date="2022-10-31T07:03:00Z"/>
        </w:rPr>
      </w:pPr>
    </w:p>
    <w:p w14:paraId="20EBB498" w14:textId="68AA4658" w:rsidR="00FC24C8" w:rsidRDefault="00FC24C8" w:rsidP="001A3EA3">
      <w:pPr>
        <w:rPr>
          <w:ins w:id="10046" w:author="Mutali Nepfumbada" w:date="2022-10-31T07:03:00Z"/>
        </w:rPr>
      </w:pPr>
      <w:ins w:id="10047" w:author="Mutali Nepfumbada" w:date="2022-10-31T07:03:00Z">
        <w:r>
          <w:t>We recommend performing a cost benefit analysis</w:t>
        </w:r>
      </w:ins>
      <w:ins w:id="10048" w:author="Mutali Nepfumbada" w:date="2022-10-31T07:04:00Z">
        <w:r w:rsidR="003F1A1D">
          <w:t xml:space="preserve"> to examine solutions that could be implemented</w:t>
        </w:r>
        <w:r w:rsidR="008B3D03">
          <w:t xml:space="preserve"> </w:t>
        </w:r>
      </w:ins>
      <w:ins w:id="10049" w:author="Justin Wimbush" w:date="2022-11-01T18:16:00Z">
        <w:r w:rsidR="008C44C3">
          <w:t xml:space="preserve">to allow the PV system to operate during periods of loadshedding </w:t>
        </w:r>
      </w:ins>
      <w:ins w:id="10050" w:author="Mutali Nepfumbada" w:date="2022-10-31T07:04:00Z">
        <w:r w:rsidR="008B3D03">
          <w:t xml:space="preserve">and </w:t>
        </w:r>
      </w:ins>
      <w:ins w:id="10051" w:author="Mutali Nepfumbada" w:date="2022-10-31T07:08:00Z">
        <w:r w:rsidR="0054093E">
          <w:t xml:space="preserve">Moshesh </w:t>
        </w:r>
      </w:ins>
      <w:ins w:id="10052" w:author="Mutali Nepfumbada" w:date="2022-10-31T07:09:00Z">
        <w:r w:rsidR="00196D86">
          <w:t>must communicate</w:t>
        </w:r>
        <w:r w:rsidR="0054093E">
          <w:t xml:space="preserve"> with</w:t>
        </w:r>
      </w:ins>
      <w:ins w:id="10053" w:author="Mutali Nepfumbada" w:date="2022-10-31T07:05:00Z">
        <w:r w:rsidR="008B3D03">
          <w:t xml:space="preserve"> Mediclinic as </w:t>
        </w:r>
      </w:ins>
      <w:ins w:id="10054" w:author="Mutali Nepfumbada" w:date="2022-10-31T07:06:00Z">
        <w:r w:rsidR="00B43EC4">
          <w:t xml:space="preserve">to whether they would accept any installation that interact with their </w:t>
        </w:r>
      </w:ins>
      <w:ins w:id="10055" w:author="Mutali Nepfumbada" w:date="2022-10-31T07:07:00Z">
        <w:r w:rsidR="00B43EC4">
          <w:t>backup generator</w:t>
        </w:r>
        <w:r w:rsidR="0054093E">
          <w:t xml:space="preserve"> since this </w:t>
        </w:r>
      </w:ins>
      <w:ins w:id="10056" w:author="Justin Wimbush" w:date="2022-11-01T18:16:00Z">
        <w:r w:rsidR="00E02A4F">
          <w:t xml:space="preserve">could </w:t>
        </w:r>
      </w:ins>
      <w:ins w:id="10057" w:author="Mutali Nepfumbada" w:date="2022-10-31T07:07:00Z">
        <w:r w:rsidR="0054093E">
          <w:t>carry liability risks</w:t>
        </w:r>
      </w:ins>
      <w:ins w:id="10058" w:author="Mutali Nepfumbada" w:date="2022-10-31T07:09:00Z">
        <w:r w:rsidR="00196D86">
          <w:t>.</w:t>
        </w:r>
      </w:ins>
    </w:p>
    <w:p w14:paraId="22971645" w14:textId="77777777" w:rsidR="00FC24C8" w:rsidRPr="0078269D" w:rsidRDefault="00FC24C8" w:rsidP="001A3EA3"/>
    <w:p w14:paraId="420D690A" w14:textId="69990574" w:rsidR="00DB6A9A" w:rsidRPr="0078269D" w:rsidRDefault="004B3713">
      <w:pPr>
        <w:jc w:val="left"/>
        <w:rPr>
          <w:ins w:id="10059" w:author="Mutali Nepfumbada" w:date="2022-10-14T08:42:00Z"/>
          <w:lang w:eastAsia="en-US"/>
        </w:rPr>
      </w:pPr>
      <w:del w:id="10060" w:author="Mutali Nepfumbada" w:date="2022-10-31T07:09:00Z">
        <w:r w:rsidRPr="0078269D" w:rsidDel="00196D86">
          <w:delText>We recommend procuring and installing a genset integrator to reduce the losses due to load shedding</w:delText>
        </w:r>
        <w:r w:rsidR="00972EC9" w:rsidRPr="0078269D" w:rsidDel="00196D86">
          <w:delText xml:space="preserve">. </w:delText>
        </w:r>
        <w:r w:rsidR="003F0DD1" w:rsidRPr="0078269D" w:rsidDel="00196D86">
          <w:rPr>
            <w:lang w:eastAsia="en-US"/>
          </w:rPr>
          <w:delText xml:space="preserve">Harmattan have asked the </w:delText>
        </w:r>
      </w:del>
      <w:del w:id="10061" w:author="Mutali Nepfumbada" w:date="2022-10-14T06:32:00Z">
        <w:r w:rsidR="003F0DD1" w:rsidRPr="0078269D" w:rsidDel="0056434F">
          <w:rPr>
            <w:lang w:eastAsia="en-US"/>
          </w:rPr>
          <w:delText>Operator</w:delText>
        </w:r>
      </w:del>
      <w:del w:id="10062" w:author="Mutali Nepfumbada" w:date="2022-10-31T07:09:00Z">
        <w:r w:rsidR="003F0DD1" w:rsidRPr="0078269D" w:rsidDel="00196D86">
          <w:rPr>
            <w:lang w:eastAsia="en-US"/>
          </w:rPr>
          <w:delText xml:space="preserve"> for a quote on the cost of procuring and installing a genset integrator. </w:delText>
        </w:r>
      </w:del>
      <w:ins w:id="10063" w:author="Mutali Nepfumbada" w:date="2022-10-14T08:42:00Z">
        <w:r w:rsidR="00DB6A9A" w:rsidRPr="0078269D">
          <w:rPr>
            <w:lang w:eastAsia="en-US"/>
          </w:rPr>
          <w:br w:type="page"/>
        </w:r>
      </w:ins>
      <w:commentRangeEnd w:id="10025"/>
      <w:r w:rsidR="007A664A">
        <w:rPr>
          <w:rStyle w:val="CommentReference"/>
          <w:rFonts w:ascii="Verdana" w:hAnsi="Verdana"/>
        </w:rPr>
        <w:commentReference w:id="10025"/>
      </w:r>
      <w:commentRangeEnd w:id="10026"/>
      <w:r w:rsidR="00877EB7">
        <w:rPr>
          <w:rStyle w:val="CommentReference"/>
          <w:rFonts w:ascii="Verdana" w:hAnsi="Verdana"/>
        </w:rPr>
        <w:commentReference w:id="10026"/>
      </w:r>
    </w:p>
    <w:p w14:paraId="4CD31CB5" w14:textId="422C8C41" w:rsidR="003F0DD1" w:rsidRPr="0078269D" w:rsidDel="002A6FE4" w:rsidRDefault="003F0DD1" w:rsidP="00DB6A9A">
      <w:pPr>
        <w:rPr>
          <w:del w:id="10064" w:author="Mutali Nepfumbada" w:date="2022-10-14T08:41:00Z"/>
        </w:rPr>
      </w:pPr>
      <w:del w:id="10065" w:author="Mutali Nepfumbada" w:date="2022-10-14T08:41:00Z">
        <w:r w:rsidRPr="0078269D" w:rsidDel="002A6FE4">
          <w:rPr>
            <w:lang w:eastAsia="en-US"/>
          </w:rPr>
          <w:lastRenderedPageBreak/>
          <w:delText>We note a cost benefit study would be required before proceeding with the procurement of the genset integrator.</w:delText>
        </w:r>
      </w:del>
    </w:p>
    <w:p w14:paraId="39A3D452" w14:textId="3578AFF4" w:rsidR="003F0DD1" w:rsidRPr="0078269D" w:rsidDel="00DB6A9A" w:rsidRDefault="003F0DD1" w:rsidP="00DB6A9A">
      <w:pPr>
        <w:rPr>
          <w:del w:id="10066" w:author="Mutali Nepfumbada" w:date="2022-10-14T08:42:00Z"/>
          <w:lang w:eastAsia="en-US"/>
        </w:rPr>
      </w:pPr>
      <w:del w:id="10067" w:author="Mutali Nepfumbada" w:date="2022-10-14T08:42:00Z">
        <w:r w:rsidRPr="0078269D" w:rsidDel="00DB6A9A">
          <w:rPr>
            <w:lang w:eastAsia="en-US"/>
          </w:rPr>
          <w:br w:type="page"/>
        </w:r>
      </w:del>
    </w:p>
    <w:p w14:paraId="41FC377D" w14:textId="77777777" w:rsidR="00C3627C" w:rsidRPr="0078269D" w:rsidRDefault="00C3627C" w:rsidP="00DB6A9A">
      <w:pPr>
        <w:rPr>
          <w:lang w:eastAsia="en-US"/>
        </w:rPr>
      </w:pPr>
    </w:p>
    <w:p w14:paraId="00C70347" w14:textId="77777777" w:rsidR="00C3627C" w:rsidRPr="00D82B8B" w:rsidRDefault="00C3627C" w:rsidP="00C3627C">
      <w:pPr>
        <w:pStyle w:val="Heading1"/>
      </w:pPr>
      <w:bookmarkStart w:id="10068" w:name="_Toc118269340"/>
      <w:bookmarkStart w:id="10069" w:name="_Hlk112701102"/>
      <w:commentRangeStart w:id="10070"/>
      <w:r w:rsidRPr="0078269D">
        <w:t>Vergelegen Technical Performance</w:t>
      </w:r>
      <w:commentRangeEnd w:id="10070"/>
      <w:r w:rsidRPr="00D82B8B">
        <w:rPr>
          <w:rStyle w:val="CommentReference"/>
          <w:rFonts w:cs="Times New Roman"/>
          <w:color w:val="auto"/>
          <w:kern w:val="0"/>
          <w:rPrChange w:id="10071" w:author="Mutali Nepfumbada" w:date="2022-10-14T09:34:00Z">
            <w:rPr>
              <w:rStyle w:val="CommentReference"/>
              <w:rFonts w:ascii="Verdana" w:hAnsi="Verdana" w:cs="Times New Roman"/>
              <w:color w:val="auto"/>
              <w:kern w:val="0"/>
            </w:rPr>
          </w:rPrChange>
        </w:rPr>
        <w:commentReference w:id="10070"/>
      </w:r>
      <w:bookmarkEnd w:id="10068"/>
    </w:p>
    <w:p w14:paraId="0E4B6F81" w14:textId="77777777" w:rsidR="00551B8A" w:rsidRPr="0078269D" w:rsidRDefault="00551B8A" w:rsidP="00551B8A"/>
    <w:p w14:paraId="157DB865" w14:textId="7545B55C" w:rsidR="00551B8A" w:rsidRPr="0078269D" w:rsidDel="00F75CB4" w:rsidRDefault="00551B8A" w:rsidP="00551B8A">
      <w:pPr>
        <w:pStyle w:val="Heading2"/>
        <w:rPr>
          <w:del w:id="10072" w:author="Mutali Nepfumbada" w:date="2022-10-08T15:44:00Z"/>
        </w:rPr>
      </w:pPr>
      <w:del w:id="10073" w:author="Mutali Nepfumbada" w:date="2022-10-08T15:44:00Z">
        <w:r w:rsidRPr="0078269D" w:rsidDel="00F75CB4">
          <w:delText>Summary</w:delText>
        </w:r>
      </w:del>
    </w:p>
    <w:p w14:paraId="1317B9C9" w14:textId="77777777" w:rsidR="00551B8A" w:rsidRPr="0078269D" w:rsidDel="00F75CB4" w:rsidRDefault="00551B8A" w:rsidP="00551B8A">
      <w:pPr>
        <w:rPr>
          <w:del w:id="10074" w:author="Mutali Nepfumbada" w:date="2022-10-08T15:44:00Z"/>
        </w:rPr>
      </w:pPr>
    </w:p>
    <w:p w14:paraId="103F0540" w14:textId="57D401EE" w:rsidR="00551B8A" w:rsidRPr="0078269D" w:rsidDel="00F75CB4" w:rsidRDefault="00551B8A" w:rsidP="00551B8A">
      <w:pPr>
        <w:rPr>
          <w:del w:id="10075" w:author="Mutali Nepfumbada" w:date="2022-10-08T15:44:00Z"/>
          <w:lang w:eastAsia="en-US"/>
        </w:rPr>
      </w:pPr>
      <w:del w:id="10076" w:author="Mutali Nepfumbada" w:date="2022-10-08T15:44:00Z">
        <w:r w:rsidRPr="0078269D" w:rsidDel="00F75CB4">
          <w:rPr>
            <w:lang w:eastAsia="en-US"/>
          </w:rPr>
          <w:delText>Harmattan reviewed SCADA data to analyse plant performance and made some adjustments to the forecast when data gaps occurred. The Monthly Operation Reports, Bi-</w:delText>
        </w:r>
        <w:r w:rsidR="00792581" w:rsidRPr="0078269D" w:rsidDel="00F75CB4">
          <w:rPr>
            <w:lang w:eastAsia="en-US"/>
          </w:rPr>
          <w:delText>a</w:delText>
        </w:r>
        <w:r w:rsidRPr="0078269D" w:rsidDel="00F75CB4">
          <w:rPr>
            <w:lang w:eastAsia="en-US"/>
          </w:rPr>
          <w:delText xml:space="preserve">nnual Inspection Checklist, Unscheduled Maintenance Report, and Thermal Reports were submitted by the </w:delText>
        </w:r>
        <w:r w:rsidR="007C52BD" w:rsidRPr="0078269D" w:rsidDel="00F75CB4">
          <w:rPr>
            <w:lang w:eastAsia="en-US"/>
          </w:rPr>
          <w:delText>O</w:delText>
        </w:r>
        <w:r w:rsidRPr="0078269D" w:rsidDel="00F75CB4">
          <w:rPr>
            <w:lang w:eastAsia="en-US"/>
          </w:rPr>
          <w:delText>perator for review.</w:delText>
        </w:r>
      </w:del>
    </w:p>
    <w:p w14:paraId="5CB928B0" w14:textId="77777777" w:rsidR="00551B8A" w:rsidRPr="0078269D" w:rsidDel="00F75CB4" w:rsidRDefault="00551B8A" w:rsidP="00551B8A">
      <w:pPr>
        <w:rPr>
          <w:del w:id="10077" w:author="Mutali Nepfumbada" w:date="2022-10-08T15:44:00Z"/>
          <w:lang w:eastAsia="en-US"/>
        </w:rPr>
      </w:pPr>
    </w:p>
    <w:p w14:paraId="2B777427" w14:textId="75367B00" w:rsidR="00D92128" w:rsidRPr="0078269D" w:rsidDel="00F75CB4" w:rsidRDefault="00551B8A" w:rsidP="00551B8A">
      <w:pPr>
        <w:rPr>
          <w:del w:id="10078" w:author="Mutali Nepfumbada" w:date="2022-10-08T15:44:00Z"/>
        </w:rPr>
      </w:pPr>
      <w:del w:id="10079" w:author="Mutali Nepfumbada" w:date="2022-10-08T15:44:00Z">
        <w:r w:rsidRPr="0078269D" w:rsidDel="00F75CB4">
          <w:rPr>
            <w:lang w:eastAsia="en-US"/>
          </w:rPr>
          <w:delText xml:space="preserve">Performance review of SCADA data shows that production is 5.22 % below the P50 forecast (original forecast) and 4.99 % below the weather adjusted forecast. </w:delText>
        </w:r>
        <w:r w:rsidRPr="0078269D" w:rsidDel="00F75CB4">
          <w:delText xml:space="preserve">In contrast, the weather-adjusted forecast is slightly lower than the original forecast. This suggests that </w:delText>
        </w:r>
        <w:r w:rsidR="00236514" w:rsidRPr="0078269D" w:rsidDel="00F75CB4">
          <w:delText>poor weather condition</w:delText>
        </w:r>
        <w:r w:rsidR="006D26A6" w:rsidRPr="0078269D" w:rsidDel="00F75CB4">
          <w:delText xml:space="preserve">s </w:delText>
        </w:r>
        <w:r w:rsidRPr="0078269D" w:rsidDel="00F75CB4">
          <w:delText>played a minor role in the plant not reaching</w:delText>
        </w:r>
        <w:r w:rsidR="00236514" w:rsidRPr="0078269D" w:rsidDel="00F75CB4">
          <w:delText xml:space="preserve"> the </w:delText>
        </w:r>
        <w:r w:rsidR="00D92128" w:rsidRPr="0078269D" w:rsidDel="00F75CB4">
          <w:delText>expected production</w:delText>
        </w:r>
        <w:r w:rsidRPr="0078269D" w:rsidDel="00F75CB4">
          <w:delText>. This is also confirmed by the above forecast</w:delText>
        </w:r>
        <w:r w:rsidR="00D92128" w:rsidRPr="0078269D" w:rsidDel="00F75CB4">
          <w:delText xml:space="preserve"> irradiance</w:delText>
        </w:r>
        <w:r w:rsidRPr="0078269D" w:rsidDel="00F75CB4">
          <w:delText xml:space="preserve"> from April to August 2022.</w:delText>
        </w:r>
      </w:del>
    </w:p>
    <w:p w14:paraId="10AFAA92" w14:textId="77777777" w:rsidR="00D92128" w:rsidRPr="0078269D" w:rsidDel="00F75CB4" w:rsidRDefault="00D92128" w:rsidP="00551B8A">
      <w:pPr>
        <w:rPr>
          <w:del w:id="10080" w:author="Mutali Nepfumbada" w:date="2022-10-08T15:44:00Z"/>
        </w:rPr>
      </w:pPr>
    </w:p>
    <w:p w14:paraId="465AC9DE" w14:textId="61E6EEBB" w:rsidR="00551B8A" w:rsidRPr="0078269D" w:rsidDel="00F75CB4" w:rsidRDefault="00551B8A" w:rsidP="00551B8A">
      <w:pPr>
        <w:rPr>
          <w:del w:id="10081" w:author="Mutali Nepfumbada" w:date="2022-10-08T15:44:00Z"/>
        </w:rPr>
      </w:pPr>
      <w:del w:id="10082" w:author="Mutali Nepfumbada" w:date="2022-10-08T15:44:00Z">
        <w:r w:rsidRPr="0078269D" w:rsidDel="00F75CB4">
          <w:delText>We have also reviewed the unscheduled maintenance report to determine if any fault caused the underperformances</w:delText>
        </w:r>
        <w:r w:rsidR="00D92128" w:rsidRPr="0078269D" w:rsidDel="00F75CB4">
          <w:delText>. W</w:delText>
        </w:r>
        <w:r w:rsidRPr="0078269D" w:rsidDel="00F75CB4">
          <w:delText>e noted that one incident was</w:delText>
        </w:r>
        <w:r w:rsidR="0081725A" w:rsidRPr="0078269D" w:rsidDel="00F75CB4">
          <w:delText xml:space="preserve"> reported by the Operator </w:delText>
        </w:r>
        <w:r w:rsidRPr="0078269D" w:rsidDel="00F75CB4">
          <w:delText>which resulted in a total loss of 68.85 kWh.</w:delText>
        </w:r>
        <w:r w:rsidR="0077701E" w:rsidRPr="0078269D" w:rsidDel="00F75CB4">
          <w:delText xml:space="preserve"> T</w:delText>
        </w:r>
        <w:r w:rsidRPr="0078269D" w:rsidDel="00F75CB4">
          <w:delText xml:space="preserve">he </w:delText>
        </w:r>
        <w:r w:rsidR="0077701E" w:rsidRPr="0078269D" w:rsidDel="00F75CB4">
          <w:delText xml:space="preserve">loss due to the </w:delText>
        </w:r>
        <w:r w:rsidRPr="0078269D" w:rsidDel="00F75CB4">
          <w:delText>incident</w:delText>
        </w:r>
        <w:r w:rsidR="00FF104A" w:rsidRPr="0078269D" w:rsidDel="00F75CB4">
          <w:delText xml:space="preserve"> </w:delText>
        </w:r>
        <w:r w:rsidRPr="0078269D" w:rsidDel="00F75CB4">
          <w:delText>was too low to explain the underperformance</w:delText>
        </w:r>
        <w:r w:rsidR="00B4247C" w:rsidRPr="0078269D" w:rsidDel="00F75CB4">
          <w:delText>.</w:delText>
        </w:r>
        <w:r w:rsidRPr="0078269D" w:rsidDel="00F75CB4">
          <w:delText xml:space="preserve"> Harmattan further reviewed the Biannual Inspection </w:delText>
        </w:r>
        <w:r w:rsidR="00FF104A" w:rsidRPr="0078269D" w:rsidDel="00F75CB4">
          <w:delText>Checklist Report and</w:delText>
        </w:r>
        <w:r w:rsidRPr="0078269D" w:rsidDel="00F75CB4">
          <w:delText xml:space="preserve"> the Thermal </w:delText>
        </w:r>
        <w:r w:rsidR="00F42FB7" w:rsidRPr="0078269D" w:rsidDel="00F75CB4">
          <w:delText>Reports provided</w:delText>
        </w:r>
        <w:r w:rsidRPr="0078269D" w:rsidDel="00F75CB4">
          <w:delText xml:space="preserve">. We note that no faults were detect during the Biannual Inspection and Thermal Report showed that the inverters are operating at a maximum temperature 50 ˚C which is below the guaranteed maximum temperature of 60 ˚C. Harmattan notes that </w:delText>
        </w:r>
        <w:r w:rsidR="00B4247C" w:rsidRPr="0078269D" w:rsidDel="00F75CB4">
          <w:delText>alth</w:delText>
        </w:r>
        <w:r w:rsidR="0061197C" w:rsidRPr="0078269D" w:rsidDel="00F75CB4">
          <w:delText>ough the</w:delText>
        </w:r>
        <w:r w:rsidRPr="0078269D" w:rsidDel="00F75CB4">
          <w:delText xml:space="preserve"> inverter did not exceed the maximum temperature of 60 ˚C</w:delText>
        </w:r>
        <w:r w:rsidR="0061197C" w:rsidRPr="0078269D" w:rsidDel="00F75CB4">
          <w:delText>,</w:delText>
        </w:r>
        <w:r w:rsidRPr="0078269D" w:rsidDel="00F75CB4">
          <w:delText xml:space="preserve"> this could change during the summer months</w:delText>
        </w:r>
        <w:r w:rsidR="00782824" w:rsidRPr="0078269D" w:rsidDel="00F75CB4">
          <w:delText xml:space="preserve"> resulting in </w:delText>
        </w:r>
        <w:r w:rsidR="00CF25A7" w:rsidRPr="0078269D" w:rsidDel="00F75CB4">
          <w:delText>production losses</w:delText>
        </w:r>
        <w:r w:rsidRPr="0078269D" w:rsidDel="00F75CB4">
          <w:delText>.</w:delText>
        </w:r>
      </w:del>
    </w:p>
    <w:p w14:paraId="23FF3300" w14:textId="77777777" w:rsidR="00551B8A" w:rsidRPr="0078269D" w:rsidDel="00F75CB4" w:rsidRDefault="00551B8A" w:rsidP="00551B8A">
      <w:pPr>
        <w:rPr>
          <w:del w:id="10083" w:author="Mutali Nepfumbada" w:date="2022-10-08T15:44:00Z"/>
          <w:lang w:eastAsia="en-US"/>
        </w:rPr>
      </w:pPr>
    </w:p>
    <w:p w14:paraId="10544951" w14:textId="77777777" w:rsidR="00551B8A" w:rsidRPr="0078269D" w:rsidDel="00F75CB4" w:rsidRDefault="00551B8A" w:rsidP="00551B8A">
      <w:pPr>
        <w:rPr>
          <w:del w:id="10084" w:author="Mutali Nepfumbada" w:date="2022-10-08T15:44:00Z"/>
          <w:lang w:eastAsia="en-US"/>
        </w:rPr>
      </w:pPr>
      <w:del w:id="10085" w:author="Mutali Nepfumbada" w:date="2022-10-08T15:44: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 have Anti-Islanding protection (See System Design Section below). This means the inverters will only operate if the grid is available. The Operator has suggested installing a genset integrator, this would connect into the existing Mediclinic backup genset. Harmattan have asked the Operator for a quote on the cost of procuring and installing a genset integrator. We note a cost benefit study would be required before proceeding with the procurement of the genset integrator.</w:delText>
        </w:r>
      </w:del>
    </w:p>
    <w:p w14:paraId="0C8D5264" w14:textId="77777777" w:rsidR="00551B8A" w:rsidRPr="0078269D" w:rsidDel="00F75CB4" w:rsidRDefault="00551B8A" w:rsidP="00551B8A">
      <w:pPr>
        <w:rPr>
          <w:del w:id="10086" w:author="Mutali Nepfumbada" w:date="2022-10-08T15:44:00Z"/>
          <w:lang w:eastAsia="en-US"/>
        </w:rPr>
      </w:pPr>
    </w:p>
    <w:p w14:paraId="249E6F04" w14:textId="3E651B40" w:rsidR="00551B8A" w:rsidRPr="0078269D" w:rsidDel="00F75CB4" w:rsidRDefault="00551B8A" w:rsidP="00551B8A">
      <w:pPr>
        <w:rPr>
          <w:del w:id="10087" w:author="Mutali Nepfumbada" w:date="2022-10-08T15:44:00Z"/>
        </w:rPr>
      </w:pPr>
      <w:del w:id="10088" w:author="Mutali Nepfumbada" w:date="2022-10-08T15:44:00Z">
        <w:r w:rsidRPr="0078269D" w:rsidDel="00F75CB4">
          <w:delText xml:space="preserve"> We recommend procuring and installing a genset integrator to reduce the losses due to load shedding. </w:delText>
        </w:r>
        <w:r w:rsidRPr="0078269D" w:rsidDel="00F75CB4">
          <w:rPr>
            <w:lang w:eastAsia="en-US"/>
          </w:rPr>
          <w:delText xml:space="preserve">Harmattan </w:delText>
        </w:r>
        <w:r w:rsidR="005878EB" w:rsidRPr="0078269D" w:rsidDel="00F75CB4">
          <w:rPr>
            <w:lang w:eastAsia="en-US"/>
          </w:rPr>
          <w:delText xml:space="preserve">also </w:delText>
        </w:r>
        <w:r w:rsidRPr="0078269D" w:rsidDel="00F75CB4">
          <w:rPr>
            <w:lang w:eastAsia="en-US"/>
          </w:rPr>
          <w:delText xml:space="preserve">recommends that the Operator provide </w:delText>
        </w:r>
        <w:commentRangeStart w:id="10089"/>
        <w:r w:rsidRPr="0078269D" w:rsidDel="00F75CB4">
          <w:rPr>
            <w:lang w:eastAsia="en-US"/>
          </w:rPr>
          <w:delText>Mediclinic with a specification for the required cooling of the equipment and conduct further thermal testing at the other sites</w:delText>
        </w:r>
        <w:commentRangeEnd w:id="10089"/>
        <w:r w:rsidRPr="00D82B8B" w:rsidDel="00F75CB4">
          <w:rPr>
            <w:rStyle w:val="CommentReference"/>
            <w:rPrChange w:id="10090" w:author="Mutali Nepfumbada" w:date="2022-10-14T09:34:00Z">
              <w:rPr>
                <w:rStyle w:val="CommentReference"/>
                <w:rFonts w:ascii="Verdana" w:hAnsi="Verdana"/>
              </w:rPr>
            </w:rPrChange>
          </w:rPr>
          <w:commentReference w:id="10089"/>
        </w:r>
        <w:r w:rsidRPr="00D82B8B" w:rsidDel="00F75CB4">
          <w:rPr>
            <w:lang w:eastAsia="en-US"/>
          </w:rPr>
          <w:delText>.</w:delText>
        </w:r>
        <w:r w:rsidRPr="0078269D" w:rsidDel="00F75CB4">
          <w:rPr>
            <w:lang w:eastAsia="en-US"/>
          </w:rPr>
          <w:delText xml:space="preserve"> Harmattan will review the specification and costing provided by ACES.</w:delText>
        </w:r>
      </w:del>
    </w:p>
    <w:p w14:paraId="6DD5662D" w14:textId="5B52892C" w:rsidR="00C3627C" w:rsidRPr="0078269D" w:rsidDel="00DB6A9A" w:rsidRDefault="00C3627C" w:rsidP="00C3627C">
      <w:pPr>
        <w:rPr>
          <w:del w:id="10091" w:author="Mutali Nepfumbada" w:date="2022-10-14T08:43:00Z"/>
          <w:lang w:eastAsia="en-US"/>
        </w:rPr>
      </w:pPr>
    </w:p>
    <w:p w14:paraId="3D977166" w14:textId="0D0B1770" w:rsidR="00C3627C" w:rsidRPr="0078269D" w:rsidRDefault="005B6737" w:rsidP="00C3627C">
      <w:r w:rsidRPr="0078269D">
        <w:t xml:space="preserve">The following table gives a brief overview of the </w:t>
      </w:r>
      <w:del w:id="10092" w:author="Chanda Nxumalo" w:date="2022-10-18T13:52:00Z">
        <w:r w:rsidRPr="0078269D">
          <w:delText xml:space="preserve">Hermanus </w:delText>
        </w:r>
      </w:del>
      <w:ins w:id="10093" w:author="Chanda Nxumalo" w:date="2022-10-18T13:52:00Z">
        <w:r w:rsidR="00781E41">
          <w:t>Vergelegen</w:t>
        </w:r>
        <w:r w:rsidR="00781E41" w:rsidRPr="0078269D">
          <w:t xml:space="preserve"> </w:t>
        </w:r>
      </w:ins>
      <w:r w:rsidRPr="0078269D">
        <w:t>PV installation</w:t>
      </w:r>
    </w:p>
    <w:p w14:paraId="6B265A63" w14:textId="77777777" w:rsidR="005B6737" w:rsidRPr="0078269D" w:rsidRDefault="005B6737" w:rsidP="00C3627C">
      <w:pPr>
        <w:rPr>
          <w:shd w:val="clear" w:color="auto" w:fill="FFFFFF"/>
        </w:rPr>
      </w:pPr>
    </w:p>
    <w:tbl>
      <w:tblPr>
        <w:tblStyle w:val="TableGridLight"/>
        <w:tblW w:w="3349" w:type="pct"/>
        <w:jc w:val="center"/>
        <w:tblLook w:val="04A0" w:firstRow="1" w:lastRow="0" w:firstColumn="1" w:lastColumn="0" w:noHBand="0" w:noVBand="1"/>
        <w:tblPrChange w:id="10094" w:author="Mutali Nepfumbada" w:date="2022-10-12T06:01:00Z">
          <w:tblPr>
            <w:tblStyle w:val="TableGridLight"/>
            <w:tblW w:w="4937" w:type="pct"/>
            <w:jc w:val="center"/>
            <w:tblLook w:val="04A0" w:firstRow="1" w:lastRow="0" w:firstColumn="1" w:lastColumn="0" w:noHBand="0" w:noVBand="1"/>
          </w:tblPr>
        </w:tblPrChange>
      </w:tblPr>
      <w:tblGrid>
        <w:gridCol w:w="2522"/>
        <w:gridCol w:w="4045"/>
        <w:tblGridChange w:id="10095">
          <w:tblGrid>
            <w:gridCol w:w="4709"/>
            <w:gridCol w:w="4710"/>
          </w:tblGrid>
        </w:tblGridChange>
      </w:tblGrid>
      <w:tr w:rsidR="00C3627C" w:rsidRPr="0078269D" w14:paraId="1891EF58" w14:textId="77777777" w:rsidTr="00173257">
        <w:trPr>
          <w:trHeight w:val="276"/>
          <w:jc w:val="center"/>
          <w:trPrChange w:id="10096" w:author="Mutali Nepfumbada" w:date="2022-10-12T06:01:00Z">
            <w:trPr>
              <w:trHeight w:val="262"/>
              <w:jc w:val="center"/>
            </w:trPr>
          </w:trPrChange>
        </w:trPr>
        <w:tc>
          <w:tcPr>
            <w:tcW w:w="5000" w:type="pct"/>
            <w:gridSpan w:val="2"/>
            <w:shd w:val="clear" w:color="auto" w:fill="5F0500"/>
            <w:noWrap/>
            <w:tcPrChange w:id="10097" w:author="Mutali Nepfumbada" w:date="2022-10-12T06:01:00Z">
              <w:tcPr>
                <w:tcW w:w="5000" w:type="pct"/>
                <w:gridSpan w:val="2"/>
                <w:shd w:val="clear" w:color="auto" w:fill="5F0500"/>
                <w:noWrap/>
              </w:tcPr>
            </w:tcPrChange>
          </w:tcPr>
          <w:p w14:paraId="75E62121" w14:textId="77777777" w:rsidR="00C3627C" w:rsidRPr="0078269D" w:rsidRDefault="00C3627C">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C3627C" w:rsidRPr="0078269D" w14:paraId="3A2739DB" w14:textId="77777777" w:rsidTr="00173257">
        <w:trPr>
          <w:trHeight w:val="276"/>
          <w:jc w:val="center"/>
          <w:trPrChange w:id="10098" w:author="Mutali Nepfumbada" w:date="2022-10-12T06:01:00Z">
            <w:trPr>
              <w:trHeight w:val="262"/>
              <w:jc w:val="center"/>
            </w:trPr>
          </w:trPrChange>
        </w:trPr>
        <w:tc>
          <w:tcPr>
            <w:tcW w:w="2500" w:type="pct"/>
            <w:noWrap/>
            <w:hideMark/>
            <w:tcPrChange w:id="10099" w:author="Mutali Nepfumbada" w:date="2022-10-12T06:01:00Z">
              <w:tcPr>
                <w:tcW w:w="2500" w:type="pct"/>
                <w:noWrap/>
                <w:hideMark/>
              </w:tcPr>
            </w:tcPrChange>
          </w:tcPr>
          <w:p w14:paraId="3197BC4A" w14:textId="3AB9D8C9" w:rsidR="00C3627C" w:rsidRPr="0078269D" w:rsidRDefault="009132A9">
            <w:pPr>
              <w:rPr>
                <w:rFonts w:cs="Calibri"/>
                <w:color w:val="000000"/>
                <w:lang w:val="en-ZA" w:eastAsia="en-ZA"/>
              </w:rPr>
            </w:pPr>
            <w:r w:rsidRPr="0078269D">
              <w:rPr>
                <w:rFonts w:cs="Calibri"/>
                <w:color w:val="000000"/>
                <w:lang w:val="en-ZA" w:eastAsia="en-ZA"/>
              </w:rPr>
              <w:t xml:space="preserve">Design </w:t>
            </w:r>
            <w:r w:rsidR="00C3627C" w:rsidRPr="0078269D">
              <w:rPr>
                <w:rFonts w:cs="Calibri"/>
                <w:color w:val="000000"/>
                <w:lang w:val="en-ZA" w:eastAsia="en-ZA"/>
              </w:rPr>
              <w:t>Capacity DC</w:t>
            </w:r>
            <w:r w:rsidR="00FC3438" w:rsidRPr="0078269D">
              <w:rPr>
                <w:rFonts w:cs="Calibri"/>
                <w:color w:val="000000"/>
                <w:lang w:val="en-ZA" w:eastAsia="en-ZA"/>
              </w:rPr>
              <w:t>/AC (kW)</w:t>
            </w:r>
          </w:p>
        </w:tc>
        <w:tc>
          <w:tcPr>
            <w:tcW w:w="2500" w:type="pct"/>
            <w:noWrap/>
            <w:hideMark/>
            <w:tcPrChange w:id="10100" w:author="Mutali Nepfumbada" w:date="2022-10-12T06:01:00Z">
              <w:tcPr>
                <w:tcW w:w="2500" w:type="pct"/>
                <w:noWrap/>
                <w:hideMark/>
              </w:tcPr>
            </w:tcPrChange>
          </w:tcPr>
          <w:p w14:paraId="251F3B00" w14:textId="1587FEF9" w:rsidR="00C3627C" w:rsidRPr="0078269D" w:rsidRDefault="00FB76C9">
            <w:pPr>
              <w:rPr>
                <w:rFonts w:cs="Calibri"/>
                <w:color w:val="000000"/>
                <w:lang w:val="en-ZA" w:eastAsia="en-ZA"/>
              </w:rPr>
            </w:pPr>
            <w:r w:rsidRPr="0078269D">
              <w:rPr>
                <w:rFonts w:cs="Calibri"/>
                <w:color w:val="000000"/>
                <w:lang w:val="en-ZA" w:eastAsia="en-ZA"/>
              </w:rPr>
              <w:t>697.1 / 65</w:t>
            </w:r>
            <w:r w:rsidR="00171C44" w:rsidRPr="0078269D">
              <w:rPr>
                <w:rFonts w:cs="Calibri"/>
                <w:color w:val="000000"/>
                <w:lang w:val="en-ZA" w:eastAsia="en-ZA"/>
              </w:rPr>
              <w:t>0</w:t>
            </w:r>
          </w:p>
        </w:tc>
      </w:tr>
      <w:tr w:rsidR="00A65542" w:rsidRPr="0078269D" w14:paraId="3A7F4D0A" w14:textId="77777777" w:rsidTr="00173257">
        <w:trPr>
          <w:trHeight w:val="276"/>
          <w:jc w:val="center"/>
          <w:trPrChange w:id="10101" w:author="Mutali Nepfumbada" w:date="2022-10-12T06:01:00Z">
            <w:trPr>
              <w:trHeight w:val="262"/>
              <w:jc w:val="center"/>
            </w:trPr>
          </w:trPrChange>
        </w:trPr>
        <w:tc>
          <w:tcPr>
            <w:tcW w:w="2500" w:type="pct"/>
            <w:noWrap/>
            <w:tcPrChange w:id="10102" w:author="Mutali Nepfumbada" w:date="2022-10-12T06:01:00Z">
              <w:tcPr>
                <w:tcW w:w="2500" w:type="pct"/>
                <w:noWrap/>
              </w:tcPr>
            </w:tcPrChange>
          </w:tcPr>
          <w:p w14:paraId="154A6AFC" w14:textId="14332568" w:rsidR="00A65542" w:rsidRPr="0078269D" w:rsidRDefault="009132A9">
            <w:pPr>
              <w:rPr>
                <w:rFonts w:cs="Calibri"/>
                <w:color w:val="000000"/>
                <w:lang w:val="en-ZA" w:eastAsia="en-ZA"/>
              </w:rPr>
            </w:pPr>
            <w:r w:rsidRPr="0078269D">
              <w:rPr>
                <w:rFonts w:cs="Calibri"/>
                <w:color w:val="000000"/>
                <w:lang w:val="en-ZA" w:eastAsia="en-ZA"/>
              </w:rPr>
              <w:t>Achieved Capacity DC/AC (kW)</w:t>
            </w:r>
          </w:p>
        </w:tc>
        <w:tc>
          <w:tcPr>
            <w:tcW w:w="2500" w:type="pct"/>
            <w:noWrap/>
            <w:tcPrChange w:id="10103" w:author="Mutali Nepfumbada" w:date="2022-10-12T06:01:00Z">
              <w:tcPr>
                <w:tcW w:w="2500" w:type="pct"/>
                <w:noWrap/>
              </w:tcPr>
            </w:tcPrChange>
          </w:tcPr>
          <w:p w14:paraId="62F70B74" w14:textId="31418910" w:rsidR="00A65542" w:rsidRPr="0078269D" w:rsidRDefault="00FB76C9">
            <w:pPr>
              <w:rPr>
                <w:rFonts w:cs="Calibri"/>
                <w:color w:val="000000"/>
                <w:lang w:val="en-ZA" w:eastAsia="en-ZA"/>
              </w:rPr>
            </w:pPr>
            <w:r w:rsidRPr="0078269D">
              <w:rPr>
                <w:rFonts w:cs="Calibri"/>
                <w:color w:val="000000"/>
                <w:lang w:val="en-ZA" w:eastAsia="en-ZA"/>
              </w:rPr>
              <w:t>689.6 / 650</w:t>
            </w:r>
          </w:p>
        </w:tc>
      </w:tr>
      <w:tr w:rsidR="00C3627C" w:rsidRPr="0078269D" w14:paraId="336FF73F" w14:textId="77777777" w:rsidTr="00173257">
        <w:trPr>
          <w:trHeight w:val="276"/>
          <w:jc w:val="center"/>
          <w:trPrChange w:id="10104" w:author="Mutali Nepfumbada" w:date="2022-10-12T06:01:00Z">
            <w:trPr>
              <w:trHeight w:val="262"/>
              <w:jc w:val="center"/>
            </w:trPr>
          </w:trPrChange>
        </w:trPr>
        <w:tc>
          <w:tcPr>
            <w:tcW w:w="2500" w:type="pct"/>
            <w:noWrap/>
            <w:hideMark/>
            <w:tcPrChange w:id="10105" w:author="Mutali Nepfumbada" w:date="2022-10-12T06:01:00Z">
              <w:tcPr>
                <w:tcW w:w="2500" w:type="pct"/>
                <w:noWrap/>
                <w:hideMark/>
              </w:tcPr>
            </w:tcPrChange>
          </w:tcPr>
          <w:p w14:paraId="0DE34BA5" w14:textId="77777777" w:rsidR="00C3627C" w:rsidRPr="00D82B8B" w:rsidRDefault="00C3627C">
            <w:pPr>
              <w:rPr>
                <w:rFonts w:cs="Calibri"/>
                <w:color w:val="000000"/>
                <w:lang w:val="en-ZA" w:eastAsia="en-ZA"/>
              </w:rPr>
            </w:pPr>
            <w:r w:rsidRPr="0078269D">
              <w:rPr>
                <w:rFonts w:cs="Calibri"/>
                <w:color w:val="000000"/>
                <w:lang w:val="en-ZA" w:eastAsia="en-ZA"/>
              </w:rPr>
              <w:t>Technology</w:t>
            </w:r>
            <w:commentRangeStart w:id="10106"/>
            <w:commentRangeEnd w:id="10106"/>
            <w:r w:rsidRPr="00D82B8B">
              <w:rPr>
                <w:rStyle w:val="CommentReference"/>
                <w:rPrChange w:id="10107" w:author="Mutali Nepfumbada" w:date="2022-10-14T09:34:00Z">
                  <w:rPr>
                    <w:rStyle w:val="CommentReference"/>
                    <w:rFonts w:ascii="Verdana" w:hAnsi="Verdana"/>
                  </w:rPr>
                </w:rPrChange>
              </w:rPr>
              <w:commentReference w:id="10106"/>
            </w:r>
          </w:p>
        </w:tc>
        <w:tc>
          <w:tcPr>
            <w:tcW w:w="2500" w:type="pct"/>
            <w:noWrap/>
            <w:hideMark/>
            <w:tcPrChange w:id="10108" w:author="Mutali Nepfumbada" w:date="2022-10-12T06:01:00Z">
              <w:tcPr>
                <w:tcW w:w="2500" w:type="pct"/>
                <w:noWrap/>
                <w:hideMark/>
              </w:tcPr>
            </w:tcPrChange>
          </w:tcPr>
          <w:p w14:paraId="63D9BE8C" w14:textId="77777777" w:rsidR="00C3627C" w:rsidRPr="0078269D" w:rsidRDefault="00C3627C">
            <w:pPr>
              <w:rPr>
                <w:rFonts w:cs="Calibri"/>
                <w:color w:val="000000"/>
                <w:lang w:val="en-ZA" w:eastAsia="en-ZA"/>
              </w:rPr>
            </w:pPr>
            <w:r w:rsidRPr="0078269D">
              <w:rPr>
                <w:rFonts w:cs="Calibri"/>
                <w:color w:val="000000"/>
                <w:lang w:val="en-ZA" w:eastAsia="en-ZA"/>
              </w:rPr>
              <w:t>Solar</w:t>
            </w:r>
          </w:p>
        </w:tc>
      </w:tr>
      <w:tr w:rsidR="00C3627C" w:rsidRPr="0078269D" w14:paraId="4854B65A" w14:textId="77777777" w:rsidTr="00173257">
        <w:trPr>
          <w:trHeight w:val="276"/>
          <w:jc w:val="center"/>
          <w:trPrChange w:id="10109" w:author="Mutali Nepfumbada" w:date="2022-10-12T06:01:00Z">
            <w:trPr>
              <w:trHeight w:val="262"/>
              <w:jc w:val="center"/>
            </w:trPr>
          </w:trPrChange>
        </w:trPr>
        <w:tc>
          <w:tcPr>
            <w:tcW w:w="2500" w:type="pct"/>
            <w:noWrap/>
            <w:hideMark/>
            <w:tcPrChange w:id="10110" w:author="Mutali Nepfumbada" w:date="2022-10-12T06:01:00Z">
              <w:tcPr>
                <w:tcW w:w="2500" w:type="pct"/>
                <w:noWrap/>
                <w:hideMark/>
              </w:tcPr>
            </w:tcPrChange>
          </w:tcPr>
          <w:p w14:paraId="696D056C" w14:textId="77777777" w:rsidR="00C3627C" w:rsidRPr="0078269D" w:rsidRDefault="00C3627C">
            <w:pPr>
              <w:rPr>
                <w:rFonts w:cs="Calibri"/>
                <w:color w:val="000000"/>
                <w:lang w:val="en-ZA" w:eastAsia="en-ZA"/>
              </w:rPr>
            </w:pPr>
            <w:r w:rsidRPr="0078269D">
              <w:rPr>
                <w:rFonts w:cs="Calibri"/>
                <w:color w:val="000000"/>
                <w:lang w:val="en-ZA" w:eastAsia="en-ZA"/>
              </w:rPr>
              <w:t>Project Company:</w:t>
            </w:r>
          </w:p>
        </w:tc>
        <w:tc>
          <w:tcPr>
            <w:tcW w:w="2500" w:type="pct"/>
            <w:noWrap/>
            <w:hideMark/>
            <w:tcPrChange w:id="10111" w:author="Mutali Nepfumbada" w:date="2022-10-12T06:01:00Z">
              <w:tcPr>
                <w:tcW w:w="2500" w:type="pct"/>
                <w:noWrap/>
                <w:hideMark/>
              </w:tcPr>
            </w:tcPrChange>
          </w:tcPr>
          <w:p w14:paraId="167602C3" w14:textId="77777777" w:rsidR="00C3627C" w:rsidRPr="0078269D" w:rsidRDefault="00C3627C">
            <w:pPr>
              <w:rPr>
                <w:rFonts w:cs="Calibri"/>
                <w:color w:val="000000"/>
                <w:lang w:val="en-ZA" w:eastAsia="en-ZA"/>
              </w:rPr>
            </w:pPr>
            <w:r w:rsidRPr="0078269D">
              <w:rPr>
                <w:rFonts w:cs="Calibri"/>
                <w:color w:val="000000"/>
                <w:lang w:val="en-ZA" w:eastAsia="en-ZA"/>
              </w:rPr>
              <w:t>Moshesh Solar PV 1 (Pty) Ltd</w:t>
            </w:r>
          </w:p>
        </w:tc>
      </w:tr>
      <w:tr w:rsidR="00C3627C" w:rsidRPr="0078269D" w14:paraId="0451CEA7" w14:textId="77777777" w:rsidTr="00173257">
        <w:trPr>
          <w:trHeight w:val="276"/>
          <w:jc w:val="center"/>
          <w:trPrChange w:id="10112" w:author="Mutali Nepfumbada" w:date="2022-10-12T06:01:00Z">
            <w:trPr>
              <w:trHeight w:val="262"/>
              <w:jc w:val="center"/>
            </w:trPr>
          </w:trPrChange>
        </w:trPr>
        <w:tc>
          <w:tcPr>
            <w:tcW w:w="2500" w:type="pct"/>
            <w:noWrap/>
            <w:hideMark/>
            <w:tcPrChange w:id="10113" w:author="Mutali Nepfumbada" w:date="2022-10-12T06:01:00Z">
              <w:tcPr>
                <w:tcW w:w="2500" w:type="pct"/>
                <w:noWrap/>
                <w:hideMark/>
              </w:tcPr>
            </w:tcPrChange>
          </w:tcPr>
          <w:p w14:paraId="74E4676B" w14:textId="77777777" w:rsidR="00C3627C" w:rsidRPr="0078269D" w:rsidRDefault="00C3627C">
            <w:pPr>
              <w:rPr>
                <w:rFonts w:cs="Calibri"/>
                <w:color w:val="000000"/>
                <w:lang w:val="en-ZA" w:eastAsia="en-ZA"/>
              </w:rPr>
            </w:pPr>
            <w:r w:rsidRPr="0078269D">
              <w:rPr>
                <w:rFonts w:cs="Calibri"/>
                <w:color w:val="000000"/>
                <w:lang w:val="en-ZA" w:eastAsia="en-ZA"/>
              </w:rPr>
              <w:t>Address:</w:t>
            </w:r>
          </w:p>
        </w:tc>
        <w:tc>
          <w:tcPr>
            <w:tcW w:w="2500" w:type="pct"/>
            <w:noWrap/>
            <w:hideMark/>
            <w:tcPrChange w:id="10114" w:author="Mutali Nepfumbada" w:date="2022-10-12T06:01:00Z">
              <w:tcPr>
                <w:tcW w:w="2500" w:type="pct"/>
                <w:noWrap/>
                <w:hideMark/>
              </w:tcPr>
            </w:tcPrChange>
          </w:tcPr>
          <w:p w14:paraId="79607412" w14:textId="77777777" w:rsidR="00C3627C" w:rsidRPr="0078269D" w:rsidRDefault="00C3627C">
            <w:pPr>
              <w:rPr>
                <w:rFonts w:cs="Calibri"/>
                <w:color w:val="000000"/>
                <w:lang w:val="en-ZA" w:eastAsia="en-ZA"/>
              </w:rPr>
            </w:pPr>
            <w:r w:rsidRPr="0078269D">
              <w:rPr>
                <w:rFonts w:cs="Calibri"/>
                <w:color w:val="000000"/>
                <w:lang w:val="en-ZA" w:eastAsia="en-ZA"/>
              </w:rPr>
              <w:t>Vergelegen, Main Road Somerset West South Africa</w:t>
            </w:r>
          </w:p>
        </w:tc>
      </w:tr>
      <w:tr w:rsidR="00C3627C" w:rsidRPr="0078269D" w14:paraId="4C39714D" w14:textId="77777777" w:rsidTr="00173257">
        <w:trPr>
          <w:trHeight w:val="276"/>
          <w:jc w:val="center"/>
          <w:trPrChange w:id="10115" w:author="Mutali Nepfumbada" w:date="2022-10-12T06:01:00Z">
            <w:trPr>
              <w:trHeight w:val="262"/>
              <w:jc w:val="center"/>
            </w:trPr>
          </w:trPrChange>
        </w:trPr>
        <w:tc>
          <w:tcPr>
            <w:tcW w:w="2500" w:type="pct"/>
            <w:noWrap/>
            <w:tcPrChange w:id="10116" w:author="Mutali Nepfumbada" w:date="2022-10-12T06:01:00Z">
              <w:tcPr>
                <w:tcW w:w="2500" w:type="pct"/>
                <w:noWrap/>
              </w:tcPr>
            </w:tcPrChange>
          </w:tcPr>
          <w:p w14:paraId="517196BD" w14:textId="77777777" w:rsidR="00C3627C" w:rsidRPr="0078269D" w:rsidRDefault="00C3627C">
            <w:pPr>
              <w:rPr>
                <w:rFonts w:cs="Calibri"/>
                <w:color w:val="000000"/>
                <w:lang w:val="en-ZA" w:eastAsia="en-ZA"/>
              </w:rPr>
            </w:pPr>
            <w:r w:rsidRPr="0078269D">
              <w:rPr>
                <w:rFonts w:cs="Calibri"/>
                <w:color w:val="000000"/>
                <w:lang w:val="en-ZA" w:eastAsia="en-ZA"/>
              </w:rPr>
              <w:t xml:space="preserve">Commercial Operation Date </w:t>
            </w:r>
          </w:p>
        </w:tc>
        <w:tc>
          <w:tcPr>
            <w:tcW w:w="2500" w:type="pct"/>
            <w:noWrap/>
            <w:tcPrChange w:id="10117" w:author="Mutali Nepfumbada" w:date="2022-10-12T06:01:00Z">
              <w:tcPr>
                <w:tcW w:w="2500" w:type="pct"/>
                <w:noWrap/>
              </w:tcPr>
            </w:tcPrChange>
          </w:tcPr>
          <w:p w14:paraId="0DB0A1BC" w14:textId="57F267E8" w:rsidR="00C3627C" w:rsidRPr="0078269D" w:rsidRDefault="00C3627C">
            <w:pPr>
              <w:rPr>
                <w:rFonts w:cs="Calibri"/>
                <w:color w:val="000000"/>
                <w:lang w:val="en-ZA" w:eastAsia="en-ZA"/>
              </w:rPr>
            </w:pPr>
            <w:r w:rsidRPr="0078269D">
              <w:rPr>
                <w:rFonts w:cs="Calibri"/>
                <w:color w:val="000000"/>
                <w:lang w:val="en-ZA" w:eastAsia="en-ZA"/>
              </w:rPr>
              <w:t>28 Oct</w:t>
            </w:r>
            <w:r w:rsidR="008C47D4" w:rsidRPr="0078269D">
              <w:rPr>
                <w:rFonts w:cs="Calibri"/>
                <w:color w:val="000000"/>
                <w:lang w:val="en-ZA" w:eastAsia="en-ZA"/>
              </w:rPr>
              <w:t>ober</w:t>
            </w:r>
            <w:r w:rsidRPr="0078269D">
              <w:rPr>
                <w:rFonts w:cs="Calibri"/>
                <w:color w:val="000000"/>
                <w:lang w:val="en-ZA" w:eastAsia="en-ZA"/>
              </w:rPr>
              <w:t xml:space="preserve"> </w:t>
            </w:r>
            <w:r w:rsidR="00CE5D65" w:rsidRPr="0078269D">
              <w:rPr>
                <w:rFonts w:cs="Calibri"/>
                <w:color w:val="000000"/>
                <w:lang w:val="en-ZA" w:eastAsia="en-ZA"/>
              </w:rPr>
              <w:t>2022</w:t>
            </w:r>
          </w:p>
        </w:tc>
      </w:tr>
    </w:tbl>
    <w:p w14:paraId="52BC862A" w14:textId="0B31F3BA" w:rsidR="00C3627C" w:rsidRPr="00D82B8B" w:rsidRDefault="00C3627C" w:rsidP="00C3627C">
      <w:pPr>
        <w:pStyle w:val="Caption"/>
      </w:pPr>
      <w:bookmarkStart w:id="10118" w:name="_Toc114662524"/>
      <w:bookmarkStart w:id="10119" w:name="_Toc120510269"/>
      <w:r w:rsidRPr="0078269D">
        <w:t xml:space="preserve">Table </w:t>
      </w:r>
      <w:r w:rsidR="00000000">
        <w:fldChar w:fldCharType="begin"/>
      </w:r>
      <w:r w:rsidR="00000000">
        <w:instrText xml:space="preserve"> STYLEREF 1 \s </w:instrText>
      </w:r>
      <w:r w:rsidR="00000000">
        <w:fldChar w:fldCharType="separate"/>
      </w:r>
      <w:r w:rsidR="00A934D1">
        <w:rPr>
          <w:noProof/>
        </w:rPr>
        <w:t>10</w:t>
      </w:r>
      <w:r w:rsidR="00000000">
        <w:rPr>
          <w:noProof/>
        </w:rPr>
        <w:fldChar w:fldCharType="end"/>
      </w:r>
      <w:r w:rsidR="00B61424"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r w:rsidRPr="00D82B8B">
        <w:t xml:space="preserve">: Vergelegen Project </w:t>
      </w:r>
      <w:commentRangeStart w:id="10120"/>
      <w:r w:rsidRPr="00D82B8B">
        <w:t>Overview</w:t>
      </w:r>
      <w:bookmarkEnd w:id="10118"/>
      <w:commentRangeEnd w:id="10120"/>
      <w:r w:rsidRPr="00D82B8B">
        <w:rPr>
          <w:rStyle w:val="CommentReference"/>
          <w:i w:val="0"/>
          <w:iCs w:val="0"/>
          <w:color w:val="auto"/>
          <w:rPrChange w:id="10121" w:author="Mutali Nepfumbada" w:date="2022-10-14T09:34:00Z">
            <w:rPr>
              <w:rStyle w:val="CommentReference"/>
              <w:rFonts w:ascii="Verdana" w:hAnsi="Verdana"/>
              <w:i w:val="0"/>
              <w:iCs w:val="0"/>
              <w:color w:val="auto"/>
            </w:rPr>
          </w:rPrChange>
        </w:rPr>
        <w:commentReference w:id="10120"/>
      </w:r>
      <w:bookmarkEnd w:id="10119"/>
    </w:p>
    <w:p w14:paraId="5F3E6641" w14:textId="22CC753E" w:rsidR="00F75CB4" w:rsidDel="00F9597A" w:rsidRDefault="00781E41" w:rsidP="00F75CB4">
      <w:pPr>
        <w:rPr>
          <w:del w:id="10122" w:author="Mutali Nepfumbada" w:date="2022-10-14T09:26:00Z"/>
          <w:lang w:eastAsia="en-US"/>
        </w:rPr>
      </w:pPr>
      <w:ins w:id="10123" w:author="Chanda Nxumalo" w:date="2022-10-18T13:52:00Z">
        <w:del w:id="10124" w:author="Mutali Nepfumbada" w:date="2022-11-28T06:39:00Z">
          <w:r w:rsidDel="000D174D">
            <w:rPr>
              <w:lang w:eastAsia="en-US"/>
            </w:rPr>
            <w:delText>sem</w:delText>
          </w:r>
        </w:del>
      </w:ins>
      <w:ins w:id="10125" w:author="Justin Wimbush" w:date="2022-11-01T18:17:00Z">
        <w:del w:id="10126" w:author="Mutali Nepfumbada" w:date="2022-11-28T06:39:00Z">
          <w:r w:rsidR="004A65E7" w:rsidDel="000D174D">
            <w:rPr>
              <w:lang w:eastAsia="en-US"/>
            </w:rPr>
            <w:delText>The pthe wa</w:delText>
          </w:r>
        </w:del>
      </w:ins>
      <w:del w:id="10127" w:author="Mutali Nepfumbada" w:date="2022-11-28T06:39:00Z">
        <w:r w:rsidR="00FC41A5" w:rsidDel="000D174D">
          <w:rPr>
            <w:lang w:eastAsia="en-US"/>
          </w:rPr>
          <w:delText>6.88</w:delText>
        </w:r>
        <w:r w:rsidR="00C26F68" w:rsidDel="000D174D">
          <w:delText>higher</w:delText>
        </w:r>
      </w:del>
      <w:del w:id="10128" w:author="Mutali Nepfumbada" w:date="2022-10-31T07:35:00Z">
        <w:r w:rsidR="002A2DCD" w:rsidRPr="0078269D" w:rsidDel="003909EE">
          <w:delText xml:space="preserve">a </w:delText>
        </w:r>
      </w:del>
      <w:del w:id="10129" w:author="Mutali Nepfumbada" w:date="2022-11-28T06:39:00Z">
        <w:r w:rsidR="002A2DCD" w:rsidDel="000D174D">
          <w:delText>role</w:delText>
        </w:r>
      </w:del>
      <w:del w:id="10130" w:author="Mutali Nepfumbada" w:date="2022-10-31T07:43:00Z">
        <w:r w:rsidR="002A2DCD" w:rsidDel="004D574C">
          <w:delText>,</w:delText>
        </w:r>
      </w:del>
      <w:del w:id="10131" w:author="Mutali Nepfumbada" w:date="2022-11-28T06:39:00Z">
        <w:r w:rsidR="002A2DCD" w:rsidDel="000D174D">
          <w:delText xml:space="preserve"> but </w:delText>
        </w:r>
        <w:r w:rsidR="00C20677" w:rsidDel="000D174D">
          <w:delText>since</w:delText>
        </w:r>
      </w:del>
      <w:ins w:id="10132" w:author="Justin Wimbush" w:date="2022-11-01T18:17:00Z">
        <w:del w:id="10133" w:author="Mutali Nepfumbada" w:date="2022-11-28T06:39:00Z">
          <w:r w:rsidR="00093C16" w:rsidDel="000D174D">
            <w:delText>As</w:delText>
          </w:r>
        </w:del>
      </w:ins>
      <w:del w:id="10134" w:author="Mutali Nepfumbada" w:date="2022-11-28T06:39:00Z">
        <w:r w:rsidR="00C20677" w:rsidDel="000D174D">
          <w:delText xml:space="preserve"> the irradiation was </w:delText>
        </w:r>
        <w:r w:rsidR="00BF253C" w:rsidDel="000D174D">
          <w:delText>not</w:delText>
        </w:r>
        <w:r w:rsidR="00C20677" w:rsidDel="000D174D">
          <w:delText xml:space="preserve"> available prior A</w:delText>
        </w:r>
        <w:r w:rsidR="00BF253C" w:rsidDel="000D174D">
          <w:delText xml:space="preserve">pril 2022 the </w:delText>
        </w:r>
      </w:del>
      <w:ins w:id="10135" w:author="Justin Wimbush" w:date="2022-11-01T18:18:00Z">
        <w:del w:id="10136" w:author="Mutali Nepfumbada" w:date="2022-11-28T06:39:00Z">
          <w:r w:rsidR="00093C16" w:rsidDel="000D174D">
            <w:delText xml:space="preserve"> for the months prior to April 2022the overall data </w:delText>
          </w:r>
        </w:del>
      </w:ins>
      <w:ins w:id="10137" w:author="Chanda Nxumalo" w:date="2022-10-18T13:52:00Z">
        <w:del w:id="10138" w:author="Mutali Nepfumbada" w:date="2022-11-28T06:39:00Z">
          <w:r w:rsidR="00893866" w:rsidDel="000D174D">
            <w:delText>s</w:delText>
          </w:r>
        </w:del>
      </w:ins>
      <w:ins w:id="10139" w:author="Justin Wimbush" w:date="2022-11-01T18:18:00Z">
        <w:del w:id="10140" w:author="Mutali Nepfumbada" w:date="2022-11-28T06:39:00Z">
          <w:r w:rsidR="00093C16" w:rsidDel="000D174D">
            <w:delText xml:space="preserve">slevel of </w:delText>
          </w:r>
        </w:del>
      </w:ins>
      <w:ins w:id="10141" w:author="Chanda Nxumalo" w:date="2022-10-18T13:52:00Z">
        <w:del w:id="10142" w:author="Mutali Nepfumbada" w:date="2022-11-28T06:39:00Z">
          <w:r w:rsidR="00893866" w:rsidDel="000D174D">
            <w:delText>sem-</w:delText>
          </w:r>
        </w:del>
      </w:ins>
      <w:ins w:id="10143" w:author="Chanda Nxumalo" w:date="2022-10-18T13:53:00Z">
        <w:del w:id="10144" w:author="Mutali Nepfumbada" w:date="2022-11-28T06:39:00Z">
          <w:r w:rsidR="00C72932" w:rsidDel="000D174D">
            <w:delText>ed</w:delText>
          </w:r>
        </w:del>
      </w:ins>
      <w:ins w:id="10145" w:author="Chanda Nxumalo" w:date="2022-10-18T13:52:00Z">
        <w:del w:id="10146" w:author="Mutali Nepfumbada" w:date="2022-11-28T06:39:00Z">
          <w:r w:rsidR="00893866" w:rsidDel="000D174D">
            <w:delText>Sem</w:delText>
          </w:r>
        </w:del>
      </w:ins>
      <w:del w:id="10147" w:author="Mutali Nepfumbada" w:date="2022-11-28T06:39:00Z">
        <w:r w:rsidR="00681610" w:rsidDel="000D174D">
          <w:delText>i-</w:delText>
        </w:r>
      </w:del>
      <w:ins w:id="10148" w:author="Chanda Nxumalo" w:date="2022-10-18T13:53:00Z">
        <w:del w:id="10149" w:author="Mutali Nepfumbada" w:date="2022-11-28T06:39:00Z">
          <w:r w:rsidR="00C72932" w:rsidDel="000D174D">
            <w:delText xml:space="preserve">the , </w:delText>
          </w:r>
        </w:del>
      </w:ins>
      <w:commentRangeStart w:id="10150"/>
      <w:ins w:id="10151" w:author="Justin Wimbush" w:date="2022-11-01T18:19:00Z">
        <w:del w:id="10152" w:author="Mutali Nepfumbada" w:date="2022-11-28T06:39:00Z">
          <w:r w:rsidR="00B8304E" w:rsidDel="000D174D">
            <w:rPr>
              <w:lang w:eastAsia="en-US"/>
            </w:rPr>
            <w:delText>aip</w:delText>
          </w:r>
        </w:del>
      </w:ins>
    </w:p>
    <w:commentRangeEnd w:id="10150"/>
    <w:p w14:paraId="72A81A9F" w14:textId="47E3AC63" w:rsidR="00F75CB4" w:rsidRPr="0078269D" w:rsidDel="000D174D" w:rsidRDefault="00F24D99" w:rsidP="00CF36CD">
      <w:pPr>
        <w:rPr>
          <w:del w:id="10153" w:author="Mutali Nepfumbada" w:date="2022-11-28T06:39:00Z"/>
        </w:rPr>
      </w:pPr>
      <w:del w:id="10154" w:author="Mutali Nepfumbada" w:date="2022-11-28T06:39:00Z">
        <w:r w:rsidDel="000D174D">
          <w:rPr>
            <w:rStyle w:val="CommentReference"/>
            <w:rFonts w:ascii="Verdana" w:hAnsi="Verdana"/>
          </w:rPr>
          <w:commentReference w:id="10150"/>
        </w:r>
      </w:del>
      <w:ins w:id="10155" w:author="Justin Wimbush" w:date="2022-11-01T18:19:00Z">
        <w:del w:id="10156" w:author="Mutali Nepfumbada" w:date="2022-11-28T06:39:00Z">
          <w:r w:rsidR="00231C38" w:rsidDel="000D174D">
            <w:rPr>
              <w:lang w:eastAsia="en-US"/>
            </w:rPr>
            <w:delText>cs.</w:delText>
          </w:r>
        </w:del>
      </w:ins>
    </w:p>
    <w:p w14:paraId="3A864543" w14:textId="07CAD43C" w:rsidR="00CF36CD" w:rsidRPr="0078269D" w:rsidDel="000D174D" w:rsidRDefault="00CF36CD" w:rsidP="00CF36CD">
      <w:pPr>
        <w:pStyle w:val="Heading2"/>
        <w:rPr>
          <w:del w:id="10157" w:author="Mutali Nepfumbada" w:date="2022-11-28T06:39:00Z"/>
        </w:rPr>
      </w:pPr>
      <w:bookmarkStart w:id="10158" w:name="_Toc118269342"/>
      <w:del w:id="10159" w:author="Mutali Nepfumbada" w:date="2022-11-28T06:39:00Z">
        <w:r w:rsidRPr="0078269D" w:rsidDel="000D174D">
          <w:delText>System Design</w:delText>
        </w:r>
        <w:bookmarkEnd w:id="10158"/>
        <w:r w:rsidRPr="0078269D" w:rsidDel="000D174D">
          <w:delText xml:space="preserve"> </w:delText>
        </w:r>
      </w:del>
    </w:p>
    <w:p w14:paraId="4C1BFD92" w14:textId="0B3CC41D" w:rsidR="00CF36CD" w:rsidRPr="0078269D" w:rsidDel="000D174D" w:rsidRDefault="00CF36CD" w:rsidP="00CF36CD">
      <w:pPr>
        <w:rPr>
          <w:del w:id="10160" w:author="Mutali Nepfumbada" w:date="2022-11-28T06:39:00Z"/>
        </w:rPr>
      </w:pPr>
    </w:p>
    <w:p w14:paraId="74B6EB24" w14:textId="217AA560" w:rsidR="00CF36CD" w:rsidRPr="0078269D" w:rsidDel="002643BC" w:rsidRDefault="00CF36CD" w:rsidP="00CF36CD">
      <w:pPr>
        <w:rPr>
          <w:del w:id="10161" w:author="Mutali Nepfumbada" w:date="2022-10-12T06:23:00Z"/>
        </w:rPr>
      </w:pPr>
      <w:del w:id="10162" w:author="Mutali Nepfumbada" w:date="2022-10-12T06:23:00Z">
        <w:r w:rsidRPr="0078269D" w:rsidDel="002643BC">
          <w:delText xml:space="preserve">The system is a </w:delText>
        </w:r>
        <w:r w:rsidR="00DC248F" w:rsidRPr="0078269D" w:rsidDel="002643BC">
          <w:delText xml:space="preserve">689.6 </w:delText>
        </w:r>
        <w:r w:rsidRPr="0078269D" w:rsidDel="002643BC">
          <w:delText>KWp system with 5</w:delText>
        </w:r>
        <w:r w:rsidR="002854A0" w:rsidRPr="0078269D" w:rsidDel="002643BC">
          <w:delText>35</w:delText>
        </w:r>
        <w:r w:rsidRPr="0078269D" w:rsidDel="002643BC">
          <w:delText xml:space="preserve">Wp JA Solar PV modules connected to </w:delText>
        </w:r>
        <w:r w:rsidR="00B35D17" w:rsidRPr="0078269D" w:rsidDel="002643BC">
          <w:delText>6</w:delText>
        </w:r>
        <w:r w:rsidRPr="0078269D" w:rsidDel="002643BC">
          <w:delText xml:space="preserve"> Huawei 100 kW inverters</w:delText>
        </w:r>
        <w:r w:rsidR="00B35D17" w:rsidRPr="0078269D" w:rsidDel="002643BC">
          <w:delText xml:space="preserve"> and 1 Huawei </w:delText>
        </w:r>
        <w:r w:rsidR="00EF270F" w:rsidRPr="0078269D" w:rsidDel="002643BC">
          <w:delText>5</w:delText>
        </w:r>
        <w:r w:rsidR="00B35D17" w:rsidRPr="0078269D" w:rsidDel="002643BC">
          <w:delText xml:space="preserve">0 kW </w:delText>
        </w:r>
        <w:r w:rsidR="00EF270F" w:rsidRPr="0078269D" w:rsidDel="002643BC">
          <w:delText>inverters.</w:delText>
        </w:r>
        <w:r w:rsidRPr="0078269D" w:rsidDel="002643BC">
          <w:delText xml:space="preserve"> The system works with PV modules that generate DC electricity. DC is then converted to AC so that it can be used in the buildings. Inverters are used to convert the electricity for this purpose. The inverters installed by Mediclinic are grid-connected and have Anti-islanding protection.</w:delText>
        </w:r>
      </w:del>
    </w:p>
    <w:p w14:paraId="2867AEA1" w14:textId="7927295D" w:rsidR="00CF36CD" w:rsidRPr="0078269D" w:rsidDel="002643BC" w:rsidRDefault="00CF36CD" w:rsidP="00CF36CD">
      <w:pPr>
        <w:rPr>
          <w:del w:id="10163" w:author="Mutali Nepfumbada" w:date="2022-10-12T06:23:00Z"/>
        </w:rPr>
      </w:pPr>
    </w:p>
    <w:p w14:paraId="2A8E64FC" w14:textId="79E632C6" w:rsidR="002643BC" w:rsidRPr="0078269D" w:rsidDel="000D174D" w:rsidRDefault="00CF36CD" w:rsidP="002643BC">
      <w:pPr>
        <w:rPr>
          <w:ins w:id="10164" w:author="Justin Wimbush" w:date="2022-11-01T18:20:00Z"/>
          <w:del w:id="10165" w:author="Mutali Nepfumbada" w:date="2022-11-28T06:39:00Z"/>
        </w:rPr>
      </w:pPr>
      <w:del w:id="10166" w:author="Mutali Nepfumbada" w:date="2022-10-12T06:23:00Z">
        <w:r w:rsidRPr="0078269D" w:rsidDel="002643BC">
          <w:delText>Anti-Islanding protection is a commonly required safety feature that disables PV inverters when the grid goes into islanding mode. This means that the inverter</w:delText>
        </w:r>
        <w:r w:rsidR="00E845E2" w:rsidRPr="0078269D" w:rsidDel="002643BC">
          <w:delText>s</w:delText>
        </w:r>
        <w:r w:rsidRPr="0078269D" w:rsidDel="002643BC">
          <w:delText xml:space="preserve"> will not operate during a grid outage, such as Eskom load shedding event.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during a grid outage.</w:delText>
        </w:r>
      </w:del>
      <w:ins w:id="10167" w:author="Justin Wimbush" w:date="2022-11-01T18:19:00Z">
        <w:del w:id="10168" w:author="Mutali Nepfumbada" w:date="2022-11-28T06:39:00Z">
          <w:r w:rsidR="00230E82" w:rsidDel="000D174D">
            <w:delText>six</w:delText>
          </w:r>
        </w:del>
      </w:ins>
      <w:ins w:id="10169" w:author="Justin Wimbush" w:date="2022-11-01T18:20:00Z">
        <w:del w:id="10170" w:author="Mutali Nepfumbada" w:date="2022-11-28T06:39:00Z">
          <w:r w:rsidR="00230E82" w:rsidDel="000D174D">
            <w:delText>oneelectricity electricity ap</w:delText>
          </w:r>
        </w:del>
      </w:ins>
    </w:p>
    <w:p w14:paraId="2957E0D0" w14:textId="0F36D1F0" w:rsidR="00230E82" w:rsidDel="000D174D" w:rsidRDefault="00230E82" w:rsidP="002643BC">
      <w:pPr>
        <w:rPr>
          <w:ins w:id="10171" w:author="Justin Wimbush" w:date="2022-11-01T18:20:00Z"/>
          <w:del w:id="10172" w:author="Mutali Nepfumbada" w:date="2022-11-28T06:39:00Z"/>
        </w:rPr>
      </w:pPr>
    </w:p>
    <w:p w14:paraId="7FC92023" w14:textId="77777777" w:rsidR="002643BC" w:rsidRPr="0078269D" w:rsidDel="00A2545A" w:rsidRDefault="002643BC" w:rsidP="00CF36CD">
      <w:pPr>
        <w:rPr>
          <w:del w:id="10173" w:author="Mutali Nepfumbada" w:date="2022-10-14T08:43:00Z"/>
        </w:rPr>
      </w:pPr>
    </w:p>
    <w:p w14:paraId="077706C0" w14:textId="4520AF57" w:rsidR="00CF36CD" w:rsidRPr="0078269D" w:rsidDel="000D174D" w:rsidRDefault="00CF36CD" w:rsidP="00CF36CD">
      <w:pPr>
        <w:rPr>
          <w:del w:id="10174" w:author="Mutali Nepfumbada" w:date="2022-11-28T06:39:00Z"/>
        </w:rPr>
      </w:pPr>
    </w:p>
    <w:p w14:paraId="7C4A9A2F" w14:textId="4AC3880D" w:rsidR="00CF36CD" w:rsidRPr="0078269D" w:rsidDel="000D174D" w:rsidRDefault="00CF36CD" w:rsidP="00CF36CD">
      <w:pPr>
        <w:pStyle w:val="Heading2"/>
        <w:rPr>
          <w:del w:id="10175" w:author="Mutali Nepfumbada" w:date="2022-11-28T06:39:00Z"/>
          <w:lang w:eastAsia="en-US"/>
        </w:rPr>
      </w:pPr>
      <w:bookmarkStart w:id="10176" w:name="_Toc118269343"/>
      <w:del w:id="10177" w:author="Mutali Nepfumbada" w:date="2022-11-28T06:39:00Z">
        <w:r w:rsidRPr="0078269D" w:rsidDel="000D174D">
          <w:rPr>
            <w:lang w:eastAsia="en-US"/>
          </w:rPr>
          <w:delText>Data Analysed</w:delText>
        </w:r>
        <w:bookmarkEnd w:id="10176"/>
        <w:r w:rsidRPr="0078269D" w:rsidDel="000D174D">
          <w:rPr>
            <w:lang w:eastAsia="en-US"/>
          </w:rPr>
          <w:delText xml:space="preserve"> </w:delText>
        </w:r>
      </w:del>
    </w:p>
    <w:p w14:paraId="550A043E" w14:textId="4A473E74" w:rsidR="00CF36CD" w:rsidRPr="0078269D" w:rsidDel="000D174D" w:rsidRDefault="00CF36CD" w:rsidP="00CF36CD">
      <w:pPr>
        <w:rPr>
          <w:del w:id="10178" w:author="Mutali Nepfumbada" w:date="2022-11-28T06:39:00Z"/>
          <w:lang w:eastAsia="en-US"/>
        </w:rPr>
      </w:pPr>
    </w:p>
    <w:p w14:paraId="7C51B26F" w14:textId="239DB834" w:rsidR="00CF36CD" w:rsidRPr="0078269D" w:rsidDel="000D174D" w:rsidRDefault="00CF36CD" w:rsidP="00CF36CD">
      <w:pPr>
        <w:rPr>
          <w:del w:id="10179" w:author="Mutali Nepfumbada" w:date="2022-11-28T06:39:00Z"/>
          <w:lang w:eastAsia="en-US"/>
        </w:rPr>
      </w:pPr>
      <w:del w:id="10180" w:author="Mutali Nepfumbada" w:date="2022-11-28T06:39:00Z">
        <w:r w:rsidRPr="0078269D" w:rsidDel="000D174D">
          <w:rPr>
            <w:lang w:eastAsia="en-US"/>
          </w:rPr>
          <w:delText xml:space="preserve">In the following sections, we describe the performance of the system. We compiled data from the SCADA system and reviewed the monthly performance report from COD to August 2022. The </w:delText>
        </w:r>
      </w:del>
      <w:del w:id="10181" w:author="Mutali Nepfumbada" w:date="2022-10-14T06:32:00Z">
        <w:r w:rsidRPr="0078269D" w:rsidDel="0056434F">
          <w:rPr>
            <w:lang w:eastAsia="en-US"/>
          </w:rPr>
          <w:delText>operator</w:delText>
        </w:r>
      </w:del>
      <w:del w:id="10182" w:author="Mutali Nepfumbada" w:date="2022-11-28T06:39:00Z">
        <w:r w:rsidRPr="0078269D" w:rsidDel="000D174D">
          <w:rPr>
            <w:lang w:eastAsia="en-US"/>
          </w:rPr>
          <w:delText xml:space="preserve"> submitted </w:delText>
        </w:r>
      </w:del>
      <w:ins w:id="10183" w:author="Chanda Nxumalo" w:date="2022-10-18T13:53:00Z">
        <w:del w:id="10184" w:author="Mutali Nepfumbada" w:date="2022-11-28T06:39:00Z">
          <w:r w:rsidR="00F24D99" w:rsidDel="000D174D">
            <w:rPr>
              <w:lang w:eastAsia="en-US"/>
            </w:rPr>
            <w:delText>sem</w:delText>
          </w:r>
        </w:del>
      </w:ins>
      <w:del w:id="10185" w:author="Mutali Nepfumbada" w:date="2022-11-28T06:39:00Z">
        <w:r w:rsidRPr="0078269D" w:rsidDel="000D174D">
          <w:rPr>
            <w:lang w:eastAsia="en-US"/>
          </w:rPr>
          <w:delText>Bi</w:delText>
        </w:r>
      </w:del>
      <w:ins w:id="10186" w:author="Justin Wimbush" w:date="2022-11-01T18:20:00Z">
        <w:del w:id="10187" w:author="Mutali Nepfumbada" w:date="2022-11-28T06:39:00Z">
          <w:r w:rsidR="00230E82" w:rsidDel="000D174D">
            <w:rPr>
              <w:lang w:eastAsia="en-US"/>
            </w:rPr>
            <w:delText>-</w:delText>
          </w:r>
        </w:del>
      </w:ins>
      <w:del w:id="10188" w:author="Mutali Nepfumbada" w:date="2022-11-28T06:39:00Z">
        <w:r w:rsidRPr="0078269D" w:rsidDel="000D174D">
          <w:rPr>
            <w:lang w:eastAsia="en-US"/>
          </w:rPr>
          <w:delText xml:space="preserve">annual Checklist Reports, Thermal Reports, and Unscheduled Maintenance Reports. Harmattan used these reports along with the SCADA system to analyse the performance of the system. We note that the </w:delText>
        </w:r>
      </w:del>
      <w:del w:id="10189" w:author="Mutali Nepfumbada" w:date="2022-10-14T06:32:00Z">
        <w:r w:rsidRPr="0078269D" w:rsidDel="0056434F">
          <w:rPr>
            <w:lang w:eastAsia="en-US"/>
          </w:rPr>
          <w:delText>operator</w:delText>
        </w:r>
      </w:del>
      <w:del w:id="10190" w:author="Mutali Nepfumbada" w:date="2022-11-28T06:39:00Z">
        <w:r w:rsidRPr="0078269D" w:rsidDel="000D174D">
          <w:rPr>
            <w:lang w:eastAsia="en-US"/>
          </w:rPr>
          <w:delText xml:space="preserve"> did not submit a monthly maintenance schedule or a list of available spare parts. </w:delText>
        </w:r>
      </w:del>
    </w:p>
    <w:p w14:paraId="65374C73" w14:textId="74B07815" w:rsidR="00CF36CD" w:rsidRPr="0078269D" w:rsidDel="000D174D" w:rsidRDefault="00CF36CD" w:rsidP="00CF36CD">
      <w:pPr>
        <w:rPr>
          <w:del w:id="10191" w:author="Mutali Nepfumbada" w:date="2022-11-28T06:39:00Z"/>
          <w:lang w:eastAsia="en-US"/>
        </w:rPr>
      </w:pPr>
    </w:p>
    <w:p w14:paraId="157CC8FF" w14:textId="4885377D" w:rsidR="00CF36CD" w:rsidRPr="0078269D" w:rsidDel="000D174D" w:rsidRDefault="00CF36CD" w:rsidP="00CF36CD">
      <w:pPr>
        <w:rPr>
          <w:del w:id="10192" w:author="Mutali Nepfumbada" w:date="2022-11-28T06:39:00Z"/>
          <w:lang w:eastAsia="en-US"/>
        </w:rPr>
      </w:pPr>
      <w:del w:id="10193" w:author="Mutali Nepfumbada" w:date="2022-11-28T06:39:00Z">
        <w:r w:rsidRPr="0078269D" w:rsidDel="000D174D">
          <w:rPr>
            <w:lang w:eastAsia="en-US"/>
          </w:rPr>
          <w:delText>The performance data was downloaded from Higeco</w:delText>
        </w:r>
        <w:r w:rsidR="007B4D32"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6F37A3B8" w14:textId="39AE8DED" w:rsidR="00CF36CD" w:rsidRPr="0078269D" w:rsidDel="000D174D" w:rsidRDefault="00CF36CD" w:rsidP="00CF36CD">
      <w:pPr>
        <w:rPr>
          <w:del w:id="10194" w:author="Mutali Nepfumbada" w:date="2022-11-28T06:39:00Z"/>
          <w:lang w:eastAsia="en-US"/>
        </w:rPr>
      </w:pPr>
    </w:p>
    <w:p w14:paraId="2573E861" w14:textId="4A2180C7" w:rsidR="00D36FF1" w:rsidRPr="0078269D" w:rsidDel="000D174D" w:rsidRDefault="00CF36CD">
      <w:pPr>
        <w:rPr>
          <w:del w:id="10195" w:author="Mutali Nepfumbada" w:date="2022-11-28T06:39:00Z"/>
        </w:rPr>
      </w:pPr>
      <w:del w:id="10196" w:author="Mutali Nepfumbada" w:date="2022-11-28T06:39:00Z">
        <w:r w:rsidRPr="0078269D" w:rsidDel="000D174D">
          <w:rPr>
            <w:lang w:eastAsia="en-US"/>
          </w:rPr>
          <w:delText>Based on SCADA data, irradiance, availability, performance ratio, and production were analysed. Irradiance data is based on the installed pyranometer, and availability and performance ratio are calculated using the SCADA system. Production is measured with a met</w:delText>
        </w:r>
      </w:del>
      <w:ins w:id="10197" w:author="Justin Wimbush" w:date="2022-11-01T18:21:00Z">
        <w:del w:id="10198" w:author="Mutali Nepfumbada" w:date="2022-11-28T06:39:00Z">
          <w:r w:rsidR="00292CEE" w:rsidDel="000D174D">
            <w:rPr>
              <w:lang w:eastAsia="en-US"/>
            </w:rPr>
            <w:delText>er</w:delText>
          </w:r>
        </w:del>
      </w:ins>
      <w:del w:id="10199" w:author="Mutali Nepfumbada" w:date="2022-11-28T06:39:00Z">
        <w:r w:rsidRPr="0078269D" w:rsidDel="000D174D">
          <w:rPr>
            <w:lang w:eastAsia="en-US"/>
          </w:rPr>
          <w:delText>re installed on site</w:delText>
        </w:r>
      </w:del>
      <w:ins w:id="10200" w:author="Chanda Nxumalo" w:date="2022-10-18T13:54:00Z">
        <w:del w:id="10201" w:author="Mutali Nepfumbada" w:date="2022-11-28T06:39:00Z">
          <w:r w:rsidR="00F24D99" w:rsidDel="000D174D">
            <w:rPr>
              <w:lang w:eastAsia="en-US"/>
            </w:rPr>
            <w:delText>.</w:delText>
          </w:r>
        </w:del>
      </w:ins>
    </w:p>
    <w:p w14:paraId="06214211" w14:textId="18922E15" w:rsidR="00C3627C" w:rsidRPr="0078269D" w:rsidRDefault="00C3627C" w:rsidP="00C3627C"/>
    <w:p w14:paraId="02D56DAA" w14:textId="1D4D4E36" w:rsidR="00C3627C" w:rsidRPr="0078269D" w:rsidRDefault="00C3627C" w:rsidP="00C3627C">
      <w:pPr>
        <w:pStyle w:val="Heading2"/>
      </w:pPr>
      <w:bookmarkStart w:id="10202" w:name="_Toc115927966"/>
      <w:bookmarkStart w:id="10203" w:name="_Toc115928376"/>
      <w:bookmarkStart w:id="10204" w:name="_Toc115927967"/>
      <w:bookmarkStart w:id="10205" w:name="_Toc115928377"/>
      <w:bookmarkStart w:id="10206" w:name="_Toc115927968"/>
      <w:bookmarkStart w:id="10207" w:name="_Toc115928378"/>
      <w:bookmarkStart w:id="10208" w:name="_Toc115927969"/>
      <w:bookmarkStart w:id="10209" w:name="_Toc115928379"/>
      <w:bookmarkStart w:id="10210" w:name="_Toc115928072"/>
      <w:bookmarkStart w:id="10211" w:name="_Toc115928482"/>
      <w:bookmarkStart w:id="10212" w:name="_Toc115928073"/>
      <w:bookmarkStart w:id="10213" w:name="_Toc115928483"/>
      <w:bookmarkStart w:id="10214" w:name="_Toc115928074"/>
      <w:bookmarkStart w:id="10215" w:name="_Toc115928484"/>
      <w:bookmarkStart w:id="10216" w:name="_Toc115928075"/>
      <w:bookmarkStart w:id="10217" w:name="_Toc115928485"/>
      <w:bookmarkStart w:id="10218" w:name="_Toc115928076"/>
      <w:bookmarkStart w:id="10219" w:name="_Toc115928486"/>
      <w:bookmarkStart w:id="10220" w:name="_Toc115928077"/>
      <w:bookmarkStart w:id="10221" w:name="_Toc115928487"/>
      <w:bookmarkStart w:id="10222" w:name="_Toc115928078"/>
      <w:bookmarkStart w:id="10223" w:name="_Toc115928488"/>
      <w:bookmarkStart w:id="10224" w:name="_Toc115928079"/>
      <w:bookmarkStart w:id="10225" w:name="_Toc115928489"/>
      <w:bookmarkStart w:id="10226" w:name="_Toc115928080"/>
      <w:bookmarkStart w:id="10227" w:name="_Toc115928490"/>
      <w:bookmarkStart w:id="10228" w:name="_Toc115928081"/>
      <w:bookmarkStart w:id="10229" w:name="_Toc115928491"/>
      <w:bookmarkStart w:id="10230" w:name="_Toc115928082"/>
      <w:bookmarkStart w:id="10231" w:name="_Toc115928492"/>
      <w:bookmarkStart w:id="10232" w:name="_Toc115928083"/>
      <w:bookmarkStart w:id="10233" w:name="_Toc115928493"/>
      <w:bookmarkStart w:id="10234" w:name="_Toc115928084"/>
      <w:bookmarkStart w:id="10235" w:name="_Toc115928494"/>
      <w:bookmarkStart w:id="10236" w:name="_Toc115928085"/>
      <w:bookmarkStart w:id="10237" w:name="_Toc115928495"/>
      <w:bookmarkStart w:id="10238" w:name="_Hlk112619422"/>
      <w:bookmarkStart w:id="10239" w:name="_Toc118269344"/>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r w:rsidRPr="0078269D">
        <w:t>Vergelegen</w:t>
      </w:r>
      <w:bookmarkEnd w:id="10238"/>
      <w:r w:rsidRPr="0078269D">
        <w:t xml:space="preserve"> Irradiation Vs Forecast</w:t>
      </w:r>
      <w:bookmarkEnd w:id="10239"/>
      <w:r w:rsidRPr="0078269D">
        <w:t xml:space="preserve"> </w:t>
      </w:r>
    </w:p>
    <w:p w14:paraId="39BE2AAF" w14:textId="77777777" w:rsidR="00FC1A96" w:rsidRPr="0078269D" w:rsidRDefault="00FC1A96" w:rsidP="00FC1A96"/>
    <w:p w14:paraId="69BAA1CF" w14:textId="7D060809" w:rsidR="00A769D3" w:rsidRPr="0078269D" w:rsidDel="000D174D" w:rsidRDefault="00A769D3" w:rsidP="000D174D">
      <w:pPr>
        <w:rPr>
          <w:del w:id="10240" w:author="Mutali Nepfumbada" w:date="2022-11-28T06:39:00Z"/>
          <w:lang w:eastAsia="en-US"/>
        </w:rPr>
        <w:pPrChange w:id="10241" w:author="Mutali Nepfumbada" w:date="2022-11-28T06:39:00Z">
          <w:pPr/>
        </w:pPrChange>
      </w:pPr>
      <w:r w:rsidRPr="0078269D">
        <w:rPr>
          <w:lang w:eastAsia="en-US"/>
        </w:rPr>
        <w:t xml:space="preserve">The following table and graph describe the irradiance of the site compared to the Helioscope P50 prediction. Harmattan notes that the irradiance measurement is based on the installed pyranometer. </w:t>
      </w:r>
      <w:del w:id="10242" w:author="Mutali Nepfumbada" w:date="2022-11-28T06:39:00Z">
        <w:r w:rsidRPr="0078269D" w:rsidDel="000D174D">
          <w:rPr>
            <w:lang w:eastAsia="en-US"/>
          </w:rPr>
          <w:delText>The site has been measuring irradiance since April</w:delText>
        </w:r>
        <w:r w:rsidR="00A30457" w:rsidRPr="0078269D" w:rsidDel="000D174D">
          <w:rPr>
            <w:lang w:eastAsia="en-US"/>
          </w:rPr>
          <w:delText xml:space="preserve"> 2022</w:delText>
        </w:r>
        <w:r w:rsidRPr="0078269D" w:rsidDel="000D174D">
          <w:rPr>
            <w:lang w:eastAsia="en-US"/>
          </w:rPr>
          <w:delText xml:space="preserve"> to the present, and no irradiance data is available prior </w:delText>
        </w:r>
        <w:r w:rsidR="001F2E95" w:rsidRPr="0078269D" w:rsidDel="000D174D">
          <w:rPr>
            <w:lang w:eastAsia="en-US"/>
          </w:rPr>
          <w:delText>April 2022</w:delText>
        </w:r>
        <w:r w:rsidRPr="0078269D" w:rsidDel="000D174D">
          <w:rPr>
            <w:lang w:eastAsia="en-US"/>
          </w:rPr>
          <w:delText>. We note that some of the irradiation data w</w:delText>
        </w:r>
      </w:del>
      <w:ins w:id="10243" w:author="Justin Wimbush" w:date="2022-11-01T18:21:00Z">
        <w:del w:id="10244" w:author="Mutali Nepfumbada" w:date="2022-11-28T06:39:00Z">
          <w:r w:rsidR="008A1CCA" w:rsidDel="000D174D">
            <w:rPr>
              <w:lang w:eastAsia="en-US"/>
            </w:rPr>
            <w:delText>as</w:delText>
          </w:r>
        </w:del>
      </w:ins>
      <w:del w:id="10245" w:author="Mutali Nepfumbada" w:date="2022-11-28T06:39:00Z">
        <w:r w:rsidRPr="0078269D" w:rsidDel="000D174D">
          <w:rPr>
            <w:lang w:eastAsia="en-US"/>
          </w:rPr>
          <w:delText>ere not fully captured in the month</w:delText>
        </w:r>
      </w:del>
      <w:ins w:id="10246" w:author="Justin Wimbush" w:date="2022-11-01T18:21:00Z">
        <w:del w:id="10247" w:author="Mutali Nepfumbada" w:date="2022-11-28T06:39:00Z">
          <w:r w:rsidR="008A1CCA" w:rsidDel="000D174D">
            <w:rPr>
              <w:lang w:eastAsia="en-US"/>
            </w:rPr>
            <w:delText>s</w:delText>
          </w:r>
        </w:del>
      </w:ins>
      <w:del w:id="10248" w:author="Mutali Nepfumbada" w:date="2022-11-28T06:39:00Z">
        <w:r w:rsidRPr="0078269D" w:rsidDel="000D174D">
          <w:rPr>
            <w:lang w:eastAsia="en-US"/>
          </w:rPr>
          <w:delText xml:space="preserve"> of </w:delText>
        </w:r>
      </w:del>
      <w:commentRangeStart w:id="10249"/>
      <w:del w:id="10250" w:author="Mutali Nepfumbada" w:date="2022-11-01T21:12:00Z">
        <w:r w:rsidRPr="0078269D" w:rsidDel="009D66D0">
          <w:rPr>
            <w:lang w:eastAsia="en-US"/>
          </w:rPr>
          <w:delText>M</w:delText>
        </w:r>
      </w:del>
      <w:del w:id="10251" w:author="Mutali Nepfumbada" w:date="2022-11-01T21:11:00Z">
        <w:r w:rsidRPr="0078269D" w:rsidDel="009D66D0">
          <w:rPr>
            <w:lang w:eastAsia="en-US"/>
          </w:rPr>
          <w:delText>arch</w:delText>
        </w:r>
        <w:commentRangeEnd w:id="10249"/>
        <w:r w:rsidR="00C3477E" w:rsidDel="009D66D0">
          <w:rPr>
            <w:rStyle w:val="CommentReference"/>
            <w:rFonts w:ascii="Verdana" w:hAnsi="Verdana"/>
          </w:rPr>
          <w:commentReference w:id="10249"/>
        </w:r>
        <w:r w:rsidRPr="0078269D" w:rsidDel="009D66D0">
          <w:rPr>
            <w:lang w:eastAsia="en-US"/>
          </w:rPr>
          <w:delText xml:space="preserve"> </w:delText>
        </w:r>
      </w:del>
      <w:del w:id="10253" w:author="Mutali Nepfumbada" w:date="2022-11-28T06:39:00Z">
        <w:r w:rsidRPr="0078269D" w:rsidDel="000D174D">
          <w:rPr>
            <w:lang w:eastAsia="en-US"/>
          </w:rPr>
          <w:delText xml:space="preserve">and </w:delText>
        </w:r>
      </w:del>
      <w:del w:id="10254" w:author="Mutali Nepfumbada" w:date="2022-11-01T21:12:00Z">
        <w:r w:rsidRPr="0078269D" w:rsidDel="009D66D0">
          <w:rPr>
            <w:lang w:eastAsia="en-US"/>
          </w:rPr>
          <w:delText>April</w:delText>
        </w:r>
      </w:del>
      <w:del w:id="10255" w:author="Mutali Nepfumbada" w:date="2022-11-28T06:39:00Z">
        <w:r w:rsidRPr="0078269D" w:rsidDel="000D174D">
          <w:rPr>
            <w:lang w:eastAsia="en-US"/>
          </w:rPr>
          <w:delText xml:space="preserve"> 2022.</w:delText>
        </w:r>
      </w:del>
    </w:p>
    <w:p w14:paraId="37DE7152" w14:textId="6B6F490A" w:rsidR="00A769D3" w:rsidRPr="0078269D" w:rsidDel="000D174D" w:rsidRDefault="00A769D3" w:rsidP="000D174D">
      <w:pPr>
        <w:rPr>
          <w:del w:id="10256" w:author="Mutali Nepfumbada" w:date="2022-11-28T06:39:00Z"/>
          <w:lang w:eastAsia="en-US"/>
        </w:rPr>
        <w:pPrChange w:id="10257" w:author="Mutali Nepfumbada" w:date="2022-11-28T06:39:00Z">
          <w:pPr/>
        </w:pPrChange>
      </w:pPr>
    </w:p>
    <w:p w14:paraId="6BAE1893" w14:textId="4A598F50" w:rsidR="00A769D3" w:rsidRPr="0078269D" w:rsidDel="000D174D" w:rsidRDefault="00A769D3" w:rsidP="000D174D">
      <w:pPr>
        <w:rPr>
          <w:ins w:id="10258" w:author="Adam Terry" w:date="2022-11-02T14:35:00Z"/>
          <w:del w:id="10259" w:author="Mutali Nepfumbada" w:date="2022-11-28T06:39:00Z"/>
          <w:lang w:eastAsia="en-US"/>
        </w:rPr>
        <w:pPrChange w:id="10260" w:author="Mutali Nepfumbada" w:date="2022-11-28T06:39:00Z">
          <w:pPr/>
        </w:pPrChange>
      </w:pPr>
      <w:del w:id="10261" w:author="Mutali Nepfumbada" w:date="2022-11-28T06:39:00Z">
        <w:r w:rsidRPr="0078269D" w:rsidDel="000D174D">
          <w:rPr>
            <w:lang w:eastAsia="en-US"/>
          </w:rPr>
          <w:delText>Harmattan has noted the following after reviewing the daily irradiation SCADA data:</w:delText>
        </w:r>
      </w:del>
    </w:p>
    <w:p w14:paraId="128E0FAB" w14:textId="68DBD3A4" w:rsidR="009573B8" w:rsidRPr="0078269D" w:rsidDel="000D174D" w:rsidRDefault="009573B8" w:rsidP="000D174D">
      <w:pPr>
        <w:rPr>
          <w:del w:id="10262" w:author="Mutali Nepfumbada" w:date="2022-11-28T06:39:00Z"/>
          <w:lang w:eastAsia="en-US"/>
        </w:rPr>
        <w:pPrChange w:id="10263" w:author="Mutali Nepfumbada" w:date="2022-11-28T06:39:00Z">
          <w:pPr/>
        </w:pPrChange>
      </w:pPr>
    </w:p>
    <w:p w14:paraId="107A1719" w14:textId="14906409" w:rsidR="00A769D3" w:rsidRPr="0078269D" w:rsidDel="000D174D" w:rsidRDefault="00A769D3" w:rsidP="000D174D">
      <w:pPr>
        <w:rPr>
          <w:del w:id="10264" w:author="Mutali Nepfumbada" w:date="2022-11-28T06:39:00Z"/>
          <w:lang w:eastAsia="en-US"/>
        </w:rPr>
        <w:pPrChange w:id="10265" w:author="Mutali Nepfumbada" w:date="2022-11-28T06:39:00Z">
          <w:pPr>
            <w:pStyle w:val="Bullet1"/>
          </w:pPr>
        </w:pPrChange>
      </w:pPr>
      <w:del w:id="10266" w:author="Mutali Nepfumbada" w:date="2022-11-28T06:39:00Z">
        <w:r w:rsidRPr="0078269D" w:rsidDel="000D174D">
          <w:rPr>
            <w:lang w:eastAsia="en-US"/>
          </w:rPr>
          <w:delText>The irradiance data was not available for 4 days in April 2022;</w:delText>
        </w:r>
      </w:del>
    </w:p>
    <w:p w14:paraId="6FFD2484" w14:textId="600D7341" w:rsidR="00A769D3" w:rsidRPr="0078269D" w:rsidDel="000D174D" w:rsidRDefault="00A769D3" w:rsidP="000D174D">
      <w:pPr>
        <w:rPr>
          <w:del w:id="10267" w:author="Mutali Nepfumbada" w:date="2022-11-28T06:39:00Z"/>
          <w:lang w:eastAsia="en-US"/>
        </w:rPr>
        <w:pPrChange w:id="10268" w:author="Mutali Nepfumbada" w:date="2022-11-28T06:39:00Z">
          <w:pPr>
            <w:pStyle w:val="Bullet1"/>
          </w:pPr>
        </w:pPrChange>
      </w:pPr>
      <w:del w:id="10269" w:author="Mutali Nepfumbada" w:date="2022-11-28T06:39:00Z">
        <w:r w:rsidRPr="0078269D" w:rsidDel="000D174D">
          <w:rPr>
            <w:lang w:eastAsia="en-US"/>
          </w:rPr>
          <w:delText>The irradiance data was available for the full month of May 2022;</w:delText>
        </w:r>
      </w:del>
    </w:p>
    <w:p w14:paraId="3A0ED71C" w14:textId="76E21AE2" w:rsidR="00A769D3" w:rsidRPr="0078269D" w:rsidDel="000D174D" w:rsidRDefault="00A769D3" w:rsidP="000D174D">
      <w:pPr>
        <w:rPr>
          <w:del w:id="10270" w:author="Mutali Nepfumbada" w:date="2022-11-28T06:39:00Z"/>
          <w:lang w:eastAsia="en-US"/>
        </w:rPr>
        <w:pPrChange w:id="10271" w:author="Mutali Nepfumbada" w:date="2022-11-28T06:39:00Z">
          <w:pPr>
            <w:pStyle w:val="Bullet1"/>
          </w:pPr>
        </w:pPrChange>
      </w:pPr>
      <w:del w:id="10272" w:author="Mutali Nepfumbada" w:date="2022-11-28T06:39:00Z">
        <w:r w:rsidRPr="0078269D" w:rsidDel="000D174D">
          <w:rPr>
            <w:lang w:eastAsia="en-US"/>
          </w:rPr>
          <w:delText>The irradiance data was available for the full month of June 2022;</w:delText>
        </w:r>
      </w:del>
    </w:p>
    <w:p w14:paraId="006E22CE" w14:textId="712FCA2C" w:rsidR="00A769D3" w:rsidRPr="0078269D" w:rsidDel="000D174D" w:rsidRDefault="00A769D3" w:rsidP="000D174D">
      <w:pPr>
        <w:rPr>
          <w:del w:id="10273" w:author="Mutali Nepfumbada" w:date="2022-11-28T06:39:00Z"/>
          <w:lang w:eastAsia="en-US"/>
        </w:rPr>
        <w:pPrChange w:id="10274" w:author="Mutali Nepfumbada" w:date="2022-11-28T06:39:00Z">
          <w:pPr>
            <w:pStyle w:val="Bullet1"/>
          </w:pPr>
        </w:pPrChange>
      </w:pPr>
      <w:del w:id="10275" w:author="Mutali Nepfumbada" w:date="2022-11-28T06:39:00Z">
        <w:r w:rsidRPr="0078269D" w:rsidDel="000D174D">
          <w:rPr>
            <w:lang w:eastAsia="en-US"/>
          </w:rPr>
          <w:delText xml:space="preserve">The irradiance data was not available for 1 days in of July 2022; </w:delText>
        </w:r>
      </w:del>
    </w:p>
    <w:p w14:paraId="1C39D7DC" w14:textId="32EEBD47" w:rsidR="00A769D3" w:rsidRPr="0078269D" w:rsidDel="000D174D" w:rsidRDefault="00A769D3" w:rsidP="000D174D">
      <w:pPr>
        <w:rPr>
          <w:del w:id="10276" w:author="Mutali Nepfumbada" w:date="2022-11-28T06:39:00Z"/>
          <w:lang w:eastAsia="en-US"/>
        </w:rPr>
        <w:pPrChange w:id="10277" w:author="Mutali Nepfumbada" w:date="2022-11-28T06:39:00Z">
          <w:pPr>
            <w:pStyle w:val="Bullet1"/>
          </w:pPr>
        </w:pPrChange>
      </w:pPr>
      <w:del w:id="10278" w:author="Mutali Nepfumbada" w:date="2022-11-28T06:39:00Z">
        <w:r w:rsidRPr="0078269D" w:rsidDel="000D174D">
          <w:rPr>
            <w:lang w:eastAsia="en-US"/>
          </w:rPr>
          <w:delText>The irradiance data was available for the full month of August 2022</w:delText>
        </w:r>
      </w:del>
    </w:p>
    <w:p w14:paraId="337A4834" w14:textId="77777777" w:rsidR="00A769D3" w:rsidRPr="0078269D" w:rsidRDefault="00A769D3" w:rsidP="000D174D">
      <w:pPr>
        <w:rPr>
          <w:lang w:eastAsia="en-US"/>
        </w:rPr>
      </w:pPr>
    </w:p>
    <w:p w14:paraId="7530CCBA" w14:textId="6DC019FF" w:rsidR="00A769D3" w:rsidRDefault="00A769D3" w:rsidP="00A769D3">
      <w:pPr>
        <w:rPr>
          <w:ins w:id="10279" w:author="Mutali Nepfumbada" w:date="2022-11-27T22:30:00Z"/>
          <w:lang w:eastAsia="en-US"/>
        </w:rPr>
      </w:pPr>
      <w:r w:rsidRPr="0078269D">
        <w:rPr>
          <w:lang w:eastAsia="en-US"/>
        </w:rPr>
        <w:t xml:space="preserve">Harmattan has adjusted the </w:t>
      </w:r>
      <w:ins w:id="10280" w:author="Chanda Nxumalo" w:date="2022-10-18T13:54:00Z">
        <w:r w:rsidR="002F636F">
          <w:rPr>
            <w:lang w:eastAsia="en-US"/>
          </w:rPr>
          <w:t>i</w:t>
        </w:r>
      </w:ins>
      <w:del w:id="10281" w:author="Chanda Nxumalo" w:date="2022-10-18T13:54:00Z">
        <w:r w:rsidRPr="0078269D">
          <w:rPr>
            <w:lang w:eastAsia="en-US"/>
          </w:rPr>
          <w:delText>I</w:delText>
        </w:r>
      </w:del>
      <w:r w:rsidRPr="0078269D">
        <w:rPr>
          <w:lang w:eastAsia="en-US"/>
        </w:rPr>
        <w:t>rradiance forecast based on the number of data unavailability days (See Equation 2). We have only adjusted April 2022</w:t>
      </w:r>
      <w:r w:rsidR="001F2E95" w:rsidRPr="0078269D">
        <w:rPr>
          <w:lang w:eastAsia="en-US"/>
        </w:rPr>
        <w:t xml:space="preserve"> and July 2022</w:t>
      </w:r>
      <w:r w:rsidRPr="0078269D">
        <w:rPr>
          <w:lang w:eastAsia="en-US"/>
        </w:rPr>
        <w:t xml:space="preserve"> dataset, but no adjustments were required for the other datasets.</w:t>
      </w:r>
      <w:r w:rsidR="00507AD9" w:rsidRPr="0078269D">
        <w:rPr>
          <w:lang w:eastAsia="en-US"/>
        </w:rPr>
        <w:t xml:space="preserve"> The irradiation is 488</w:t>
      </w:r>
      <w:r w:rsidR="0011154B" w:rsidRPr="0078269D">
        <w:rPr>
          <w:lang w:eastAsia="en-US"/>
        </w:rPr>
        <w:t xml:space="preserve"> kWh/m2</w:t>
      </w:r>
      <w:r w:rsidR="00507AD9" w:rsidRPr="0078269D">
        <w:rPr>
          <w:lang w:eastAsia="en-US"/>
        </w:rPr>
        <w:t xml:space="preserve"> since April 2022 </w:t>
      </w:r>
      <w:r w:rsidR="0011154B" w:rsidRPr="0078269D">
        <w:rPr>
          <w:lang w:eastAsia="en-US"/>
        </w:rPr>
        <w:t>with a variance of 5.</w:t>
      </w:r>
      <w:ins w:id="10282" w:author="Mutali Nepfumbada" w:date="2022-10-14T08:49:00Z">
        <w:r w:rsidR="00967F56" w:rsidRPr="0078269D">
          <w:rPr>
            <w:lang w:eastAsia="en-US"/>
          </w:rPr>
          <w:t>69</w:t>
        </w:r>
      </w:ins>
      <w:del w:id="10283" w:author="Mutali Nepfumbada" w:date="2022-10-14T08:49:00Z">
        <w:r w:rsidR="0011154B" w:rsidRPr="0078269D" w:rsidDel="00967F56">
          <w:rPr>
            <w:lang w:eastAsia="en-US"/>
          </w:rPr>
          <w:delText>86</w:delText>
        </w:r>
      </w:del>
      <w:r w:rsidR="00A42950" w:rsidRPr="0078269D">
        <w:rPr>
          <w:lang w:eastAsia="en-US"/>
        </w:rPr>
        <w:t xml:space="preserve"> </w:t>
      </w:r>
      <w:r w:rsidR="0011154B" w:rsidRPr="0078269D">
        <w:rPr>
          <w:lang w:eastAsia="en-US"/>
        </w:rPr>
        <w:t>%</w:t>
      </w:r>
      <w:r w:rsidR="00B62A7D" w:rsidRPr="0078269D">
        <w:rPr>
          <w:lang w:eastAsia="en-US"/>
        </w:rPr>
        <w:t xml:space="preserve"> above the forecast. The irradiance data is not </w:t>
      </w:r>
      <w:ins w:id="10284" w:author="Justin Wimbush" w:date="2022-11-01T18:22:00Z">
        <w:r w:rsidR="00C3477E">
          <w:rPr>
            <w:lang w:eastAsia="en-US"/>
          </w:rPr>
          <w:t>fully</w:t>
        </w:r>
        <w:r w:rsidR="00B62A7D" w:rsidRPr="0078269D">
          <w:rPr>
            <w:lang w:eastAsia="en-US"/>
          </w:rPr>
          <w:t xml:space="preserve"> </w:t>
        </w:r>
      </w:ins>
      <w:r w:rsidR="00B62A7D" w:rsidRPr="0078269D">
        <w:rPr>
          <w:lang w:eastAsia="en-US"/>
        </w:rPr>
        <w:t>representative of the</w:t>
      </w:r>
      <w:r w:rsidR="00972B57" w:rsidRPr="0078269D">
        <w:rPr>
          <w:lang w:eastAsia="en-US"/>
        </w:rPr>
        <w:t xml:space="preserve"> irradiance of the site since no data was available prior April 2022.</w:t>
      </w:r>
    </w:p>
    <w:p w14:paraId="7DB24BB0" w14:textId="77777777" w:rsidR="007E7132" w:rsidRPr="0078269D" w:rsidRDefault="007E7132" w:rsidP="00A769D3">
      <w:pPr>
        <w:rPr>
          <w:lang w:eastAsia="en-US"/>
        </w:rPr>
      </w:pPr>
    </w:p>
    <w:p w14:paraId="49A34E3B" w14:textId="216A1717" w:rsidR="005772ED" w:rsidRPr="0078269D" w:rsidDel="007E7132" w:rsidRDefault="005772ED" w:rsidP="00C3627C">
      <w:pPr>
        <w:rPr>
          <w:del w:id="10285" w:author="Mutali Nepfumbada" w:date="2022-11-27T22:30:00Z"/>
        </w:rPr>
      </w:pPr>
      <w:bookmarkStart w:id="10286" w:name="_Hlk113931721"/>
    </w:p>
    <w:tbl>
      <w:tblPr>
        <w:tblStyle w:val="TableGridLight"/>
        <w:tblW w:w="4901" w:type="pct"/>
        <w:jc w:val="center"/>
        <w:tblLook w:val="04A0" w:firstRow="1" w:lastRow="0" w:firstColumn="1" w:lastColumn="0" w:noHBand="0" w:noVBand="1"/>
        <w:tblPrChange w:id="10287" w:author="Mutali Nepfumbada" w:date="2022-10-12T06:01:00Z">
          <w:tblPr>
            <w:tblStyle w:val="TableGridLight"/>
            <w:tblW w:w="5000" w:type="pct"/>
            <w:jc w:val="center"/>
            <w:tblLook w:val="04A0" w:firstRow="1" w:lastRow="0" w:firstColumn="1" w:lastColumn="0" w:noHBand="0" w:noVBand="1"/>
          </w:tblPr>
        </w:tblPrChange>
      </w:tblPr>
      <w:tblGrid>
        <w:gridCol w:w="897"/>
        <w:gridCol w:w="910"/>
        <w:gridCol w:w="530"/>
        <w:gridCol w:w="370"/>
        <w:gridCol w:w="1115"/>
        <w:gridCol w:w="888"/>
        <w:gridCol w:w="2323"/>
        <w:gridCol w:w="2317"/>
        <w:tblGridChange w:id="10288">
          <w:tblGrid>
            <w:gridCol w:w="2337"/>
            <w:gridCol w:w="48"/>
            <w:gridCol w:w="2325"/>
            <w:gridCol w:w="96"/>
            <w:gridCol w:w="2227"/>
            <w:gridCol w:w="142"/>
            <w:gridCol w:w="2175"/>
            <w:gridCol w:w="189"/>
          </w:tblGrid>
        </w:tblGridChange>
      </w:tblGrid>
      <w:tr w:rsidR="00D36FF1" w:rsidRPr="0078269D" w:rsidDel="007E7132" w14:paraId="40BC5D0C" w14:textId="4646543C" w:rsidTr="007E7132">
        <w:trPr>
          <w:gridAfter w:val="3"/>
          <w:wAfter w:w="5527" w:type="dxa"/>
          <w:trHeight w:val="283"/>
          <w:jc w:val="center"/>
          <w:del w:id="10289" w:author="Mutali Nepfumbada" w:date="2022-11-27T22:30:00Z"/>
          <w:trPrChange w:id="10290" w:author="Mutali Nepfumbada" w:date="2022-10-12T06:01:00Z">
            <w:trPr>
              <w:trHeight w:val="258"/>
              <w:jc w:val="center"/>
            </w:trPr>
          </w:trPrChange>
        </w:trPr>
        <w:tc>
          <w:tcPr>
            <w:tcW w:w="2044" w:type="pct"/>
            <w:gridSpan w:val="5"/>
            <w:shd w:val="clear" w:color="auto" w:fill="5F0500"/>
            <w:tcPrChange w:id="10291" w:author="Mutali Nepfumbada" w:date="2022-10-12T06:01:00Z">
              <w:tcPr>
                <w:tcW w:w="5000" w:type="pct"/>
                <w:gridSpan w:val="8"/>
                <w:shd w:val="clear" w:color="auto" w:fill="5F0500"/>
              </w:tcPr>
            </w:tcPrChange>
          </w:tcPr>
          <w:p w14:paraId="23BDBB04" w14:textId="37D6CB69" w:rsidR="00D36FF1" w:rsidRPr="0078269D" w:rsidDel="007E7132" w:rsidRDefault="00D36FF1">
            <w:pPr>
              <w:jc w:val="center"/>
              <w:rPr>
                <w:del w:id="10292" w:author="Mutali Nepfumbada" w:date="2022-11-27T22:30:00Z"/>
                <w:b/>
                <w:bCs/>
              </w:rPr>
            </w:pPr>
            <w:del w:id="10293" w:author="Mutali Nepfumbada" w:date="2022-11-27T22:30:00Z">
              <w:r w:rsidRPr="0078269D" w:rsidDel="007E7132">
                <w:rPr>
                  <w:b/>
                  <w:bCs/>
                </w:rPr>
                <w:delText>Irradiation (kWh/m</w:delText>
              </w:r>
              <w:r w:rsidRPr="0078269D" w:rsidDel="007E7132">
                <w:rPr>
                  <w:b/>
                  <w:bCs/>
                  <w:vertAlign w:val="superscript"/>
                </w:rPr>
                <w:delText>2</w:delText>
              </w:r>
              <w:r w:rsidRPr="0078269D" w:rsidDel="007E7132">
                <w:rPr>
                  <w:b/>
                  <w:bCs/>
                </w:rPr>
                <w:delText>)</w:delText>
              </w:r>
            </w:del>
          </w:p>
        </w:tc>
      </w:tr>
      <w:tr w:rsidR="00D36FF1" w:rsidRPr="0078269D" w:rsidDel="007E7132" w14:paraId="31F5BCFD" w14:textId="593C66AC" w:rsidTr="007E7132">
        <w:trPr>
          <w:gridAfter w:val="3"/>
          <w:wAfter w:w="5527" w:type="dxa"/>
          <w:trHeight w:val="283"/>
          <w:jc w:val="center"/>
          <w:del w:id="10294" w:author="Mutali Nepfumbada" w:date="2022-11-27T22:30:00Z"/>
          <w:trPrChange w:id="10295" w:author="Mutali Nepfumbada" w:date="2022-10-12T06:01:00Z">
            <w:trPr>
              <w:trHeight w:val="258"/>
              <w:jc w:val="center"/>
            </w:trPr>
          </w:trPrChange>
        </w:trPr>
        <w:tc>
          <w:tcPr>
            <w:tcW w:w="480" w:type="pct"/>
            <w:shd w:val="clear" w:color="auto" w:fill="5F0500"/>
            <w:tcPrChange w:id="10296" w:author="Mutali Nepfumbada" w:date="2022-10-12T06:01:00Z">
              <w:tcPr>
                <w:tcW w:w="1250" w:type="pct"/>
                <w:gridSpan w:val="2"/>
                <w:shd w:val="clear" w:color="auto" w:fill="5F0500"/>
              </w:tcPr>
            </w:tcPrChange>
          </w:tcPr>
          <w:p w14:paraId="154A71F9" w14:textId="750F2FD3" w:rsidR="00D36FF1" w:rsidRPr="0078269D" w:rsidDel="007E7132" w:rsidRDefault="00D36FF1">
            <w:pPr>
              <w:rPr>
                <w:del w:id="10297" w:author="Mutali Nepfumbada" w:date="2022-11-27T22:30:00Z"/>
                <w:b/>
                <w:bCs/>
                <w:lang w:eastAsia="en-US"/>
              </w:rPr>
            </w:pPr>
            <w:del w:id="10298" w:author="Mutali Nepfumbada" w:date="2022-11-27T22:30:00Z">
              <w:r w:rsidRPr="0078269D" w:rsidDel="007E7132">
                <w:rPr>
                  <w:b/>
                  <w:bCs/>
                  <w:lang w:eastAsia="en-US"/>
                </w:rPr>
                <w:delText>Month</w:delText>
              </w:r>
            </w:del>
          </w:p>
        </w:tc>
        <w:tc>
          <w:tcPr>
            <w:tcW w:w="487" w:type="pct"/>
            <w:shd w:val="clear" w:color="auto" w:fill="5F0500"/>
            <w:tcPrChange w:id="10299" w:author="Mutali Nepfumbada" w:date="2022-10-12T06:01:00Z">
              <w:tcPr>
                <w:tcW w:w="1269" w:type="pct"/>
                <w:gridSpan w:val="2"/>
                <w:shd w:val="clear" w:color="auto" w:fill="5F0500"/>
              </w:tcPr>
            </w:tcPrChange>
          </w:tcPr>
          <w:p w14:paraId="6403246A" w14:textId="4728AAE4" w:rsidR="00D36FF1" w:rsidRPr="0078269D" w:rsidDel="007E7132" w:rsidRDefault="00D36FF1">
            <w:pPr>
              <w:jc w:val="center"/>
              <w:rPr>
                <w:del w:id="10300" w:author="Mutali Nepfumbada" w:date="2022-11-27T22:30:00Z"/>
                <w:b/>
                <w:bCs/>
                <w:lang w:val="en-US"/>
              </w:rPr>
            </w:pPr>
            <w:del w:id="10301" w:author="Mutali Nepfumbada" w:date="2022-11-27T22:30:00Z">
              <w:r w:rsidRPr="0078269D" w:rsidDel="007E7132">
                <w:rPr>
                  <w:b/>
                  <w:bCs/>
                </w:rPr>
                <w:delText xml:space="preserve">Actual </w:delText>
              </w:r>
            </w:del>
          </w:p>
        </w:tc>
        <w:tc>
          <w:tcPr>
            <w:tcW w:w="481" w:type="pct"/>
            <w:gridSpan w:val="2"/>
            <w:shd w:val="clear" w:color="auto" w:fill="5F0500"/>
            <w:tcPrChange w:id="10302" w:author="Mutali Nepfumbada" w:date="2022-10-12T06:01:00Z">
              <w:tcPr>
                <w:tcW w:w="1242" w:type="pct"/>
                <w:gridSpan w:val="2"/>
                <w:shd w:val="clear" w:color="auto" w:fill="5F0500"/>
              </w:tcPr>
            </w:tcPrChange>
          </w:tcPr>
          <w:p w14:paraId="6798D0DF" w14:textId="32676718" w:rsidR="00D36FF1" w:rsidRPr="0078269D" w:rsidDel="007E7132" w:rsidRDefault="00D36FF1">
            <w:pPr>
              <w:jc w:val="center"/>
              <w:rPr>
                <w:del w:id="10303" w:author="Mutali Nepfumbada" w:date="2022-11-27T22:30:00Z"/>
                <w:b/>
                <w:bCs/>
                <w:lang w:eastAsia="en-US"/>
              </w:rPr>
            </w:pPr>
            <w:del w:id="10304" w:author="Mutali Nepfumbada" w:date="2022-11-27T22:30:00Z">
              <w:r w:rsidRPr="0078269D" w:rsidDel="007E7132">
                <w:rPr>
                  <w:b/>
                  <w:bCs/>
                </w:rPr>
                <w:delText>Forecast</w:delText>
              </w:r>
            </w:del>
          </w:p>
        </w:tc>
        <w:tc>
          <w:tcPr>
            <w:tcW w:w="596" w:type="pct"/>
            <w:shd w:val="clear" w:color="auto" w:fill="5F0500"/>
            <w:tcPrChange w:id="10305" w:author="Mutali Nepfumbada" w:date="2022-10-12T06:01:00Z">
              <w:tcPr>
                <w:tcW w:w="1239" w:type="pct"/>
                <w:gridSpan w:val="2"/>
                <w:shd w:val="clear" w:color="auto" w:fill="5F0500"/>
              </w:tcPr>
            </w:tcPrChange>
          </w:tcPr>
          <w:p w14:paraId="6C91D719" w14:textId="213A6B8B" w:rsidR="00D36FF1" w:rsidRPr="0078269D" w:rsidDel="007E7132" w:rsidRDefault="00D36FF1">
            <w:pPr>
              <w:jc w:val="center"/>
              <w:rPr>
                <w:del w:id="10306" w:author="Mutali Nepfumbada" w:date="2022-11-27T22:30:00Z"/>
                <w:b/>
                <w:bCs/>
                <w:lang w:eastAsia="en-US"/>
              </w:rPr>
            </w:pPr>
            <w:del w:id="10307" w:author="Mutali Nepfumbada" w:date="2022-11-27T22:30:00Z">
              <w:r w:rsidRPr="0078269D" w:rsidDel="007E7132">
                <w:rPr>
                  <w:b/>
                  <w:bCs/>
                </w:rPr>
                <w:delText>Delta (%)</w:delText>
              </w:r>
            </w:del>
          </w:p>
        </w:tc>
      </w:tr>
      <w:tr w:rsidR="00D36FF1" w:rsidRPr="0078269D" w:rsidDel="007E7132" w14:paraId="490FFE9B" w14:textId="6A3F456A" w:rsidTr="007E7132">
        <w:trPr>
          <w:gridAfter w:val="3"/>
          <w:wAfter w:w="5527" w:type="dxa"/>
          <w:trHeight w:val="138"/>
          <w:jc w:val="center"/>
          <w:del w:id="10308" w:author="Mutali Nepfumbada" w:date="2022-11-27T22:30:00Z"/>
          <w:trPrChange w:id="10309" w:author="Mutali Nepfumbada" w:date="2022-10-12T06:01:00Z">
            <w:trPr>
              <w:trHeight w:val="126"/>
              <w:jc w:val="center"/>
            </w:trPr>
          </w:trPrChange>
        </w:trPr>
        <w:tc>
          <w:tcPr>
            <w:tcW w:w="480" w:type="pct"/>
            <w:tcPrChange w:id="10310" w:author="Mutali Nepfumbada" w:date="2022-10-12T06:01:00Z">
              <w:tcPr>
                <w:tcW w:w="1250" w:type="pct"/>
                <w:gridSpan w:val="2"/>
              </w:tcPr>
            </w:tcPrChange>
          </w:tcPr>
          <w:p w14:paraId="60C124E0" w14:textId="75F493D0" w:rsidR="00D36FF1" w:rsidRPr="0078269D" w:rsidDel="007E7132" w:rsidRDefault="00D36FF1">
            <w:pPr>
              <w:rPr>
                <w:del w:id="10311" w:author="Mutali Nepfumbada" w:date="2022-11-27T22:30:00Z"/>
                <w:lang w:eastAsia="en-US"/>
              </w:rPr>
            </w:pPr>
            <w:del w:id="10312" w:author="Mutali Nepfumbada" w:date="2022-11-27T22:30:00Z">
              <w:r w:rsidRPr="0078269D" w:rsidDel="007E7132">
                <w:rPr>
                  <w:bCs/>
                  <w:lang w:val="en-US"/>
                </w:rPr>
                <w:delText>Apr 22</w:delText>
              </w:r>
            </w:del>
          </w:p>
        </w:tc>
        <w:tc>
          <w:tcPr>
            <w:tcW w:w="487" w:type="pct"/>
            <w:tcPrChange w:id="10313" w:author="Mutali Nepfumbada" w:date="2022-10-12T06:01:00Z">
              <w:tcPr>
                <w:tcW w:w="1269" w:type="pct"/>
                <w:gridSpan w:val="2"/>
              </w:tcPr>
            </w:tcPrChange>
          </w:tcPr>
          <w:p w14:paraId="6CB09684" w14:textId="61321173" w:rsidR="00D36FF1" w:rsidRPr="0078269D" w:rsidDel="007E7132" w:rsidRDefault="00D36FF1">
            <w:pPr>
              <w:jc w:val="center"/>
              <w:rPr>
                <w:del w:id="10314" w:author="Mutali Nepfumbada" w:date="2022-11-27T22:30:00Z"/>
                <w:lang w:eastAsia="en-US"/>
              </w:rPr>
            </w:pPr>
            <w:del w:id="10315" w:author="Mutali Nepfumbada" w:date="2022-11-27T22:30:00Z">
              <w:r w:rsidRPr="0078269D" w:rsidDel="007E7132">
                <w:rPr>
                  <w:bCs/>
                  <w:lang w:val="en-US"/>
                </w:rPr>
                <w:delText>122</w:delText>
              </w:r>
            </w:del>
          </w:p>
        </w:tc>
        <w:tc>
          <w:tcPr>
            <w:tcW w:w="481" w:type="pct"/>
            <w:gridSpan w:val="2"/>
            <w:tcPrChange w:id="10316" w:author="Mutali Nepfumbada" w:date="2022-10-12T06:01:00Z">
              <w:tcPr>
                <w:tcW w:w="1242" w:type="pct"/>
                <w:gridSpan w:val="2"/>
              </w:tcPr>
            </w:tcPrChange>
          </w:tcPr>
          <w:p w14:paraId="4D8B2A6E" w14:textId="67002009" w:rsidR="00D36FF1" w:rsidRPr="0078269D" w:rsidDel="007E7132" w:rsidRDefault="001F2E95">
            <w:pPr>
              <w:jc w:val="center"/>
              <w:rPr>
                <w:del w:id="10317" w:author="Mutali Nepfumbada" w:date="2022-11-27T22:30:00Z"/>
                <w:lang w:eastAsia="en-US"/>
              </w:rPr>
            </w:pPr>
            <w:del w:id="10318" w:author="Mutali Nepfumbada" w:date="2022-11-27T22:30:00Z">
              <w:r w:rsidRPr="0078269D" w:rsidDel="007E7132">
                <w:delText>110</w:delText>
              </w:r>
            </w:del>
          </w:p>
        </w:tc>
        <w:tc>
          <w:tcPr>
            <w:tcW w:w="596" w:type="pct"/>
            <w:tcPrChange w:id="10319" w:author="Mutali Nepfumbada" w:date="2022-10-12T06:01:00Z">
              <w:tcPr>
                <w:tcW w:w="1239" w:type="pct"/>
                <w:gridSpan w:val="2"/>
              </w:tcPr>
            </w:tcPrChange>
          </w:tcPr>
          <w:p w14:paraId="6EE7AE20" w14:textId="650E221B" w:rsidR="00D36FF1" w:rsidRPr="0078269D" w:rsidDel="007E7132" w:rsidRDefault="001F2E95">
            <w:pPr>
              <w:jc w:val="center"/>
              <w:rPr>
                <w:del w:id="10320" w:author="Mutali Nepfumbada" w:date="2022-11-27T22:30:00Z"/>
                <w:color w:val="00B050"/>
                <w:lang w:eastAsia="en-US"/>
              </w:rPr>
            </w:pPr>
            <w:del w:id="10321" w:author="Mutali Nepfumbada" w:date="2022-11-27T22:30:00Z">
              <w:r w:rsidRPr="0078269D" w:rsidDel="007E7132">
                <w:rPr>
                  <w:color w:val="00B050"/>
                </w:rPr>
                <w:delText>10.48</w:delText>
              </w:r>
            </w:del>
          </w:p>
        </w:tc>
      </w:tr>
      <w:tr w:rsidR="00D36FF1" w:rsidRPr="0078269D" w:rsidDel="007E7132" w14:paraId="2B7026EF" w14:textId="54897956" w:rsidTr="007E7132">
        <w:trPr>
          <w:gridAfter w:val="3"/>
          <w:wAfter w:w="5527" w:type="dxa"/>
          <w:trHeight w:val="138"/>
          <w:jc w:val="center"/>
          <w:del w:id="10322" w:author="Mutali Nepfumbada" w:date="2022-11-27T22:30:00Z"/>
          <w:trPrChange w:id="10323" w:author="Mutali Nepfumbada" w:date="2022-10-12T06:01:00Z">
            <w:trPr>
              <w:trHeight w:val="126"/>
              <w:jc w:val="center"/>
            </w:trPr>
          </w:trPrChange>
        </w:trPr>
        <w:tc>
          <w:tcPr>
            <w:tcW w:w="480" w:type="pct"/>
            <w:tcPrChange w:id="10324" w:author="Mutali Nepfumbada" w:date="2022-10-12T06:01:00Z">
              <w:tcPr>
                <w:tcW w:w="1250" w:type="pct"/>
                <w:gridSpan w:val="2"/>
              </w:tcPr>
            </w:tcPrChange>
          </w:tcPr>
          <w:p w14:paraId="05A75941" w14:textId="5982EDCA" w:rsidR="00D36FF1" w:rsidRPr="0078269D" w:rsidDel="007E7132" w:rsidRDefault="00D36FF1">
            <w:pPr>
              <w:rPr>
                <w:del w:id="10325" w:author="Mutali Nepfumbada" w:date="2022-11-27T22:30:00Z"/>
                <w:lang w:eastAsia="en-US"/>
              </w:rPr>
            </w:pPr>
            <w:del w:id="10326" w:author="Mutali Nepfumbada" w:date="2022-11-27T22:30:00Z">
              <w:r w:rsidRPr="0078269D" w:rsidDel="007E7132">
                <w:rPr>
                  <w:bCs/>
                  <w:lang w:val="en-US"/>
                </w:rPr>
                <w:delText>May 22</w:delText>
              </w:r>
            </w:del>
          </w:p>
        </w:tc>
        <w:tc>
          <w:tcPr>
            <w:tcW w:w="487" w:type="pct"/>
            <w:tcPrChange w:id="10327" w:author="Mutali Nepfumbada" w:date="2022-10-12T06:01:00Z">
              <w:tcPr>
                <w:tcW w:w="1269" w:type="pct"/>
                <w:gridSpan w:val="2"/>
              </w:tcPr>
            </w:tcPrChange>
          </w:tcPr>
          <w:p w14:paraId="0017B708" w14:textId="26B3D6A3" w:rsidR="00D36FF1" w:rsidRPr="0078269D" w:rsidDel="007E7132" w:rsidRDefault="00D36FF1">
            <w:pPr>
              <w:jc w:val="center"/>
              <w:rPr>
                <w:del w:id="10328" w:author="Mutali Nepfumbada" w:date="2022-11-27T22:30:00Z"/>
                <w:lang w:eastAsia="en-US"/>
              </w:rPr>
            </w:pPr>
            <w:del w:id="10329" w:author="Mutali Nepfumbada" w:date="2022-11-27T22:30:00Z">
              <w:r w:rsidRPr="0078269D" w:rsidDel="007E7132">
                <w:rPr>
                  <w:bCs/>
                  <w:lang w:val="en-US"/>
                </w:rPr>
                <w:delText>92</w:delText>
              </w:r>
            </w:del>
          </w:p>
        </w:tc>
        <w:tc>
          <w:tcPr>
            <w:tcW w:w="481" w:type="pct"/>
            <w:gridSpan w:val="2"/>
            <w:tcPrChange w:id="10330" w:author="Mutali Nepfumbada" w:date="2022-10-12T06:01:00Z">
              <w:tcPr>
                <w:tcW w:w="1242" w:type="pct"/>
                <w:gridSpan w:val="2"/>
              </w:tcPr>
            </w:tcPrChange>
          </w:tcPr>
          <w:p w14:paraId="28D56C06" w14:textId="4E32EB59" w:rsidR="00D36FF1" w:rsidRPr="0078269D" w:rsidDel="007E7132" w:rsidRDefault="00D36FF1">
            <w:pPr>
              <w:jc w:val="center"/>
              <w:rPr>
                <w:del w:id="10331" w:author="Mutali Nepfumbada" w:date="2022-11-27T22:30:00Z"/>
                <w:lang w:eastAsia="en-US"/>
              </w:rPr>
            </w:pPr>
            <w:del w:id="10332" w:author="Mutali Nepfumbada" w:date="2022-11-27T22:30:00Z">
              <w:r w:rsidRPr="0078269D" w:rsidDel="007E7132">
                <w:delText>91</w:delText>
              </w:r>
            </w:del>
          </w:p>
        </w:tc>
        <w:tc>
          <w:tcPr>
            <w:tcW w:w="596" w:type="pct"/>
            <w:tcPrChange w:id="10333" w:author="Mutali Nepfumbada" w:date="2022-10-12T06:01:00Z">
              <w:tcPr>
                <w:tcW w:w="1239" w:type="pct"/>
                <w:gridSpan w:val="2"/>
              </w:tcPr>
            </w:tcPrChange>
          </w:tcPr>
          <w:p w14:paraId="1E9DEBEA" w14:textId="2C2CFA42" w:rsidR="00D36FF1" w:rsidRPr="0078269D" w:rsidDel="007E7132" w:rsidRDefault="00D36FF1">
            <w:pPr>
              <w:jc w:val="center"/>
              <w:rPr>
                <w:del w:id="10334" w:author="Mutali Nepfumbada" w:date="2022-11-27T22:30:00Z"/>
                <w:color w:val="00B050"/>
                <w:lang w:eastAsia="en-US"/>
              </w:rPr>
            </w:pPr>
            <w:del w:id="10335" w:author="Mutali Nepfumbada" w:date="2022-11-27T22:30:00Z">
              <w:r w:rsidRPr="0078269D" w:rsidDel="007E7132">
                <w:rPr>
                  <w:color w:val="00B050"/>
                </w:rPr>
                <w:delText>1.51</w:delText>
              </w:r>
            </w:del>
          </w:p>
        </w:tc>
      </w:tr>
      <w:tr w:rsidR="00D36FF1" w:rsidRPr="0078269D" w:rsidDel="007E7132" w14:paraId="0AE9A451" w14:textId="3775DE79" w:rsidTr="007E7132">
        <w:trPr>
          <w:gridAfter w:val="3"/>
          <w:wAfter w:w="5527" w:type="dxa"/>
          <w:trHeight w:val="138"/>
          <w:jc w:val="center"/>
          <w:del w:id="10336" w:author="Mutali Nepfumbada" w:date="2022-11-27T22:30:00Z"/>
          <w:trPrChange w:id="10337" w:author="Mutali Nepfumbada" w:date="2022-10-12T06:01:00Z">
            <w:trPr>
              <w:trHeight w:val="126"/>
              <w:jc w:val="center"/>
            </w:trPr>
          </w:trPrChange>
        </w:trPr>
        <w:tc>
          <w:tcPr>
            <w:tcW w:w="480" w:type="pct"/>
            <w:tcPrChange w:id="10338" w:author="Mutali Nepfumbada" w:date="2022-10-12T06:01:00Z">
              <w:tcPr>
                <w:tcW w:w="1250" w:type="pct"/>
                <w:gridSpan w:val="2"/>
              </w:tcPr>
            </w:tcPrChange>
          </w:tcPr>
          <w:p w14:paraId="089257C6" w14:textId="6C6EADC5" w:rsidR="00D36FF1" w:rsidRPr="0078269D" w:rsidDel="007E7132" w:rsidRDefault="00D36FF1">
            <w:pPr>
              <w:rPr>
                <w:del w:id="10339" w:author="Mutali Nepfumbada" w:date="2022-11-27T22:30:00Z"/>
                <w:lang w:eastAsia="en-US"/>
              </w:rPr>
            </w:pPr>
            <w:del w:id="10340" w:author="Mutali Nepfumbada" w:date="2022-11-27T22:30:00Z">
              <w:r w:rsidRPr="0078269D" w:rsidDel="007E7132">
                <w:rPr>
                  <w:bCs/>
                  <w:lang w:val="en-US"/>
                </w:rPr>
                <w:delText>Jun 22</w:delText>
              </w:r>
            </w:del>
          </w:p>
        </w:tc>
        <w:tc>
          <w:tcPr>
            <w:tcW w:w="487" w:type="pct"/>
            <w:tcPrChange w:id="10341" w:author="Mutali Nepfumbada" w:date="2022-10-12T06:01:00Z">
              <w:tcPr>
                <w:tcW w:w="1269" w:type="pct"/>
                <w:gridSpan w:val="2"/>
              </w:tcPr>
            </w:tcPrChange>
          </w:tcPr>
          <w:p w14:paraId="713DFC33" w14:textId="33A36CA1" w:rsidR="00D36FF1" w:rsidRPr="0078269D" w:rsidDel="007E7132" w:rsidRDefault="00D36FF1">
            <w:pPr>
              <w:jc w:val="center"/>
              <w:rPr>
                <w:del w:id="10342" w:author="Mutali Nepfumbada" w:date="2022-11-27T22:30:00Z"/>
                <w:lang w:eastAsia="en-US"/>
              </w:rPr>
            </w:pPr>
            <w:del w:id="10343" w:author="Mutali Nepfumbada" w:date="2022-11-27T22:30:00Z">
              <w:r w:rsidRPr="0078269D" w:rsidDel="007E7132">
                <w:rPr>
                  <w:bCs/>
                  <w:lang w:val="en-US"/>
                </w:rPr>
                <w:delText>82</w:delText>
              </w:r>
            </w:del>
          </w:p>
        </w:tc>
        <w:tc>
          <w:tcPr>
            <w:tcW w:w="481" w:type="pct"/>
            <w:gridSpan w:val="2"/>
            <w:tcPrChange w:id="10344" w:author="Mutali Nepfumbada" w:date="2022-10-12T06:01:00Z">
              <w:tcPr>
                <w:tcW w:w="1242" w:type="pct"/>
                <w:gridSpan w:val="2"/>
              </w:tcPr>
            </w:tcPrChange>
          </w:tcPr>
          <w:p w14:paraId="72013659" w14:textId="39629531" w:rsidR="00D36FF1" w:rsidRPr="0078269D" w:rsidDel="007E7132" w:rsidRDefault="00D36FF1">
            <w:pPr>
              <w:jc w:val="center"/>
              <w:rPr>
                <w:del w:id="10345" w:author="Mutali Nepfumbada" w:date="2022-11-27T22:30:00Z"/>
                <w:lang w:eastAsia="en-US"/>
              </w:rPr>
            </w:pPr>
            <w:del w:id="10346" w:author="Mutali Nepfumbada" w:date="2022-11-27T22:30:00Z">
              <w:r w:rsidRPr="0078269D" w:rsidDel="007E7132">
                <w:delText>73</w:delText>
              </w:r>
            </w:del>
          </w:p>
        </w:tc>
        <w:tc>
          <w:tcPr>
            <w:tcW w:w="596" w:type="pct"/>
            <w:tcPrChange w:id="10347" w:author="Mutali Nepfumbada" w:date="2022-10-12T06:01:00Z">
              <w:tcPr>
                <w:tcW w:w="1239" w:type="pct"/>
                <w:gridSpan w:val="2"/>
              </w:tcPr>
            </w:tcPrChange>
          </w:tcPr>
          <w:p w14:paraId="338EDE0F" w14:textId="6EFE93B8" w:rsidR="00D36FF1" w:rsidRPr="0078269D" w:rsidDel="007E7132" w:rsidRDefault="00D36FF1">
            <w:pPr>
              <w:jc w:val="center"/>
              <w:rPr>
                <w:del w:id="10348" w:author="Mutali Nepfumbada" w:date="2022-11-27T22:30:00Z"/>
                <w:color w:val="00B050"/>
                <w:lang w:eastAsia="en-US"/>
              </w:rPr>
            </w:pPr>
            <w:del w:id="10349" w:author="Mutali Nepfumbada" w:date="2022-11-27T22:30:00Z">
              <w:r w:rsidRPr="0078269D" w:rsidDel="007E7132">
                <w:rPr>
                  <w:color w:val="00B050"/>
                </w:rPr>
                <w:delText>11.81</w:delText>
              </w:r>
            </w:del>
          </w:p>
        </w:tc>
      </w:tr>
      <w:tr w:rsidR="00D36FF1" w:rsidRPr="0078269D" w:rsidDel="007E7132" w14:paraId="1EBA4E32" w14:textId="4F1B8362" w:rsidTr="007E7132">
        <w:trPr>
          <w:gridAfter w:val="3"/>
          <w:wAfter w:w="5527" w:type="dxa"/>
          <w:trHeight w:val="138"/>
          <w:jc w:val="center"/>
          <w:del w:id="10350" w:author="Mutali Nepfumbada" w:date="2022-11-27T22:30:00Z"/>
          <w:trPrChange w:id="10351" w:author="Mutali Nepfumbada" w:date="2022-10-12T06:01:00Z">
            <w:trPr>
              <w:trHeight w:val="126"/>
              <w:jc w:val="center"/>
            </w:trPr>
          </w:trPrChange>
        </w:trPr>
        <w:tc>
          <w:tcPr>
            <w:tcW w:w="480" w:type="pct"/>
            <w:tcPrChange w:id="10352" w:author="Mutali Nepfumbada" w:date="2022-10-12T06:01:00Z">
              <w:tcPr>
                <w:tcW w:w="1250" w:type="pct"/>
                <w:gridSpan w:val="2"/>
              </w:tcPr>
            </w:tcPrChange>
          </w:tcPr>
          <w:p w14:paraId="40517A1D" w14:textId="40CF6467" w:rsidR="00D36FF1" w:rsidRPr="0078269D" w:rsidDel="007E7132" w:rsidRDefault="00D36FF1">
            <w:pPr>
              <w:rPr>
                <w:del w:id="10353" w:author="Mutali Nepfumbada" w:date="2022-11-27T22:30:00Z"/>
                <w:lang w:eastAsia="en-US"/>
              </w:rPr>
            </w:pPr>
            <w:del w:id="10354" w:author="Mutali Nepfumbada" w:date="2022-11-27T22:30:00Z">
              <w:r w:rsidRPr="0078269D" w:rsidDel="007E7132">
                <w:rPr>
                  <w:bCs/>
                  <w:lang w:val="en-US"/>
                </w:rPr>
                <w:delText>Jul 22</w:delText>
              </w:r>
            </w:del>
          </w:p>
        </w:tc>
        <w:tc>
          <w:tcPr>
            <w:tcW w:w="487" w:type="pct"/>
            <w:tcPrChange w:id="10355" w:author="Mutali Nepfumbada" w:date="2022-10-12T06:01:00Z">
              <w:tcPr>
                <w:tcW w:w="1269" w:type="pct"/>
                <w:gridSpan w:val="2"/>
              </w:tcPr>
            </w:tcPrChange>
          </w:tcPr>
          <w:p w14:paraId="10C67757" w14:textId="42D6FEE8" w:rsidR="00D36FF1" w:rsidRPr="0078269D" w:rsidDel="007E7132" w:rsidRDefault="00D36FF1">
            <w:pPr>
              <w:jc w:val="center"/>
              <w:rPr>
                <w:del w:id="10356" w:author="Mutali Nepfumbada" w:date="2022-11-27T22:30:00Z"/>
                <w:lang w:eastAsia="en-US"/>
              </w:rPr>
            </w:pPr>
            <w:del w:id="10357" w:author="Mutali Nepfumbada" w:date="2022-11-27T22:30:00Z">
              <w:r w:rsidRPr="0078269D" w:rsidDel="007E7132">
                <w:rPr>
                  <w:bCs/>
                  <w:lang w:val="en-US"/>
                </w:rPr>
                <w:delText>83</w:delText>
              </w:r>
            </w:del>
          </w:p>
        </w:tc>
        <w:tc>
          <w:tcPr>
            <w:tcW w:w="481" w:type="pct"/>
            <w:gridSpan w:val="2"/>
            <w:tcPrChange w:id="10358" w:author="Mutali Nepfumbada" w:date="2022-10-12T06:01:00Z">
              <w:tcPr>
                <w:tcW w:w="1242" w:type="pct"/>
                <w:gridSpan w:val="2"/>
              </w:tcPr>
            </w:tcPrChange>
          </w:tcPr>
          <w:p w14:paraId="28DCFF0D" w14:textId="44503D7C" w:rsidR="00D36FF1" w:rsidRPr="0078269D" w:rsidDel="007E7132" w:rsidRDefault="001F2E95">
            <w:pPr>
              <w:jc w:val="center"/>
              <w:rPr>
                <w:del w:id="10359" w:author="Mutali Nepfumbada" w:date="2022-11-27T22:30:00Z"/>
                <w:lang w:eastAsia="en-US"/>
              </w:rPr>
            </w:pPr>
            <w:del w:id="10360" w:author="Mutali Nepfumbada" w:date="2022-11-27T22:30:00Z">
              <w:r w:rsidRPr="0078269D" w:rsidDel="007E7132">
                <w:delText>80</w:delText>
              </w:r>
            </w:del>
          </w:p>
        </w:tc>
        <w:tc>
          <w:tcPr>
            <w:tcW w:w="596" w:type="pct"/>
            <w:tcPrChange w:id="10361" w:author="Mutali Nepfumbada" w:date="2022-10-12T06:01:00Z">
              <w:tcPr>
                <w:tcW w:w="1239" w:type="pct"/>
                <w:gridSpan w:val="2"/>
              </w:tcPr>
            </w:tcPrChange>
          </w:tcPr>
          <w:p w14:paraId="41316346" w14:textId="01E87D4C" w:rsidR="00D36FF1" w:rsidRPr="0078269D" w:rsidDel="007E7132" w:rsidRDefault="001F2E95">
            <w:pPr>
              <w:jc w:val="center"/>
              <w:rPr>
                <w:del w:id="10362" w:author="Mutali Nepfumbada" w:date="2022-11-27T22:30:00Z"/>
                <w:color w:val="00B050"/>
                <w:lang w:eastAsia="en-US"/>
              </w:rPr>
            </w:pPr>
            <w:del w:id="10363" w:author="Mutali Nepfumbada" w:date="2022-11-27T22:30:00Z">
              <w:r w:rsidRPr="0078269D" w:rsidDel="007E7132">
                <w:rPr>
                  <w:color w:val="00B050"/>
                </w:rPr>
                <w:delText>3.34</w:delText>
              </w:r>
            </w:del>
          </w:p>
        </w:tc>
      </w:tr>
      <w:tr w:rsidR="00D36FF1" w:rsidRPr="0078269D" w:rsidDel="007E7132" w14:paraId="10D0D3FB" w14:textId="47A15399" w:rsidTr="007E7132">
        <w:trPr>
          <w:gridAfter w:val="3"/>
          <w:wAfter w:w="5527" w:type="dxa"/>
          <w:trHeight w:val="138"/>
          <w:jc w:val="center"/>
          <w:del w:id="10364" w:author="Mutali Nepfumbada" w:date="2022-11-27T22:30:00Z"/>
          <w:trPrChange w:id="10365" w:author="Mutali Nepfumbada" w:date="2022-10-12T06:01:00Z">
            <w:trPr>
              <w:trHeight w:val="126"/>
              <w:jc w:val="center"/>
            </w:trPr>
          </w:trPrChange>
        </w:trPr>
        <w:tc>
          <w:tcPr>
            <w:tcW w:w="480" w:type="pct"/>
            <w:tcPrChange w:id="10366" w:author="Mutali Nepfumbada" w:date="2022-10-12T06:01:00Z">
              <w:tcPr>
                <w:tcW w:w="1250" w:type="pct"/>
                <w:gridSpan w:val="2"/>
              </w:tcPr>
            </w:tcPrChange>
          </w:tcPr>
          <w:p w14:paraId="6C569EDD" w14:textId="3280A657" w:rsidR="00D36FF1" w:rsidRPr="0078269D" w:rsidDel="007E7132" w:rsidRDefault="00D36FF1">
            <w:pPr>
              <w:rPr>
                <w:del w:id="10367" w:author="Mutali Nepfumbada" w:date="2022-11-27T22:30:00Z"/>
                <w:lang w:eastAsia="en-US"/>
              </w:rPr>
            </w:pPr>
            <w:del w:id="10368" w:author="Mutali Nepfumbada" w:date="2022-11-27T22:30:00Z">
              <w:r w:rsidRPr="0078269D" w:rsidDel="007E7132">
                <w:rPr>
                  <w:bCs/>
                  <w:lang w:val="en-US"/>
                </w:rPr>
                <w:delText>Aug 22</w:delText>
              </w:r>
            </w:del>
          </w:p>
        </w:tc>
        <w:tc>
          <w:tcPr>
            <w:tcW w:w="487" w:type="pct"/>
            <w:tcPrChange w:id="10369" w:author="Mutali Nepfumbada" w:date="2022-10-12T06:01:00Z">
              <w:tcPr>
                <w:tcW w:w="1269" w:type="pct"/>
                <w:gridSpan w:val="2"/>
              </w:tcPr>
            </w:tcPrChange>
          </w:tcPr>
          <w:p w14:paraId="52198828" w14:textId="4626BB54" w:rsidR="00D36FF1" w:rsidRPr="0078269D" w:rsidDel="007E7132" w:rsidRDefault="00D36FF1">
            <w:pPr>
              <w:jc w:val="center"/>
              <w:rPr>
                <w:del w:id="10370" w:author="Mutali Nepfumbada" w:date="2022-11-27T22:30:00Z"/>
                <w:lang w:eastAsia="en-US"/>
              </w:rPr>
            </w:pPr>
            <w:del w:id="10371" w:author="Mutali Nepfumbada" w:date="2022-11-27T22:30:00Z">
              <w:r w:rsidRPr="0078269D" w:rsidDel="007E7132">
                <w:rPr>
                  <w:bCs/>
                  <w:lang w:val="en-US"/>
                </w:rPr>
                <w:delText>109</w:delText>
              </w:r>
            </w:del>
          </w:p>
        </w:tc>
        <w:tc>
          <w:tcPr>
            <w:tcW w:w="481" w:type="pct"/>
            <w:gridSpan w:val="2"/>
            <w:tcPrChange w:id="10372" w:author="Mutali Nepfumbada" w:date="2022-10-12T06:01:00Z">
              <w:tcPr>
                <w:tcW w:w="1242" w:type="pct"/>
                <w:gridSpan w:val="2"/>
              </w:tcPr>
            </w:tcPrChange>
          </w:tcPr>
          <w:p w14:paraId="38895ABF" w14:textId="6B75B778" w:rsidR="00D36FF1" w:rsidRPr="0078269D" w:rsidDel="007E7132" w:rsidRDefault="00D36FF1">
            <w:pPr>
              <w:jc w:val="center"/>
              <w:rPr>
                <w:del w:id="10373" w:author="Mutali Nepfumbada" w:date="2022-11-27T22:30:00Z"/>
                <w:lang w:eastAsia="en-US"/>
              </w:rPr>
            </w:pPr>
            <w:del w:id="10374" w:author="Mutali Nepfumbada" w:date="2022-11-27T22:30:00Z">
              <w:r w:rsidRPr="0078269D" w:rsidDel="007E7132">
                <w:delText>107</w:delText>
              </w:r>
            </w:del>
          </w:p>
        </w:tc>
        <w:tc>
          <w:tcPr>
            <w:tcW w:w="596" w:type="pct"/>
            <w:tcPrChange w:id="10375" w:author="Mutali Nepfumbada" w:date="2022-10-12T06:01:00Z">
              <w:tcPr>
                <w:tcW w:w="1239" w:type="pct"/>
                <w:gridSpan w:val="2"/>
              </w:tcPr>
            </w:tcPrChange>
          </w:tcPr>
          <w:p w14:paraId="086B20AA" w14:textId="5DE8D0DB" w:rsidR="00D36FF1" w:rsidRPr="0078269D" w:rsidDel="007E7132" w:rsidRDefault="00D36FF1">
            <w:pPr>
              <w:jc w:val="center"/>
              <w:rPr>
                <w:del w:id="10376" w:author="Mutali Nepfumbada" w:date="2022-11-27T22:30:00Z"/>
                <w:color w:val="00B050"/>
                <w:lang w:eastAsia="en-US"/>
              </w:rPr>
            </w:pPr>
            <w:del w:id="10377" w:author="Mutali Nepfumbada" w:date="2022-11-27T22:30:00Z">
              <w:r w:rsidRPr="0078269D" w:rsidDel="007E7132">
                <w:rPr>
                  <w:color w:val="00B050"/>
                </w:rPr>
                <w:delText>1.93</w:delText>
              </w:r>
            </w:del>
          </w:p>
        </w:tc>
      </w:tr>
      <w:tr w:rsidR="00822C84" w:rsidRPr="0078269D" w:rsidDel="007E7132" w14:paraId="5045D3DF" w14:textId="59F4F492" w:rsidTr="007E7132">
        <w:trPr>
          <w:gridAfter w:val="3"/>
          <w:wAfter w:w="5527" w:type="dxa"/>
          <w:trHeight w:val="138"/>
          <w:jc w:val="center"/>
          <w:del w:id="10378" w:author="Mutali Nepfumbada" w:date="2022-11-27T22:30:00Z"/>
          <w:trPrChange w:id="10379" w:author="Mutali Nepfumbada" w:date="2022-10-12T06:01:00Z">
            <w:trPr>
              <w:trHeight w:val="126"/>
              <w:jc w:val="center"/>
            </w:trPr>
          </w:trPrChange>
        </w:trPr>
        <w:tc>
          <w:tcPr>
            <w:tcW w:w="480" w:type="pct"/>
            <w:tcPrChange w:id="10380" w:author="Mutali Nepfumbada" w:date="2022-10-12T06:01:00Z">
              <w:tcPr>
                <w:tcW w:w="1250" w:type="pct"/>
                <w:gridSpan w:val="2"/>
              </w:tcPr>
            </w:tcPrChange>
          </w:tcPr>
          <w:p w14:paraId="72FBF11F" w14:textId="0E3818A6" w:rsidR="00822C84" w:rsidRPr="0078269D" w:rsidDel="007E7132" w:rsidRDefault="00822C84" w:rsidP="00822C84">
            <w:pPr>
              <w:rPr>
                <w:del w:id="10381" w:author="Mutali Nepfumbada" w:date="2022-11-27T22:30:00Z"/>
                <w:b/>
                <w:lang w:val="en-US"/>
              </w:rPr>
            </w:pPr>
            <w:del w:id="10382" w:author="Mutali Nepfumbada" w:date="2022-11-27T22:30:00Z">
              <w:r w:rsidRPr="0078269D" w:rsidDel="007E7132">
                <w:rPr>
                  <w:b/>
                  <w:lang w:val="en-US"/>
                </w:rPr>
                <w:delText>Total</w:delText>
              </w:r>
            </w:del>
          </w:p>
        </w:tc>
        <w:tc>
          <w:tcPr>
            <w:tcW w:w="487" w:type="pct"/>
            <w:tcPrChange w:id="10383" w:author="Mutali Nepfumbada" w:date="2022-10-12T06:01:00Z">
              <w:tcPr>
                <w:tcW w:w="1269" w:type="pct"/>
                <w:gridSpan w:val="2"/>
              </w:tcPr>
            </w:tcPrChange>
          </w:tcPr>
          <w:p w14:paraId="465E26B3" w14:textId="33994537" w:rsidR="00822C84" w:rsidRPr="0078269D" w:rsidDel="007E7132" w:rsidRDefault="00822C84" w:rsidP="00822C84">
            <w:pPr>
              <w:jc w:val="center"/>
              <w:rPr>
                <w:del w:id="10384" w:author="Mutali Nepfumbada" w:date="2022-11-27T22:30:00Z"/>
                <w:b/>
                <w:lang w:val="en-US"/>
              </w:rPr>
            </w:pPr>
            <w:del w:id="10385" w:author="Mutali Nepfumbada" w:date="2022-11-27T22:30:00Z">
              <w:r w:rsidRPr="0078269D" w:rsidDel="007E7132">
                <w:rPr>
                  <w:b/>
                </w:rPr>
                <w:delText>48</w:delText>
              </w:r>
            </w:del>
            <w:del w:id="10386" w:author="Mutali Nepfumbada" w:date="2022-10-13T21:56:00Z">
              <w:r w:rsidRPr="0078269D" w:rsidDel="00022510">
                <w:rPr>
                  <w:b/>
                </w:rPr>
                <w:delText>8</w:delText>
              </w:r>
            </w:del>
          </w:p>
        </w:tc>
        <w:tc>
          <w:tcPr>
            <w:tcW w:w="481" w:type="pct"/>
            <w:gridSpan w:val="2"/>
            <w:tcPrChange w:id="10387" w:author="Mutali Nepfumbada" w:date="2022-10-12T06:01:00Z">
              <w:tcPr>
                <w:tcW w:w="1242" w:type="pct"/>
                <w:gridSpan w:val="2"/>
              </w:tcPr>
            </w:tcPrChange>
          </w:tcPr>
          <w:p w14:paraId="24FF855C" w14:textId="3945B4F0" w:rsidR="00822C84" w:rsidRPr="0078269D" w:rsidDel="007E7132" w:rsidRDefault="00822C84" w:rsidP="00822C84">
            <w:pPr>
              <w:jc w:val="center"/>
              <w:rPr>
                <w:del w:id="10388" w:author="Mutali Nepfumbada" w:date="2022-11-27T22:30:00Z"/>
                <w:b/>
              </w:rPr>
            </w:pPr>
            <w:del w:id="10389" w:author="Mutali Nepfumbada" w:date="2022-11-27T22:30:00Z">
              <w:r w:rsidRPr="0078269D" w:rsidDel="007E7132">
                <w:rPr>
                  <w:b/>
                </w:rPr>
                <w:delText>461</w:delText>
              </w:r>
            </w:del>
          </w:p>
        </w:tc>
        <w:tc>
          <w:tcPr>
            <w:tcW w:w="596" w:type="pct"/>
            <w:tcPrChange w:id="10390" w:author="Mutali Nepfumbada" w:date="2022-10-12T06:01:00Z">
              <w:tcPr>
                <w:tcW w:w="1239" w:type="pct"/>
                <w:gridSpan w:val="2"/>
              </w:tcPr>
            </w:tcPrChange>
          </w:tcPr>
          <w:p w14:paraId="79ABD636" w14:textId="6D7FC6A7" w:rsidR="00822C84" w:rsidRPr="0078269D" w:rsidDel="007E7132" w:rsidRDefault="00822C84" w:rsidP="00822C84">
            <w:pPr>
              <w:jc w:val="center"/>
              <w:rPr>
                <w:del w:id="10391" w:author="Mutali Nepfumbada" w:date="2022-11-27T22:30:00Z"/>
                <w:b/>
                <w:color w:val="00B050"/>
              </w:rPr>
            </w:pPr>
            <w:del w:id="10392" w:author="Mutali Nepfumbada" w:date="2022-11-27T22:30:00Z">
              <w:r w:rsidRPr="0078269D" w:rsidDel="007E7132">
                <w:rPr>
                  <w:b/>
                  <w:color w:val="00B050"/>
                </w:rPr>
                <w:delText>5.</w:delText>
              </w:r>
            </w:del>
            <w:del w:id="10393" w:author="Mutali Nepfumbada" w:date="2022-10-13T21:56:00Z">
              <w:r w:rsidRPr="0078269D" w:rsidDel="00C05990">
                <w:rPr>
                  <w:b/>
                  <w:color w:val="00B050"/>
                </w:rPr>
                <w:delText>86</w:delText>
              </w:r>
            </w:del>
          </w:p>
        </w:tc>
      </w:tr>
      <w:tr w:rsidR="007E7132" w:rsidRPr="007E7132" w14:paraId="03A81DE8" w14:textId="77777777" w:rsidTr="007E7132">
        <w:trPr>
          <w:trHeight w:val="258"/>
          <w:jc w:val="center"/>
          <w:ins w:id="10394" w:author="Mutali Nepfumbada" w:date="2022-11-27T22:30:00Z"/>
        </w:trPr>
        <w:tc>
          <w:tcPr>
            <w:tcW w:w="5000" w:type="pct"/>
            <w:gridSpan w:val="8"/>
            <w:shd w:val="clear" w:color="auto" w:fill="5F0500"/>
          </w:tcPr>
          <w:p w14:paraId="7D1E04B9" w14:textId="77777777" w:rsidR="007E7132" w:rsidRPr="007E7132" w:rsidRDefault="007E7132" w:rsidP="002A53ED">
            <w:pPr>
              <w:jc w:val="center"/>
              <w:rPr>
                <w:ins w:id="10395" w:author="Mutali Nepfumbada" w:date="2022-11-27T22:30:00Z"/>
                <w:b/>
                <w:bCs/>
              </w:rPr>
            </w:pPr>
            <w:ins w:id="10396" w:author="Mutali Nepfumbada" w:date="2022-11-27T22:30:00Z">
              <w:r w:rsidRPr="007E7132">
                <w:rPr>
                  <w:b/>
                  <w:bCs/>
                </w:rPr>
                <w:t>Irradiation (kWh/m</w:t>
              </w:r>
              <w:r w:rsidRPr="007E7132">
                <w:rPr>
                  <w:b/>
                  <w:bCs/>
                  <w:vertAlign w:val="superscript"/>
                </w:rPr>
                <w:t>2</w:t>
              </w:r>
              <w:r w:rsidRPr="007E7132">
                <w:rPr>
                  <w:b/>
                  <w:bCs/>
                </w:rPr>
                <w:t>)</w:t>
              </w:r>
            </w:ins>
          </w:p>
        </w:tc>
      </w:tr>
      <w:tr w:rsidR="007E7132" w:rsidRPr="007E7132" w14:paraId="39D69068" w14:textId="77777777" w:rsidTr="007E7132">
        <w:trPr>
          <w:trHeight w:val="258"/>
          <w:jc w:val="center"/>
          <w:ins w:id="10397" w:author="Mutali Nepfumbada" w:date="2022-11-27T22:30:00Z"/>
        </w:trPr>
        <w:tc>
          <w:tcPr>
            <w:tcW w:w="1250" w:type="pct"/>
            <w:gridSpan w:val="3"/>
            <w:shd w:val="clear" w:color="auto" w:fill="5F0500"/>
          </w:tcPr>
          <w:p w14:paraId="638FED20" w14:textId="77777777" w:rsidR="007E7132" w:rsidRPr="007E7132" w:rsidRDefault="007E7132" w:rsidP="002A53ED">
            <w:pPr>
              <w:jc w:val="left"/>
              <w:rPr>
                <w:ins w:id="10398" w:author="Mutali Nepfumbada" w:date="2022-11-27T22:30:00Z"/>
                <w:b/>
                <w:bCs/>
                <w:lang w:eastAsia="en-US"/>
              </w:rPr>
            </w:pPr>
            <w:ins w:id="10399" w:author="Mutali Nepfumbada" w:date="2022-11-27T22:30:00Z">
              <w:r w:rsidRPr="007E7132">
                <w:rPr>
                  <w:b/>
                  <w:bCs/>
                  <w:lang w:eastAsia="en-US"/>
                </w:rPr>
                <w:t>Month</w:t>
              </w:r>
            </w:ins>
          </w:p>
        </w:tc>
        <w:tc>
          <w:tcPr>
            <w:tcW w:w="1269" w:type="pct"/>
            <w:gridSpan w:val="3"/>
            <w:shd w:val="clear" w:color="auto" w:fill="5F0500"/>
          </w:tcPr>
          <w:p w14:paraId="2388C609" w14:textId="77777777" w:rsidR="007E7132" w:rsidRPr="007E7132" w:rsidRDefault="007E7132" w:rsidP="002A53ED">
            <w:pPr>
              <w:jc w:val="center"/>
              <w:rPr>
                <w:ins w:id="10400" w:author="Mutali Nepfumbada" w:date="2022-11-27T22:30:00Z"/>
                <w:b/>
                <w:bCs/>
                <w:lang w:val="en-US"/>
              </w:rPr>
            </w:pPr>
            <w:ins w:id="10401" w:author="Mutali Nepfumbada" w:date="2022-11-27T22:30:00Z">
              <w:r w:rsidRPr="007E7132">
                <w:rPr>
                  <w:b/>
                  <w:bCs/>
                </w:rPr>
                <w:t xml:space="preserve">Actual </w:t>
              </w:r>
            </w:ins>
          </w:p>
        </w:tc>
        <w:tc>
          <w:tcPr>
            <w:tcW w:w="1242" w:type="pct"/>
            <w:shd w:val="clear" w:color="auto" w:fill="5F0500"/>
          </w:tcPr>
          <w:p w14:paraId="5121FFD7" w14:textId="77777777" w:rsidR="007E7132" w:rsidRPr="007E7132" w:rsidRDefault="007E7132" w:rsidP="002A53ED">
            <w:pPr>
              <w:jc w:val="center"/>
              <w:rPr>
                <w:ins w:id="10402" w:author="Mutali Nepfumbada" w:date="2022-11-27T22:30:00Z"/>
                <w:b/>
                <w:bCs/>
                <w:lang w:eastAsia="en-US"/>
              </w:rPr>
            </w:pPr>
            <w:ins w:id="10403" w:author="Mutali Nepfumbada" w:date="2022-11-27T22:30:00Z">
              <w:r w:rsidRPr="007E7132">
                <w:rPr>
                  <w:b/>
                  <w:bCs/>
                </w:rPr>
                <w:t>Forecast</w:t>
              </w:r>
            </w:ins>
          </w:p>
        </w:tc>
        <w:tc>
          <w:tcPr>
            <w:tcW w:w="1239" w:type="pct"/>
            <w:shd w:val="clear" w:color="auto" w:fill="5F0500"/>
          </w:tcPr>
          <w:p w14:paraId="2060BA44" w14:textId="77777777" w:rsidR="007E7132" w:rsidRPr="007E7132" w:rsidRDefault="007E7132" w:rsidP="002A53ED">
            <w:pPr>
              <w:jc w:val="center"/>
              <w:rPr>
                <w:ins w:id="10404" w:author="Mutali Nepfumbada" w:date="2022-11-27T22:30:00Z"/>
                <w:b/>
                <w:bCs/>
                <w:lang w:eastAsia="en-US"/>
              </w:rPr>
            </w:pPr>
            <w:ins w:id="10405" w:author="Mutali Nepfumbada" w:date="2022-11-27T22:30:00Z">
              <w:r w:rsidRPr="007E7132">
                <w:rPr>
                  <w:b/>
                  <w:bCs/>
                </w:rPr>
                <w:t>Delta (%)</w:t>
              </w:r>
            </w:ins>
          </w:p>
        </w:tc>
      </w:tr>
      <w:tr w:rsidR="007E7132" w:rsidRPr="007E7132" w14:paraId="6B0E12B9" w14:textId="77777777" w:rsidTr="007E7132">
        <w:trPr>
          <w:trHeight w:val="131"/>
          <w:jc w:val="center"/>
          <w:ins w:id="10406" w:author="Mutali Nepfumbada" w:date="2022-11-27T22:30:00Z"/>
        </w:trPr>
        <w:tc>
          <w:tcPr>
            <w:tcW w:w="5000" w:type="pct"/>
            <w:gridSpan w:val="8"/>
          </w:tcPr>
          <w:p w14:paraId="776EA71E" w14:textId="77777777" w:rsidR="007E7132" w:rsidRPr="007E7132" w:rsidRDefault="007E7132" w:rsidP="002A53ED">
            <w:pPr>
              <w:jc w:val="center"/>
              <w:rPr>
                <w:ins w:id="10407" w:author="Mutali Nepfumbada" w:date="2022-11-27T22:30:00Z"/>
                <w:lang w:eastAsia="en-US"/>
              </w:rPr>
            </w:pPr>
            <w:ins w:id="10408" w:author="Mutali Nepfumbada" w:date="2022-11-27T22:30:00Z">
              <w:r w:rsidRPr="007E7132">
                <w:rPr>
                  <w:bCs/>
                  <w:lang w:val="en-US"/>
                </w:rPr>
                <w:t>{%tr for item in VERItable_contents%}</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{{item.Date}}</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item. VERIA}}</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item. VERIF}}</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{{item. VERIV}}</w:t>
              </w:r>
            </w:ins>
          </w:p>
        </w:tc>
      </w:tr>
      <w:tr w:rsidR="007E7132" w:rsidRPr="007E7132" w14:paraId="0077EA98" w14:textId="77777777" w:rsidTr="007E7132">
        <w:trPr>
          <w:trHeight w:val="131"/>
          <w:jc w:val="center"/>
          <w:ins w:id="10418" w:author="Mutali Nepfumbada" w:date="2022-11-27T22:30:00Z"/>
        </w:trPr>
        <w:tc>
          <w:tcPr>
            <w:tcW w:w="5000" w:type="pct"/>
            <w:gridSpan w:val="8"/>
          </w:tcPr>
          <w:p w14:paraId="07A92EE0" w14:textId="77777777" w:rsidR="007E7132" w:rsidRPr="007E7132" w:rsidRDefault="007E7132" w:rsidP="002A53ED">
            <w:pPr>
              <w:jc w:val="center"/>
              <w:rPr>
                <w:ins w:id="10419" w:author="Mutali Nepfumbada" w:date="2022-11-27T22:30:00Z"/>
                <w:lang w:eastAsia="en-US"/>
              </w:rPr>
            </w:pPr>
            <w:ins w:id="10420" w:author="Mutali Nepfumbada" w:date="2022-11-27T22:30:00Z">
              <w:r w:rsidRPr="007E7132">
                <w:rPr>
                  <w:bCs/>
                  <w:lang w:val="en-US"/>
                </w:rPr>
                <w:t>{%tr endfor %}</w:t>
              </w:r>
            </w:ins>
          </w:p>
        </w:tc>
      </w:tr>
    </w:tbl>
    <w:p w14:paraId="136F8AEF" w14:textId="77777777" w:rsidR="007E7132" w:rsidRPr="007E7132" w:rsidRDefault="007E7132" w:rsidP="007E7132">
      <w:pPr>
        <w:spacing w:after="200"/>
        <w:jc w:val="center"/>
        <w:rPr>
          <w:ins w:id="10421" w:author="Mutali Nepfumbada" w:date="2022-11-27T22:30:00Z"/>
          <w:i/>
          <w:iCs/>
          <w:color w:val="5F0505"/>
          <w:sz w:val="18"/>
          <w:szCs w:val="18"/>
        </w:rPr>
      </w:pPr>
      <w:bookmarkStart w:id="10422" w:name="_Toc120510270"/>
      <w:ins w:id="10423" w:author="Mutali Nepfumbada" w:date="2022-11-27T22:30: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and Forecast</w:t>
        </w:r>
        <w:bookmarkEnd w:id="10422"/>
      </w:ins>
    </w:p>
    <w:p w14:paraId="3931B1C4" w14:textId="77777777" w:rsidR="007E7132" w:rsidRPr="007E7132" w:rsidRDefault="007E7132" w:rsidP="007E7132">
      <w:pPr>
        <w:jc w:val="center"/>
        <w:rPr>
          <w:ins w:id="10424" w:author="Mutali Nepfumbada" w:date="2022-11-27T22:30:00Z"/>
        </w:rPr>
      </w:pPr>
      <w:ins w:id="10425" w:author="Mutali Nepfumbada" w:date="2022-11-27T22:30:00Z">
        <w:r w:rsidRPr="007E7132">
          <w:rPr>
            <w:lang w:eastAsia="en-US"/>
          </w:rPr>
          <w:t>{{VERIImage}}</w:t>
        </w:r>
      </w:ins>
    </w:p>
    <w:p w14:paraId="427D815C" w14:textId="77777777" w:rsidR="007E7132" w:rsidRPr="007E7132" w:rsidRDefault="007E7132" w:rsidP="007E7132">
      <w:pPr>
        <w:spacing w:after="200"/>
        <w:jc w:val="center"/>
        <w:rPr>
          <w:ins w:id="10426" w:author="Mutali Nepfumbada" w:date="2022-11-27T22:30:00Z"/>
          <w:i/>
          <w:iCs/>
          <w:color w:val="5F0505"/>
          <w:sz w:val="18"/>
          <w:szCs w:val="18"/>
          <w:lang w:eastAsia="en-US"/>
        </w:rPr>
      </w:pPr>
      <w:ins w:id="10427" w:author="Mutali Nepfumbada" w:date="2022-11-27T22:30: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Vs Forecast</w:t>
        </w:r>
      </w:ins>
    </w:p>
    <w:p w14:paraId="56DB6C2C" w14:textId="64EE5F68" w:rsidR="00D36FF1" w:rsidRPr="0078269D" w:rsidDel="007E7132" w:rsidRDefault="00D36FF1" w:rsidP="00D36FF1">
      <w:pPr>
        <w:pStyle w:val="Caption"/>
        <w:rPr>
          <w:del w:id="10428" w:author="Mutali Nepfumbada" w:date="2022-11-27T22:30:00Z"/>
        </w:rPr>
      </w:pPr>
      <w:del w:id="10429" w:author="Mutali Nepfumbada" w:date="2022-11-27T22:30: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2</w:delText>
        </w:r>
        <w:r w:rsidR="00000000" w:rsidDel="007E7132">
          <w:rPr>
            <w:noProof/>
          </w:rPr>
          <w:fldChar w:fldCharType="end"/>
        </w:r>
        <w:r w:rsidRPr="00D82B8B" w:rsidDel="007E7132">
          <w:delText xml:space="preserve">: </w:delText>
        </w:r>
        <w:r w:rsidRPr="0078269D" w:rsidDel="007E7132">
          <w:delText>Vergelegen irradiation and Forecast</w:delText>
        </w:r>
      </w:del>
    </w:p>
    <w:p w14:paraId="4ADB4B42" w14:textId="3D250FC8" w:rsidR="00D36FF1" w:rsidRPr="00D82B8B" w:rsidDel="007E7132" w:rsidRDefault="00CB3E33" w:rsidP="005D5866">
      <w:pPr>
        <w:jc w:val="center"/>
        <w:rPr>
          <w:del w:id="10430" w:author="Mutali Nepfumbada" w:date="2022-11-27T22:30:00Z"/>
        </w:rPr>
      </w:pPr>
      <w:del w:id="10431" w:author="Mutali Nepfumbada" w:date="2022-11-27T22:30:00Z">
        <w:r w:rsidRPr="00D82B8B" w:rsidDel="007E7132">
          <w:rPr>
            <w:noProof/>
          </w:rPr>
          <w:drawing>
            <wp:inline distT="0" distB="0" distL="0" distR="0" wp14:anchorId="13907223" wp14:editId="277764CF">
              <wp:extent cx="5760000" cy="3051629"/>
              <wp:effectExtent l="0" t="0" r="0" b="0"/>
              <wp:docPr id="1053"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30" descr="Chart, bar chart&#10;&#10;Description automatically generated"/>
                      <pic:cNvPicPr/>
                    </pic:nvPicPr>
                    <pic:blipFill>
                      <a:blip r:embed="rId47"/>
                      <a:stretch>
                        <a:fillRect/>
                      </a:stretch>
                    </pic:blipFill>
                    <pic:spPr>
                      <a:xfrm>
                        <a:off x="0" y="0"/>
                        <a:ext cx="5760000" cy="3051629"/>
                      </a:xfrm>
                      <a:prstGeom prst="rect">
                        <a:avLst/>
                      </a:prstGeom>
                    </pic:spPr>
                  </pic:pic>
                </a:graphicData>
              </a:graphic>
            </wp:inline>
          </w:drawing>
        </w:r>
      </w:del>
    </w:p>
    <w:p w14:paraId="5BBF3A66" w14:textId="04A69D63" w:rsidR="00D36FF1" w:rsidRPr="0078269D" w:rsidDel="007E7132" w:rsidRDefault="00D36FF1" w:rsidP="005D5866">
      <w:pPr>
        <w:pStyle w:val="Caption"/>
        <w:rPr>
          <w:del w:id="10432" w:author="Mutali Nepfumbada" w:date="2022-11-27T22:30:00Z"/>
          <w:lang w:eastAsia="en-US"/>
        </w:rPr>
      </w:pPr>
      <w:bookmarkStart w:id="10433" w:name="_Toc118269025"/>
      <w:del w:id="10434" w:author="Mutali Nepfumbada" w:date="2022-11-27T22:30: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1</w:delText>
        </w:r>
        <w:r w:rsidR="00000000" w:rsidDel="007E7132">
          <w:rPr>
            <w:noProof/>
          </w:rPr>
          <w:fldChar w:fldCharType="end"/>
        </w:r>
        <w:r w:rsidRPr="00D82B8B" w:rsidDel="007E7132">
          <w:delText>:</w:delText>
        </w:r>
        <w:r w:rsidRPr="0078269D" w:rsidDel="007E7132">
          <w:delText xml:space="preserve"> Vergelegen </w:delText>
        </w:r>
      </w:del>
      <w:del w:id="10435" w:author="Mutali Nepfumbada" w:date="2022-11-02T07:59:00Z">
        <w:r w:rsidRPr="0078269D" w:rsidDel="00A934D1">
          <w:delText>Irradiation Vs</w:delText>
        </w:r>
      </w:del>
      <w:del w:id="10436" w:author="Mutali Nepfumbada" w:date="2022-11-27T22:30:00Z">
        <w:r w:rsidRPr="0078269D" w:rsidDel="007E7132">
          <w:delText xml:space="preserve"> Forecast</w:delText>
        </w:r>
        <w:bookmarkEnd w:id="10433"/>
      </w:del>
    </w:p>
    <w:bookmarkEnd w:id="10286"/>
    <w:p w14:paraId="24C73AD3" w14:textId="49646AF7" w:rsidR="005772ED" w:rsidRPr="0078269D" w:rsidRDefault="005772ED"/>
    <w:p w14:paraId="54F00EAE" w14:textId="0DA6620F" w:rsidR="00A1061D" w:rsidRPr="0078269D" w:rsidRDefault="001F2E95" w:rsidP="00C3627C">
      <w:r w:rsidRPr="0078269D">
        <w:t xml:space="preserve">Harmattan notes that the irradiation is above forecast for each month of operation since COD, the irradiation data availability is good with only 5 days of data </w:t>
      </w:r>
      <w:del w:id="10437" w:author="Mutali Nepfumbada" w:date="2022-10-14T08:45:00Z">
        <w:r w:rsidRPr="0078269D" w:rsidDel="00967F56">
          <w:delText>gab</w:delText>
        </w:r>
      </w:del>
      <w:del w:id="10438" w:author="Mutali Nepfumbada" w:date="2022-10-14T08:50:00Z">
        <w:r w:rsidRPr="0078269D" w:rsidDel="00967F56">
          <w:delText>s</w:delText>
        </w:r>
      </w:del>
      <w:ins w:id="10439" w:author="Mutali Nepfumbada" w:date="2022-10-14T08:50:00Z">
        <w:r w:rsidR="00967F56" w:rsidRPr="0078269D">
          <w:t>gaps</w:t>
        </w:r>
      </w:ins>
      <w:r w:rsidRPr="0078269D">
        <w:t xml:space="preserve">. </w:t>
      </w:r>
      <w:ins w:id="10440" w:author="Mutali Nepfumbada" w:date="2022-10-14T08:53:00Z">
        <w:r w:rsidR="00967F56" w:rsidRPr="0078269D">
          <w:t xml:space="preserve">The </w:t>
        </w:r>
      </w:ins>
      <w:del w:id="10441" w:author="Mutali Nepfumbada" w:date="2022-10-14T08:53:00Z">
        <w:r w:rsidRPr="0078269D" w:rsidDel="00967F56">
          <w:delText xml:space="preserve">We note that the </w:delText>
        </w:r>
      </w:del>
      <w:ins w:id="10442" w:author="Mutali Nepfumbada" w:date="2022-10-14T08:51:00Z">
        <w:r w:rsidR="00967F56" w:rsidRPr="0078269D">
          <w:t xml:space="preserve">total irradiation is </w:t>
        </w:r>
      </w:ins>
      <w:del w:id="10443" w:author="Mutali Nepfumbada" w:date="2022-10-14T08:51:00Z">
        <w:r w:rsidRPr="0078269D" w:rsidDel="00967F56">
          <w:delText>irradiation</w:delText>
        </w:r>
        <w:r w:rsidR="000B79BC" w:rsidRPr="0078269D" w:rsidDel="00967F56">
          <w:delText xml:space="preserve"> devi</w:delText>
        </w:r>
      </w:del>
      <w:del w:id="10444" w:author="Mutali Nepfumbada" w:date="2022-10-14T08:50:00Z">
        <w:r w:rsidR="000B79BC" w:rsidRPr="0078269D" w:rsidDel="00967F56">
          <w:delText>ates with a range of 1 to 12</w:delText>
        </w:r>
      </w:del>
      <w:del w:id="10445" w:author="Mutali Nepfumbada" w:date="2022-10-14T08:51:00Z">
        <w:r w:rsidR="009E26F9" w:rsidRPr="0078269D" w:rsidDel="00967F56">
          <w:delText xml:space="preserve"> </w:delText>
        </w:r>
        <w:r w:rsidR="000B79BC" w:rsidRPr="0078269D" w:rsidDel="00967F56">
          <w:delText xml:space="preserve">% </w:delText>
        </w:r>
      </w:del>
      <w:r w:rsidR="000B79BC" w:rsidRPr="0078269D">
        <w:t xml:space="preserve">above the forecast which indicates that the plant had enough </w:t>
      </w:r>
      <w:ins w:id="10446" w:author="Mutali Nepfumbada" w:date="2022-10-14T08:51:00Z">
        <w:r w:rsidR="00967F56" w:rsidRPr="0078269D">
          <w:t xml:space="preserve">solar </w:t>
        </w:r>
      </w:ins>
      <w:r w:rsidR="000B79BC" w:rsidRPr="0078269D">
        <w:t xml:space="preserve">resource to meet the expected production. </w:t>
      </w:r>
      <w:ins w:id="10447" w:author="Mutali Nepfumbada" w:date="2022-10-14T08:53:00Z">
        <w:r w:rsidR="00967F56" w:rsidRPr="0078269D">
          <w:t xml:space="preserve">We note that due to the lack </w:t>
        </w:r>
      </w:ins>
      <w:ins w:id="10448" w:author="Mutali Nepfumbada" w:date="2022-10-14T08:56:00Z">
        <w:r w:rsidR="00967F56" w:rsidRPr="0078269D">
          <w:t>of data</w:t>
        </w:r>
      </w:ins>
      <w:ins w:id="10449" w:author="Mutali Nepfumbada" w:date="2022-10-14T08:53:00Z">
        <w:r w:rsidR="00967F56" w:rsidRPr="0078269D">
          <w:t xml:space="preserve"> prior April 2022,</w:t>
        </w:r>
      </w:ins>
      <w:ins w:id="10450" w:author="Mutali Nepfumbada" w:date="2022-10-14T08:54:00Z">
        <w:r w:rsidR="00967F56" w:rsidRPr="0078269D">
          <w:t xml:space="preserve"> the measure</w:t>
        </w:r>
      </w:ins>
      <w:ins w:id="10451" w:author="Chanda Nxumalo" w:date="2022-10-18T13:54:00Z">
        <w:r w:rsidR="009441F0">
          <w:t>d</w:t>
        </w:r>
      </w:ins>
      <w:ins w:id="10452" w:author="Mutali Nepfumbada" w:date="2022-10-14T08:54:00Z">
        <w:del w:id="10453" w:author="Chanda Nxumalo" w:date="2022-10-18T13:54:00Z">
          <w:r w:rsidR="00967F56" w:rsidRPr="0078269D" w:rsidDel="009441F0">
            <w:delText>s</w:delText>
          </w:r>
        </w:del>
        <w:r w:rsidR="00967F56" w:rsidRPr="0078269D">
          <w:t xml:space="preserve"> </w:t>
        </w:r>
      </w:ins>
      <w:ins w:id="10454" w:author="Mutali Nepfumbada" w:date="2022-10-14T08:55:00Z">
        <w:r w:rsidR="00967F56" w:rsidRPr="0078269D">
          <w:t>irradiation</w:t>
        </w:r>
      </w:ins>
      <w:ins w:id="10455" w:author="Mutali Nepfumbada" w:date="2022-10-14T08:54:00Z">
        <w:r w:rsidR="00967F56" w:rsidRPr="0078269D">
          <w:t xml:space="preserve"> is not </w:t>
        </w:r>
      </w:ins>
      <w:ins w:id="10456" w:author="Justin Wimbush" w:date="2022-11-01T18:22:00Z">
        <w:r w:rsidR="00C72958">
          <w:t xml:space="preserve">fully </w:t>
        </w:r>
      </w:ins>
      <w:ins w:id="10457" w:author="Mutali Nepfumbada" w:date="2022-10-14T08:54:00Z">
        <w:r w:rsidR="00967F56" w:rsidRPr="0078269D">
          <w:t>representative of the site conditi</w:t>
        </w:r>
      </w:ins>
      <w:ins w:id="10458" w:author="Mutali Nepfumbada" w:date="2022-10-14T08:55:00Z">
        <w:r w:rsidR="00967F56" w:rsidRPr="0078269D">
          <w:t xml:space="preserve">ons. We recommend acquiring the missing data from </w:t>
        </w:r>
        <w:del w:id="10459" w:author="Justin Wimbush" w:date="2022-11-01T17:00:00Z">
          <w:r w:rsidR="00967F56" w:rsidRPr="0078269D">
            <w:delText>Solar</w:delText>
          </w:r>
        </w:del>
      </w:ins>
      <w:ins w:id="10460" w:author="Mutali Nepfumbada" w:date="2022-10-14T08:56:00Z">
        <w:del w:id="10461" w:author="Justin Wimbush" w:date="2022-11-01T17:00:00Z">
          <w:r w:rsidR="00967F56" w:rsidRPr="0078269D">
            <w:delText>c</w:delText>
          </w:r>
        </w:del>
      </w:ins>
      <w:ins w:id="10462" w:author="Mutali Nepfumbada" w:date="2022-10-14T08:55:00Z">
        <w:del w:id="10463" w:author="Justin Wimbush" w:date="2022-11-01T17:00:00Z">
          <w:r w:rsidR="00967F56" w:rsidRPr="0078269D">
            <w:delText>ast</w:delText>
          </w:r>
        </w:del>
      </w:ins>
      <w:ins w:id="10464" w:author="Justin Wimbush" w:date="2022-11-01T17:00:00Z">
        <w:r w:rsidR="00C12430">
          <w:t>Solcast</w:t>
        </w:r>
      </w:ins>
      <w:ins w:id="10465" w:author="Chanda Nxumalo" w:date="2022-10-18T13:55:00Z">
        <w:r w:rsidR="00FC463E">
          <w:t xml:space="preserve">. </w:t>
        </w:r>
      </w:ins>
      <w:ins w:id="10466" w:author="Mutali Nepfumbada" w:date="2022-10-14T08:55:00Z">
        <w:del w:id="10467" w:author="Chanda Nxumalo" w:date="2022-10-18T13:55:00Z">
          <w:r w:rsidR="00967F56" w:rsidRPr="0078269D">
            <w:delText xml:space="preserve"> to </w:delText>
          </w:r>
        </w:del>
      </w:ins>
      <w:ins w:id="10468" w:author="Mutali Nepfumbada" w:date="2022-10-14T08:56:00Z">
        <w:del w:id="10469" w:author="Chanda Nxumalo" w:date="2022-10-18T13:55:00Z">
          <w:r w:rsidR="000A37E5" w:rsidRPr="0078269D">
            <w:delText xml:space="preserve">conclude whether the irradiation was good or bad. </w:delText>
          </w:r>
        </w:del>
      </w:ins>
    </w:p>
    <w:p w14:paraId="4AD0CA7E" w14:textId="77777777" w:rsidR="00C3627C" w:rsidRPr="0078269D" w:rsidRDefault="00C3627C" w:rsidP="00C3627C">
      <w:pPr>
        <w:rPr>
          <w:lang w:eastAsia="en-US"/>
        </w:rPr>
      </w:pPr>
    </w:p>
    <w:p w14:paraId="46F52F5F" w14:textId="6AD05F20" w:rsidR="00C3627C" w:rsidRPr="0078269D" w:rsidRDefault="00C3627C" w:rsidP="00C3627C">
      <w:pPr>
        <w:pStyle w:val="Heading2"/>
      </w:pPr>
      <w:bookmarkStart w:id="10470" w:name="_Toc118269345"/>
      <w:r w:rsidRPr="0078269D">
        <w:t xml:space="preserve">Vergelegen Availability </w:t>
      </w:r>
      <w:ins w:id="10471" w:author="Chanda Nxumalo" w:date="2022-10-18T13:55:00Z">
        <w:r w:rsidR="00FC463E">
          <w:t>v</w:t>
        </w:r>
      </w:ins>
      <w:del w:id="10472" w:author="Chanda Nxumalo" w:date="2022-10-18T13:55:00Z">
        <w:r w:rsidRPr="0078269D">
          <w:delText>V</w:delText>
        </w:r>
      </w:del>
      <w:r w:rsidRPr="0078269D">
        <w:t>s Forecast</w:t>
      </w:r>
      <w:bookmarkEnd w:id="10470"/>
    </w:p>
    <w:p w14:paraId="4727230F" w14:textId="77777777" w:rsidR="00C3627C" w:rsidRPr="0078269D" w:rsidRDefault="00C3627C" w:rsidP="00C3627C"/>
    <w:p w14:paraId="305888FA" w14:textId="405349DF" w:rsidR="00D110A9" w:rsidRPr="0078269D" w:rsidDel="007E7132" w:rsidRDefault="00D110A9" w:rsidP="007E7132">
      <w:pPr>
        <w:rPr>
          <w:del w:id="10473" w:author="Mutali Nepfumbada" w:date="2022-11-27T22:29:00Z"/>
          <w:lang w:eastAsia="en-US"/>
        </w:rPr>
        <w:pPrChange w:id="10474" w:author="Mutali Nepfumbada" w:date="2022-11-27T22:29:00Z">
          <w:pPr/>
        </w:pPrChange>
      </w:pPr>
      <w:r w:rsidRPr="0078269D">
        <w:rPr>
          <w:lang w:eastAsia="en-US"/>
        </w:rPr>
        <w:t xml:space="preserve">The following table and chart describe the availability of the plant </w:t>
      </w:r>
      <w:r w:rsidRPr="0078269D">
        <w:rPr>
          <w:color w:val="000000" w:themeColor="text1"/>
          <w:lang w:eastAsia="en-US"/>
        </w:rPr>
        <w:t xml:space="preserve">since COD, comparing </w:t>
      </w:r>
      <w:r w:rsidRPr="0078269D">
        <w:rPr>
          <w:lang w:eastAsia="en-US"/>
        </w:rPr>
        <w:t xml:space="preserve">the availability of the plant with the guaranteed minimum availability of 95 %. </w:t>
      </w:r>
      <w:commentRangeStart w:id="10475"/>
      <w:r w:rsidRPr="0078269D">
        <w:rPr>
          <w:lang w:eastAsia="en-US"/>
        </w:rPr>
        <w:t xml:space="preserve">October only had </w:t>
      </w:r>
      <w:r w:rsidR="00345A57" w:rsidRPr="0078269D">
        <w:rPr>
          <w:lang w:eastAsia="en-US"/>
        </w:rPr>
        <w:t>4</w:t>
      </w:r>
      <w:r w:rsidRPr="0078269D">
        <w:rPr>
          <w:lang w:eastAsia="en-US"/>
        </w:rPr>
        <w:t xml:space="preserve"> days of </w:t>
      </w:r>
      <w:del w:id="10476" w:author="Mutali Nepfumbada" w:date="2022-10-14T08:39:00Z">
        <w:r w:rsidRPr="0078269D" w:rsidDel="00421ACE">
          <w:rPr>
            <w:lang w:eastAsia="en-US"/>
          </w:rPr>
          <w:delText>availability</w:delText>
        </w:r>
        <w:r w:rsidR="004A2819" w:rsidRPr="0078269D" w:rsidDel="00421ACE">
          <w:rPr>
            <w:lang w:eastAsia="en-US"/>
          </w:rPr>
          <w:delText>,</w:delText>
        </w:r>
      </w:del>
      <w:ins w:id="10477" w:author="Mutali Nepfumbada" w:date="2022-10-14T08:39:00Z">
        <w:r w:rsidR="00421ACE" w:rsidRPr="0078269D">
          <w:rPr>
            <w:lang w:eastAsia="en-US"/>
          </w:rPr>
          <w:t>availability;</w:t>
        </w:r>
      </w:ins>
      <w:r w:rsidRPr="0078269D">
        <w:rPr>
          <w:lang w:eastAsia="en-US"/>
        </w:rPr>
        <w:t xml:space="preserve"> it was excluded from the overall average availability </w:t>
      </w:r>
      <w:del w:id="10478" w:author="Mutali Nepfumbada" w:date="2022-10-14T08:39:00Z">
        <w:r w:rsidRPr="0078269D" w:rsidDel="00421ACE">
          <w:rPr>
            <w:lang w:eastAsia="en-US"/>
          </w:rPr>
          <w:delText xml:space="preserve">since </w:delText>
        </w:r>
        <w:r w:rsidR="00345A57" w:rsidRPr="0078269D" w:rsidDel="00421ACE">
          <w:rPr>
            <w:lang w:eastAsia="en-US"/>
          </w:rPr>
          <w:delText xml:space="preserve"> it</w:delText>
        </w:r>
      </w:del>
      <w:ins w:id="10479" w:author="Mutali Nepfumbada" w:date="2022-10-14T08:39:00Z">
        <w:r w:rsidR="00421ACE" w:rsidRPr="0078269D">
          <w:rPr>
            <w:lang w:eastAsia="en-US"/>
          </w:rPr>
          <w:t>since it</w:t>
        </w:r>
      </w:ins>
      <w:r w:rsidR="00345A57" w:rsidRPr="0078269D">
        <w:rPr>
          <w:lang w:eastAsia="en-US"/>
        </w:rPr>
        <w:t xml:space="preserve"> would have </w:t>
      </w:r>
      <w:del w:id="10480" w:author="Mutali Nepfumbada" w:date="2022-10-14T10:10:00Z">
        <w:r w:rsidR="00345A57" w:rsidRPr="0078269D" w:rsidDel="00BF3C37">
          <w:rPr>
            <w:lang w:eastAsia="en-US"/>
          </w:rPr>
          <w:delText>skew</w:delText>
        </w:r>
      </w:del>
      <w:ins w:id="10481" w:author="Mutali Nepfumbada" w:date="2022-10-14T10:10:00Z">
        <w:r w:rsidR="00BF3C37" w:rsidRPr="0078269D">
          <w:rPr>
            <w:lang w:eastAsia="en-US"/>
          </w:rPr>
          <w:t>skewed</w:t>
        </w:r>
      </w:ins>
      <w:r w:rsidR="005918E9" w:rsidRPr="0078269D">
        <w:rPr>
          <w:lang w:eastAsia="en-US"/>
        </w:rPr>
        <w:t xml:space="preserve"> the</w:t>
      </w:r>
      <w:r w:rsidR="00345A57" w:rsidRPr="0078269D">
        <w:rPr>
          <w:lang w:eastAsia="en-US"/>
        </w:rPr>
        <w:t xml:space="preserve"> data</w:t>
      </w:r>
      <w:commentRangeEnd w:id="10475"/>
      <w:r w:rsidR="00FC463E">
        <w:rPr>
          <w:rStyle w:val="CommentReference"/>
          <w:rFonts w:ascii="Verdana" w:hAnsi="Verdana"/>
        </w:rPr>
        <w:commentReference w:id="10475"/>
      </w:r>
      <w:r w:rsidR="00345A57" w:rsidRPr="0078269D">
        <w:rPr>
          <w:lang w:eastAsia="en-US"/>
        </w:rPr>
        <w:t>.</w:t>
      </w:r>
      <w:r w:rsidRPr="0078269D">
        <w:rPr>
          <w:lang w:eastAsia="en-US"/>
        </w:rPr>
        <w:t xml:space="preserve"> The overall average availability is 97 % with a variance of 2.00 % above the forecast.</w:t>
      </w:r>
    </w:p>
    <w:p w14:paraId="4F8BA781" w14:textId="5645BA57" w:rsidR="005E47CD" w:rsidRPr="0078269D" w:rsidDel="007E7132" w:rsidRDefault="005E47CD" w:rsidP="007E7132">
      <w:pPr>
        <w:rPr>
          <w:del w:id="10482" w:author="Mutali Nepfumbada" w:date="2022-11-27T22:29:00Z"/>
          <w:lang w:eastAsia="en-US"/>
        </w:rPr>
        <w:pPrChange w:id="10483" w:author="Mutali Nepfumbada" w:date="2022-11-27T22:29:00Z">
          <w:pPr/>
        </w:pPrChange>
      </w:pPr>
    </w:p>
    <w:tbl>
      <w:tblPr>
        <w:tblStyle w:val="TableGridLight"/>
        <w:tblW w:w="1781" w:type="pct"/>
        <w:jc w:val="center"/>
        <w:tblLook w:val="04A0" w:firstRow="1" w:lastRow="0" w:firstColumn="1" w:lastColumn="0" w:noHBand="0" w:noVBand="1"/>
        <w:tblPrChange w:id="10484" w:author="Mutali Nepfumbada" w:date="2022-10-12T06:02:00Z">
          <w:tblPr>
            <w:tblStyle w:val="TableGridLight"/>
            <w:tblW w:w="5000" w:type="pct"/>
            <w:tblLook w:val="04A0" w:firstRow="1" w:lastRow="0" w:firstColumn="1" w:lastColumn="0" w:noHBand="0" w:noVBand="1"/>
          </w:tblPr>
        </w:tblPrChange>
      </w:tblPr>
      <w:tblGrid>
        <w:gridCol w:w="865"/>
        <w:gridCol w:w="718"/>
        <w:gridCol w:w="900"/>
        <w:gridCol w:w="915"/>
        <w:tblGridChange w:id="10485">
          <w:tblGrid>
            <w:gridCol w:w="2429"/>
            <w:gridCol w:w="2415"/>
            <w:gridCol w:w="2312"/>
            <w:gridCol w:w="2383"/>
          </w:tblGrid>
        </w:tblGridChange>
      </w:tblGrid>
      <w:tr w:rsidR="00D110A9" w:rsidRPr="0078269D" w:rsidDel="007E7132" w14:paraId="636A0DE6" w14:textId="7735A2E2" w:rsidTr="00173257">
        <w:trPr>
          <w:trHeight w:val="231"/>
          <w:jc w:val="center"/>
          <w:del w:id="10486" w:author="Mutali Nepfumbada" w:date="2022-11-27T22:29:00Z"/>
          <w:trPrChange w:id="10487" w:author="Mutali Nepfumbada" w:date="2022-10-12T06:02:00Z">
            <w:trPr>
              <w:trHeight w:val="238"/>
            </w:trPr>
          </w:trPrChange>
        </w:trPr>
        <w:tc>
          <w:tcPr>
            <w:tcW w:w="5000" w:type="pct"/>
            <w:gridSpan w:val="4"/>
            <w:shd w:val="clear" w:color="auto" w:fill="5F0500"/>
            <w:tcPrChange w:id="10488" w:author="Mutali Nepfumbada" w:date="2022-10-12T06:02:00Z">
              <w:tcPr>
                <w:tcW w:w="5000" w:type="pct"/>
                <w:gridSpan w:val="4"/>
                <w:shd w:val="clear" w:color="auto" w:fill="5F0500"/>
              </w:tcPr>
            </w:tcPrChange>
          </w:tcPr>
          <w:p w14:paraId="3BA5D1B0" w14:textId="495C5BAC" w:rsidR="00D110A9" w:rsidRPr="0078269D" w:rsidDel="007E7132" w:rsidRDefault="00D110A9" w:rsidP="007E7132">
            <w:pPr>
              <w:rPr>
                <w:del w:id="10489" w:author="Mutali Nepfumbada" w:date="2022-11-27T22:29:00Z"/>
                <w:b/>
                <w:bCs/>
              </w:rPr>
              <w:pPrChange w:id="10490" w:author="Mutali Nepfumbada" w:date="2022-11-27T22:29:00Z">
                <w:pPr>
                  <w:jc w:val="center"/>
                </w:pPr>
              </w:pPrChange>
            </w:pPr>
            <w:del w:id="10491" w:author="Mutali Nepfumbada" w:date="2022-11-27T22:29:00Z">
              <w:r w:rsidRPr="0078269D" w:rsidDel="007E7132">
                <w:rPr>
                  <w:b/>
                  <w:bCs/>
                </w:rPr>
                <w:delText>Availability (%)</w:delText>
              </w:r>
            </w:del>
          </w:p>
        </w:tc>
      </w:tr>
      <w:tr w:rsidR="00D110A9" w:rsidRPr="0078269D" w:rsidDel="007E7132" w14:paraId="4705A430" w14:textId="03CB90FE" w:rsidTr="00173257">
        <w:trPr>
          <w:trHeight w:val="231"/>
          <w:jc w:val="center"/>
          <w:del w:id="10492" w:author="Mutali Nepfumbada" w:date="2022-11-27T22:29:00Z"/>
          <w:trPrChange w:id="10493" w:author="Mutali Nepfumbada" w:date="2022-10-12T06:02:00Z">
            <w:trPr>
              <w:trHeight w:val="238"/>
            </w:trPr>
          </w:trPrChange>
        </w:trPr>
        <w:tc>
          <w:tcPr>
            <w:tcW w:w="1272" w:type="pct"/>
            <w:shd w:val="clear" w:color="auto" w:fill="5F0500"/>
            <w:tcPrChange w:id="10494" w:author="Mutali Nepfumbada" w:date="2022-10-12T06:02:00Z">
              <w:tcPr>
                <w:tcW w:w="1273" w:type="pct"/>
                <w:shd w:val="clear" w:color="auto" w:fill="5F0500"/>
              </w:tcPr>
            </w:tcPrChange>
          </w:tcPr>
          <w:p w14:paraId="76A41CE6" w14:textId="7DAFD230" w:rsidR="00D110A9" w:rsidRPr="0078269D" w:rsidDel="007E7132" w:rsidRDefault="00D110A9" w:rsidP="007E7132">
            <w:pPr>
              <w:rPr>
                <w:del w:id="10495" w:author="Mutali Nepfumbada" w:date="2022-11-27T22:29:00Z"/>
                <w:b/>
                <w:bCs/>
                <w:lang w:eastAsia="en-US"/>
              </w:rPr>
              <w:pPrChange w:id="10496" w:author="Mutali Nepfumbada" w:date="2022-11-27T22:29:00Z">
                <w:pPr/>
              </w:pPrChange>
            </w:pPr>
            <w:del w:id="10497" w:author="Mutali Nepfumbada" w:date="2022-11-27T22:29:00Z">
              <w:r w:rsidRPr="0078269D" w:rsidDel="007E7132">
                <w:rPr>
                  <w:b/>
                  <w:bCs/>
                  <w:lang w:eastAsia="en-US"/>
                </w:rPr>
                <w:delText>Month</w:delText>
              </w:r>
            </w:del>
          </w:p>
        </w:tc>
        <w:tc>
          <w:tcPr>
            <w:tcW w:w="1057" w:type="pct"/>
            <w:shd w:val="clear" w:color="auto" w:fill="5F0500"/>
            <w:tcPrChange w:id="10498" w:author="Mutali Nepfumbada" w:date="2022-10-12T06:02:00Z">
              <w:tcPr>
                <w:tcW w:w="1266" w:type="pct"/>
                <w:shd w:val="clear" w:color="auto" w:fill="5F0500"/>
              </w:tcPr>
            </w:tcPrChange>
          </w:tcPr>
          <w:p w14:paraId="10F5966C" w14:textId="1C472F5C" w:rsidR="00D110A9" w:rsidRPr="0078269D" w:rsidDel="007E7132" w:rsidRDefault="00D110A9" w:rsidP="007E7132">
            <w:pPr>
              <w:rPr>
                <w:del w:id="10499" w:author="Mutali Nepfumbada" w:date="2022-11-27T22:29:00Z"/>
                <w:b/>
                <w:bCs/>
                <w:lang w:val="en-US"/>
              </w:rPr>
              <w:pPrChange w:id="10500" w:author="Mutali Nepfumbada" w:date="2022-11-27T22:29:00Z">
                <w:pPr>
                  <w:jc w:val="center"/>
                </w:pPr>
              </w:pPrChange>
            </w:pPr>
            <w:del w:id="10501" w:author="Mutali Nepfumbada" w:date="2022-11-27T22:29:00Z">
              <w:r w:rsidRPr="0078269D" w:rsidDel="007E7132">
                <w:rPr>
                  <w:b/>
                  <w:bCs/>
                </w:rPr>
                <w:delText xml:space="preserve">Actual </w:delText>
              </w:r>
            </w:del>
          </w:p>
        </w:tc>
        <w:tc>
          <w:tcPr>
            <w:tcW w:w="1325" w:type="pct"/>
            <w:shd w:val="clear" w:color="auto" w:fill="5F0500"/>
            <w:tcPrChange w:id="10502" w:author="Mutali Nepfumbada" w:date="2022-10-12T06:02:00Z">
              <w:tcPr>
                <w:tcW w:w="1212" w:type="pct"/>
                <w:shd w:val="clear" w:color="auto" w:fill="5F0500"/>
              </w:tcPr>
            </w:tcPrChange>
          </w:tcPr>
          <w:p w14:paraId="3898723E" w14:textId="35BBD17E" w:rsidR="00D110A9" w:rsidRPr="0078269D" w:rsidDel="007E7132" w:rsidRDefault="00D110A9" w:rsidP="007E7132">
            <w:pPr>
              <w:rPr>
                <w:del w:id="10503" w:author="Mutali Nepfumbada" w:date="2022-11-27T22:29:00Z"/>
                <w:b/>
                <w:bCs/>
                <w:lang w:eastAsia="en-US"/>
              </w:rPr>
              <w:pPrChange w:id="10504" w:author="Mutali Nepfumbada" w:date="2022-11-27T22:29:00Z">
                <w:pPr>
                  <w:jc w:val="center"/>
                </w:pPr>
              </w:pPrChange>
            </w:pPr>
            <w:del w:id="10505" w:author="Mutali Nepfumbada" w:date="2022-11-27T22:29:00Z">
              <w:r w:rsidRPr="0078269D" w:rsidDel="007E7132">
                <w:rPr>
                  <w:b/>
                  <w:bCs/>
                </w:rPr>
                <w:delText>Forecast</w:delText>
              </w:r>
            </w:del>
          </w:p>
        </w:tc>
        <w:tc>
          <w:tcPr>
            <w:tcW w:w="1347" w:type="pct"/>
            <w:shd w:val="clear" w:color="auto" w:fill="5F0500"/>
            <w:tcPrChange w:id="10506" w:author="Mutali Nepfumbada" w:date="2022-10-12T06:02:00Z">
              <w:tcPr>
                <w:tcW w:w="1249" w:type="pct"/>
                <w:shd w:val="clear" w:color="auto" w:fill="5F0500"/>
              </w:tcPr>
            </w:tcPrChange>
          </w:tcPr>
          <w:p w14:paraId="4B639987" w14:textId="749E9BCA" w:rsidR="00D110A9" w:rsidRPr="0078269D" w:rsidDel="007E7132" w:rsidRDefault="00D110A9" w:rsidP="007E7132">
            <w:pPr>
              <w:rPr>
                <w:del w:id="10507" w:author="Mutali Nepfumbada" w:date="2022-11-27T22:29:00Z"/>
                <w:b/>
                <w:bCs/>
                <w:lang w:eastAsia="en-US"/>
              </w:rPr>
              <w:pPrChange w:id="10508" w:author="Mutali Nepfumbada" w:date="2022-11-27T22:29:00Z">
                <w:pPr>
                  <w:jc w:val="center"/>
                </w:pPr>
              </w:pPrChange>
            </w:pPr>
            <w:del w:id="10509" w:author="Mutali Nepfumbada" w:date="2022-11-27T22:29:00Z">
              <w:r w:rsidRPr="0078269D" w:rsidDel="007E7132">
                <w:rPr>
                  <w:b/>
                  <w:bCs/>
                </w:rPr>
                <w:delText>Delta (%)</w:delText>
              </w:r>
            </w:del>
          </w:p>
        </w:tc>
      </w:tr>
      <w:tr w:rsidR="00D110A9" w:rsidRPr="0078269D" w:rsidDel="007E7132" w14:paraId="219C5658" w14:textId="28BC9DA2" w:rsidTr="00173257">
        <w:trPr>
          <w:trHeight w:val="112"/>
          <w:jc w:val="center"/>
          <w:del w:id="10510" w:author="Mutali Nepfumbada" w:date="2022-11-27T22:29:00Z"/>
          <w:trPrChange w:id="10511" w:author="Mutali Nepfumbada" w:date="2022-10-12T06:02:00Z">
            <w:trPr>
              <w:trHeight w:val="116"/>
            </w:trPr>
          </w:trPrChange>
        </w:trPr>
        <w:tc>
          <w:tcPr>
            <w:tcW w:w="1272" w:type="pct"/>
            <w:tcPrChange w:id="10512" w:author="Mutali Nepfumbada" w:date="2022-10-12T06:02:00Z">
              <w:tcPr>
                <w:tcW w:w="1273" w:type="pct"/>
              </w:tcPr>
            </w:tcPrChange>
          </w:tcPr>
          <w:p w14:paraId="3E789E9A" w14:textId="3BD2A5DA" w:rsidR="00D110A9" w:rsidRPr="0078269D" w:rsidDel="007E7132" w:rsidRDefault="00D110A9" w:rsidP="007E7132">
            <w:pPr>
              <w:rPr>
                <w:del w:id="10513" w:author="Mutali Nepfumbada" w:date="2022-11-27T22:29:00Z"/>
                <w:lang w:eastAsia="en-US"/>
              </w:rPr>
              <w:pPrChange w:id="10514" w:author="Mutali Nepfumbada" w:date="2022-11-27T22:29:00Z">
                <w:pPr/>
              </w:pPrChange>
            </w:pPr>
            <w:del w:id="10515" w:author="Mutali Nepfumbada" w:date="2022-11-27T22:29:00Z">
              <w:r w:rsidRPr="0078269D" w:rsidDel="007E7132">
                <w:rPr>
                  <w:bCs/>
                  <w:lang w:val="en-US"/>
                </w:rPr>
                <w:delText>Oct 21</w:delText>
              </w:r>
            </w:del>
          </w:p>
        </w:tc>
        <w:tc>
          <w:tcPr>
            <w:tcW w:w="1057" w:type="pct"/>
            <w:tcPrChange w:id="10516" w:author="Mutali Nepfumbada" w:date="2022-10-12T06:02:00Z">
              <w:tcPr>
                <w:tcW w:w="1266" w:type="pct"/>
              </w:tcPr>
            </w:tcPrChange>
          </w:tcPr>
          <w:p w14:paraId="346959A1" w14:textId="511D24E0" w:rsidR="00D110A9" w:rsidRPr="0078269D" w:rsidDel="007E7132" w:rsidRDefault="00D110A9" w:rsidP="007E7132">
            <w:pPr>
              <w:rPr>
                <w:del w:id="10517" w:author="Mutali Nepfumbada" w:date="2022-11-27T22:29:00Z"/>
                <w:lang w:eastAsia="en-US"/>
              </w:rPr>
              <w:pPrChange w:id="10518" w:author="Mutali Nepfumbada" w:date="2022-11-27T22:29:00Z">
                <w:pPr>
                  <w:jc w:val="center"/>
                </w:pPr>
              </w:pPrChange>
            </w:pPr>
            <w:del w:id="10519" w:author="Mutali Nepfumbada" w:date="2022-11-27T22:29:00Z">
              <w:r w:rsidRPr="0078269D" w:rsidDel="007E7132">
                <w:rPr>
                  <w:bCs/>
                  <w:lang w:val="en-US"/>
                </w:rPr>
                <w:delText>16</w:delText>
              </w:r>
            </w:del>
          </w:p>
        </w:tc>
        <w:tc>
          <w:tcPr>
            <w:tcW w:w="1325" w:type="pct"/>
            <w:tcPrChange w:id="10520" w:author="Mutali Nepfumbada" w:date="2022-10-12T06:02:00Z">
              <w:tcPr>
                <w:tcW w:w="1212" w:type="pct"/>
              </w:tcPr>
            </w:tcPrChange>
          </w:tcPr>
          <w:p w14:paraId="48A04D9B" w14:textId="6F62E5FA" w:rsidR="00D110A9" w:rsidRPr="0078269D" w:rsidDel="007E7132" w:rsidRDefault="00D110A9" w:rsidP="007E7132">
            <w:pPr>
              <w:rPr>
                <w:del w:id="10521" w:author="Mutali Nepfumbada" w:date="2022-11-27T22:29:00Z"/>
                <w:lang w:eastAsia="en-US"/>
              </w:rPr>
              <w:pPrChange w:id="10522" w:author="Mutali Nepfumbada" w:date="2022-11-27T22:29:00Z">
                <w:pPr>
                  <w:jc w:val="center"/>
                </w:pPr>
              </w:pPrChange>
            </w:pPr>
            <w:del w:id="10523" w:author="Mutali Nepfumbada" w:date="2022-11-27T22:29:00Z">
              <w:r w:rsidRPr="0078269D" w:rsidDel="007E7132">
                <w:rPr>
                  <w:bCs/>
                  <w:lang w:val="en-US"/>
                </w:rPr>
                <w:delText>95</w:delText>
              </w:r>
            </w:del>
          </w:p>
        </w:tc>
        <w:tc>
          <w:tcPr>
            <w:tcW w:w="1347" w:type="pct"/>
            <w:tcPrChange w:id="10524" w:author="Mutali Nepfumbada" w:date="2022-10-12T06:02:00Z">
              <w:tcPr>
                <w:tcW w:w="1249" w:type="pct"/>
              </w:tcPr>
            </w:tcPrChange>
          </w:tcPr>
          <w:p w14:paraId="48CDFE29" w14:textId="49AA639F" w:rsidR="00D110A9" w:rsidRPr="0078269D" w:rsidDel="007E7132" w:rsidRDefault="00D110A9" w:rsidP="007E7132">
            <w:pPr>
              <w:rPr>
                <w:del w:id="10525" w:author="Mutali Nepfumbada" w:date="2022-11-27T22:29:00Z"/>
                <w:color w:val="FF0000"/>
                <w:lang w:eastAsia="en-US"/>
              </w:rPr>
              <w:pPrChange w:id="10526" w:author="Mutali Nepfumbada" w:date="2022-11-27T22:29:00Z">
                <w:pPr>
                  <w:jc w:val="center"/>
                </w:pPr>
              </w:pPrChange>
            </w:pPr>
            <w:del w:id="10527" w:author="Mutali Nepfumbada" w:date="2022-11-27T22:29:00Z">
              <w:r w:rsidRPr="0078269D" w:rsidDel="007E7132">
                <w:rPr>
                  <w:bCs/>
                  <w:color w:val="FF0000"/>
                  <w:lang w:val="en-US"/>
                </w:rPr>
                <w:delText>-83.34</w:delText>
              </w:r>
            </w:del>
          </w:p>
        </w:tc>
      </w:tr>
      <w:tr w:rsidR="00D110A9" w:rsidRPr="0078269D" w:rsidDel="007E7132" w14:paraId="27291211" w14:textId="5D3DBB87" w:rsidTr="00173257">
        <w:trPr>
          <w:trHeight w:val="112"/>
          <w:jc w:val="center"/>
          <w:del w:id="10528" w:author="Mutali Nepfumbada" w:date="2022-11-27T22:29:00Z"/>
          <w:trPrChange w:id="10529" w:author="Mutali Nepfumbada" w:date="2022-10-12T06:02:00Z">
            <w:trPr>
              <w:trHeight w:val="116"/>
            </w:trPr>
          </w:trPrChange>
        </w:trPr>
        <w:tc>
          <w:tcPr>
            <w:tcW w:w="1272" w:type="pct"/>
            <w:tcPrChange w:id="10530" w:author="Mutali Nepfumbada" w:date="2022-10-12T06:02:00Z">
              <w:tcPr>
                <w:tcW w:w="1273" w:type="pct"/>
              </w:tcPr>
            </w:tcPrChange>
          </w:tcPr>
          <w:p w14:paraId="05A93395" w14:textId="58C903F4" w:rsidR="00D110A9" w:rsidRPr="0078269D" w:rsidDel="007E7132" w:rsidRDefault="00D110A9" w:rsidP="007E7132">
            <w:pPr>
              <w:rPr>
                <w:del w:id="10531" w:author="Mutali Nepfumbada" w:date="2022-11-27T22:29:00Z"/>
                <w:lang w:eastAsia="en-US"/>
              </w:rPr>
              <w:pPrChange w:id="10532" w:author="Mutali Nepfumbada" w:date="2022-11-27T22:29:00Z">
                <w:pPr/>
              </w:pPrChange>
            </w:pPr>
            <w:del w:id="10533" w:author="Mutali Nepfumbada" w:date="2022-11-27T22:29:00Z">
              <w:r w:rsidRPr="0078269D" w:rsidDel="007E7132">
                <w:rPr>
                  <w:bCs/>
                  <w:lang w:val="en-US"/>
                </w:rPr>
                <w:delText>Nov 21</w:delText>
              </w:r>
            </w:del>
          </w:p>
        </w:tc>
        <w:tc>
          <w:tcPr>
            <w:tcW w:w="1057" w:type="pct"/>
            <w:tcPrChange w:id="10534" w:author="Mutali Nepfumbada" w:date="2022-10-12T06:02:00Z">
              <w:tcPr>
                <w:tcW w:w="1266" w:type="pct"/>
              </w:tcPr>
            </w:tcPrChange>
          </w:tcPr>
          <w:p w14:paraId="472C84CA" w14:textId="3062691C" w:rsidR="00D110A9" w:rsidRPr="0078269D" w:rsidDel="007E7132" w:rsidRDefault="00D110A9" w:rsidP="007E7132">
            <w:pPr>
              <w:rPr>
                <w:del w:id="10535" w:author="Mutali Nepfumbada" w:date="2022-11-27T22:29:00Z"/>
                <w:lang w:eastAsia="en-US"/>
              </w:rPr>
              <w:pPrChange w:id="10536" w:author="Mutali Nepfumbada" w:date="2022-11-27T22:29:00Z">
                <w:pPr>
                  <w:jc w:val="center"/>
                </w:pPr>
              </w:pPrChange>
            </w:pPr>
            <w:del w:id="10537" w:author="Mutali Nepfumbada" w:date="2022-11-27T22:29:00Z">
              <w:r w:rsidRPr="0078269D" w:rsidDel="007E7132">
                <w:rPr>
                  <w:bCs/>
                  <w:lang w:val="en-US"/>
                </w:rPr>
                <w:delText>92</w:delText>
              </w:r>
            </w:del>
          </w:p>
        </w:tc>
        <w:tc>
          <w:tcPr>
            <w:tcW w:w="1325" w:type="pct"/>
            <w:tcPrChange w:id="10538" w:author="Mutali Nepfumbada" w:date="2022-10-12T06:02:00Z">
              <w:tcPr>
                <w:tcW w:w="1212" w:type="pct"/>
              </w:tcPr>
            </w:tcPrChange>
          </w:tcPr>
          <w:p w14:paraId="11EF12ED" w14:textId="71746CEB" w:rsidR="00D110A9" w:rsidRPr="0078269D" w:rsidDel="007E7132" w:rsidRDefault="00D110A9" w:rsidP="007E7132">
            <w:pPr>
              <w:rPr>
                <w:del w:id="10539" w:author="Mutali Nepfumbada" w:date="2022-11-27T22:29:00Z"/>
                <w:lang w:eastAsia="en-US"/>
              </w:rPr>
              <w:pPrChange w:id="10540" w:author="Mutali Nepfumbada" w:date="2022-11-27T22:29:00Z">
                <w:pPr>
                  <w:jc w:val="center"/>
                </w:pPr>
              </w:pPrChange>
            </w:pPr>
            <w:del w:id="10541" w:author="Mutali Nepfumbada" w:date="2022-11-27T22:29:00Z">
              <w:r w:rsidRPr="0078269D" w:rsidDel="007E7132">
                <w:rPr>
                  <w:bCs/>
                  <w:lang w:val="en-US"/>
                </w:rPr>
                <w:delText>95</w:delText>
              </w:r>
            </w:del>
          </w:p>
        </w:tc>
        <w:tc>
          <w:tcPr>
            <w:tcW w:w="1347" w:type="pct"/>
            <w:tcPrChange w:id="10542" w:author="Mutali Nepfumbada" w:date="2022-10-12T06:02:00Z">
              <w:tcPr>
                <w:tcW w:w="1249" w:type="pct"/>
              </w:tcPr>
            </w:tcPrChange>
          </w:tcPr>
          <w:p w14:paraId="1BB5C3E6" w14:textId="3D5ABE27" w:rsidR="00D110A9" w:rsidRPr="0078269D" w:rsidDel="007E7132" w:rsidRDefault="00D110A9" w:rsidP="007E7132">
            <w:pPr>
              <w:rPr>
                <w:del w:id="10543" w:author="Mutali Nepfumbada" w:date="2022-11-27T22:29:00Z"/>
                <w:color w:val="FF0000"/>
                <w:lang w:eastAsia="en-US"/>
              </w:rPr>
              <w:pPrChange w:id="10544" w:author="Mutali Nepfumbada" w:date="2022-11-27T22:29:00Z">
                <w:pPr>
                  <w:jc w:val="center"/>
                </w:pPr>
              </w:pPrChange>
            </w:pPr>
            <w:del w:id="10545" w:author="Mutali Nepfumbada" w:date="2022-11-27T22:29:00Z">
              <w:r w:rsidRPr="0078269D" w:rsidDel="007E7132">
                <w:rPr>
                  <w:bCs/>
                  <w:color w:val="FF0000"/>
                  <w:lang w:val="en-US"/>
                </w:rPr>
                <w:delText>-2.95</w:delText>
              </w:r>
            </w:del>
          </w:p>
        </w:tc>
      </w:tr>
      <w:tr w:rsidR="00D110A9" w:rsidRPr="0078269D" w:rsidDel="007E7132" w14:paraId="19030E6F" w14:textId="4EBF3833" w:rsidTr="00173257">
        <w:trPr>
          <w:trHeight w:val="112"/>
          <w:jc w:val="center"/>
          <w:del w:id="10546" w:author="Mutali Nepfumbada" w:date="2022-11-27T22:29:00Z"/>
          <w:trPrChange w:id="10547" w:author="Mutali Nepfumbada" w:date="2022-10-12T06:02:00Z">
            <w:trPr>
              <w:trHeight w:val="116"/>
            </w:trPr>
          </w:trPrChange>
        </w:trPr>
        <w:tc>
          <w:tcPr>
            <w:tcW w:w="1272" w:type="pct"/>
            <w:tcPrChange w:id="10548" w:author="Mutali Nepfumbada" w:date="2022-10-12T06:02:00Z">
              <w:tcPr>
                <w:tcW w:w="1273" w:type="pct"/>
              </w:tcPr>
            </w:tcPrChange>
          </w:tcPr>
          <w:p w14:paraId="6DA6E2E6" w14:textId="2E8EF14F" w:rsidR="00D110A9" w:rsidRPr="0078269D" w:rsidDel="007E7132" w:rsidRDefault="00D110A9" w:rsidP="007E7132">
            <w:pPr>
              <w:rPr>
                <w:del w:id="10549" w:author="Mutali Nepfumbada" w:date="2022-11-27T22:29:00Z"/>
                <w:lang w:eastAsia="en-US"/>
              </w:rPr>
              <w:pPrChange w:id="10550" w:author="Mutali Nepfumbada" w:date="2022-11-27T22:29:00Z">
                <w:pPr/>
              </w:pPrChange>
            </w:pPr>
            <w:del w:id="10551" w:author="Mutali Nepfumbada" w:date="2022-11-27T22:29:00Z">
              <w:r w:rsidRPr="0078269D" w:rsidDel="007E7132">
                <w:rPr>
                  <w:bCs/>
                  <w:lang w:val="en-US"/>
                </w:rPr>
                <w:delText>Dec 21</w:delText>
              </w:r>
            </w:del>
          </w:p>
        </w:tc>
        <w:tc>
          <w:tcPr>
            <w:tcW w:w="1057" w:type="pct"/>
            <w:tcPrChange w:id="10552" w:author="Mutali Nepfumbada" w:date="2022-10-12T06:02:00Z">
              <w:tcPr>
                <w:tcW w:w="1266" w:type="pct"/>
              </w:tcPr>
            </w:tcPrChange>
          </w:tcPr>
          <w:p w14:paraId="365B91C2" w14:textId="7D87E0AC" w:rsidR="00D110A9" w:rsidRPr="0078269D" w:rsidDel="007E7132" w:rsidRDefault="00D110A9" w:rsidP="007E7132">
            <w:pPr>
              <w:rPr>
                <w:del w:id="10553" w:author="Mutali Nepfumbada" w:date="2022-11-27T22:29:00Z"/>
                <w:lang w:eastAsia="en-US"/>
              </w:rPr>
              <w:pPrChange w:id="10554" w:author="Mutali Nepfumbada" w:date="2022-11-27T22:29:00Z">
                <w:pPr>
                  <w:jc w:val="center"/>
                </w:pPr>
              </w:pPrChange>
            </w:pPr>
            <w:del w:id="10555" w:author="Mutali Nepfumbada" w:date="2022-11-27T22:29:00Z">
              <w:r w:rsidRPr="0078269D" w:rsidDel="007E7132">
                <w:rPr>
                  <w:bCs/>
                  <w:lang w:val="en-US"/>
                </w:rPr>
                <w:delText>100</w:delText>
              </w:r>
            </w:del>
          </w:p>
        </w:tc>
        <w:tc>
          <w:tcPr>
            <w:tcW w:w="1325" w:type="pct"/>
            <w:tcPrChange w:id="10556" w:author="Mutali Nepfumbada" w:date="2022-10-12T06:02:00Z">
              <w:tcPr>
                <w:tcW w:w="1212" w:type="pct"/>
              </w:tcPr>
            </w:tcPrChange>
          </w:tcPr>
          <w:p w14:paraId="71F39138" w14:textId="3634E7C7" w:rsidR="00D110A9" w:rsidRPr="0078269D" w:rsidDel="007E7132" w:rsidRDefault="00D110A9" w:rsidP="007E7132">
            <w:pPr>
              <w:rPr>
                <w:del w:id="10557" w:author="Mutali Nepfumbada" w:date="2022-11-27T22:29:00Z"/>
                <w:lang w:eastAsia="en-US"/>
              </w:rPr>
              <w:pPrChange w:id="10558" w:author="Mutali Nepfumbada" w:date="2022-11-27T22:29:00Z">
                <w:pPr>
                  <w:jc w:val="center"/>
                </w:pPr>
              </w:pPrChange>
            </w:pPr>
            <w:del w:id="10559" w:author="Mutali Nepfumbada" w:date="2022-11-27T22:29:00Z">
              <w:r w:rsidRPr="0078269D" w:rsidDel="007E7132">
                <w:rPr>
                  <w:bCs/>
                  <w:lang w:val="en-US"/>
                </w:rPr>
                <w:delText>95</w:delText>
              </w:r>
            </w:del>
          </w:p>
        </w:tc>
        <w:tc>
          <w:tcPr>
            <w:tcW w:w="1347" w:type="pct"/>
            <w:tcPrChange w:id="10560" w:author="Mutali Nepfumbada" w:date="2022-10-12T06:02:00Z">
              <w:tcPr>
                <w:tcW w:w="1249" w:type="pct"/>
              </w:tcPr>
            </w:tcPrChange>
          </w:tcPr>
          <w:p w14:paraId="28171811" w14:textId="4323C812" w:rsidR="00D110A9" w:rsidRPr="0078269D" w:rsidDel="007E7132" w:rsidRDefault="00D110A9" w:rsidP="007E7132">
            <w:pPr>
              <w:rPr>
                <w:del w:id="10561" w:author="Mutali Nepfumbada" w:date="2022-11-27T22:29:00Z"/>
                <w:color w:val="FF0000"/>
                <w:lang w:eastAsia="en-US"/>
              </w:rPr>
              <w:pPrChange w:id="10562" w:author="Mutali Nepfumbada" w:date="2022-11-27T22:29:00Z">
                <w:pPr>
                  <w:jc w:val="center"/>
                </w:pPr>
              </w:pPrChange>
            </w:pPr>
            <w:del w:id="10563" w:author="Mutali Nepfumbada" w:date="2022-11-27T22:29:00Z">
              <w:r w:rsidRPr="0078269D" w:rsidDel="007E7132">
                <w:rPr>
                  <w:bCs/>
                  <w:color w:val="00B050"/>
                  <w:lang w:val="en-US"/>
                </w:rPr>
                <w:delText>5.26</w:delText>
              </w:r>
            </w:del>
          </w:p>
        </w:tc>
      </w:tr>
      <w:tr w:rsidR="00D110A9" w:rsidRPr="0078269D" w:rsidDel="007E7132" w14:paraId="66EB522B" w14:textId="72958C8F" w:rsidTr="00173257">
        <w:trPr>
          <w:trHeight w:val="112"/>
          <w:jc w:val="center"/>
          <w:del w:id="10564" w:author="Mutali Nepfumbada" w:date="2022-11-27T22:29:00Z"/>
          <w:trPrChange w:id="10565" w:author="Mutali Nepfumbada" w:date="2022-10-12T06:02:00Z">
            <w:trPr>
              <w:trHeight w:val="116"/>
            </w:trPr>
          </w:trPrChange>
        </w:trPr>
        <w:tc>
          <w:tcPr>
            <w:tcW w:w="1272" w:type="pct"/>
            <w:tcPrChange w:id="10566" w:author="Mutali Nepfumbada" w:date="2022-10-12T06:02:00Z">
              <w:tcPr>
                <w:tcW w:w="1273" w:type="pct"/>
              </w:tcPr>
            </w:tcPrChange>
          </w:tcPr>
          <w:p w14:paraId="254D6C07" w14:textId="45066275" w:rsidR="00D110A9" w:rsidRPr="0078269D" w:rsidDel="007E7132" w:rsidRDefault="00D110A9" w:rsidP="007E7132">
            <w:pPr>
              <w:rPr>
                <w:del w:id="10567" w:author="Mutali Nepfumbada" w:date="2022-11-27T22:29:00Z"/>
                <w:lang w:eastAsia="en-US"/>
              </w:rPr>
              <w:pPrChange w:id="10568" w:author="Mutali Nepfumbada" w:date="2022-11-27T22:29:00Z">
                <w:pPr/>
              </w:pPrChange>
            </w:pPr>
            <w:del w:id="10569" w:author="Mutali Nepfumbada" w:date="2022-11-27T22:29:00Z">
              <w:r w:rsidRPr="0078269D" w:rsidDel="007E7132">
                <w:rPr>
                  <w:bCs/>
                  <w:lang w:val="en-US"/>
                </w:rPr>
                <w:delText>Jan 22</w:delText>
              </w:r>
            </w:del>
          </w:p>
        </w:tc>
        <w:tc>
          <w:tcPr>
            <w:tcW w:w="1057" w:type="pct"/>
            <w:tcPrChange w:id="10570" w:author="Mutali Nepfumbada" w:date="2022-10-12T06:02:00Z">
              <w:tcPr>
                <w:tcW w:w="1266" w:type="pct"/>
              </w:tcPr>
            </w:tcPrChange>
          </w:tcPr>
          <w:p w14:paraId="263608C2" w14:textId="7F2C00B4" w:rsidR="00D110A9" w:rsidRPr="0078269D" w:rsidDel="007E7132" w:rsidRDefault="00D110A9" w:rsidP="007E7132">
            <w:pPr>
              <w:rPr>
                <w:del w:id="10571" w:author="Mutali Nepfumbada" w:date="2022-11-27T22:29:00Z"/>
                <w:lang w:eastAsia="en-US"/>
              </w:rPr>
              <w:pPrChange w:id="10572" w:author="Mutali Nepfumbada" w:date="2022-11-27T22:29:00Z">
                <w:pPr>
                  <w:jc w:val="center"/>
                </w:pPr>
              </w:pPrChange>
            </w:pPr>
            <w:del w:id="10573" w:author="Mutali Nepfumbada" w:date="2022-11-27T22:29:00Z">
              <w:r w:rsidRPr="0078269D" w:rsidDel="007E7132">
                <w:rPr>
                  <w:bCs/>
                  <w:lang w:val="en-US"/>
                </w:rPr>
                <w:delText>99</w:delText>
              </w:r>
            </w:del>
          </w:p>
        </w:tc>
        <w:tc>
          <w:tcPr>
            <w:tcW w:w="1325" w:type="pct"/>
            <w:tcPrChange w:id="10574" w:author="Mutali Nepfumbada" w:date="2022-10-12T06:02:00Z">
              <w:tcPr>
                <w:tcW w:w="1212" w:type="pct"/>
              </w:tcPr>
            </w:tcPrChange>
          </w:tcPr>
          <w:p w14:paraId="01FAC782" w14:textId="3E953DAC" w:rsidR="00D110A9" w:rsidRPr="0078269D" w:rsidDel="007E7132" w:rsidRDefault="00D110A9" w:rsidP="007E7132">
            <w:pPr>
              <w:rPr>
                <w:del w:id="10575" w:author="Mutali Nepfumbada" w:date="2022-11-27T22:29:00Z"/>
                <w:lang w:eastAsia="en-US"/>
              </w:rPr>
              <w:pPrChange w:id="10576" w:author="Mutali Nepfumbada" w:date="2022-11-27T22:29:00Z">
                <w:pPr>
                  <w:jc w:val="center"/>
                </w:pPr>
              </w:pPrChange>
            </w:pPr>
            <w:del w:id="10577" w:author="Mutali Nepfumbada" w:date="2022-11-27T22:29:00Z">
              <w:r w:rsidRPr="0078269D" w:rsidDel="007E7132">
                <w:rPr>
                  <w:bCs/>
                  <w:lang w:val="en-US"/>
                </w:rPr>
                <w:delText>95</w:delText>
              </w:r>
            </w:del>
          </w:p>
        </w:tc>
        <w:tc>
          <w:tcPr>
            <w:tcW w:w="1347" w:type="pct"/>
            <w:tcPrChange w:id="10578" w:author="Mutali Nepfumbada" w:date="2022-10-12T06:02:00Z">
              <w:tcPr>
                <w:tcW w:w="1249" w:type="pct"/>
              </w:tcPr>
            </w:tcPrChange>
          </w:tcPr>
          <w:p w14:paraId="0CC46F37" w14:textId="05FDBF03" w:rsidR="00D110A9" w:rsidRPr="0078269D" w:rsidDel="007E7132" w:rsidRDefault="00D110A9" w:rsidP="007E7132">
            <w:pPr>
              <w:rPr>
                <w:del w:id="10579" w:author="Mutali Nepfumbada" w:date="2022-11-27T22:29:00Z"/>
                <w:color w:val="00B050"/>
                <w:lang w:eastAsia="en-US"/>
              </w:rPr>
              <w:pPrChange w:id="10580" w:author="Mutali Nepfumbada" w:date="2022-11-27T22:29:00Z">
                <w:pPr>
                  <w:jc w:val="center"/>
                </w:pPr>
              </w:pPrChange>
            </w:pPr>
            <w:del w:id="10581" w:author="Mutali Nepfumbada" w:date="2022-11-27T22:29:00Z">
              <w:r w:rsidRPr="0078269D" w:rsidDel="007E7132">
                <w:rPr>
                  <w:bCs/>
                  <w:color w:val="00B050"/>
                  <w:lang w:val="en-US"/>
                </w:rPr>
                <w:delText>4.03</w:delText>
              </w:r>
            </w:del>
          </w:p>
        </w:tc>
      </w:tr>
      <w:tr w:rsidR="00D110A9" w:rsidRPr="0078269D" w:rsidDel="007E7132" w14:paraId="78280C5F" w14:textId="7557A57E" w:rsidTr="00173257">
        <w:trPr>
          <w:trHeight w:val="112"/>
          <w:jc w:val="center"/>
          <w:del w:id="10582" w:author="Mutali Nepfumbada" w:date="2022-11-27T22:29:00Z"/>
          <w:trPrChange w:id="10583" w:author="Mutali Nepfumbada" w:date="2022-10-12T06:02:00Z">
            <w:trPr>
              <w:trHeight w:val="116"/>
            </w:trPr>
          </w:trPrChange>
        </w:trPr>
        <w:tc>
          <w:tcPr>
            <w:tcW w:w="1272" w:type="pct"/>
            <w:tcPrChange w:id="10584" w:author="Mutali Nepfumbada" w:date="2022-10-12T06:02:00Z">
              <w:tcPr>
                <w:tcW w:w="1273" w:type="pct"/>
              </w:tcPr>
            </w:tcPrChange>
          </w:tcPr>
          <w:p w14:paraId="6CBC2D80" w14:textId="66FD287F" w:rsidR="00D110A9" w:rsidRPr="0078269D" w:rsidDel="007E7132" w:rsidRDefault="00D110A9" w:rsidP="007E7132">
            <w:pPr>
              <w:rPr>
                <w:del w:id="10585" w:author="Mutali Nepfumbada" w:date="2022-11-27T22:29:00Z"/>
                <w:lang w:eastAsia="en-US"/>
              </w:rPr>
              <w:pPrChange w:id="10586" w:author="Mutali Nepfumbada" w:date="2022-11-27T22:29:00Z">
                <w:pPr/>
              </w:pPrChange>
            </w:pPr>
            <w:del w:id="10587" w:author="Mutali Nepfumbada" w:date="2022-11-27T22:29:00Z">
              <w:r w:rsidRPr="0078269D" w:rsidDel="007E7132">
                <w:rPr>
                  <w:bCs/>
                  <w:lang w:val="en-US"/>
                </w:rPr>
                <w:delText>Feb 22</w:delText>
              </w:r>
            </w:del>
          </w:p>
        </w:tc>
        <w:tc>
          <w:tcPr>
            <w:tcW w:w="1057" w:type="pct"/>
            <w:tcPrChange w:id="10588" w:author="Mutali Nepfumbada" w:date="2022-10-12T06:02:00Z">
              <w:tcPr>
                <w:tcW w:w="1266" w:type="pct"/>
              </w:tcPr>
            </w:tcPrChange>
          </w:tcPr>
          <w:p w14:paraId="0A2A7C04" w14:textId="4F144F7D" w:rsidR="00D110A9" w:rsidRPr="0078269D" w:rsidDel="007E7132" w:rsidRDefault="00D110A9" w:rsidP="007E7132">
            <w:pPr>
              <w:rPr>
                <w:del w:id="10589" w:author="Mutali Nepfumbada" w:date="2022-11-27T22:29:00Z"/>
                <w:lang w:eastAsia="en-US"/>
              </w:rPr>
              <w:pPrChange w:id="10590" w:author="Mutali Nepfumbada" w:date="2022-11-27T22:29:00Z">
                <w:pPr>
                  <w:jc w:val="center"/>
                </w:pPr>
              </w:pPrChange>
            </w:pPr>
            <w:del w:id="10591" w:author="Mutali Nepfumbada" w:date="2022-11-27T22:29:00Z">
              <w:r w:rsidRPr="0078269D" w:rsidDel="007E7132">
                <w:rPr>
                  <w:bCs/>
                  <w:lang w:val="en-US"/>
                </w:rPr>
                <w:delText>99</w:delText>
              </w:r>
            </w:del>
          </w:p>
        </w:tc>
        <w:tc>
          <w:tcPr>
            <w:tcW w:w="1325" w:type="pct"/>
            <w:tcPrChange w:id="10592" w:author="Mutali Nepfumbada" w:date="2022-10-12T06:02:00Z">
              <w:tcPr>
                <w:tcW w:w="1212" w:type="pct"/>
              </w:tcPr>
            </w:tcPrChange>
          </w:tcPr>
          <w:p w14:paraId="1AE46A51" w14:textId="2C544C87" w:rsidR="00D110A9" w:rsidRPr="0078269D" w:rsidDel="007E7132" w:rsidRDefault="00D110A9" w:rsidP="007E7132">
            <w:pPr>
              <w:rPr>
                <w:del w:id="10593" w:author="Mutali Nepfumbada" w:date="2022-11-27T22:29:00Z"/>
                <w:lang w:eastAsia="en-US"/>
              </w:rPr>
              <w:pPrChange w:id="10594" w:author="Mutali Nepfumbada" w:date="2022-11-27T22:29:00Z">
                <w:pPr>
                  <w:jc w:val="center"/>
                </w:pPr>
              </w:pPrChange>
            </w:pPr>
            <w:del w:id="10595" w:author="Mutali Nepfumbada" w:date="2022-11-27T22:29:00Z">
              <w:r w:rsidRPr="0078269D" w:rsidDel="007E7132">
                <w:rPr>
                  <w:bCs/>
                  <w:lang w:val="en-US"/>
                </w:rPr>
                <w:delText>95</w:delText>
              </w:r>
            </w:del>
          </w:p>
        </w:tc>
        <w:tc>
          <w:tcPr>
            <w:tcW w:w="1347" w:type="pct"/>
            <w:tcPrChange w:id="10596" w:author="Mutali Nepfumbada" w:date="2022-10-12T06:02:00Z">
              <w:tcPr>
                <w:tcW w:w="1249" w:type="pct"/>
              </w:tcPr>
            </w:tcPrChange>
          </w:tcPr>
          <w:p w14:paraId="47CF5621" w14:textId="19A54BBF" w:rsidR="00D110A9" w:rsidRPr="0078269D" w:rsidDel="007E7132" w:rsidRDefault="00D110A9" w:rsidP="007E7132">
            <w:pPr>
              <w:rPr>
                <w:del w:id="10597" w:author="Mutali Nepfumbada" w:date="2022-11-27T22:29:00Z"/>
                <w:color w:val="00B050"/>
                <w:lang w:eastAsia="en-US"/>
              </w:rPr>
              <w:pPrChange w:id="10598" w:author="Mutali Nepfumbada" w:date="2022-11-27T22:29:00Z">
                <w:pPr>
                  <w:jc w:val="center"/>
                </w:pPr>
              </w:pPrChange>
            </w:pPr>
            <w:del w:id="10599" w:author="Mutali Nepfumbada" w:date="2022-11-27T22:29:00Z">
              <w:r w:rsidRPr="0078269D" w:rsidDel="007E7132">
                <w:rPr>
                  <w:bCs/>
                  <w:color w:val="00B050"/>
                  <w:lang w:val="en-US"/>
                </w:rPr>
                <w:delText>4.52</w:delText>
              </w:r>
            </w:del>
          </w:p>
        </w:tc>
      </w:tr>
      <w:tr w:rsidR="00D110A9" w:rsidRPr="0078269D" w:rsidDel="007E7132" w14:paraId="2151A12B" w14:textId="62EF0F0C" w:rsidTr="00173257">
        <w:trPr>
          <w:trHeight w:val="112"/>
          <w:jc w:val="center"/>
          <w:del w:id="10600" w:author="Mutali Nepfumbada" w:date="2022-11-27T22:29:00Z"/>
          <w:trPrChange w:id="10601" w:author="Mutali Nepfumbada" w:date="2022-10-12T06:02:00Z">
            <w:trPr>
              <w:trHeight w:val="116"/>
            </w:trPr>
          </w:trPrChange>
        </w:trPr>
        <w:tc>
          <w:tcPr>
            <w:tcW w:w="1272" w:type="pct"/>
            <w:tcPrChange w:id="10602" w:author="Mutali Nepfumbada" w:date="2022-10-12T06:02:00Z">
              <w:tcPr>
                <w:tcW w:w="1273" w:type="pct"/>
              </w:tcPr>
            </w:tcPrChange>
          </w:tcPr>
          <w:p w14:paraId="336F974B" w14:textId="1F399BC0" w:rsidR="00D110A9" w:rsidRPr="0078269D" w:rsidDel="007E7132" w:rsidRDefault="00D110A9" w:rsidP="007E7132">
            <w:pPr>
              <w:rPr>
                <w:del w:id="10603" w:author="Mutali Nepfumbada" w:date="2022-11-27T22:29:00Z"/>
                <w:lang w:eastAsia="en-US"/>
              </w:rPr>
              <w:pPrChange w:id="10604" w:author="Mutali Nepfumbada" w:date="2022-11-27T22:29:00Z">
                <w:pPr/>
              </w:pPrChange>
            </w:pPr>
            <w:del w:id="10605" w:author="Mutali Nepfumbada" w:date="2022-11-27T22:29:00Z">
              <w:r w:rsidRPr="0078269D" w:rsidDel="007E7132">
                <w:rPr>
                  <w:bCs/>
                  <w:lang w:val="en-US"/>
                </w:rPr>
                <w:delText>Mar 22</w:delText>
              </w:r>
            </w:del>
          </w:p>
        </w:tc>
        <w:tc>
          <w:tcPr>
            <w:tcW w:w="1057" w:type="pct"/>
            <w:tcPrChange w:id="10606" w:author="Mutali Nepfumbada" w:date="2022-10-12T06:02:00Z">
              <w:tcPr>
                <w:tcW w:w="1266" w:type="pct"/>
              </w:tcPr>
            </w:tcPrChange>
          </w:tcPr>
          <w:p w14:paraId="5B0BD89C" w14:textId="533EB9CD" w:rsidR="00D110A9" w:rsidRPr="0078269D" w:rsidDel="007E7132" w:rsidRDefault="00D110A9" w:rsidP="007E7132">
            <w:pPr>
              <w:rPr>
                <w:del w:id="10607" w:author="Mutali Nepfumbada" w:date="2022-11-27T22:29:00Z"/>
                <w:lang w:eastAsia="en-US"/>
              </w:rPr>
              <w:pPrChange w:id="10608" w:author="Mutali Nepfumbada" w:date="2022-11-27T22:29:00Z">
                <w:pPr>
                  <w:jc w:val="center"/>
                </w:pPr>
              </w:pPrChange>
            </w:pPr>
            <w:del w:id="10609" w:author="Mutali Nepfumbada" w:date="2022-11-27T22:29:00Z">
              <w:r w:rsidRPr="0078269D" w:rsidDel="007E7132">
                <w:rPr>
                  <w:bCs/>
                  <w:lang w:val="en-US"/>
                </w:rPr>
                <w:delText>100</w:delText>
              </w:r>
            </w:del>
          </w:p>
        </w:tc>
        <w:tc>
          <w:tcPr>
            <w:tcW w:w="1325" w:type="pct"/>
            <w:tcPrChange w:id="10610" w:author="Mutali Nepfumbada" w:date="2022-10-12T06:02:00Z">
              <w:tcPr>
                <w:tcW w:w="1212" w:type="pct"/>
              </w:tcPr>
            </w:tcPrChange>
          </w:tcPr>
          <w:p w14:paraId="7081B3A2" w14:textId="22F18CEF" w:rsidR="00D110A9" w:rsidRPr="0078269D" w:rsidDel="007E7132" w:rsidRDefault="00D110A9" w:rsidP="007E7132">
            <w:pPr>
              <w:rPr>
                <w:del w:id="10611" w:author="Mutali Nepfumbada" w:date="2022-11-27T22:29:00Z"/>
                <w:lang w:eastAsia="en-US"/>
              </w:rPr>
              <w:pPrChange w:id="10612" w:author="Mutali Nepfumbada" w:date="2022-11-27T22:29:00Z">
                <w:pPr>
                  <w:jc w:val="center"/>
                </w:pPr>
              </w:pPrChange>
            </w:pPr>
            <w:del w:id="10613" w:author="Mutali Nepfumbada" w:date="2022-11-27T22:29:00Z">
              <w:r w:rsidRPr="0078269D" w:rsidDel="007E7132">
                <w:rPr>
                  <w:bCs/>
                  <w:lang w:val="en-US"/>
                </w:rPr>
                <w:delText>95</w:delText>
              </w:r>
            </w:del>
          </w:p>
        </w:tc>
        <w:tc>
          <w:tcPr>
            <w:tcW w:w="1347" w:type="pct"/>
            <w:tcPrChange w:id="10614" w:author="Mutali Nepfumbada" w:date="2022-10-12T06:02:00Z">
              <w:tcPr>
                <w:tcW w:w="1249" w:type="pct"/>
              </w:tcPr>
            </w:tcPrChange>
          </w:tcPr>
          <w:p w14:paraId="3AD53B53" w14:textId="6B276F8B" w:rsidR="00D110A9" w:rsidRPr="0078269D" w:rsidDel="007E7132" w:rsidRDefault="00D110A9" w:rsidP="007E7132">
            <w:pPr>
              <w:rPr>
                <w:del w:id="10615" w:author="Mutali Nepfumbada" w:date="2022-11-27T22:29:00Z"/>
                <w:color w:val="00B050"/>
                <w:lang w:eastAsia="en-US"/>
              </w:rPr>
              <w:pPrChange w:id="10616" w:author="Mutali Nepfumbada" w:date="2022-11-27T22:29:00Z">
                <w:pPr>
                  <w:jc w:val="center"/>
                </w:pPr>
              </w:pPrChange>
            </w:pPr>
            <w:del w:id="10617" w:author="Mutali Nepfumbada" w:date="2022-11-27T22:29:00Z">
              <w:r w:rsidRPr="0078269D" w:rsidDel="007E7132">
                <w:rPr>
                  <w:bCs/>
                  <w:color w:val="00B050"/>
                  <w:lang w:val="en-US"/>
                </w:rPr>
                <w:delText>5.26</w:delText>
              </w:r>
            </w:del>
          </w:p>
        </w:tc>
      </w:tr>
      <w:tr w:rsidR="00D110A9" w:rsidRPr="0078269D" w:rsidDel="007E7132" w14:paraId="057BA3E9" w14:textId="360E452C" w:rsidTr="00173257">
        <w:trPr>
          <w:trHeight w:val="112"/>
          <w:jc w:val="center"/>
          <w:del w:id="10618" w:author="Mutali Nepfumbada" w:date="2022-11-27T22:29:00Z"/>
          <w:trPrChange w:id="10619" w:author="Mutali Nepfumbada" w:date="2022-10-12T06:02:00Z">
            <w:trPr>
              <w:trHeight w:val="116"/>
            </w:trPr>
          </w:trPrChange>
        </w:trPr>
        <w:tc>
          <w:tcPr>
            <w:tcW w:w="1272" w:type="pct"/>
            <w:tcPrChange w:id="10620" w:author="Mutali Nepfumbada" w:date="2022-10-12T06:02:00Z">
              <w:tcPr>
                <w:tcW w:w="1273" w:type="pct"/>
              </w:tcPr>
            </w:tcPrChange>
          </w:tcPr>
          <w:p w14:paraId="53A0A312" w14:textId="78FE8920" w:rsidR="00D110A9" w:rsidRPr="0078269D" w:rsidDel="007E7132" w:rsidRDefault="00D110A9" w:rsidP="007E7132">
            <w:pPr>
              <w:rPr>
                <w:del w:id="10621" w:author="Mutali Nepfumbada" w:date="2022-11-27T22:29:00Z"/>
                <w:lang w:eastAsia="en-US"/>
              </w:rPr>
              <w:pPrChange w:id="10622" w:author="Mutali Nepfumbada" w:date="2022-11-27T22:29:00Z">
                <w:pPr/>
              </w:pPrChange>
            </w:pPr>
            <w:del w:id="10623" w:author="Mutali Nepfumbada" w:date="2022-11-27T22:29:00Z">
              <w:r w:rsidRPr="0078269D" w:rsidDel="007E7132">
                <w:rPr>
                  <w:bCs/>
                  <w:lang w:val="en-US"/>
                </w:rPr>
                <w:delText>Apr 22</w:delText>
              </w:r>
            </w:del>
          </w:p>
        </w:tc>
        <w:tc>
          <w:tcPr>
            <w:tcW w:w="1057" w:type="pct"/>
            <w:tcPrChange w:id="10624" w:author="Mutali Nepfumbada" w:date="2022-10-12T06:02:00Z">
              <w:tcPr>
                <w:tcW w:w="1266" w:type="pct"/>
              </w:tcPr>
            </w:tcPrChange>
          </w:tcPr>
          <w:p w14:paraId="549CC912" w14:textId="385094EB" w:rsidR="00D110A9" w:rsidRPr="0078269D" w:rsidDel="007E7132" w:rsidRDefault="00D110A9" w:rsidP="007E7132">
            <w:pPr>
              <w:rPr>
                <w:del w:id="10625" w:author="Mutali Nepfumbada" w:date="2022-11-27T22:29:00Z"/>
                <w:lang w:eastAsia="en-US"/>
              </w:rPr>
              <w:pPrChange w:id="10626" w:author="Mutali Nepfumbada" w:date="2022-11-27T22:29:00Z">
                <w:pPr>
                  <w:jc w:val="center"/>
                </w:pPr>
              </w:pPrChange>
            </w:pPr>
            <w:del w:id="10627" w:author="Mutali Nepfumbada" w:date="2022-11-27T22:29:00Z">
              <w:r w:rsidRPr="0078269D" w:rsidDel="007E7132">
                <w:rPr>
                  <w:bCs/>
                  <w:lang w:val="en-US"/>
                </w:rPr>
                <w:delText>97</w:delText>
              </w:r>
            </w:del>
          </w:p>
        </w:tc>
        <w:tc>
          <w:tcPr>
            <w:tcW w:w="1325" w:type="pct"/>
            <w:tcPrChange w:id="10628" w:author="Mutali Nepfumbada" w:date="2022-10-12T06:02:00Z">
              <w:tcPr>
                <w:tcW w:w="1212" w:type="pct"/>
              </w:tcPr>
            </w:tcPrChange>
          </w:tcPr>
          <w:p w14:paraId="1DDAA815" w14:textId="3AD6559D" w:rsidR="00D110A9" w:rsidRPr="0078269D" w:rsidDel="007E7132" w:rsidRDefault="00D110A9" w:rsidP="007E7132">
            <w:pPr>
              <w:rPr>
                <w:del w:id="10629" w:author="Mutali Nepfumbada" w:date="2022-11-27T22:29:00Z"/>
                <w:lang w:eastAsia="en-US"/>
              </w:rPr>
              <w:pPrChange w:id="10630" w:author="Mutali Nepfumbada" w:date="2022-11-27T22:29:00Z">
                <w:pPr>
                  <w:jc w:val="center"/>
                </w:pPr>
              </w:pPrChange>
            </w:pPr>
            <w:del w:id="10631" w:author="Mutali Nepfumbada" w:date="2022-11-27T22:29:00Z">
              <w:r w:rsidRPr="0078269D" w:rsidDel="007E7132">
                <w:rPr>
                  <w:bCs/>
                  <w:lang w:val="en-US"/>
                </w:rPr>
                <w:delText>95</w:delText>
              </w:r>
            </w:del>
          </w:p>
        </w:tc>
        <w:tc>
          <w:tcPr>
            <w:tcW w:w="1347" w:type="pct"/>
            <w:tcPrChange w:id="10632" w:author="Mutali Nepfumbada" w:date="2022-10-12T06:02:00Z">
              <w:tcPr>
                <w:tcW w:w="1249" w:type="pct"/>
              </w:tcPr>
            </w:tcPrChange>
          </w:tcPr>
          <w:p w14:paraId="686F00B9" w14:textId="3789A1BB" w:rsidR="00D110A9" w:rsidRPr="0078269D" w:rsidDel="007E7132" w:rsidRDefault="00D110A9" w:rsidP="007E7132">
            <w:pPr>
              <w:rPr>
                <w:del w:id="10633" w:author="Mutali Nepfumbada" w:date="2022-11-27T22:29:00Z"/>
                <w:color w:val="00B050"/>
                <w:lang w:eastAsia="en-US"/>
              </w:rPr>
              <w:pPrChange w:id="10634" w:author="Mutali Nepfumbada" w:date="2022-11-27T22:29:00Z">
                <w:pPr>
                  <w:jc w:val="center"/>
                </w:pPr>
              </w:pPrChange>
            </w:pPr>
            <w:del w:id="10635" w:author="Mutali Nepfumbada" w:date="2022-11-27T22:29:00Z">
              <w:r w:rsidRPr="0078269D" w:rsidDel="007E7132">
                <w:rPr>
                  <w:bCs/>
                  <w:color w:val="00B050"/>
                  <w:lang w:val="en-US"/>
                </w:rPr>
                <w:delText>1.93</w:delText>
              </w:r>
            </w:del>
          </w:p>
        </w:tc>
      </w:tr>
      <w:tr w:rsidR="00D110A9" w:rsidRPr="0078269D" w:rsidDel="007E7132" w14:paraId="2D5588D9" w14:textId="2510E7E2" w:rsidTr="00173257">
        <w:trPr>
          <w:trHeight w:val="112"/>
          <w:jc w:val="center"/>
          <w:del w:id="10636" w:author="Mutali Nepfumbada" w:date="2022-11-27T22:29:00Z"/>
          <w:trPrChange w:id="10637" w:author="Mutali Nepfumbada" w:date="2022-10-12T06:02:00Z">
            <w:trPr>
              <w:trHeight w:val="116"/>
            </w:trPr>
          </w:trPrChange>
        </w:trPr>
        <w:tc>
          <w:tcPr>
            <w:tcW w:w="1272" w:type="pct"/>
            <w:tcPrChange w:id="10638" w:author="Mutali Nepfumbada" w:date="2022-10-12T06:02:00Z">
              <w:tcPr>
                <w:tcW w:w="1273" w:type="pct"/>
              </w:tcPr>
            </w:tcPrChange>
          </w:tcPr>
          <w:p w14:paraId="734BC7EE" w14:textId="46AF46C7" w:rsidR="00D110A9" w:rsidRPr="0078269D" w:rsidDel="007E7132" w:rsidRDefault="00D110A9" w:rsidP="007E7132">
            <w:pPr>
              <w:rPr>
                <w:del w:id="10639" w:author="Mutali Nepfumbada" w:date="2022-11-27T22:29:00Z"/>
                <w:lang w:eastAsia="en-US"/>
              </w:rPr>
              <w:pPrChange w:id="10640" w:author="Mutali Nepfumbada" w:date="2022-11-27T22:29:00Z">
                <w:pPr/>
              </w:pPrChange>
            </w:pPr>
            <w:del w:id="10641" w:author="Mutali Nepfumbada" w:date="2022-11-27T22:29:00Z">
              <w:r w:rsidRPr="0078269D" w:rsidDel="007E7132">
                <w:rPr>
                  <w:bCs/>
                  <w:lang w:val="en-US"/>
                </w:rPr>
                <w:delText>May 22</w:delText>
              </w:r>
            </w:del>
          </w:p>
        </w:tc>
        <w:tc>
          <w:tcPr>
            <w:tcW w:w="1057" w:type="pct"/>
            <w:tcPrChange w:id="10642" w:author="Mutali Nepfumbada" w:date="2022-10-12T06:02:00Z">
              <w:tcPr>
                <w:tcW w:w="1266" w:type="pct"/>
              </w:tcPr>
            </w:tcPrChange>
          </w:tcPr>
          <w:p w14:paraId="3D41EEB2" w14:textId="6D38B51C" w:rsidR="00D110A9" w:rsidRPr="0078269D" w:rsidDel="007E7132" w:rsidRDefault="00D110A9" w:rsidP="007E7132">
            <w:pPr>
              <w:rPr>
                <w:del w:id="10643" w:author="Mutali Nepfumbada" w:date="2022-11-27T22:29:00Z"/>
                <w:lang w:eastAsia="en-US"/>
              </w:rPr>
              <w:pPrChange w:id="10644" w:author="Mutali Nepfumbada" w:date="2022-11-27T22:29:00Z">
                <w:pPr>
                  <w:jc w:val="center"/>
                </w:pPr>
              </w:pPrChange>
            </w:pPr>
            <w:del w:id="10645" w:author="Mutali Nepfumbada" w:date="2022-11-27T22:29:00Z">
              <w:r w:rsidRPr="0078269D" w:rsidDel="007E7132">
                <w:rPr>
                  <w:bCs/>
                  <w:lang w:val="en-US"/>
                </w:rPr>
                <w:delText>99</w:delText>
              </w:r>
            </w:del>
          </w:p>
        </w:tc>
        <w:tc>
          <w:tcPr>
            <w:tcW w:w="1325" w:type="pct"/>
            <w:tcPrChange w:id="10646" w:author="Mutali Nepfumbada" w:date="2022-10-12T06:02:00Z">
              <w:tcPr>
                <w:tcW w:w="1212" w:type="pct"/>
              </w:tcPr>
            </w:tcPrChange>
          </w:tcPr>
          <w:p w14:paraId="256EF89C" w14:textId="26F08701" w:rsidR="00D110A9" w:rsidRPr="0078269D" w:rsidDel="007E7132" w:rsidRDefault="00D110A9" w:rsidP="007E7132">
            <w:pPr>
              <w:rPr>
                <w:del w:id="10647" w:author="Mutali Nepfumbada" w:date="2022-11-27T22:29:00Z"/>
                <w:lang w:eastAsia="en-US"/>
              </w:rPr>
              <w:pPrChange w:id="10648" w:author="Mutali Nepfumbada" w:date="2022-11-27T22:29:00Z">
                <w:pPr>
                  <w:jc w:val="center"/>
                </w:pPr>
              </w:pPrChange>
            </w:pPr>
            <w:del w:id="10649" w:author="Mutali Nepfumbada" w:date="2022-11-27T22:29:00Z">
              <w:r w:rsidRPr="0078269D" w:rsidDel="007E7132">
                <w:rPr>
                  <w:bCs/>
                  <w:lang w:val="en-US"/>
                </w:rPr>
                <w:delText>95</w:delText>
              </w:r>
            </w:del>
          </w:p>
        </w:tc>
        <w:tc>
          <w:tcPr>
            <w:tcW w:w="1347" w:type="pct"/>
            <w:tcPrChange w:id="10650" w:author="Mutali Nepfumbada" w:date="2022-10-12T06:02:00Z">
              <w:tcPr>
                <w:tcW w:w="1249" w:type="pct"/>
              </w:tcPr>
            </w:tcPrChange>
          </w:tcPr>
          <w:p w14:paraId="2D443943" w14:textId="3A27D486" w:rsidR="00D110A9" w:rsidRPr="0078269D" w:rsidDel="007E7132" w:rsidRDefault="00D110A9" w:rsidP="007E7132">
            <w:pPr>
              <w:rPr>
                <w:del w:id="10651" w:author="Mutali Nepfumbada" w:date="2022-11-27T22:29:00Z"/>
                <w:color w:val="00B050"/>
                <w:lang w:eastAsia="en-US"/>
              </w:rPr>
              <w:pPrChange w:id="10652" w:author="Mutali Nepfumbada" w:date="2022-11-27T22:29:00Z">
                <w:pPr>
                  <w:jc w:val="center"/>
                </w:pPr>
              </w:pPrChange>
            </w:pPr>
            <w:del w:id="10653" w:author="Mutali Nepfumbada" w:date="2022-11-27T22:29:00Z">
              <w:r w:rsidRPr="0078269D" w:rsidDel="007E7132">
                <w:rPr>
                  <w:bCs/>
                  <w:color w:val="00B050"/>
                  <w:lang w:val="en-US"/>
                </w:rPr>
                <w:delText>4.48</w:delText>
              </w:r>
            </w:del>
          </w:p>
        </w:tc>
      </w:tr>
      <w:tr w:rsidR="00D110A9" w:rsidRPr="0078269D" w:rsidDel="007E7132" w14:paraId="564792FC" w14:textId="5FEF4C1B" w:rsidTr="00173257">
        <w:trPr>
          <w:trHeight w:val="112"/>
          <w:jc w:val="center"/>
          <w:del w:id="10654" w:author="Mutali Nepfumbada" w:date="2022-11-27T22:29:00Z"/>
          <w:trPrChange w:id="10655" w:author="Mutali Nepfumbada" w:date="2022-10-12T06:02:00Z">
            <w:trPr>
              <w:trHeight w:val="116"/>
            </w:trPr>
          </w:trPrChange>
        </w:trPr>
        <w:tc>
          <w:tcPr>
            <w:tcW w:w="1272" w:type="pct"/>
            <w:tcPrChange w:id="10656" w:author="Mutali Nepfumbada" w:date="2022-10-12T06:02:00Z">
              <w:tcPr>
                <w:tcW w:w="1273" w:type="pct"/>
              </w:tcPr>
            </w:tcPrChange>
          </w:tcPr>
          <w:p w14:paraId="456FA793" w14:textId="525B6BD3" w:rsidR="00D110A9" w:rsidRPr="0078269D" w:rsidDel="007E7132" w:rsidRDefault="00D110A9" w:rsidP="007E7132">
            <w:pPr>
              <w:rPr>
                <w:del w:id="10657" w:author="Mutali Nepfumbada" w:date="2022-11-27T22:29:00Z"/>
                <w:lang w:eastAsia="en-US"/>
              </w:rPr>
              <w:pPrChange w:id="10658" w:author="Mutali Nepfumbada" w:date="2022-11-27T22:29:00Z">
                <w:pPr/>
              </w:pPrChange>
            </w:pPr>
            <w:del w:id="10659" w:author="Mutali Nepfumbada" w:date="2022-11-27T22:29:00Z">
              <w:r w:rsidRPr="0078269D" w:rsidDel="007E7132">
                <w:rPr>
                  <w:bCs/>
                  <w:lang w:val="en-US"/>
                </w:rPr>
                <w:delText>Jun 22</w:delText>
              </w:r>
            </w:del>
          </w:p>
        </w:tc>
        <w:tc>
          <w:tcPr>
            <w:tcW w:w="1057" w:type="pct"/>
            <w:tcPrChange w:id="10660" w:author="Mutali Nepfumbada" w:date="2022-10-12T06:02:00Z">
              <w:tcPr>
                <w:tcW w:w="1266" w:type="pct"/>
              </w:tcPr>
            </w:tcPrChange>
          </w:tcPr>
          <w:p w14:paraId="677C9BD3" w14:textId="12A659E3" w:rsidR="00D110A9" w:rsidRPr="0078269D" w:rsidDel="007E7132" w:rsidRDefault="00D110A9" w:rsidP="007E7132">
            <w:pPr>
              <w:rPr>
                <w:del w:id="10661" w:author="Mutali Nepfumbada" w:date="2022-11-27T22:29:00Z"/>
                <w:lang w:eastAsia="en-US"/>
              </w:rPr>
              <w:pPrChange w:id="10662" w:author="Mutali Nepfumbada" w:date="2022-11-27T22:29:00Z">
                <w:pPr>
                  <w:jc w:val="center"/>
                </w:pPr>
              </w:pPrChange>
            </w:pPr>
            <w:del w:id="10663" w:author="Mutali Nepfumbada" w:date="2022-11-27T22:29:00Z">
              <w:r w:rsidRPr="0078269D" w:rsidDel="007E7132">
                <w:rPr>
                  <w:bCs/>
                  <w:lang w:val="en-US"/>
                </w:rPr>
                <w:delText>92</w:delText>
              </w:r>
            </w:del>
          </w:p>
        </w:tc>
        <w:tc>
          <w:tcPr>
            <w:tcW w:w="1325" w:type="pct"/>
            <w:tcPrChange w:id="10664" w:author="Mutali Nepfumbada" w:date="2022-10-12T06:02:00Z">
              <w:tcPr>
                <w:tcW w:w="1212" w:type="pct"/>
              </w:tcPr>
            </w:tcPrChange>
          </w:tcPr>
          <w:p w14:paraId="3272DD4C" w14:textId="451D314D" w:rsidR="00D110A9" w:rsidRPr="0078269D" w:rsidDel="007E7132" w:rsidRDefault="00D110A9" w:rsidP="007E7132">
            <w:pPr>
              <w:rPr>
                <w:del w:id="10665" w:author="Mutali Nepfumbada" w:date="2022-11-27T22:29:00Z"/>
                <w:lang w:eastAsia="en-US"/>
              </w:rPr>
              <w:pPrChange w:id="10666" w:author="Mutali Nepfumbada" w:date="2022-11-27T22:29:00Z">
                <w:pPr>
                  <w:jc w:val="center"/>
                </w:pPr>
              </w:pPrChange>
            </w:pPr>
            <w:del w:id="10667" w:author="Mutali Nepfumbada" w:date="2022-11-27T22:29:00Z">
              <w:r w:rsidRPr="0078269D" w:rsidDel="007E7132">
                <w:rPr>
                  <w:bCs/>
                  <w:lang w:val="en-US"/>
                </w:rPr>
                <w:delText>95</w:delText>
              </w:r>
            </w:del>
          </w:p>
        </w:tc>
        <w:tc>
          <w:tcPr>
            <w:tcW w:w="1347" w:type="pct"/>
            <w:tcPrChange w:id="10668" w:author="Mutali Nepfumbada" w:date="2022-10-12T06:02:00Z">
              <w:tcPr>
                <w:tcW w:w="1249" w:type="pct"/>
              </w:tcPr>
            </w:tcPrChange>
          </w:tcPr>
          <w:p w14:paraId="7BA078CF" w14:textId="72090AC6" w:rsidR="00D110A9" w:rsidRPr="0078269D" w:rsidDel="007E7132" w:rsidRDefault="00D110A9" w:rsidP="007E7132">
            <w:pPr>
              <w:rPr>
                <w:del w:id="10669" w:author="Mutali Nepfumbada" w:date="2022-11-27T22:29:00Z"/>
                <w:color w:val="FF0000"/>
                <w:lang w:eastAsia="en-US"/>
              </w:rPr>
              <w:pPrChange w:id="10670" w:author="Mutali Nepfumbada" w:date="2022-11-27T22:29:00Z">
                <w:pPr>
                  <w:jc w:val="center"/>
                </w:pPr>
              </w:pPrChange>
            </w:pPr>
            <w:del w:id="10671" w:author="Mutali Nepfumbada" w:date="2022-11-27T22:29:00Z">
              <w:r w:rsidRPr="0078269D" w:rsidDel="007E7132">
                <w:rPr>
                  <w:bCs/>
                  <w:color w:val="FF0000"/>
                  <w:lang w:val="en-US"/>
                </w:rPr>
                <w:delText>-3.14</w:delText>
              </w:r>
            </w:del>
          </w:p>
        </w:tc>
      </w:tr>
      <w:tr w:rsidR="00D110A9" w:rsidRPr="0078269D" w:rsidDel="007E7132" w14:paraId="28BBFD5E" w14:textId="514C9AC0" w:rsidTr="00173257">
        <w:trPr>
          <w:trHeight w:val="112"/>
          <w:jc w:val="center"/>
          <w:del w:id="10672" w:author="Mutali Nepfumbada" w:date="2022-11-27T22:29:00Z"/>
          <w:trPrChange w:id="10673" w:author="Mutali Nepfumbada" w:date="2022-10-12T06:02:00Z">
            <w:trPr>
              <w:trHeight w:val="116"/>
            </w:trPr>
          </w:trPrChange>
        </w:trPr>
        <w:tc>
          <w:tcPr>
            <w:tcW w:w="1272" w:type="pct"/>
            <w:tcPrChange w:id="10674" w:author="Mutali Nepfumbada" w:date="2022-10-12T06:02:00Z">
              <w:tcPr>
                <w:tcW w:w="1273" w:type="pct"/>
              </w:tcPr>
            </w:tcPrChange>
          </w:tcPr>
          <w:p w14:paraId="12DEBC12" w14:textId="2958D486" w:rsidR="00D110A9" w:rsidRPr="0078269D" w:rsidDel="007E7132" w:rsidRDefault="00D110A9" w:rsidP="007E7132">
            <w:pPr>
              <w:rPr>
                <w:del w:id="10675" w:author="Mutali Nepfumbada" w:date="2022-11-27T22:29:00Z"/>
                <w:lang w:eastAsia="en-US"/>
              </w:rPr>
              <w:pPrChange w:id="10676" w:author="Mutali Nepfumbada" w:date="2022-11-27T22:29:00Z">
                <w:pPr/>
              </w:pPrChange>
            </w:pPr>
            <w:del w:id="10677" w:author="Mutali Nepfumbada" w:date="2022-11-27T22:29:00Z">
              <w:r w:rsidRPr="0078269D" w:rsidDel="007E7132">
                <w:rPr>
                  <w:bCs/>
                  <w:lang w:val="en-US"/>
                </w:rPr>
                <w:delText>Jul 22</w:delText>
              </w:r>
            </w:del>
          </w:p>
        </w:tc>
        <w:tc>
          <w:tcPr>
            <w:tcW w:w="1057" w:type="pct"/>
            <w:tcPrChange w:id="10678" w:author="Mutali Nepfumbada" w:date="2022-10-12T06:02:00Z">
              <w:tcPr>
                <w:tcW w:w="1266" w:type="pct"/>
              </w:tcPr>
            </w:tcPrChange>
          </w:tcPr>
          <w:p w14:paraId="05E1AEF2" w14:textId="0D71CF3D" w:rsidR="00D110A9" w:rsidRPr="0078269D" w:rsidDel="007E7132" w:rsidRDefault="00D110A9" w:rsidP="007E7132">
            <w:pPr>
              <w:rPr>
                <w:del w:id="10679" w:author="Mutali Nepfumbada" w:date="2022-11-27T22:29:00Z"/>
                <w:lang w:eastAsia="en-US"/>
              </w:rPr>
              <w:pPrChange w:id="10680" w:author="Mutali Nepfumbada" w:date="2022-11-27T22:29:00Z">
                <w:pPr>
                  <w:jc w:val="center"/>
                </w:pPr>
              </w:pPrChange>
            </w:pPr>
            <w:del w:id="10681" w:author="Mutali Nepfumbada" w:date="2022-11-27T22:29:00Z">
              <w:r w:rsidRPr="0078269D" w:rsidDel="007E7132">
                <w:rPr>
                  <w:bCs/>
                  <w:lang w:val="en-US"/>
                </w:rPr>
                <w:delText>92</w:delText>
              </w:r>
            </w:del>
          </w:p>
        </w:tc>
        <w:tc>
          <w:tcPr>
            <w:tcW w:w="1325" w:type="pct"/>
            <w:tcPrChange w:id="10682" w:author="Mutali Nepfumbada" w:date="2022-10-12T06:02:00Z">
              <w:tcPr>
                <w:tcW w:w="1212" w:type="pct"/>
              </w:tcPr>
            </w:tcPrChange>
          </w:tcPr>
          <w:p w14:paraId="3E013A6E" w14:textId="34BFA5CD" w:rsidR="00D110A9" w:rsidRPr="0078269D" w:rsidDel="007E7132" w:rsidRDefault="00D110A9" w:rsidP="007E7132">
            <w:pPr>
              <w:rPr>
                <w:del w:id="10683" w:author="Mutali Nepfumbada" w:date="2022-11-27T22:29:00Z"/>
                <w:lang w:eastAsia="en-US"/>
              </w:rPr>
              <w:pPrChange w:id="10684" w:author="Mutali Nepfumbada" w:date="2022-11-27T22:29:00Z">
                <w:pPr>
                  <w:jc w:val="center"/>
                </w:pPr>
              </w:pPrChange>
            </w:pPr>
            <w:del w:id="10685" w:author="Mutali Nepfumbada" w:date="2022-11-27T22:29:00Z">
              <w:r w:rsidRPr="0078269D" w:rsidDel="007E7132">
                <w:rPr>
                  <w:bCs/>
                  <w:lang w:val="en-US"/>
                </w:rPr>
                <w:delText>95</w:delText>
              </w:r>
            </w:del>
          </w:p>
        </w:tc>
        <w:tc>
          <w:tcPr>
            <w:tcW w:w="1347" w:type="pct"/>
            <w:tcPrChange w:id="10686" w:author="Mutali Nepfumbada" w:date="2022-10-12T06:02:00Z">
              <w:tcPr>
                <w:tcW w:w="1249" w:type="pct"/>
              </w:tcPr>
            </w:tcPrChange>
          </w:tcPr>
          <w:p w14:paraId="502B507F" w14:textId="7449E113" w:rsidR="00D110A9" w:rsidRPr="0078269D" w:rsidDel="007E7132" w:rsidRDefault="00D110A9" w:rsidP="007E7132">
            <w:pPr>
              <w:rPr>
                <w:del w:id="10687" w:author="Mutali Nepfumbada" w:date="2022-11-27T22:29:00Z"/>
                <w:color w:val="FF0000"/>
                <w:lang w:eastAsia="en-US"/>
              </w:rPr>
              <w:pPrChange w:id="10688" w:author="Mutali Nepfumbada" w:date="2022-11-27T22:29:00Z">
                <w:pPr>
                  <w:jc w:val="center"/>
                </w:pPr>
              </w:pPrChange>
            </w:pPr>
            <w:del w:id="10689" w:author="Mutali Nepfumbada" w:date="2022-11-27T22:29:00Z">
              <w:r w:rsidRPr="0078269D" w:rsidDel="007E7132">
                <w:rPr>
                  <w:bCs/>
                  <w:color w:val="FF0000"/>
                  <w:lang w:val="en-US"/>
                </w:rPr>
                <w:delText>-3.53</w:delText>
              </w:r>
            </w:del>
          </w:p>
        </w:tc>
      </w:tr>
      <w:tr w:rsidR="00D110A9" w:rsidRPr="0078269D" w:rsidDel="007E7132" w14:paraId="07B24B3C" w14:textId="04E826C8" w:rsidTr="00173257">
        <w:trPr>
          <w:trHeight w:val="112"/>
          <w:jc w:val="center"/>
          <w:del w:id="10690" w:author="Mutali Nepfumbada" w:date="2022-11-27T22:29:00Z"/>
          <w:trPrChange w:id="10691" w:author="Mutali Nepfumbada" w:date="2022-10-12T06:02:00Z">
            <w:trPr>
              <w:trHeight w:val="116"/>
            </w:trPr>
          </w:trPrChange>
        </w:trPr>
        <w:tc>
          <w:tcPr>
            <w:tcW w:w="1272" w:type="pct"/>
            <w:tcPrChange w:id="10692" w:author="Mutali Nepfumbada" w:date="2022-10-12T06:02:00Z">
              <w:tcPr>
                <w:tcW w:w="1273" w:type="pct"/>
              </w:tcPr>
            </w:tcPrChange>
          </w:tcPr>
          <w:p w14:paraId="4EF3C1D6" w14:textId="6FFDDC2A" w:rsidR="00D110A9" w:rsidRPr="0078269D" w:rsidDel="007E7132" w:rsidRDefault="00D110A9" w:rsidP="007E7132">
            <w:pPr>
              <w:rPr>
                <w:del w:id="10693" w:author="Mutali Nepfumbada" w:date="2022-11-27T22:29:00Z"/>
                <w:lang w:eastAsia="en-US"/>
              </w:rPr>
              <w:pPrChange w:id="10694" w:author="Mutali Nepfumbada" w:date="2022-11-27T22:29:00Z">
                <w:pPr/>
              </w:pPrChange>
            </w:pPr>
            <w:del w:id="10695" w:author="Mutali Nepfumbada" w:date="2022-11-27T22:29:00Z">
              <w:r w:rsidRPr="0078269D" w:rsidDel="007E7132">
                <w:rPr>
                  <w:bCs/>
                  <w:lang w:val="en-US"/>
                </w:rPr>
                <w:delText>Aug 22</w:delText>
              </w:r>
            </w:del>
          </w:p>
        </w:tc>
        <w:tc>
          <w:tcPr>
            <w:tcW w:w="1057" w:type="pct"/>
            <w:tcPrChange w:id="10696" w:author="Mutali Nepfumbada" w:date="2022-10-12T06:02:00Z">
              <w:tcPr>
                <w:tcW w:w="1266" w:type="pct"/>
              </w:tcPr>
            </w:tcPrChange>
          </w:tcPr>
          <w:p w14:paraId="785FFB8A" w14:textId="476047D3" w:rsidR="00D110A9" w:rsidRPr="0078269D" w:rsidDel="007E7132" w:rsidRDefault="00D110A9" w:rsidP="007E7132">
            <w:pPr>
              <w:rPr>
                <w:del w:id="10697" w:author="Mutali Nepfumbada" w:date="2022-11-27T22:29:00Z"/>
                <w:lang w:eastAsia="en-US"/>
              </w:rPr>
              <w:pPrChange w:id="10698" w:author="Mutali Nepfumbada" w:date="2022-11-27T22:29:00Z">
                <w:pPr>
                  <w:jc w:val="center"/>
                </w:pPr>
              </w:pPrChange>
            </w:pPr>
            <w:del w:id="10699" w:author="Mutali Nepfumbada" w:date="2022-11-27T22:29:00Z">
              <w:r w:rsidRPr="0078269D" w:rsidDel="007E7132">
                <w:rPr>
                  <w:bCs/>
                  <w:lang w:val="en-US"/>
                </w:rPr>
                <w:delText>99</w:delText>
              </w:r>
            </w:del>
          </w:p>
        </w:tc>
        <w:tc>
          <w:tcPr>
            <w:tcW w:w="1325" w:type="pct"/>
            <w:tcPrChange w:id="10700" w:author="Mutali Nepfumbada" w:date="2022-10-12T06:02:00Z">
              <w:tcPr>
                <w:tcW w:w="1212" w:type="pct"/>
              </w:tcPr>
            </w:tcPrChange>
          </w:tcPr>
          <w:p w14:paraId="1541E44E" w14:textId="2C2B49AC" w:rsidR="00D110A9" w:rsidRPr="0078269D" w:rsidDel="007E7132" w:rsidRDefault="00D110A9" w:rsidP="007E7132">
            <w:pPr>
              <w:rPr>
                <w:del w:id="10701" w:author="Mutali Nepfumbada" w:date="2022-11-27T22:29:00Z"/>
                <w:lang w:eastAsia="en-US"/>
              </w:rPr>
              <w:pPrChange w:id="10702" w:author="Mutali Nepfumbada" w:date="2022-11-27T22:29:00Z">
                <w:pPr>
                  <w:jc w:val="center"/>
                </w:pPr>
              </w:pPrChange>
            </w:pPr>
            <w:del w:id="10703" w:author="Mutali Nepfumbada" w:date="2022-11-27T22:29:00Z">
              <w:r w:rsidRPr="0078269D" w:rsidDel="007E7132">
                <w:rPr>
                  <w:bCs/>
                  <w:lang w:val="en-US"/>
                </w:rPr>
                <w:delText>95</w:delText>
              </w:r>
            </w:del>
          </w:p>
        </w:tc>
        <w:tc>
          <w:tcPr>
            <w:tcW w:w="1347" w:type="pct"/>
            <w:tcPrChange w:id="10704" w:author="Mutali Nepfumbada" w:date="2022-10-12T06:02:00Z">
              <w:tcPr>
                <w:tcW w:w="1249" w:type="pct"/>
              </w:tcPr>
            </w:tcPrChange>
          </w:tcPr>
          <w:p w14:paraId="1BE051E4" w14:textId="49FCDE47" w:rsidR="00D110A9" w:rsidRPr="0078269D" w:rsidDel="007E7132" w:rsidRDefault="00D110A9" w:rsidP="007E7132">
            <w:pPr>
              <w:rPr>
                <w:del w:id="10705" w:author="Mutali Nepfumbada" w:date="2022-11-27T22:29:00Z"/>
                <w:color w:val="FF0000"/>
                <w:lang w:eastAsia="en-US"/>
              </w:rPr>
              <w:pPrChange w:id="10706" w:author="Mutali Nepfumbada" w:date="2022-11-27T22:29:00Z">
                <w:pPr>
                  <w:jc w:val="center"/>
                </w:pPr>
              </w:pPrChange>
            </w:pPr>
            <w:del w:id="10707" w:author="Mutali Nepfumbada" w:date="2022-11-27T22:29:00Z">
              <w:r w:rsidRPr="0078269D" w:rsidDel="007E7132">
                <w:rPr>
                  <w:bCs/>
                  <w:color w:val="00B050"/>
                  <w:lang w:val="en-US"/>
                </w:rPr>
                <w:delText>4.65</w:delText>
              </w:r>
            </w:del>
          </w:p>
        </w:tc>
      </w:tr>
      <w:tr w:rsidR="00D110A9" w:rsidRPr="0078269D" w:rsidDel="007E7132" w14:paraId="2156B176" w14:textId="1E2576D2" w:rsidTr="00173257">
        <w:trPr>
          <w:trHeight w:val="112"/>
          <w:jc w:val="center"/>
          <w:del w:id="10708" w:author="Mutali Nepfumbada" w:date="2022-11-27T22:29:00Z"/>
          <w:trPrChange w:id="10709" w:author="Mutali Nepfumbada" w:date="2022-10-12T06:02:00Z">
            <w:trPr>
              <w:trHeight w:val="116"/>
            </w:trPr>
          </w:trPrChange>
        </w:trPr>
        <w:tc>
          <w:tcPr>
            <w:tcW w:w="1272" w:type="pct"/>
            <w:tcPrChange w:id="10710" w:author="Mutali Nepfumbada" w:date="2022-10-12T06:02:00Z">
              <w:tcPr>
                <w:tcW w:w="1273" w:type="pct"/>
              </w:tcPr>
            </w:tcPrChange>
          </w:tcPr>
          <w:p w14:paraId="5DFCE123" w14:textId="69D2807A" w:rsidR="00D110A9" w:rsidRPr="0078269D" w:rsidDel="007E7132" w:rsidRDefault="00D110A9" w:rsidP="007E7132">
            <w:pPr>
              <w:rPr>
                <w:del w:id="10711" w:author="Mutali Nepfumbada" w:date="2022-11-27T22:29:00Z"/>
                <w:b/>
                <w:lang w:val="en-US"/>
              </w:rPr>
              <w:pPrChange w:id="10712" w:author="Mutali Nepfumbada" w:date="2022-11-27T22:29:00Z">
                <w:pPr/>
              </w:pPrChange>
            </w:pPr>
            <w:del w:id="10713" w:author="Mutali Nepfumbada" w:date="2022-11-27T22:29:00Z">
              <w:r w:rsidRPr="0078269D" w:rsidDel="007E7132">
                <w:rPr>
                  <w:b/>
                  <w:lang w:val="en-US"/>
                </w:rPr>
                <w:delText xml:space="preserve">Average </w:delText>
              </w:r>
            </w:del>
          </w:p>
        </w:tc>
        <w:tc>
          <w:tcPr>
            <w:tcW w:w="1057" w:type="pct"/>
            <w:tcPrChange w:id="10714" w:author="Mutali Nepfumbada" w:date="2022-10-12T06:02:00Z">
              <w:tcPr>
                <w:tcW w:w="1266" w:type="pct"/>
              </w:tcPr>
            </w:tcPrChange>
          </w:tcPr>
          <w:p w14:paraId="4955D93A" w14:textId="13D2E975" w:rsidR="00D110A9" w:rsidRPr="0078269D" w:rsidDel="007E7132" w:rsidRDefault="00D110A9" w:rsidP="007E7132">
            <w:pPr>
              <w:rPr>
                <w:del w:id="10715" w:author="Mutali Nepfumbada" w:date="2022-11-27T22:29:00Z"/>
                <w:b/>
                <w:lang w:val="en-US"/>
              </w:rPr>
              <w:pPrChange w:id="10716" w:author="Mutali Nepfumbada" w:date="2022-11-27T22:29:00Z">
                <w:pPr>
                  <w:jc w:val="center"/>
                </w:pPr>
              </w:pPrChange>
            </w:pPr>
            <w:del w:id="10717" w:author="Mutali Nepfumbada" w:date="2022-11-27T22:29:00Z">
              <w:r w:rsidRPr="0078269D" w:rsidDel="007E7132">
                <w:rPr>
                  <w:b/>
                </w:rPr>
                <w:delText>97</w:delText>
              </w:r>
            </w:del>
          </w:p>
        </w:tc>
        <w:tc>
          <w:tcPr>
            <w:tcW w:w="1325" w:type="pct"/>
            <w:tcPrChange w:id="10718" w:author="Mutali Nepfumbada" w:date="2022-10-12T06:02:00Z">
              <w:tcPr>
                <w:tcW w:w="1212" w:type="pct"/>
              </w:tcPr>
            </w:tcPrChange>
          </w:tcPr>
          <w:p w14:paraId="7D7B53EB" w14:textId="1003A98E" w:rsidR="00D110A9" w:rsidRPr="0078269D" w:rsidDel="007E7132" w:rsidRDefault="00D110A9" w:rsidP="007E7132">
            <w:pPr>
              <w:rPr>
                <w:del w:id="10719" w:author="Mutali Nepfumbada" w:date="2022-11-27T22:29:00Z"/>
                <w:b/>
                <w:lang w:val="en-US"/>
              </w:rPr>
              <w:pPrChange w:id="10720" w:author="Mutali Nepfumbada" w:date="2022-11-27T22:29:00Z">
                <w:pPr>
                  <w:jc w:val="center"/>
                </w:pPr>
              </w:pPrChange>
            </w:pPr>
            <w:del w:id="10721" w:author="Mutali Nepfumbada" w:date="2022-11-27T22:29:00Z">
              <w:r w:rsidRPr="0078269D" w:rsidDel="007E7132">
                <w:rPr>
                  <w:b/>
                </w:rPr>
                <w:delText>95</w:delText>
              </w:r>
            </w:del>
          </w:p>
        </w:tc>
        <w:tc>
          <w:tcPr>
            <w:tcW w:w="1347" w:type="pct"/>
            <w:tcPrChange w:id="10722" w:author="Mutali Nepfumbada" w:date="2022-10-12T06:02:00Z">
              <w:tcPr>
                <w:tcW w:w="1249" w:type="pct"/>
              </w:tcPr>
            </w:tcPrChange>
          </w:tcPr>
          <w:p w14:paraId="7F4F5401" w14:textId="62A990D0" w:rsidR="00D110A9" w:rsidRPr="0078269D" w:rsidDel="007E7132" w:rsidRDefault="00D110A9" w:rsidP="007E7132">
            <w:pPr>
              <w:rPr>
                <w:del w:id="10723" w:author="Mutali Nepfumbada" w:date="2022-11-27T22:29:00Z"/>
                <w:b/>
                <w:color w:val="00B050"/>
                <w:lang w:val="en-US"/>
              </w:rPr>
              <w:pPrChange w:id="10724" w:author="Mutali Nepfumbada" w:date="2022-11-27T22:29:00Z">
                <w:pPr>
                  <w:jc w:val="center"/>
                </w:pPr>
              </w:pPrChange>
            </w:pPr>
            <w:del w:id="10725" w:author="Mutali Nepfumbada" w:date="2022-11-27T22:29:00Z">
              <w:r w:rsidRPr="0078269D" w:rsidDel="007E7132">
                <w:rPr>
                  <w:b/>
                  <w:color w:val="00B050"/>
                </w:rPr>
                <w:delText>2.00</w:delText>
              </w:r>
            </w:del>
          </w:p>
        </w:tc>
      </w:tr>
    </w:tbl>
    <w:p w14:paraId="10512E17" w14:textId="691418A8" w:rsidR="006F1D9B" w:rsidRPr="006F1D9B" w:rsidDel="007E7132" w:rsidRDefault="00D36FF1" w:rsidP="007E7132">
      <w:pPr>
        <w:rPr>
          <w:del w:id="10726" w:author="Mutali Nepfumbada" w:date="2022-11-27T22:29:00Z"/>
        </w:rPr>
        <w:pPrChange w:id="10727" w:author="Mutali Nepfumbada" w:date="2022-11-27T22:29:00Z">
          <w:pPr>
            <w:pStyle w:val="Caption"/>
          </w:pPr>
        </w:pPrChange>
      </w:pPr>
      <w:del w:id="10728" w:author="Mutali Nepfumbada" w:date="2022-11-27T22:29: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3</w:delText>
        </w:r>
        <w:r w:rsidR="00000000" w:rsidDel="007E7132">
          <w:rPr>
            <w:noProof/>
          </w:rPr>
          <w:fldChar w:fldCharType="end"/>
        </w:r>
        <w:r w:rsidRPr="00D82B8B" w:rsidDel="007E7132">
          <w:delText xml:space="preserve">: </w:delText>
        </w:r>
        <w:r w:rsidRPr="0078269D" w:rsidDel="007E7132">
          <w:delText>Vergelegen Availability and Guaranteed</w:delText>
        </w:r>
      </w:del>
    </w:p>
    <w:p w14:paraId="3EA8B7B2" w14:textId="5425DC26" w:rsidR="005E47CD" w:rsidRPr="00D82B8B" w:rsidDel="007E7132" w:rsidRDefault="005E47CD" w:rsidP="007E7132">
      <w:pPr>
        <w:rPr>
          <w:del w:id="10729" w:author="Mutali Nepfumbada" w:date="2022-11-27T22:29:00Z"/>
        </w:rPr>
        <w:pPrChange w:id="10730" w:author="Mutali Nepfumbada" w:date="2022-11-27T22:29:00Z">
          <w:pPr>
            <w:jc w:val="center"/>
          </w:pPr>
        </w:pPrChange>
      </w:pPr>
      <w:del w:id="10731" w:author="Mutali Nepfumbada" w:date="2022-11-27T22:29:00Z">
        <w:r w:rsidRPr="00D82B8B" w:rsidDel="007E7132">
          <w:rPr>
            <w:noProof/>
          </w:rPr>
          <w:drawing>
            <wp:inline distT="0" distB="0" distL="0" distR="0" wp14:anchorId="66C4DF36" wp14:editId="1C3CC524">
              <wp:extent cx="5759292" cy="2985247"/>
              <wp:effectExtent l="0" t="0" r="0" b="5715"/>
              <wp:docPr id="105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48"/>
                      <a:stretch>
                        <a:fillRect/>
                      </a:stretch>
                    </pic:blipFill>
                    <pic:spPr>
                      <a:xfrm>
                        <a:off x="0" y="0"/>
                        <a:ext cx="5761901" cy="2986599"/>
                      </a:xfrm>
                      <a:prstGeom prst="rect">
                        <a:avLst/>
                      </a:prstGeom>
                    </pic:spPr>
                  </pic:pic>
                </a:graphicData>
              </a:graphic>
            </wp:inline>
          </w:drawing>
        </w:r>
      </w:del>
    </w:p>
    <w:p w14:paraId="3404FBEC" w14:textId="2FD36DF2" w:rsidR="00D36FF1" w:rsidRPr="0078269D" w:rsidRDefault="00D36FF1" w:rsidP="007E7132">
      <w:pPr>
        <w:rPr>
          <w:lang w:eastAsia="en-US"/>
        </w:rPr>
        <w:pPrChange w:id="10732" w:author="Mutali Nepfumbada" w:date="2022-11-27T22:29:00Z">
          <w:pPr>
            <w:pStyle w:val="Caption"/>
          </w:pPr>
        </w:pPrChange>
      </w:pPr>
      <w:bookmarkStart w:id="10733" w:name="_Toc118269026"/>
      <w:del w:id="10734" w:author="Mutali Nepfumbada" w:date="2022-11-27T22:29: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2</w:delText>
        </w:r>
        <w:r w:rsidR="00000000" w:rsidDel="007E7132">
          <w:rPr>
            <w:noProof/>
          </w:rPr>
          <w:fldChar w:fldCharType="end"/>
        </w:r>
        <w:r w:rsidRPr="00D82B8B" w:rsidDel="007E7132">
          <w:delText>:</w:delText>
        </w:r>
        <w:r w:rsidRPr="0078269D" w:rsidDel="007E7132">
          <w:delText xml:space="preserve"> Vergelegen </w:delText>
        </w:r>
      </w:del>
      <w:del w:id="10735" w:author="Mutali Nepfumbada" w:date="2022-11-02T08:02:00Z">
        <w:r w:rsidRPr="0078269D" w:rsidDel="00A934D1">
          <w:delText>Availability Vs</w:delText>
        </w:r>
      </w:del>
      <w:del w:id="10736" w:author="Mutali Nepfumbada" w:date="2022-11-27T22:29:00Z">
        <w:r w:rsidRPr="0078269D" w:rsidDel="007E7132">
          <w:delText xml:space="preserve"> Forecast</w:delText>
        </w:r>
      </w:del>
      <w:bookmarkEnd w:id="10733"/>
    </w:p>
    <w:p w14:paraId="143B9388" w14:textId="77777777" w:rsidR="007E7132" w:rsidRDefault="007E7132" w:rsidP="007E7132">
      <w:pPr>
        <w:rPr>
          <w:ins w:id="10737" w:author="Mutali Nepfumbada" w:date="2022-11-27T22:29:00Z"/>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7E7132" w14:paraId="6B475576" w14:textId="77777777" w:rsidTr="002A53ED">
        <w:trPr>
          <w:trHeight w:val="238"/>
          <w:ins w:id="10738" w:author="Mutali Nepfumbada" w:date="2022-11-27T22:29:00Z"/>
        </w:trPr>
        <w:tc>
          <w:tcPr>
            <w:tcW w:w="5000" w:type="pct"/>
            <w:gridSpan w:val="4"/>
            <w:shd w:val="clear" w:color="auto" w:fill="5F0500"/>
          </w:tcPr>
          <w:p w14:paraId="4C978147" w14:textId="77777777" w:rsidR="007E7132" w:rsidRPr="00147D5D" w:rsidRDefault="007E7132" w:rsidP="002A53ED">
            <w:pPr>
              <w:jc w:val="center"/>
              <w:rPr>
                <w:ins w:id="10739" w:author="Mutali Nepfumbada" w:date="2022-11-27T22:29:00Z"/>
                <w:b/>
                <w:bCs/>
              </w:rPr>
            </w:pPr>
            <w:ins w:id="10740" w:author="Mutali Nepfumbada" w:date="2022-11-27T22:29:00Z">
              <w:r w:rsidRPr="00147D5D">
                <w:rPr>
                  <w:b/>
                  <w:bCs/>
                </w:rPr>
                <w:t xml:space="preserve">Availability </w:t>
              </w:r>
              <w:r>
                <w:rPr>
                  <w:b/>
                  <w:bCs/>
                </w:rPr>
                <w:t>(</w:t>
              </w:r>
              <w:r w:rsidRPr="00147D5D">
                <w:rPr>
                  <w:b/>
                  <w:bCs/>
                </w:rPr>
                <w:t>%</w:t>
              </w:r>
              <w:r>
                <w:rPr>
                  <w:b/>
                  <w:bCs/>
                </w:rPr>
                <w:t>)</w:t>
              </w:r>
            </w:ins>
          </w:p>
        </w:tc>
      </w:tr>
      <w:tr w:rsidR="007E7132" w14:paraId="50D21CA4" w14:textId="77777777" w:rsidTr="002A53ED">
        <w:trPr>
          <w:trHeight w:val="238"/>
          <w:ins w:id="10741" w:author="Mutali Nepfumbada" w:date="2022-11-27T22:29:00Z"/>
        </w:trPr>
        <w:tc>
          <w:tcPr>
            <w:tcW w:w="1273" w:type="pct"/>
            <w:shd w:val="clear" w:color="auto" w:fill="5F0500"/>
          </w:tcPr>
          <w:p w14:paraId="2AA67373" w14:textId="77777777" w:rsidR="007E7132" w:rsidRPr="00147D5D" w:rsidRDefault="007E7132" w:rsidP="002A53ED">
            <w:pPr>
              <w:rPr>
                <w:ins w:id="10742" w:author="Mutali Nepfumbada" w:date="2022-11-27T22:29:00Z"/>
                <w:b/>
                <w:bCs/>
                <w:lang w:eastAsia="en-US"/>
              </w:rPr>
            </w:pPr>
            <w:ins w:id="10743" w:author="Mutali Nepfumbada" w:date="2022-11-27T22:29:00Z">
              <w:r>
                <w:rPr>
                  <w:b/>
                  <w:bCs/>
                  <w:lang w:eastAsia="en-US"/>
                </w:rPr>
                <w:t>Month</w:t>
              </w:r>
            </w:ins>
          </w:p>
        </w:tc>
        <w:tc>
          <w:tcPr>
            <w:tcW w:w="1266" w:type="pct"/>
            <w:shd w:val="clear" w:color="auto" w:fill="5F0500"/>
          </w:tcPr>
          <w:p w14:paraId="4EA7C5B0" w14:textId="77777777" w:rsidR="007E7132" w:rsidRPr="00977093" w:rsidRDefault="007E7132" w:rsidP="002A53ED">
            <w:pPr>
              <w:jc w:val="center"/>
              <w:rPr>
                <w:ins w:id="10744" w:author="Mutali Nepfumbada" w:date="2022-11-27T22:29:00Z"/>
                <w:b/>
                <w:bCs/>
                <w:lang w:val="en-US"/>
              </w:rPr>
            </w:pPr>
            <w:ins w:id="10745" w:author="Mutali Nepfumbada" w:date="2022-11-27T22:29:00Z">
              <w:r w:rsidRPr="00977093">
                <w:rPr>
                  <w:b/>
                  <w:bCs/>
                </w:rPr>
                <w:t xml:space="preserve">Actual </w:t>
              </w:r>
            </w:ins>
          </w:p>
        </w:tc>
        <w:tc>
          <w:tcPr>
            <w:tcW w:w="1212" w:type="pct"/>
            <w:shd w:val="clear" w:color="auto" w:fill="5F0500"/>
          </w:tcPr>
          <w:p w14:paraId="1557D2A6" w14:textId="77777777" w:rsidR="007E7132" w:rsidRPr="00977093" w:rsidRDefault="007E7132" w:rsidP="002A53ED">
            <w:pPr>
              <w:jc w:val="center"/>
              <w:rPr>
                <w:ins w:id="10746" w:author="Mutali Nepfumbada" w:date="2022-11-27T22:29:00Z"/>
                <w:b/>
                <w:bCs/>
                <w:lang w:eastAsia="en-US"/>
              </w:rPr>
            </w:pPr>
            <w:ins w:id="10747" w:author="Mutali Nepfumbada" w:date="2022-11-27T22:29:00Z">
              <w:r w:rsidRPr="00977093">
                <w:rPr>
                  <w:b/>
                  <w:bCs/>
                </w:rPr>
                <w:t>Forecast</w:t>
              </w:r>
            </w:ins>
          </w:p>
        </w:tc>
        <w:tc>
          <w:tcPr>
            <w:tcW w:w="1249" w:type="pct"/>
            <w:shd w:val="clear" w:color="auto" w:fill="5F0500"/>
          </w:tcPr>
          <w:p w14:paraId="6538D862" w14:textId="77777777" w:rsidR="007E7132" w:rsidRPr="00977093" w:rsidRDefault="007E7132" w:rsidP="002A53ED">
            <w:pPr>
              <w:jc w:val="center"/>
              <w:rPr>
                <w:ins w:id="10748" w:author="Mutali Nepfumbada" w:date="2022-11-27T22:29:00Z"/>
                <w:b/>
                <w:bCs/>
                <w:lang w:eastAsia="en-US"/>
              </w:rPr>
            </w:pPr>
            <w:ins w:id="10749" w:author="Mutali Nepfumbada" w:date="2022-11-27T22:29:00Z">
              <w:r w:rsidRPr="00977093">
                <w:rPr>
                  <w:b/>
                  <w:bCs/>
                </w:rPr>
                <w:t>Delta (%)</w:t>
              </w:r>
            </w:ins>
          </w:p>
        </w:tc>
      </w:tr>
      <w:tr w:rsidR="007E7132" w14:paraId="7BEF41E7" w14:textId="77777777" w:rsidTr="002A53ED">
        <w:trPr>
          <w:trHeight w:val="121"/>
          <w:ins w:id="10750" w:author="Mutali Nepfumbada" w:date="2022-11-27T22:29:00Z"/>
        </w:trPr>
        <w:tc>
          <w:tcPr>
            <w:tcW w:w="5000" w:type="pct"/>
            <w:gridSpan w:val="4"/>
          </w:tcPr>
          <w:p w14:paraId="27A18EC7" w14:textId="77777777" w:rsidR="007E7132" w:rsidRDefault="007E7132" w:rsidP="002A53ED">
            <w:pPr>
              <w:jc w:val="center"/>
              <w:rPr>
                <w:ins w:id="10751" w:author="Mutali Nepfumbada" w:date="2022-11-27T22:29:00Z"/>
                <w:lang w:eastAsia="en-US"/>
              </w:rPr>
            </w:pPr>
            <w:ins w:id="10752" w:author="Mutali Nepfumbada" w:date="2022-11-27T22:29:00Z">
              <w:r w:rsidRPr="00DC29B7">
                <w:rPr>
                  <w:bCs/>
                  <w:lang w:val="en-US"/>
                </w:rPr>
                <w:t xml:space="preserve">{%tr for item in </w:t>
              </w:r>
              <w:r w:rsidRPr="00DF6ABC">
                <w:rPr>
                  <w:bCs/>
                  <w:lang w:val="en-US"/>
                </w:rPr>
                <w:t>VER</w:t>
              </w:r>
              <w:r>
                <w:rPr>
                  <w:bCs/>
                  <w:lang w:val="en-US"/>
                </w:rPr>
                <w:t>A</w:t>
              </w:r>
              <w:r w:rsidRPr="00DF6ABC">
                <w:rPr>
                  <w:bCs/>
                  <w:lang w:val="en-US"/>
                </w:rPr>
                <w:t>table_contents</w:t>
              </w:r>
              <w:r w:rsidRPr="00DC29B7">
                <w:rPr>
                  <w:bCs/>
                  <w:lang w:val="en-US"/>
                </w:rPr>
                <w:t>%}</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{{item.</w:t>
              </w:r>
              <w:r>
                <w:rPr>
                  <w:bCs/>
                  <w:lang w:val="en-US"/>
                </w:rPr>
                <w:t>Date</w:t>
              </w:r>
              <w:r w:rsidRPr="00DC29B7">
                <w:rPr>
                  <w:bCs/>
                  <w:lang w:val="en-US"/>
                </w:rPr>
                <w:t>}}</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item</w:t>
              </w:r>
              <w:r>
                <w:rPr>
                  <w:bCs/>
                  <w:lang w:val="en-US"/>
                </w:rPr>
                <w:t>. VERAA</w:t>
              </w:r>
              <w:r w:rsidRPr="00DC29B7">
                <w:rPr>
                  <w:bCs/>
                  <w:lang w:val="en-US"/>
                </w:rPr>
                <w:t>}}</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item</w:t>
              </w:r>
              <w:r>
                <w:rPr>
                  <w:bCs/>
                  <w:lang w:val="en-US"/>
                </w:rPr>
                <w:t>. VERAF}}</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{{item</w:t>
              </w:r>
              <w:r>
                <w:rPr>
                  <w:bCs/>
                  <w:lang w:val="en-US"/>
                </w:rPr>
                <w:t>. VERAV}}</w:t>
              </w:r>
            </w:ins>
          </w:p>
        </w:tc>
      </w:tr>
      <w:tr w:rsidR="007E7132" w14:paraId="4ACEB47B" w14:textId="77777777" w:rsidTr="002A53ED">
        <w:trPr>
          <w:trHeight w:val="121"/>
          <w:ins w:id="10762" w:author="Mutali Nepfumbada" w:date="2022-11-27T22:29:00Z"/>
        </w:trPr>
        <w:tc>
          <w:tcPr>
            <w:tcW w:w="5000" w:type="pct"/>
            <w:gridSpan w:val="4"/>
          </w:tcPr>
          <w:p w14:paraId="11858868" w14:textId="77777777" w:rsidR="007E7132" w:rsidRDefault="007E7132" w:rsidP="002A53ED">
            <w:pPr>
              <w:jc w:val="center"/>
              <w:rPr>
                <w:ins w:id="10763" w:author="Mutali Nepfumbada" w:date="2022-11-27T22:29:00Z"/>
                <w:lang w:eastAsia="en-US"/>
              </w:rPr>
            </w:pPr>
            <w:ins w:id="10764" w:author="Mutali Nepfumbada" w:date="2022-11-27T22:29:00Z">
              <w:r w:rsidRPr="00DC29B7">
                <w:rPr>
                  <w:bCs/>
                  <w:lang w:val="en-US"/>
                </w:rPr>
                <w:t>{%tr endfor %}</w:t>
              </w:r>
            </w:ins>
          </w:p>
        </w:tc>
      </w:tr>
    </w:tbl>
    <w:p w14:paraId="76EE9D16" w14:textId="77777777" w:rsidR="007E7132" w:rsidRDefault="007E7132" w:rsidP="007E7132">
      <w:pPr>
        <w:pStyle w:val="Caption"/>
        <w:rPr>
          <w:ins w:id="10765" w:author="Mutali Nepfumbada" w:date="2022-11-27T22:29:00Z"/>
        </w:rPr>
      </w:pPr>
      <w:bookmarkStart w:id="10766" w:name="_Toc120510271"/>
      <w:ins w:id="10767" w:author="Mutali Nepfumbada" w:date="2022-11-27T22:29: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Vergelegen</w:t>
        </w:r>
        <w:r w:rsidRPr="00953BC7">
          <w:t xml:space="preserve"> Availability and </w:t>
        </w:r>
        <w:r>
          <w:t>Guaranteed</w:t>
        </w:r>
        <w:bookmarkEnd w:id="10766"/>
      </w:ins>
    </w:p>
    <w:p w14:paraId="3B0D3CFE" w14:textId="77777777" w:rsidR="007E7132" w:rsidRPr="005E47CD" w:rsidRDefault="007E7132" w:rsidP="007E7132">
      <w:pPr>
        <w:jc w:val="center"/>
        <w:rPr>
          <w:ins w:id="10768" w:author="Mutali Nepfumbada" w:date="2022-11-27T22:29:00Z"/>
        </w:rPr>
      </w:pPr>
      <w:ins w:id="10769" w:author="Mutali Nepfumbada" w:date="2022-11-27T22:29:00Z">
        <w:r w:rsidRPr="009A25A7">
          <w:rPr>
            <w:lang w:eastAsia="en-US"/>
          </w:rPr>
          <w:t>{{</w:t>
        </w:r>
        <w:r>
          <w:rPr>
            <w:lang w:eastAsia="en-US"/>
          </w:rPr>
          <w:t>VERAImage</w:t>
        </w:r>
        <w:r w:rsidRPr="009A25A7">
          <w:rPr>
            <w:lang w:eastAsia="en-US"/>
          </w:rPr>
          <w:t>}}</w:t>
        </w:r>
      </w:ins>
    </w:p>
    <w:p w14:paraId="05E9BA9D" w14:textId="77777777" w:rsidR="007E7132" w:rsidRDefault="007E7132" w:rsidP="007E7132">
      <w:pPr>
        <w:pStyle w:val="Caption"/>
        <w:rPr>
          <w:ins w:id="10770" w:author="Mutali Nepfumbada" w:date="2022-11-27T22:29:00Z"/>
          <w:lang w:eastAsia="en-US"/>
        </w:rPr>
      </w:pPr>
      <w:ins w:id="10771" w:author="Mutali Nepfumbada" w:date="2022-11-27T22:29:00Z">
        <w:r w:rsidRPr="00953BC7">
          <w:lastRenderedPageBreak/>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w:t>
        </w:r>
        <w:r>
          <w:t xml:space="preserve"> Vergelegen</w:t>
        </w:r>
        <w:r w:rsidRPr="00953BC7">
          <w:t xml:space="preserve"> Availability </w:t>
        </w:r>
        <w:r>
          <w:t>Vs Forecast</w:t>
        </w:r>
      </w:ins>
    </w:p>
    <w:p w14:paraId="0D67B5AD" w14:textId="77777777" w:rsidR="00C3627C" w:rsidRPr="0078269D" w:rsidRDefault="00C3627C" w:rsidP="00C3627C"/>
    <w:p w14:paraId="5EB16C7C" w14:textId="2B998A79" w:rsidR="00C3627C" w:rsidRPr="0078269D" w:rsidRDefault="00C3627C" w:rsidP="00C3627C">
      <w:r w:rsidRPr="0078269D">
        <w:t>From the above table and graph, we can see that the plant has reached the minimum availability of 95</w:t>
      </w:r>
      <w:del w:id="10772" w:author="Chanda Nxumalo" w:date="2022-10-18T13:55:00Z">
        <w:r w:rsidR="00CE5D65" w:rsidRPr="0078269D">
          <w:delText xml:space="preserve"> </w:delText>
        </w:r>
      </w:del>
      <w:r w:rsidRPr="0078269D">
        <w:t xml:space="preserve">% for several months since COD. We note that the plant did not reach the minimum availability in November </w:t>
      </w:r>
      <w:r w:rsidR="006B0498" w:rsidRPr="0078269D">
        <w:t>2021</w:t>
      </w:r>
      <w:r w:rsidRPr="0078269D">
        <w:t xml:space="preserve">, June </w:t>
      </w:r>
      <w:r w:rsidR="006B0498" w:rsidRPr="0078269D">
        <w:t>2022</w:t>
      </w:r>
      <w:r w:rsidRPr="0078269D">
        <w:t xml:space="preserve">, July </w:t>
      </w:r>
      <w:r w:rsidR="006B0498" w:rsidRPr="0078269D">
        <w:t>2022</w:t>
      </w:r>
      <w:r w:rsidRPr="0078269D">
        <w:t xml:space="preserve"> and August </w:t>
      </w:r>
      <w:r w:rsidR="006B0498" w:rsidRPr="0078269D">
        <w:t>2022</w:t>
      </w:r>
      <w:r w:rsidRPr="0078269D">
        <w:t xml:space="preserve"> with a deviation of 3</w:t>
      </w:r>
      <w:r w:rsidR="00EB1FC6" w:rsidRPr="0078269D">
        <w:t xml:space="preserve">% </w:t>
      </w:r>
      <w:r w:rsidRPr="0078269D">
        <w:t>to 4</w:t>
      </w:r>
      <w:del w:id="10773" w:author="Chanda Nxumalo" w:date="2022-10-18T13:55:00Z">
        <w:r w:rsidR="00817362" w:rsidRPr="0078269D">
          <w:delText xml:space="preserve"> </w:delText>
        </w:r>
      </w:del>
      <w:r w:rsidRPr="0078269D">
        <w:t xml:space="preserve">% from the guaranteed availability. </w:t>
      </w:r>
      <w:ins w:id="10774" w:author="Chanda Nxumalo" w:date="2022-10-18T13:56:00Z">
        <w:r w:rsidR="00555F62" w:rsidRPr="0078269D">
          <w:t>Harmattan cannot confirm whether the power plants unavailability was due to unscheduled maintenance, as only one unscheduled event was reported.</w:t>
        </w:r>
      </w:ins>
    </w:p>
    <w:p w14:paraId="579BCB8E" w14:textId="77777777" w:rsidR="00C3627C" w:rsidRPr="0078269D" w:rsidRDefault="00C3627C" w:rsidP="00C3627C"/>
    <w:p w14:paraId="0EDCDFC1" w14:textId="7D10F46B" w:rsidR="00C3627C" w:rsidRPr="0078269D" w:rsidRDefault="00C3627C" w:rsidP="00C3627C">
      <w:r w:rsidRPr="0078269D">
        <w:t xml:space="preserve">We also note that the plant did not meet guaranteed availability in October </w:t>
      </w:r>
      <w:r w:rsidR="006B0498" w:rsidRPr="0078269D">
        <w:t>2021</w:t>
      </w:r>
      <w:r w:rsidRPr="0078269D">
        <w:t xml:space="preserve">, but this is </w:t>
      </w:r>
      <w:r w:rsidR="00CC49BD" w:rsidRPr="0078269D">
        <w:t>because</w:t>
      </w:r>
      <w:r w:rsidRPr="0078269D">
        <w:t xml:space="preserve"> the plant was only in operation for four days, resulting in a misstatement of 15.83</w:t>
      </w:r>
      <w:del w:id="10775" w:author="Chanda Nxumalo" w:date="2022-10-18T13:55:00Z">
        <w:r w:rsidR="00C85C27" w:rsidRPr="0078269D">
          <w:delText xml:space="preserve"> </w:delText>
        </w:r>
      </w:del>
      <w:r w:rsidRPr="0078269D">
        <w:t xml:space="preserve">% availability. </w:t>
      </w:r>
      <w:del w:id="10776" w:author="Chanda Nxumalo" w:date="2022-10-18T13:56:00Z">
        <w:r w:rsidRPr="0078269D">
          <w:delText xml:space="preserve">Harmattan cannot confirm whether the power </w:delText>
        </w:r>
        <w:r w:rsidR="001F2E95" w:rsidRPr="0078269D">
          <w:delText>plants</w:delText>
        </w:r>
        <w:r w:rsidRPr="0078269D">
          <w:delText xml:space="preserve"> unavailability was due to unscheduled maintenance, as only one unscheduled event was reported. </w:delText>
        </w:r>
      </w:del>
    </w:p>
    <w:p w14:paraId="4A80A86F" w14:textId="77777777" w:rsidR="00C3627C" w:rsidRPr="0078269D" w:rsidRDefault="00C3627C" w:rsidP="00C3627C"/>
    <w:p w14:paraId="59E4EE34" w14:textId="2BE17F19" w:rsidR="00722AFA" w:rsidRDefault="00C3627C" w:rsidP="00BF0BCA">
      <w:r w:rsidRPr="0078269D">
        <w:t xml:space="preserve">The </w:t>
      </w:r>
      <w:del w:id="10777" w:author="Mutali Nepfumbada" w:date="2022-10-14T06:32:00Z">
        <w:r w:rsidRPr="0078269D" w:rsidDel="0056434F">
          <w:delText>Operator</w:delText>
        </w:r>
      </w:del>
      <w:ins w:id="10778" w:author="Mutali Nepfumbada" w:date="2022-10-14T06:32:00Z">
        <w:r w:rsidR="0056434F" w:rsidRPr="0078269D">
          <w:t>Operator</w:t>
        </w:r>
      </w:ins>
      <w:r w:rsidRPr="0078269D">
        <w:t xml:space="preserve"> has indicated that the availability of the power plant was mainly affected by load shedding. Harmattan recommends that the </w:t>
      </w:r>
      <w:del w:id="10779" w:author="Mutali Nepfumbada" w:date="2022-10-14T06:32:00Z">
        <w:r w:rsidRPr="0078269D" w:rsidDel="0056434F">
          <w:delText>Operator</w:delText>
        </w:r>
      </w:del>
      <w:ins w:id="10780" w:author="Mutali Nepfumbada" w:date="2022-10-14T06:32:00Z">
        <w:r w:rsidR="0056434F" w:rsidRPr="0078269D">
          <w:t>Operator</w:t>
        </w:r>
      </w:ins>
      <w:r w:rsidRPr="0078269D">
        <w:t xml:space="preserve"> submit the unscheduled maintenance reports for the site to confirm that the unavailability was </w:t>
      </w:r>
      <w:ins w:id="10781" w:author="Justin Wimbush" w:date="2022-11-01T18:23:00Z">
        <w:r w:rsidR="00A85A8C">
          <w:t xml:space="preserve">solely </w:t>
        </w:r>
      </w:ins>
      <w:r w:rsidRPr="0078269D">
        <w:t xml:space="preserve">due </w:t>
      </w:r>
      <w:del w:id="10782" w:author="Justin Wimbush" w:date="2022-11-01T18:23:00Z">
        <w:r w:rsidRPr="0078269D">
          <w:delText xml:space="preserve">solely </w:delText>
        </w:r>
      </w:del>
      <w:r w:rsidRPr="0078269D">
        <w:t>to load shedding</w:t>
      </w:r>
      <w:r w:rsidR="00BF0BCA">
        <w:t>.</w:t>
      </w:r>
    </w:p>
    <w:p w14:paraId="23C7E933" w14:textId="77777777" w:rsidR="00BF0BCA" w:rsidRPr="0078269D" w:rsidRDefault="00BF0BCA" w:rsidP="00BF0BCA"/>
    <w:p w14:paraId="616BD05D" w14:textId="1246D1FE" w:rsidR="00C3627C" w:rsidRPr="0078269D" w:rsidRDefault="00C3627C" w:rsidP="00C3627C">
      <w:pPr>
        <w:pStyle w:val="Heading2"/>
      </w:pPr>
      <w:bookmarkStart w:id="10783" w:name="_Toc118269346"/>
      <w:r w:rsidRPr="0078269D">
        <w:t xml:space="preserve">Vergelegen Performance Ratio </w:t>
      </w:r>
      <w:ins w:id="10784" w:author="Chanda Nxumalo" w:date="2022-10-18T13:56:00Z">
        <w:r w:rsidR="00555F62">
          <w:t>v</w:t>
        </w:r>
      </w:ins>
      <w:del w:id="10785" w:author="Chanda Nxumalo" w:date="2022-10-18T13:56:00Z">
        <w:r w:rsidRPr="0078269D">
          <w:delText>V</w:delText>
        </w:r>
      </w:del>
      <w:r w:rsidRPr="0078269D">
        <w:t>s Forecast</w:t>
      </w:r>
      <w:bookmarkEnd w:id="10783"/>
    </w:p>
    <w:p w14:paraId="00256BC3" w14:textId="77777777" w:rsidR="00C3627C" w:rsidRPr="0078269D" w:rsidRDefault="00C3627C" w:rsidP="00C3627C">
      <w:pPr>
        <w:rPr>
          <w:lang w:eastAsia="en-US"/>
        </w:rPr>
      </w:pPr>
    </w:p>
    <w:p w14:paraId="36A3C180" w14:textId="1D8BEDB8" w:rsidR="00C3627C" w:rsidRDefault="000A37E5" w:rsidP="00C3627C">
      <w:pPr>
        <w:rPr>
          <w:ins w:id="10786" w:author="Mutali Nepfumbada" w:date="2022-11-27T22:31:00Z"/>
          <w:lang w:eastAsia="en-US"/>
        </w:rPr>
      </w:pPr>
      <w:bookmarkStart w:id="10787" w:name="_Hlk113816166"/>
      <w:bookmarkStart w:id="10788" w:name="_Hlk113815983"/>
      <w:ins w:id="10789" w:author="Mutali Nepfumbada" w:date="2022-10-14T09:05:00Z">
        <w:r w:rsidRPr="0078269D">
          <w:rPr>
            <w:lang w:eastAsia="en-US"/>
          </w:rPr>
          <w:t>The performance ratio was calculated by the SCADA system using the measured production and irradiation data. Harmattan has performed PR forecast adjustment</w:t>
        </w:r>
      </w:ins>
      <w:ins w:id="10790" w:author="Justin Wimbush" w:date="2022-11-01T18:23:00Z">
        <w:r w:rsidR="00322173">
          <w:rPr>
            <w:lang w:eastAsia="en-US"/>
          </w:rPr>
          <w:t>s</w:t>
        </w:r>
      </w:ins>
      <w:ins w:id="10791" w:author="Mutali Nepfumbada" w:date="2022-10-14T09:05:00Z">
        <w:r w:rsidRPr="0078269D">
          <w:rPr>
            <w:lang w:eastAsia="en-US"/>
          </w:rPr>
          <w:t xml:space="preserve"> since we have noted from the irradiation data that there are data gaps. This was performed using Equation 2 and the unavailability days were the same as the irradiation unavailability days since PR is dependent on the irradiation. The </w:t>
        </w:r>
      </w:ins>
      <w:del w:id="10792" w:author="Mutali Nepfumbada" w:date="2022-10-14T09:05:00Z">
        <w:r w:rsidR="00C3627C" w:rsidRPr="0078269D" w:rsidDel="000A37E5">
          <w:rPr>
            <w:lang w:eastAsia="en-US"/>
          </w:rPr>
          <w:delText xml:space="preserve">The following table and chart compare the Scada </w:delText>
        </w:r>
        <w:r w:rsidR="000B79BC" w:rsidRPr="0078269D" w:rsidDel="000A37E5">
          <w:rPr>
            <w:lang w:eastAsia="en-US"/>
          </w:rPr>
          <w:delText>performance ratio</w:delText>
        </w:r>
        <w:r w:rsidR="00C3627C" w:rsidRPr="0078269D" w:rsidDel="000A37E5">
          <w:rPr>
            <w:lang w:eastAsia="en-US"/>
          </w:rPr>
          <w:delText xml:space="preserve"> with the monthly forecast P50 PR </w:delText>
        </w:r>
        <w:r w:rsidR="000B79BC" w:rsidRPr="0078269D" w:rsidDel="000A37E5">
          <w:rPr>
            <w:lang w:eastAsia="en-US"/>
          </w:rPr>
          <w:delText>from</w:delText>
        </w:r>
        <w:r w:rsidR="00C3627C" w:rsidRPr="0078269D" w:rsidDel="000A37E5">
          <w:rPr>
            <w:lang w:eastAsia="en-US"/>
          </w:rPr>
          <w:delText xml:space="preserve"> the Helioscope </w:delText>
        </w:r>
        <w:r w:rsidR="000B79BC" w:rsidRPr="0078269D" w:rsidDel="000A37E5">
          <w:rPr>
            <w:lang w:eastAsia="en-US"/>
          </w:rPr>
          <w:delText>forecast</w:delText>
        </w:r>
        <w:r w:rsidR="00C3627C" w:rsidRPr="0078269D" w:rsidDel="000A37E5">
          <w:rPr>
            <w:lang w:eastAsia="en-US"/>
          </w:rPr>
          <w:delText xml:space="preserve"> report</w:delText>
        </w:r>
        <w:bookmarkEnd w:id="10787"/>
        <w:r w:rsidR="00C3627C" w:rsidRPr="0078269D" w:rsidDel="000A37E5">
          <w:rPr>
            <w:lang w:eastAsia="en-US"/>
          </w:rPr>
          <w:delText>.</w:delText>
        </w:r>
        <w:r w:rsidR="00CC7E38" w:rsidRPr="0078269D" w:rsidDel="000A37E5">
          <w:rPr>
            <w:lang w:eastAsia="en-US"/>
          </w:rPr>
          <w:delText xml:space="preserve"> T</w:delText>
        </w:r>
        <w:r w:rsidR="00735361" w:rsidRPr="0078269D" w:rsidDel="000A37E5">
          <w:rPr>
            <w:lang w:eastAsia="en-US"/>
          </w:rPr>
          <w:delText xml:space="preserve">he average </w:delText>
        </w:r>
      </w:del>
      <w:r w:rsidR="00735361" w:rsidRPr="0078269D">
        <w:rPr>
          <w:lang w:eastAsia="en-US"/>
        </w:rPr>
        <w:t>PR is 74</w:t>
      </w:r>
      <w:r w:rsidR="00C85C27" w:rsidRPr="0078269D">
        <w:rPr>
          <w:lang w:eastAsia="en-US"/>
        </w:rPr>
        <w:t xml:space="preserve"> </w:t>
      </w:r>
      <w:r w:rsidR="00991F2E" w:rsidRPr="0078269D">
        <w:rPr>
          <w:lang w:eastAsia="en-US"/>
        </w:rPr>
        <w:t>% with a deviation of</w:t>
      </w:r>
      <w:ins w:id="10793" w:author="Mutali Nepfumbada" w:date="2022-10-14T09:05:00Z">
        <w:r w:rsidRPr="0078269D">
          <w:rPr>
            <w:lang w:eastAsia="en-US"/>
          </w:rPr>
          <w:t xml:space="preserve"> 5.93</w:t>
        </w:r>
      </w:ins>
      <w:del w:id="10794" w:author="Mutali Nepfumbada" w:date="2022-10-14T09:05:00Z">
        <w:r w:rsidR="00991F2E" w:rsidRPr="0078269D" w:rsidDel="000A37E5">
          <w:rPr>
            <w:lang w:eastAsia="en-US"/>
          </w:rPr>
          <w:delText xml:space="preserve"> 9.07</w:delText>
        </w:r>
      </w:del>
      <w:r w:rsidR="00C85C27" w:rsidRPr="0078269D">
        <w:rPr>
          <w:lang w:eastAsia="en-US"/>
        </w:rPr>
        <w:t xml:space="preserve"> </w:t>
      </w:r>
      <w:r w:rsidR="00991F2E" w:rsidRPr="0078269D">
        <w:rPr>
          <w:lang w:eastAsia="en-US"/>
        </w:rPr>
        <w:t xml:space="preserve">% below the forecast. </w:t>
      </w:r>
    </w:p>
    <w:p w14:paraId="1C2B768D" w14:textId="77777777" w:rsidR="007E7132" w:rsidRPr="0078269D" w:rsidRDefault="007E7132" w:rsidP="00C3627C">
      <w:pPr>
        <w:rPr>
          <w:ins w:id="10795" w:author="Mutali Nepfumbada" w:date="2022-10-13T21:58:00Z"/>
          <w:lang w:eastAsia="en-US"/>
        </w:rPr>
      </w:pPr>
    </w:p>
    <w:tbl>
      <w:tblPr>
        <w:tblStyle w:val="TableGridLight"/>
        <w:tblW w:w="5000" w:type="pct"/>
        <w:tblLook w:val="04A0" w:firstRow="1" w:lastRow="0" w:firstColumn="1" w:lastColumn="0" w:noHBand="0" w:noVBand="1"/>
      </w:tblPr>
      <w:tblGrid>
        <w:gridCol w:w="2459"/>
        <w:gridCol w:w="2429"/>
        <w:gridCol w:w="2247"/>
        <w:gridCol w:w="2404"/>
      </w:tblGrid>
      <w:tr w:rsidR="007E7132" w:rsidRPr="007E7132" w14:paraId="1B71D8C4" w14:textId="77777777" w:rsidTr="002A53ED">
        <w:trPr>
          <w:trHeight w:val="243"/>
          <w:ins w:id="10796" w:author="Mutali Nepfumbada" w:date="2022-11-27T22:31:00Z"/>
        </w:trPr>
        <w:tc>
          <w:tcPr>
            <w:tcW w:w="5000" w:type="pct"/>
            <w:gridSpan w:val="4"/>
            <w:shd w:val="clear" w:color="auto" w:fill="5F0500"/>
          </w:tcPr>
          <w:p w14:paraId="140B9578" w14:textId="77777777" w:rsidR="007E7132" w:rsidRPr="007E7132" w:rsidRDefault="007E7132" w:rsidP="007E7132">
            <w:pPr>
              <w:jc w:val="center"/>
              <w:rPr>
                <w:ins w:id="10797" w:author="Mutali Nepfumbada" w:date="2022-11-27T22:31:00Z"/>
                <w:b/>
                <w:bCs/>
              </w:rPr>
            </w:pPr>
            <w:ins w:id="10798" w:author="Mutali Nepfumbada" w:date="2022-11-27T22:31:00Z">
              <w:r w:rsidRPr="007E7132">
                <w:rPr>
                  <w:b/>
                  <w:bCs/>
                </w:rPr>
                <w:t>Performance Ratio (%)</w:t>
              </w:r>
            </w:ins>
          </w:p>
        </w:tc>
      </w:tr>
      <w:tr w:rsidR="007E7132" w:rsidRPr="007E7132" w14:paraId="15626895" w14:textId="77777777" w:rsidTr="002A53ED">
        <w:trPr>
          <w:trHeight w:val="243"/>
          <w:ins w:id="10799" w:author="Mutali Nepfumbada" w:date="2022-11-27T22:31:00Z"/>
        </w:trPr>
        <w:tc>
          <w:tcPr>
            <w:tcW w:w="1289" w:type="pct"/>
            <w:shd w:val="clear" w:color="auto" w:fill="5F0500"/>
          </w:tcPr>
          <w:p w14:paraId="79958535" w14:textId="77777777" w:rsidR="007E7132" w:rsidRPr="007E7132" w:rsidRDefault="007E7132" w:rsidP="007E7132">
            <w:pPr>
              <w:jc w:val="left"/>
              <w:rPr>
                <w:ins w:id="10800" w:author="Mutali Nepfumbada" w:date="2022-11-27T22:31:00Z"/>
                <w:b/>
                <w:bCs/>
                <w:lang w:eastAsia="en-US"/>
              </w:rPr>
            </w:pPr>
            <w:ins w:id="10801" w:author="Mutali Nepfumbada" w:date="2022-11-27T22:31:00Z">
              <w:r w:rsidRPr="007E7132">
                <w:rPr>
                  <w:b/>
                  <w:bCs/>
                  <w:lang w:eastAsia="en-US"/>
                </w:rPr>
                <w:t>Month</w:t>
              </w:r>
            </w:ins>
          </w:p>
        </w:tc>
        <w:tc>
          <w:tcPr>
            <w:tcW w:w="1273" w:type="pct"/>
            <w:shd w:val="clear" w:color="auto" w:fill="5F0500"/>
          </w:tcPr>
          <w:p w14:paraId="78243052" w14:textId="77777777" w:rsidR="007E7132" w:rsidRPr="007E7132" w:rsidRDefault="007E7132" w:rsidP="007E7132">
            <w:pPr>
              <w:jc w:val="center"/>
              <w:rPr>
                <w:ins w:id="10802" w:author="Mutali Nepfumbada" w:date="2022-11-27T22:31:00Z"/>
                <w:b/>
                <w:bCs/>
                <w:lang w:val="en-US"/>
              </w:rPr>
            </w:pPr>
            <w:ins w:id="10803" w:author="Mutali Nepfumbada" w:date="2022-11-27T22:31:00Z">
              <w:r w:rsidRPr="007E7132">
                <w:rPr>
                  <w:b/>
                  <w:bCs/>
                </w:rPr>
                <w:t xml:space="preserve">Actual </w:t>
              </w:r>
            </w:ins>
          </w:p>
        </w:tc>
        <w:tc>
          <w:tcPr>
            <w:tcW w:w="1178" w:type="pct"/>
            <w:shd w:val="clear" w:color="auto" w:fill="5F0500"/>
          </w:tcPr>
          <w:p w14:paraId="1F5EB38D" w14:textId="77777777" w:rsidR="007E7132" w:rsidRPr="007E7132" w:rsidRDefault="007E7132" w:rsidP="007E7132">
            <w:pPr>
              <w:jc w:val="center"/>
              <w:rPr>
                <w:ins w:id="10804" w:author="Mutali Nepfumbada" w:date="2022-11-27T22:31:00Z"/>
                <w:b/>
                <w:bCs/>
                <w:lang w:val="en-US"/>
              </w:rPr>
            </w:pPr>
            <w:ins w:id="10805" w:author="Mutali Nepfumbada" w:date="2022-11-27T22:31:00Z">
              <w:r w:rsidRPr="007E7132">
                <w:rPr>
                  <w:b/>
                  <w:bCs/>
                </w:rPr>
                <w:t>Forecast</w:t>
              </w:r>
            </w:ins>
          </w:p>
        </w:tc>
        <w:tc>
          <w:tcPr>
            <w:tcW w:w="1260" w:type="pct"/>
            <w:shd w:val="clear" w:color="auto" w:fill="5F0500"/>
          </w:tcPr>
          <w:p w14:paraId="0F1AE225" w14:textId="77777777" w:rsidR="007E7132" w:rsidRPr="007E7132" w:rsidRDefault="007E7132" w:rsidP="007E7132">
            <w:pPr>
              <w:jc w:val="center"/>
              <w:rPr>
                <w:ins w:id="10806" w:author="Mutali Nepfumbada" w:date="2022-11-27T22:31:00Z"/>
                <w:b/>
                <w:bCs/>
                <w:lang w:eastAsia="en-US"/>
              </w:rPr>
            </w:pPr>
            <w:ins w:id="10807" w:author="Mutali Nepfumbada" w:date="2022-11-27T22:31:00Z">
              <w:r w:rsidRPr="007E7132">
                <w:rPr>
                  <w:b/>
                  <w:bCs/>
                </w:rPr>
                <w:t>Delta (%)</w:t>
              </w:r>
            </w:ins>
          </w:p>
        </w:tc>
      </w:tr>
      <w:tr w:rsidR="007E7132" w:rsidRPr="007E7132" w14:paraId="31834F89" w14:textId="77777777" w:rsidTr="002A53ED">
        <w:trPr>
          <w:trHeight w:val="123"/>
          <w:ins w:id="10808" w:author="Mutali Nepfumbada" w:date="2022-11-27T22:31:00Z"/>
        </w:trPr>
        <w:tc>
          <w:tcPr>
            <w:tcW w:w="5000" w:type="pct"/>
            <w:gridSpan w:val="4"/>
          </w:tcPr>
          <w:p w14:paraId="7B52C603" w14:textId="77777777" w:rsidR="007E7132" w:rsidRPr="007E7132" w:rsidRDefault="007E7132" w:rsidP="007E7132">
            <w:pPr>
              <w:jc w:val="center"/>
              <w:rPr>
                <w:ins w:id="10809" w:author="Mutali Nepfumbada" w:date="2022-11-27T22:31:00Z"/>
                <w:lang w:eastAsia="en-US"/>
              </w:rPr>
            </w:pPr>
            <w:ins w:id="10810" w:author="Mutali Nepfumbada" w:date="2022-11-27T22:31:00Z">
              <w:r w:rsidRPr="007E7132">
                <w:rPr>
                  <w:bCs/>
                  <w:lang w:val="en-US"/>
                </w:rPr>
                <w:t>{%tr for item in VERPRtable_contents%}</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{{item.Date}}</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item. VERPRA}}</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{{item. VERPRF }}</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{{item. VERPRV}}</w:t>
              </w:r>
            </w:ins>
          </w:p>
        </w:tc>
      </w:tr>
      <w:tr w:rsidR="007E7132" w:rsidRPr="007E7132" w14:paraId="15E3B718" w14:textId="77777777" w:rsidTr="002A53ED">
        <w:trPr>
          <w:trHeight w:val="123"/>
          <w:ins w:id="10820" w:author="Mutali Nepfumbada" w:date="2022-11-27T22:31:00Z"/>
        </w:trPr>
        <w:tc>
          <w:tcPr>
            <w:tcW w:w="5000" w:type="pct"/>
            <w:gridSpan w:val="4"/>
          </w:tcPr>
          <w:p w14:paraId="2F4219C7" w14:textId="77777777" w:rsidR="007E7132" w:rsidRPr="007E7132" w:rsidRDefault="007E7132" w:rsidP="007E7132">
            <w:pPr>
              <w:jc w:val="center"/>
              <w:rPr>
                <w:ins w:id="10821" w:author="Mutali Nepfumbada" w:date="2022-11-27T22:31:00Z"/>
                <w:lang w:eastAsia="en-US"/>
              </w:rPr>
            </w:pPr>
            <w:ins w:id="10822" w:author="Mutali Nepfumbada" w:date="2022-11-27T22:31:00Z">
              <w:r w:rsidRPr="007E7132">
                <w:rPr>
                  <w:bCs/>
                  <w:lang w:val="en-US"/>
                </w:rPr>
                <w:t>{%tr endfor %}</w:t>
              </w:r>
            </w:ins>
          </w:p>
        </w:tc>
      </w:tr>
    </w:tbl>
    <w:p w14:paraId="5BF3D85A" w14:textId="77777777" w:rsidR="007E7132" w:rsidRPr="007E7132" w:rsidRDefault="007E7132" w:rsidP="007E7132">
      <w:pPr>
        <w:spacing w:after="200"/>
        <w:jc w:val="center"/>
        <w:rPr>
          <w:ins w:id="10823" w:author="Mutali Nepfumbada" w:date="2022-11-27T22:31:00Z"/>
          <w:i/>
          <w:iCs/>
          <w:color w:val="5F0505"/>
          <w:sz w:val="18"/>
          <w:szCs w:val="18"/>
        </w:rPr>
      </w:pPr>
      <w:bookmarkStart w:id="10824" w:name="_Toc120510272"/>
      <w:ins w:id="10825" w:author="Mutali Nepfumbada" w:date="2022-11-27T22:31: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and Forecast</w:t>
        </w:r>
        <w:bookmarkEnd w:id="10824"/>
      </w:ins>
    </w:p>
    <w:p w14:paraId="34BFDD39" w14:textId="77777777" w:rsidR="007E7132" w:rsidRPr="007E7132" w:rsidRDefault="007E7132" w:rsidP="007E7132">
      <w:pPr>
        <w:jc w:val="center"/>
        <w:rPr>
          <w:ins w:id="10826" w:author="Mutali Nepfumbada" w:date="2022-11-27T22:31:00Z"/>
        </w:rPr>
      </w:pPr>
      <w:ins w:id="10827" w:author="Mutali Nepfumbada" w:date="2022-11-27T22:31:00Z">
        <w:r w:rsidRPr="007E7132">
          <w:rPr>
            <w:lang w:eastAsia="en-US"/>
          </w:rPr>
          <w:t>{{VER</w:t>
        </w:r>
        <w:r w:rsidRPr="007E7132">
          <w:rPr>
            <w:bCs/>
            <w:lang w:val="en-US"/>
          </w:rPr>
          <w:t>PR</w:t>
        </w:r>
        <w:r w:rsidRPr="007E7132">
          <w:rPr>
            <w:lang w:eastAsia="en-US"/>
          </w:rPr>
          <w:t>Image}}</w:t>
        </w:r>
      </w:ins>
    </w:p>
    <w:p w14:paraId="3F969618" w14:textId="77777777" w:rsidR="007E7132" w:rsidRPr="007E7132" w:rsidRDefault="007E7132" w:rsidP="007E7132">
      <w:pPr>
        <w:spacing w:after="200"/>
        <w:jc w:val="center"/>
        <w:rPr>
          <w:ins w:id="10828" w:author="Mutali Nepfumbada" w:date="2022-11-27T22:31:00Z"/>
          <w:i/>
          <w:iCs/>
          <w:color w:val="5F0505"/>
          <w:sz w:val="18"/>
          <w:szCs w:val="18"/>
        </w:rPr>
      </w:pPr>
      <w:ins w:id="10829" w:author="Mutali Nepfumbada" w:date="2022-11-27T22:31: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Vs Forecast</w:t>
        </w:r>
      </w:ins>
    </w:p>
    <w:p w14:paraId="32CB204B" w14:textId="77777777" w:rsidR="007C5819" w:rsidRPr="0078269D" w:rsidRDefault="007C5819" w:rsidP="00C3627C">
      <w:pPr>
        <w:rPr>
          <w:ins w:id="10830" w:author="Mutali Nepfumbada" w:date="2022-10-13T21:58:00Z"/>
          <w:lang w:eastAsia="en-US"/>
        </w:rPr>
      </w:pPr>
    </w:p>
    <w:p w14:paraId="7F72F377" w14:textId="4B1CE56A" w:rsidR="007C5819" w:rsidRPr="0078269D" w:rsidDel="00722AFA" w:rsidRDefault="007C5819" w:rsidP="00C3627C">
      <w:pPr>
        <w:rPr>
          <w:del w:id="10831" w:author="Mutali Nepfumbada" w:date="2022-10-13T22:00:00Z"/>
          <w:lang w:eastAsia="en-US"/>
        </w:rPr>
      </w:pPr>
    </w:p>
    <w:p w14:paraId="790797C0" w14:textId="0B7DE855" w:rsidR="00C85C27" w:rsidRPr="0078269D" w:rsidDel="00722AFA" w:rsidRDefault="00C85C27" w:rsidP="00C3627C">
      <w:pPr>
        <w:rPr>
          <w:del w:id="10832" w:author="Mutali Nepfumbada" w:date="2022-10-13T22:00:00Z"/>
          <w:lang w:eastAsia="en-US"/>
        </w:rPr>
      </w:pPr>
    </w:p>
    <w:tbl>
      <w:tblPr>
        <w:tblStyle w:val="TableGridLight"/>
        <w:tblW w:w="1929" w:type="pct"/>
        <w:jc w:val="center"/>
        <w:tblLook w:val="04A0" w:firstRow="1" w:lastRow="0" w:firstColumn="1" w:lastColumn="0" w:noHBand="0" w:noVBand="1"/>
        <w:tblPrChange w:id="10833" w:author="Mutali Nepfumbada" w:date="2022-10-12T06:02:00Z">
          <w:tblPr>
            <w:tblStyle w:val="TableGridLight"/>
            <w:tblW w:w="5000" w:type="pct"/>
            <w:tblLook w:val="04A0" w:firstRow="1" w:lastRow="0" w:firstColumn="1" w:lastColumn="0" w:noHBand="0" w:noVBand="1"/>
          </w:tblPr>
        </w:tblPrChange>
      </w:tblPr>
      <w:tblGrid>
        <w:gridCol w:w="864"/>
        <w:gridCol w:w="854"/>
        <w:gridCol w:w="900"/>
        <w:gridCol w:w="1062"/>
        <w:tblGridChange w:id="10834">
          <w:tblGrid>
            <w:gridCol w:w="2459"/>
            <w:gridCol w:w="2429"/>
            <w:gridCol w:w="2247"/>
            <w:gridCol w:w="2404"/>
          </w:tblGrid>
        </w:tblGridChange>
      </w:tblGrid>
      <w:tr w:rsidR="005E47CD" w:rsidRPr="0078269D" w:rsidDel="00722AFA" w14:paraId="740729B1" w14:textId="492BC0DD" w:rsidTr="00173257">
        <w:trPr>
          <w:trHeight w:val="235"/>
          <w:jc w:val="center"/>
          <w:del w:id="10835" w:author="Mutali Nepfumbada" w:date="2022-10-13T22:00:00Z"/>
          <w:trPrChange w:id="10836" w:author="Mutali Nepfumbada" w:date="2022-10-12T06:02:00Z">
            <w:trPr>
              <w:trHeight w:val="243"/>
            </w:trPr>
          </w:trPrChange>
        </w:trPr>
        <w:tc>
          <w:tcPr>
            <w:tcW w:w="5000" w:type="pct"/>
            <w:gridSpan w:val="4"/>
            <w:shd w:val="clear" w:color="auto" w:fill="5F0500"/>
            <w:tcPrChange w:id="10837" w:author="Mutali Nepfumbada" w:date="2022-10-12T06:02:00Z">
              <w:tcPr>
                <w:tcW w:w="5000" w:type="pct"/>
                <w:gridSpan w:val="4"/>
                <w:shd w:val="clear" w:color="auto" w:fill="5F0500"/>
              </w:tcPr>
            </w:tcPrChange>
          </w:tcPr>
          <w:p w14:paraId="088F1437" w14:textId="7C078FFC" w:rsidR="005E47CD" w:rsidRPr="0078269D" w:rsidDel="00722AFA" w:rsidRDefault="005E47CD">
            <w:pPr>
              <w:jc w:val="center"/>
              <w:rPr>
                <w:del w:id="10838" w:author="Mutali Nepfumbada" w:date="2022-10-13T22:00:00Z"/>
                <w:b/>
                <w:bCs/>
              </w:rPr>
            </w:pPr>
            <w:del w:id="10839" w:author="Mutali Nepfumbada" w:date="2022-10-13T22:00:00Z">
              <w:r w:rsidRPr="0078269D" w:rsidDel="00722AFA">
                <w:rPr>
                  <w:b/>
                  <w:bCs/>
                </w:rPr>
                <w:delText>Performance Ratio (%)</w:delText>
              </w:r>
            </w:del>
          </w:p>
        </w:tc>
      </w:tr>
      <w:tr w:rsidR="005E47CD" w:rsidRPr="0078269D" w:rsidDel="00722AFA" w14:paraId="3A65A637" w14:textId="20DB3034" w:rsidTr="00173257">
        <w:trPr>
          <w:trHeight w:val="235"/>
          <w:jc w:val="center"/>
          <w:del w:id="10840" w:author="Mutali Nepfumbada" w:date="2022-10-13T22:00:00Z"/>
          <w:trPrChange w:id="10841" w:author="Mutali Nepfumbada" w:date="2022-10-12T06:02:00Z">
            <w:trPr>
              <w:trHeight w:val="243"/>
            </w:trPr>
          </w:trPrChange>
        </w:trPr>
        <w:tc>
          <w:tcPr>
            <w:tcW w:w="1175" w:type="pct"/>
            <w:shd w:val="clear" w:color="auto" w:fill="5F0500"/>
            <w:tcPrChange w:id="10842" w:author="Mutali Nepfumbada" w:date="2022-10-12T06:02:00Z">
              <w:tcPr>
                <w:tcW w:w="1289" w:type="pct"/>
                <w:shd w:val="clear" w:color="auto" w:fill="5F0500"/>
              </w:tcPr>
            </w:tcPrChange>
          </w:tcPr>
          <w:p w14:paraId="51D74F7B" w14:textId="4F7A609B" w:rsidR="005E47CD" w:rsidRPr="0078269D" w:rsidDel="00722AFA" w:rsidRDefault="005E47CD">
            <w:pPr>
              <w:rPr>
                <w:del w:id="10843" w:author="Mutali Nepfumbada" w:date="2022-10-13T22:00:00Z"/>
                <w:b/>
                <w:bCs/>
                <w:lang w:eastAsia="en-US"/>
              </w:rPr>
            </w:pPr>
            <w:del w:id="10844" w:author="Mutali Nepfumbada" w:date="2022-10-13T22:00:00Z">
              <w:r w:rsidRPr="0078269D" w:rsidDel="00722AFA">
                <w:rPr>
                  <w:b/>
                  <w:bCs/>
                  <w:lang w:eastAsia="en-US"/>
                </w:rPr>
                <w:delText>Month</w:delText>
              </w:r>
            </w:del>
          </w:p>
        </w:tc>
        <w:tc>
          <w:tcPr>
            <w:tcW w:w="1160" w:type="pct"/>
            <w:shd w:val="clear" w:color="auto" w:fill="5F0500"/>
            <w:tcPrChange w:id="10845" w:author="Mutali Nepfumbada" w:date="2022-10-12T06:02:00Z">
              <w:tcPr>
                <w:tcW w:w="1273" w:type="pct"/>
                <w:shd w:val="clear" w:color="auto" w:fill="5F0500"/>
              </w:tcPr>
            </w:tcPrChange>
          </w:tcPr>
          <w:p w14:paraId="4C10F5FA" w14:textId="30F5F4AB" w:rsidR="005E47CD" w:rsidRPr="0078269D" w:rsidDel="00722AFA" w:rsidRDefault="005E47CD">
            <w:pPr>
              <w:jc w:val="center"/>
              <w:rPr>
                <w:del w:id="10846" w:author="Mutali Nepfumbada" w:date="2022-10-13T22:00:00Z"/>
                <w:b/>
                <w:bCs/>
                <w:lang w:val="en-US"/>
              </w:rPr>
            </w:pPr>
            <w:del w:id="10847" w:author="Mutali Nepfumbada" w:date="2022-10-13T22:00:00Z">
              <w:r w:rsidRPr="0078269D" w:rsidDel="00722AFA">
                <w:rPr>
                  <w:b/>
                  <w:bCs/>
                </w:rPr>
                <w:delText xml:space="preserve">Actual </w:delText>
              </w:r>
            </w:del>
          </w:p>
        </w:tc>
        <w:tc>
          <w:tcPr>
            <w:tcW w:w="1222" w:type="pct"/>
            <w:shd w:val="clear" w:color="auto" w:fill="5F0500"/>
            <w:tcPrChange w:id="10848" w:author="Mutali Nepfumbada" w:date="2022-10-12T06:02:00Z">
              <w:tcPr>
                <w:tcW w:w="1178" w:type="pct"/>
                <w:shd w:val="clear" w:color="auto" w:fill="5F0500"/>
              </w:tcPr>
            </w:tcPrChange>
          </w:tcPr>
          <w:p w14:paraId="41B95EEC" w14:textId="4011BBA9" w:rsidR="005E47CD" w:rsidRPr="0078269D" w:rsidDel="00722AFA" w:rsidRDefault="005E47CD">
            <w:pPr>
              <w:jc w:val="center"/>
              <w:rPr>
                <w:del w:id="10849" w:author="Mutali Nepfumbada" w:date="2022-10-13T22:00:00Z"/>
                <w:b/>
                <w:bCs/>
                <w:lang w:val="en-US"/>
              </w:rPr>
            </w:pPr>
            <w:del w:id="10850" w:author="Mutali Nepfumbada" w:date="2022-10-13T22:00:00Z">
              <w:r w:rsidRPr="0078269D" w:rsidDel="00722AFA">
                <w:rPr>
                  <w:b/>
                  <w:bCs/>
                </w:rPr>
                <w:delText>Forecast</w:delText>
              </w:r>
            </w:del>
          </w:p>
        </w:tc>
        <w:tc>
          <w:tcPr>
            <w:tcW w:w="1443" w:type="pct"/>
            <w:shd w:val="clear" w:color="auto" w:fill="5F0500"/>
            <w:tcPrChange w:id="10851" w:author="Mutali Nepfumbada" w:date="2022-10-12T06:02:00Z">
              <w:tcPr>
                <w:tcW w:w="1260" w:type="pct"/>
                <w:shd w:val="clear" w:color="auto" w:fill="5F0500"/>
              </w:tcPr>
            </w:tcPrChange>
          </w:tcPr>
          <w:p w14:paraId="7F7B5B2C" w14:textId="0C973BBB" w:rsidR="005E47CD" w:rsidRPr="0078269D" w:rsidDel="00722AFA" w:rsidRDefault="005E47CD">
            <w:pPr>
              <w:jc w:val="center"/>
              <w:rPr>
                <w:del w:id="10852" w:author="Mutali Nepfumbada" w:date="2022-10-13T22:00:00Z"/>
                <w:b/>
                <w:bCs/>
                <w:lang w:eastAsia="en-US"/>
              </w:rPr>
            </w:pPr>
            <w:del w:id="10853" w:author="Mutali Nepfumbada" w:date="2022-10-13T22:00:00Z">
              <w:r w:rsidRPr="0078269D" w:rsidDel="00722AFA">
                <w:rPr>
                  <w:b/>
                  <w:bCs/>
                </w:rPr>
                <w:delText>Delta (%)</w:delText>
              </w:r>
            </w:del>
          </w:p>
        </w:tc>
      </w:tr>
      <w:tr w:rsidR="005E47CD" w:rsidRPr="0078269D" w:rsidDel="00722AFA" w14:paraId="7B74D1B9" w14:textId="5D4619CB" w:rsidTr="00173257">
        <w:trPr>
          <w:trHeight w:val="112"/>
          <w:jc w:val="center"/>
          <w:del w:id="10854" w:author="Mutali Nepfumbada" w:date="2022-10-13T22:00:00Z"/>
          <w:trPrChange w:id="10855" w:author="Mutali Nepfumbada" w:date="2022-10-12T06:02:00Z">
            <w:trPr>
              <w:trHeight w:val="116"/>
            </w:trPr>
          </w:trPrChange>
        </w:trPr>
        <w:tc>
          <w:tcPr>
            <w:tcW w:w="1175" w:type="pct"/>
            <w:tcPrChange w:id="10856" w:author="Mutali Nepfumbada" w:date="2022-10-12T06:02:00Z">
              <w:tcPr>
                <w:tcW w:w="1289" w:type="pct"/>
              </w:tcPr>
            </w:tcPrChange>
          </w:tcPr>
          <w:p w14:paraId="04DABB42" w14:textId="6EAED0F1" w:rsidR="005E47CD" w:rsidRPr="0078269D" w:rsidDel="00722AFA" w:rsidRDefault="005E47CD">
            <w:pPr>
              <w:rPr>
                <w:del w:id="10857" w:author="Mutali Nepfumbada" w:date="2022-10-13T22:00:00Z"/>
                <w:lang w:eastAsia="en-US"/>
              </w:rPr>
            </w:pPr>
            <w:del w:id="10858" w:author="Mutali Nepfumbada" w:date="2022-10-13T22:00:00Z">
              <w:r w:rsidRPr="0078269D" w:rsidDel="00722AFA">
                <w:rPr>
                  <w:bCs/>
                  <w:lang w:val="en-US"/>
                </w:rPr>
                <w:delText>Apr 22</w:delText>
              </w:r>
            </w:del>
          </w:p>
        </w:tc>
        <w:tc>
          <w:tcPr>
            <w:tcW w:w="1160" w:type="pct"/>
            <w:tcPrChange w:id="10859" w:author="Mutali Nepfumbada" w:date="2022-10-12T06:02:00Z">
              <w:tcPr>
                <w:tcW w:w="1273" w:type="pct"/>
              </w:tcPr>
            </w:tcPrChange>
          </w:tcPr>
          <w:p w14:paraId="564E82B4" w14:textId="6B7A09CB" w:rsidR="005E47CD" w:rsidRPr="0078269D" w:rsidDel="00722AFA" w:rsidRDefault="005E47CD">
            <w:pPr>
              <w:jc w:val="center"/>
              <w:rPr>
                <w:del w:id="10860" w:author="Mutali Nepfumbada" w:date="2022-10-13T22:00:00Z"/>
                <w:lang w:eastAsia="en-US"/>
              </w:rPr>
            </w:pPr>
            <w:del w:id="10861" w:author="Mutali Nepfumbada" w:date="2022-10-13T22:00:00Z">
              <w:r w:rsidRPr="0078269D" w:rsidDel="00722AFA">
                <w:rPr>
                  <w:bCs/>
                  <w:lang w:val="en-US"/>
                </w:rPr>
                <w:delText>73</w:delText>
              </w:r>
            </w:del>
          </w:p>
        </w:tc>
        <w:tc>
          <w:tcPr>
            <w:tcW w:w="1222" w:type="pct"/>
            <w:tcPrChange w:id="10862" w:author="Mutali Nepfumbada" w:date="2022-10-12T06:02:00Z">
              <w:tcPr>
                <w:tcW w:w="1178" w:type="pct"/>
              </w:tcPr>
            </w:tcPrChange>
          </w:tcPr>
          <w:p w14:paraId="1CF92848" w14:textId="1D0A5AB7" w:rsidR="005E47CD" w:rsidRPr="0078269D" w:rsidDel="00722AFA" w:rsidRDefault="005E47CD">
            <w:pPr>
              <w:jc w:val="center"/>
              <w:rPr>
                <w:del w:id="10863" w:author="Mutali Nepfumbada" w:date="2022-10-13T22:00:00Z"/>
                <w:lang w:eastAsia="en-US"/>
              </w:rPr>
            </w:pPr>
            <w:del w:id="10864" w:author="Mutali Nepfumbada" w:date="2022-10-13T22:00:00Z">
              <w:r w:rsidRPr="0078269D" w:rsidDel="00722AFA">
                <w:rPr>
                  <w:bCs/>
                  <w:lang w:val="en-US"/>
                </w:rPr>
                <w:delText>80</w:delText>
              </w:r>
            </w:del>
          </w:p>
        </w:tc>
        <w:tc>
          <w:tcPr>
            <w:tcW w:w="1443" w:type="pct"/>
            <w:tcPrChange w:id="10865" w:author="Mutali Nepfumbada" w:date="2022-10-12T06:02:00Z">
              <w:tcPr>
                <w:tcW w:w="1260" w:type="pct"/>
              </w:tcPr>
            </w:tcPrChange>
          </w:tcPr>
          <w:p w14:paraId="1D8B136C" w14:textId="07C2F538" w:rsidR="005E47CD" w:rsidRPr="0078269D" w:rsidDel="00722AFA" w:rsidRDefault="005E47CD">
            <w:pPr>
              <w:jc w:val="center"/>
              <w:rPr>
                <w:del w:id="10866" w:author="Mutali Nepfumbada" w:date="2022-10-13T22:00:00Z"/>
                <w:color w:val="FF0000"/>
                <w:lang w:eastAsia="en-US"/>
              </w:rPr>
            </w:pPr>
            <w:del w:id="10867" w:author="Mutali Nepfumbada" w:date="2022-10-13T22:00:00Z">
              <w:r w:rsidRPr="0078269D" w:rsidDel="00722AFA">
                <w:rPr>
                  <w:color w:val="FF0000"/>
                  <w:lang w:val="en-US"/>
                </w:rPr>
                <w:delText>-8.4</w:delText>
              </w:r>
            </w:del>
          </w:p>
        </w:tc>
      </w:tr>
      <w:tr w:rsidR="005E47CD" w:rsidRPr="0078269D" w:rsidDel="00722AFA" w14:paraId="025AA1B1" w14:textId="1AC48566" w:rsidTr="00173257">
        <w:trPr>
          <w:trHeight w:val="112"/>
          <w:jc w:val="center"/>
          <w:del w:id="10868" w:author="Mutali Nepfumbada" w:date="2022-10-13T22:00:00Z"/>
          <w:trPrChange w:id="10869" w:author="Mutali Nepfumbada" w:date="2022-10-12T06:02:00Z">
            <w:trPr>
              <w:trHeight w:val="116"/>
            </w:trPr>
          </w:trPrChange>
        </w:trPr>
        <w:tc>
          <w:tcPr>
            <w:tcW w:w="1175" w:type="pct"/>
            <w:tcPrChange w:id="10870" w:author="Mutali Nepfumbada" w:date="2022-10-12T06:02:00Z">
              <w:tcPr>
                <w:tcW w:w="1289" w:type="pct"/>
              </w:tcPr>
            </w:tcPrChange>
          </w:tcPr>
          <w:p w14:paraId="4B9EAEF3" w14:textId="0A727457" w:rsidR="005E47CD" w:rsidRPr="0078269D" w:rsidDel="00722AFA" w:rsidRDefault="005E47CD">
            <w:pPr>
              <w:rPr>
                <w:del w:id="10871" w:author="Mutali Nepfumbada" w:date="2022-10-13T22:00:00Z"/>
                <w:lang w:eastAsia="en-US"/>
              </w:rPr>
            </w:pPr>
            <w:del w:id="10872" w:author="Mutali Nepfumbada" w:date="2022-10-13T22:00:00Z">
              <w:r w:rsidRPr="0078269D" w:rsidDel="00722AFA">
                <w:rPr>
                  <w:bCs/>
                  <w:lang w:val="en-US"/>
                </w:rPr>
                <w:delText>May 22</w:delText>
              </w:r>
            </w:del>
          </w:p>
        </w:tc>
        <w:tc>
          <w:tcPr>
            <w:tcW w:w="1160" w:type="pct"/>
            <w:tcPrChange w:id="10873" w:author="Mutali Nepfumbada" w:date="2022-10-12T06:02:00Z">
              <w:tcPr>
                <w:tcW w:w="1273" w:type="pct"/>
              </w:tcPr>
            </w:tcPrChange>
          </w:tcPr>
          <w:p w14:paraId="21AA8D26" w14:textId="03F5FFF2" w:rsidR="005E47CD" w:rsidRPr="0078269D" w:rsidDel="00722AFA" w:rsidRDefault="005E47CD">
            <w:pPr>
              <w:jc w:val="center"/>
              <w:rPr>
                <w:del w:id="10874" w:author="Mutali Nepfumbada" w:date="2022-10-13T22:00:00Z"/>
                <w:lang w:eastAsia="en-US"/>
              </w:rPr>
            </w:pPr>
            <w:del w:id="10875" w:author="Mutali Nepfumbada" w:date="2022-10-13T22:00:00Z">
              <w:r w:rsidRPr="0078269D" w:rsidDel="00722AFA">
                <w:rPr>
                  <w:bCs/>
                  <w:lang w:val="en-US"/>
                </w:rPr>
                <w:delText>78</w:delText>
              </w:r>
            </w:del>
          </w:p>
        </w:tc>
        <w:tc>
          <w:tcPr>
            <w:tcW w:w="1222" w:type="pct"/>
            <w:tcPrChange w:id="10876" w:author="Mutali Nepfumbada" w:date="2022-10-12T06:02:00Z">
              <w:tcPr>
                <w:tcW w:w="1178" w:type="pct"/>
              </w:tcPr>
            </w:tcPrChange>
          </w:tcPr>
          <w:p w14:paraId="26F5C1B9" w14:textId="38FDD6C3" w:rsidR="005E47CD" w:rsidRPr="0078269D" w:rsidDel="00722AFA" w:rsidRDefault="005E47CD">
            <w:pPr>
              <w:jc w:val="center"/>
              <w:rPr>
                <w:del w:id="10877" w:author="Mutali Nepfumbada" w:date="2022-10-13T22:00:00Z"/>
                <w:lang w:eastAsia="en-US"/>
              </w:rPr>
            </w:pPr>
            <w:del w:id="10878" w:author="Mutali Nepfumbada" w:date="2022-10-13T22:00:00Z">
              <w:r w:rsidRPr="0078269D" w:rsidDel="00722AFA">
                <w:rPr>
                  <w:bCs/>
                  <w:lang w:val="en-US"/>
                </w:rPr>
                <w:delText>81</w:delText>
              </w:r>
            </w:del>
          </w:p>
        </w:tc>
        <w:tc>
          <w:tcPr>
            <w:tcW w:w="1443" w:type="pct"/>
            <w:tcPrChange w:id="10879" w:author="Mutali Nepfumbada" w:date="2022-10-12T06:02:00Z">
              <w:tcPr>
                <w:tcW w:w="1260" w:type="pct"/>
              </w:tcPr>
            </w:tcPrChange>
          </w:tcPr>
          <w:p w14:paraId="3D15A4A8" w14:textId="07CB3BDF" w:rsidR="005E47CD" w:rsidRPr="0078269D" w:rsidDel="00722AFA" w:rsidRDefault="005E47CD">
            <w:pPr>
              <w:jc w:val="center"/>
              <w:rPr>
                <w:del w:id="10880" w:author="Mutali Nepfumbada" w:date="2022-10-13T22:00:00Z"/>
                <w:color w:val="FF0000"/>
                <w:lang w:eastAsia="en-US"/>
              </w:rPr>
            </w:pPr>
            <w:del w:id="10881" w:author="Mutali Nepfumbada" w:date="2022-10-13T22:00:00Z">
              <w:r w:rsidRPr="0078269D" w:rsidDel="00722AFA">
                <w:rPr>
                  <w:color w:val="FF0000"/>
                  <w:lang w:val="en-US"/>
                </w:rPr>
                <w:delText>-4.21</w:delText>
              </w:r>
            </w:del>
          </w:p>
        </w:tc>
      </w:tr>
      <w:tr w:rsidR="005E47CD" w:rsidRPr="0078269D" w:rsidDel="00722AFA" w14:paraId="7255DE72" w14:textId="206CB456" w:rsidTr="00173257">
        <w:trPr>
          <w:trHeight w:val="112"/>
          <w:jc w:val="center"/>
          <w:del w:id="10882" w:author="Mutali Nepfumbada" w:date="2022-10-13T22:00:00Z"/>
          <w:trPrChange w:id="10883" w:author="Mutali Nepfumbada" w:date="2022-10-12T06:02:00Z">
            <w:trPr>
              <w:trHeight w:val="116"/>
            </w:trPr>
          </w:trPrChange>
        </w:trPr>
        <w:tc>
          <w:tcPr>
            <w:tcW w:w="1175" w:type="pct"/>
            <w:tcPrChange w:id="10884" w:author="Mutali Nepfumbada" w:date="2022-10-12T06:02:00Z">
              <w:tcPr>
                <w:tcW w:w="1289" w:type="pct"/>
              </w:tcPr>
            </w:tcPrChange>
          </w:tcPr>
          <w:p w14:paraId="69F9C2EA" w14:textId="722B40D3" w:rsidR="005E47CD" w:rsidRPr="0078269D" w:rsidDel="00722AFA" w:rsidRDefault="005E47CD">
            <w:pPr>
              <w:rPr>
                <w:del w:id="10885" w:author="Mutali Nepfumbada" w:date="2022-10-13T22:00:00Z"/>
                <w:lang w:eastAsia="en-US"/>
              </w:rPr>
            </w:pPr>
            <w:del w:id="10886" w:author="Mutali Nepfumbada" w:date="2022-10-13T22:00:00Z">
              <w:r w:rsidRPr="0078269D" w:rsidDel="00722AFA">
                <w:rPr>
                  <w:bCs/>
                  <w:lang w:val="en-US"/>
                </w:rPr>
                <w:delText>Jun 22</w:delText>
              </w:r>
            </w:del>
          </w:p>
        </w:tc>
        <w:tc>
          <w:tcPr>
            <w:tcW w:w="1160" w:type="pct"/>
            <w:tcPrChange w:id="10887" w:author="Mutali Nepfumbada" w:date="2022-10-12T06:02:00Z">
              <w:tcPr>
                <w:tcW w:w="1273" w:type="pct"/>
              </w:tcPr>
            </w:tcPrChange>
          </w:tcPr>
          <w:p w14:paraId="2DB76D05" w14:textId="69FE4F48" w:rsidR="005E47CD" w:rsidRPr="0078269D" w:rsidDel="00722AFA" w:rsidRDefault="005E47CD">
            <w:pPr>
              <w:jc w:val="center"/>
              <w:rPr>
                <w:del w:id="10888" w:author="Mutali Nepfumbada" w:date="2022-10-13T22:00:00Z"/>
                <w:lang w:eastAsia="en-US"/>
              </w:rPr>
            </w:pPr>
            <w:del w:id="10889" w:author="Mutali Nepfumbada" w:date="2022-10-13T22:00:00Z">
              <w:r w:rsidRPr="0078269D" w:rsidDel="00722AFA">
                <w:rPr>
                  <w:bCs/>
                  <w:lang w:val="en-US"/>
                </w:rPr>
                <w:delText>68</w:delText>
              </w:r>
            </w:del>
          </w:p>
        </w:tc>
        <w:tc>
          <w:tcPr>
            <w:tcW w:w="1222" w:type="pct"/>
            <w:tcPrChange w:id="10890" w:author="Mutali Nepfumbada" w:date="2022-10-12T06:02:00Z">
              <w:tcPr>
                <w:tcW w:w="1178" w:type="pct"/>
              </w:tcPr>
            </w:tcPrChange>
          </w:tcPr>
          <w:p w14:paraId="70DE1368" w14:textId="61F9D22A" w:rsidR="005E47CD" w:rsidRPr="0078269D" w:rsidDel="00722AFA" w:rsidRDefault="005E47CD">
            <w:pPr>
              <w:jc w:val="center"/>
              <w:rPr>
                <w:del w:id="10891" w:author="Mutali Nepfumbada" w:date="2022-10-13T22:00:00Z"/>
                <w:lang w:eastAsia="en-US"/>
              </w:rPr>
            </w:pPr>
            <w:del w:id="10892" w:author="Mutali Nepfumbada" w:date="2022-10-13T22:00:00Z">
              <w:r w:rsidRPr="0078269D" w:rsidDel="00722AFA">
                <w:rPr>
                  <w:bCs/>
                  <w:lang w:val="en-US"/>
                </w:rPr>
                <w:delText>82</w:delText>
              </w:r>
            </w:del>
          </w:p>
        </w:tc>
        <w:tc>
          <w:tcPr>
            <w:tcW w:w="1443" w:type="pct"/>
            <w:tcPrChange w:id="10893" w:author="Mutali Nepfumbada" w:date="2022-10-12T06:02:00Z">
              <w:tcPr>
                <w:tcW w:w="1260" w:type="pct"/>
              </w:tcPr>
            </w:tcPrChange>
          </w:tcPr>
          <w:p w14:paraId="129B7EA3" w14:textId="54BE37BA" w:rsidR="005E47CD" w:rsidRPr="0078269D" w:rsidDel="00722AFA" w:rsidRDefault="005E47CD">
            <w:pPr>
              <w:jc w:val="center"/>
              <w:rPr>
                <w:del w:id="10894" w:author="Mutali Nepfumbada" w:date="2022-10-13T22:00:00Z"/>
                <w:color w:val="FF0000"/>
                <w:lang w:eastAsia="en-US"/>
              </w:rPr>
            </w:pPr>
            <w:del w:id="10895" w:author="Mutali Nepfumbada" w:date="2022-10-13T22:00:00Z">
              <w:r w:rsidRPr="0078269D" w:rsidDel="00722AFA">
                <w:rPr>
                  <w:color w:val="FF0000"/>
                  <w:lang w:val="en-US"/>
                </w:rPr>
                <w:delText>-16.58</w:delText>
              </w:r>
            </w:del>
          </w:p>
        </w:tc>
      </w:tr>
      <w:tr w:rsidR="005E47CD" w:rsidRPr="0078269D" w:rsidDel="00722AFA" w14:paraId="6DA9C328" w14:textId="5353E67E" w:rsidTr="00173257">
        <w:trPr>
          <w:trHeight w:val="112"/>
          <w:jc w:val="center"/>
          <w:del w:id="10896" w:author="Mutali Nepfumbada" w:date="2022-10-13T22:00:00Z"/>
          <w:trPrChange w:id="10897" w:author="Mutali Nepfumbada" w:date="2022-10-12T06:02:00Z">
            <w:trPr>
              <w:trHeight w:val="116"/>
            </w:trPr>
          </w:trPrChange>
        </w:trPr>
        <w:tc>
          <w:tcPr>
            <w:tcW w:w="1175" w:type="pct"/>
            <w:tcPrChange w:id="10898" w:author="Mutali Nepfumbada" w:date="2022-10-12T06:02:00Z">
              <w:tcPr>
                <w:tcW w:w="1289" w:type="pct"/>
              </w:tcPr>
            </w:tcPrChange>
          </w:tcPr>
          <w:p w14:paraId="6343B432" w14:textId="45704E6D" w:rsidR="005E47CD" w:rsidRPr="0078269D" w:rsidDel="00722AFA" w:rsidRDefault="005E47CD">
            <w:pPr>
              <w:rPr>
                <w:del w:id="10899" w:author="Mutali Nepfumbada" w:date="2022-10-13T22:00:00Z"/>
                <w:lang w:eastAsia="en-US"/>
              </w:rPr>
            </w:pPr>
            <w:del w:id="10900" w:author="Mutali Nepfumbada" w:date="2022-10-13T22:00:00Z">
              <w:r w:rsidRPr="0078269D" w:rsidDel="00722AFA">
                <w:rPr>
                  <w:bCs/>
                  <w:lang w:val="en-US"/>
                </w:rPr>
                <w:delText>Jul 22</w:delText>
              </w:r>
            </w:del>
          </w:p>
        </w:tc>
        <w:tc>
          <w:tcPr>
            <w:tcW w:w="1160" w:type="pct"/>
            <w:tcPrChange w:id="10901" w:author="Mutali Nepfumbada" w:date="2022-10-12T06:02:00Z">
              <w:tcPr>
                <w:tcW w:w="1273" w:type="pct"/>
              </w:tcPr>
            </w:tcPrChange>
          </w:tcPr>
          <w:p w14:paraId="3764DAE0" w14:textId="68A9000D" w:rsidR="005E47CD" w:rsidRPr="0078269D" w:rsidDel="00722AFA" w:rsidRDefault="005E47CD">
            <w:pPr>
              <w:jc w:val="center"/>
              <w:rPr>
                <w:del w:id="10902" w:author="Mutali Nepfumbada" w:date="2022-10-13T22:00:00Z"/>
                <w:lang w:eastAsia="en-US"/>
              </w:rPr>
            </w:pPr>
            <w:del w:id="10903" w:author="Mutali Nepfumbada" w:date="2022-10-13T22:00:00Z">
              <w:r w:rsidRPr="0078269D" w:rsidDel="00722AFA">
                <w:rPr>
                  <w:bCs/>
                  <w:lang w:val="en-US"/>
                </w:rPr>
                <w:delText>72</w:delText>
              </w:r>
            </w:del>
          </w:p>
        </w:tc>
        <w:tc>
          <w:tcPr>
            <w:tcW w:w="1222" w:type="pct"/>
            <w:tcPrChange w:id="10904" w:author="Mutali Nepfumbada" w:date="2022-10-12T06:02:00Z">
              <w:tcPr>
                <w:tcW w:w="1178" w:type="pct"/>
              </w:tcPr>
            </w:tcPrChange>
          </w:tcPr>
          <w:p w14:paraId="332D8EC1" w14:textId="147E41D0" w:rsidR="005E47CD" w:rsidRPr="0078269D" w:rsidDel="00722AFA" w:rsidRDefault="005E47CD">
            <w:pPr>
              <w:jc w:val="center"/>
              <w:rPr>
                <w:del w:id="10905" w:author="Mutali Nepfumbada" w:date="2022-10-13T22:00:00Z"/>
                <w:lang w:eastAsia="en-US"/>
              </w:rPr>
            </w:pPr>
            <w:del w:id="10906" w:author="Mutali Nepfumbada" w:date="2022-10-13T22:00:00Z">
              <w:r w:rsidRPr="0078269D" w:rsidDel="00722AFA">
                <w:rPr>
                  <w:bCs/>
                  <w:lang w:val="en-US"/>
                </w:rPr>
                <w:delText>82</w:delText>
              </w:r>
            </w:del>
          </w:p>
        </w:tc>
        <w:tc>
          <w:tcPr>
            <w:tcW w:w="1443" w:type="pct"/>
            <w:tcPrChange w:id="10907" w:author="Mutali Nepfumbada" w:date="2022-10-12T06:02:00Z">
              <w:tcPr>
                <w:tcW w:w="1260" w:type="pct"/>
              </w:tcPr>
            </w:tcPrChange>
          </w:tcPr>
          <w:p w14:paraId="75CA519C" w14:textId="49DA35EF" w:rsidR="005E47CD" w:rsidRPr="0078269D" w:rsidDel="00722AFA" w:rsidRDefault="005E47CD">
            <w:pPr>
              <w:jc w:val="center"/>
              <w:rPr>
                <w:del w:id="10908" w:author="Mutali Nepfumbada" w:date="2022-10-13T22:00:00Z"/>
                <w:color w:val="FF0000"/>
                <w:lang w:eastAsia="en-US"/>
              </w:rPr>
            </w:pPr>
            <w:del w:id="10909" w:author="Mutali Nepfumbada" w:date="2022-10-13T22:00:00Z">
              <w:r w:rsidRPr="0078269D" w:rsidDel="00722AFA">
                <w:rPr>
                  <w:color w:val="FF0000"/>
                  <w:lang w:val="en-US"/>
                </w:rPr>
                <w:delText>-12.78</w:delText>
              </w:r>
            </w:del>
          </w:p>
        </w:tc>
      </w:tr>
      <w:tr w:rsidR="005E47CD" w:rsidRPr="0078269D" w:rsidDel="00722AFA" w14:paraId="772CFE09" w14:textId="419539E1" w:rsidTr="00173257">
        <w:trPr>
          <w:trHeight w:val="112"/>
          <w:jc w:val="center"/>
          <w:del w:id="10910" w:author="Mutali Nepfumbada" w:date="2022-10-13T22:00:00Z"/>
          <w:trPrChange w:id="10911" w:author="Mutali Nepfumbada" w:date="2022-10-12T06:02:00Z">
            <w:trPr>
              <w:trHeight w:val="116"/>
            </w:trPr>
          </w:trPrChange>
        </w:trPr>
        <w:tc>
          <w:tcPr>
            <w:tcW w:w="1175" w:type="pct"/>
            <w:tcPrChange w:id="10912" w:author="Mutali Nepfumbada" w:date="2022-10-12T06:02:00Z">
              <w:tcPr>
                <w:tcW w:w="1289" w:type="pct"/>
              </w:tcPr>
            </w:tcPrChange>
          </w:tcPr>
          <w:p w14:paraId="24B0CE8B" w14:textId="24908CE6" w:rsidR="005E47CD" w:rsidRPr="0078269D" w:rsidDel="00722AFA" w:rsidRDefault="005E47CD">
            <w:pPr>
              <w:rPr>
                <w:del w:id="10913" w:author="Mutali Nepfumbada" w:date="2022-10-13T22:00:00Z"/>
                <w:lang w:eastAsia="en-US"/>
              </w:rPr>
            </w:pPr>
            <w:del w:id="10914" w:author="Mutali Nepfumbada" w:date="2022-10-13T22:00:00Z">
              <w:r w:rsidRPr="0078269D" w:rsidDel="00722AFA">
                <w:rPr>
                  <w:bCs/>
                  <w:lang w:val="en-US"/>
                </w:rPr>
                <w:delText>Aug 22</w:delText>
              </w:r>
            </w:del>
          </w:p>
        </w:tc>
        <w:tc>
          <w:tcPr>
            <w:tcW w:w="1160" w:type="pct"/>
            <w:tcPrChange w:id="10915" w:author="Mutali Nepfumbada" w:date="2022-10-12T06:02:00Z">
              <w:tcPr>
                <w:tcW w:w="1273" w:type="pct"/>
              </w:tcPr>
            </w:tcPrChange>
          </w:tcPr>
          <w:p w14:paraId="2DF06B76" w14:textId="5C8F0E06" w:rsidR="005E47CD" w:rsidRPr="0078269D" w:rsidDel="00722AFA" w:rsidRDefault="005E47CD">
            <w:pPr>
              <w:jc w:val="center"/>
              <w:rPr>
                <w:del w:id="10916" w:author="Mutali Nepfumbada" w:date="2022-10-13T22:00:00Z"/>
                <w:lang w:eastAsia="en-US"/>
              </w:rPr>
            </w:pPr>
            <w:del w:id="10917" w:author="Mutali Nepfumbada" w:date="2022-10-13T22:00:00Z">
              <w:r w:rsidRPr="0078269D" w:rsidDel="00722AFA">
                <w:rPr>
                  <w:bCs/>
                  <w:lang w:val="en-US"/>
                </w:rPr>
                <w:delText>80</w:delText>
              </w:r>
            </w:del>
          </w:p>
        </w:tc>
        <w:tc>
          <w:tcPr>
            <w:tcW w:w="1222" w:type="pct"/>
            <w:tcPrChange w:id="10918" w:author="Mutali Nepfumbada" w:date="2022-10-12T06:02:00Z">
              <w:tcPr>
                <w:tcW w:w="1178" w:type="pct"/>
              </w:tcPr>
            </w:tcPrChange>
          </w:tcPr>
          <w:p w14:paraId="7B5753D9" w14:textId="39396131" w:rsidR="005E47CD" w:rsidRPr="0078269D" w:rsidDel="00722AFA" w:rsidRDefault="005E47CD">
            <w:pPr>
              <w:jc w:val="center"/>
              <w:rPr>
                <w:del w:id="10919" w:author="Mutali Nepfumbada" w:date="2022-10-13T22:00:00Z"/>
                <w:lang w:eastAsia="en-US"/>
              </w:rPr>
            </w:pPr>
            <w:del w:id="10920" w:author="Mutali Nepfumbada" w:date="2022-10-13T22:00:00Z">
              <w:r w:rsidRPr="0078269D" w:rsidDel="00722AFA">
                <w:rPr>
                  <w:bCs/>
                  <w:lang w:val="en-US"/>
                </w:rPr>
                <w:delText>83</w:delText>
              </w:r>
            </w:del>
          </w:p>
        </w:tc>
        <w:tc>
          <w:tcPr>
            <w:tcW w:w="1443" w:type="pct"/>
            <w:tcPrChange w:id="10921" w:author="Mutali Nepfumbada" w:date="2022-10-12T06:02:00Z">
              <w:tcPr>
                <w:tcW w:w="1260" w:type="pct"/>
              </w:tcPr>
            </w:tcPrChange>
          </w:tcPr>
          <w:p w14:paraId="60389EB2" w14:textId="17B97A4A" w:rsidR="005E47CD" w:rsidRPr="0078269D" w:rsidDel="00722AFA" w:rsidRDefault="005E47CD">
            <w:pPr>
              <w:jc w:val="center"/>
              <w:rPr>
                <w:del w:id="10922" w:author="Mutali Nepfumbada" w:date="2022-10-13T22:00:00Z"/>
                <w:color w:val="FF0000"/>
                <w:lang w:eastAsia="en-US"/>
              </w:rPr>
            </w:pPr>
            <w:del w:id="10923" w:author="Mutali Nepfumbada" w:date="2022-10-13T22:00:00Z">
              <w:r w:rsidRPr="0078269D" w:rsidDel="00722AFA">
                <w:rPr>
                  <w:color w:val="FF0000"/>
                  <w:lang w:val="en-US"/>
                </w:rPr>
                <w:delText>-2.99</w:delText>
              </w:r>
            </w:del>
          </w:p>
        </w:tc>
      </w:tr>
      <w:tr w:rsidR="00807BB7" w:rsidRPr="0078269D" w:rsidDel="00722AFA" w14:paraId="0F6FAF0C" w14:textId="660080E8" w:rsidTr="00173257">
        <w:trPr>
          <w:trHeight w:val="48"/>
          <w:jc w:val="center"/>
          <w:del w:id="10924" w:author="Mutali Nepfumbada" w:date="2022-10-13T22:00:00Z"/>
          <w:trPrChange w:id="10925" w:author="Mutali Nepfumbada" w:date="2022-10-12T06:02:00Z">
            <w:trPr>
              <w:trHeight w:val="50"/>
            </w:trPr>
          </w:trPrChange>
        </w:trPr>
        <w:tc>
          <w:tcPr>
            <w:tcW w:w="1175" w:type="pct"/>
            <w:tcPrChange w:id="10926" w:author="Mutali Nepfumbada" w:date="2022-10-12T06:02:00Z">
              <w:tcPr>
                <w:tcW w:w="1289" w:type="pct"/>
              </w:tcPr>
            </w:tcPrChange>
          </w:tcPr>
          <w:p w14:paraId="05104B96" w14:textId="16DAB608" w:rsidR="00807BB7" w:rsidRPr="0078269D" w:rsidDel="00722AFA" w:rsidRDefault="00807BB7" w:rsidP="00807BB7">
            <w:pPr>
              <w:rPr>
                <w:del w:id="10927" w:author="Mutali Nepfumbada" w:date="2022-10-13T22:00:00Z"/>
                <w:b/>
                <w:lang w:val="en-US"/>
              </w:rPr>
            </w:pPr>
            <w:del w:id="10928" w:author="Mutali Nepfumbada" w:date="2022-10-13T22:00:00Z">
              <w:r w:rsidRPr="0078269D" w:rsidDel="00722AFA">
                <w:rPr>
                  <w:b/>
                  <w:lang w:val="en-US"/>
                </w:rPr>
                <w:delText>Total</w:delText>
              </w:r>
            </w:del>
          </w:p>
        </w:tc>
        <w:tc>
          <w:tcPr>
            <w:tcW w:w="1160" w:type="pct"/>
            <w:tcPrChange w:id="10929" w:author="Mutali Nepfumbada" w:date="2022-10-12T06:02:00Z">
              <w:tcPr>
                <w:tcW w:w="1273" w:type="pct"/>
              </w:tcPr>
            </w:tcPrChange>
          </w:tcPr>
          <w:p w14:paraId="5D30621A" w14:textId="3684F131" w:rsidR="00807BB7" w:rsidRPr="0078269D" w:rsidDel="00722AFA" w:rsidRDefault="00807BB7" w:rsidP="00807BB7">
            <w:pPr>
              <w:jc w:val="center"/>
              <w:rPr>
                <w:del w:id="10930" w:author="Mutali Nepfumbada" w:date="2022-10-13T22:00:00Z"/>
                <w:b/>
                <w:lang w:val="en-US"/>
              </w:rPr>
            </w:pPr>
            <w:del w:id="10931" w:author="Mutali Nepfumbada" w:date="2022-10-13T22:00:00Z">
              <w:r w:rsidRPr="0078269D" w:rsidDel="00722AFA">
                <w:rPr>
                  <w:b/>
                </w:rPr>
                <w:delText>74</w:delText>
              </w:r>
            </w:del>
          </w:p>
        </w:tc>
        <w:tc>
          <w:tcPr>
            <w:tcW w:w="1222" w:type="pct"/>
            <w:tcPrChange w:id="10932" w:author="Mutali Nepfumbada" w:date="2022-10-12T06:02:00Z">
              <w:tcPr>
                <w:tcW w:w="1178" w:type="pct"/>
              </w:tcPr>
            </w:tcPrChange>
          </w:tcPr>
          <w:p w14:paraId="24306A85" w14:textId="34294A16" w:rsidR="00807BB7" w:rsidRPr="0078269D" w:rsidDel="00722AFA" w:rsidRDefault="00807BB7" w:rsidP="00807BB7">
            <w:pPr>
              <w:jc w:val="center"/>
              <w:rPr>
                <w:del w:id="10933" w:author="Mutali Nepfumbada" w:date="2022-10-13T22:00:00Z"/>
                <w:b/>
                <w:lang w:val="en-US"/>
              </w:rPr>
            </w:pPr>
            <w:del w:id="10934" w:author="Mutali Nepfumbada" w:date="2022-10-13T22:00:00Z">
              <w:r w:rsidRPr="0078269D" w:rsidDel="00722AFA">
                <w:rPr>
                  <w:b/>
                </w:rPr>
                <w:delText>82</w:delText>
              </w:r>
            </w:del>
          </w:p>
        </w:tc>
        <w:tc>
          <w:tcPr>
            <w:tcW w:w="1443" w:type="pct"/>
            <w:tcPrChange w:id="10935" w:author="Mutali Nepfumbada" w:date="2022-10-12T06:02:00Z">
              <w:tcPr>
                <w:tcW w:w="1260" w:type="pct"/>
              </w:tcPr>
            </w:tcPrChange>
          </w:tcPr>
          <w:p w14:paraId="70733972" w14:textId="7BB4E6A0" w:rsidR="00807BB7" w:rsidRPr="0078269D" w:rsidDel="00722AFA" w:rsidRDefault="00807BB7" w:rsidP="00807BB7">
            <w:pPr>
              <w:jc w:val="center"/>
              <w:rPr>
                <w:del w:id="10936" w:author="Mutali Nepfumbada" w:date="2022-10-13T22:00:00Z"/>
                <w:b/>
                <w:color w:val="FF0000"/>
                <w:lang w:val="en-US"/>
              </w:rPr>
            </w:pPr>
            <w:del w:id="10937" w:author="Mutali Nepfumbada" w:date="2022-10-13T22:00:00Z">
              <w:r w:rsidRPr="0078269D" w:rsidDel="00722AFA">
                <w:rPr>
                  <w:b/>
                  <w:color w:val="FF0000"/>
                </w:rPr>
                <w:delText>-9.07</w:delText>
              </w:r>
            </w:del>
          </w:p>
        </w:tc>
      </w:tr>
    </w:tbl>
    <w:p w14:paraId="3279E521" w14:textId="6A68E8AB" w:rsidR="006F1D9B" w:rsidRPr="006F1D9B" w:rsidDel="007E7132" w:rsidRDefault="005E47CD">
      <w:pPr>
        <w:rPr>
          <w:del w:id="10938" w:author="Mutali Nepfumbada" w:date="2022-11-27T22:30:00Z"/>
        </w:rPr>
        <w:pPrChange w:id="10939" w:author="Mutali Nepfumbada" w:date="2022-11-02T07:49:00Z">
          <w:pPr>
            <w:pStyle w:val="Caption"/>
          </w:pPr>
        </w:pPrChange>
      </w:pPr>
      <w:bookmarkStart w:id="10940" w:name="_Toc115023723"/>
      <w:bookmarkEnd w:id="10069"/>
      <w:bookmarkEnd w:id="10788"/>
      <w:del w:id="10941" w:author="Mutali Nepfumbada" w:date="2022-11-27T22:30: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4</w:delText>
        </w:r>
        <w:r w:rsidR="00000000" w:rsidDel="007E7132">
          <w:rPr>
            <w:noProof/>
          </w:rPr>
          <w:fldChar w:fldCharType="end"/>
        </w:r>
        <w:r w:rsidRPr="00D82B8B" w:rsidDel="007E7132">
          <w:delText>: Vergelegen PR and Forecast</w:delText>
        </w:r>
        <w:bookmarkEnd w:id="10940"/>
      </w:del>
    </w:p>
    <w:p w14:paraId="318BBD00" w14:textId="78C7166E" w:rsidR="005E47CD" w:rsidRPr="00D82B8B" w:rsidDel="007E7132" w:rsidRDefault="0004092C" w:rsidP="005D5866">
      <w:pPr>
        <w:jc w:val="center"/>
        <w:rPr>
          <w:del w:id="10942" w:author="Mutali Nepfumbada" w:date="2022-11-27T22:30:00Z"/>
        </w:rPr>
      </w:pPr>
      <w:del w:id="10943" w:author="Mutali Nepfumbada" w:date="2022-10-13T22:49:00Z">
        <w:r w:rsidRPr="00D82B8B" w:rsidDel="00AE6CD2">
          <w:rPr>
            <w:noProof/>
          </w:rPr>
          <w:drawing>
            <wp:inline distT="0" distB="0" distL="0" distR="0" wp14:anchorId="68E89C41" wp14:editId="15EACB59">
              <wp:extent cx="5760000" cy="3084791"/>
              <wp:effectExtent l="0" t="0" r="0" b="0"/>
              <wp:docPr id="1057"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30" descr="Chart, bar chart&#10;&#10;Description automatically generated"/>
                      <pic:cNvPicPr/>
                    </pic:nvPicPr>
                    <pic:blipFill>
                      <a:blip r:embed="rId49"/>
                      <a:stretch>
                        <a:fillRect/>
                      </a:stretch>
                    </pic:blipFill>
                    <pic:spPr>
                      <a:xfrm>
                        <a:off x="0" y="0"/>
                        <a:ext cx="5760000" cy="3084791"/>
                      </a:xfrm>
                      <a:prstGeom prst="rect">
                        <a:avLst/>
                      </a:prstGeom>
                    </pic:spPr>
                  </pic:pic>
                </a:graphicData>
              </a:graphic>
            </wp:inline>
          </w:drawing>
        </w:r>
      </w:del>
    </w:p>
    <w:p w14:paraId="443ECF72" w14:textId="438BE28C" w:rsidR="005E47CD" w:rsidRPr="0078269D" w:rsidDel="007E7132" w:rsidRDefault="005E47CD" w:rsidP="005D5866">
      <w:pPr>
        <w:pStyle w:val="Caption"/>
        <w:rPr>
          <w:del w:id="10944" w:author="Mutali Nepfumbada" w:date="2022-11-27T22:30:00Z"/>
        </w:rPr>
      </w:pPr>
      <w:bookmarkStart w:id="10945" w:name="_Toc115023572"/>
      <w:bookmarkStart w:id="10946" w:name="_Toc118269027"/>
      <w:del w:id="10947" w:author="Mutali Nepfumbada" w:date="2022-11-27T22:30: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del>
      <w:del w:id="10948" w:author="Mutali Nepfumbada" w:date="2022-11-02T08:06:00Z">
        <w:r w:rsidR="009E3355" w:rsidDel="00A934D1">
          <w:rPr>
            <w:noProof/>
          </w:rPr>
          <w:delText>4</w:delText>
        </w:r>
      </w:del>
      <w:del w:id="10949" w:author="Mutali Nepfumbada" w:date="2022-11-27T22:30:00Z">
        <w:r w:rsidR="00000000" w:rsidDel="007E7132">
          <w:rPr>
            <w:noProof/>
          </w:rPr>
          <w:fldChar w:fldCharType="end"/>
        </w:r>
        <w:r w:rsidRPr="00D82B8B" w:rsidDel="007E7132">
          <w:delText>: Vergelegen PR Vs Forecast</w:delText>
        </w:r>
        <w:bookmarkEnd w:id="10945"/>
        <w:bookmarkEnd w:id="10946"/>
      </w:del>
    </w:p>
    <w:p w14:paraId="77AF9ABF" w14:textId="687EFE0E" w:rsidR="00C3627C" w:rsidRPr="0078269D" w:rsidDel="007E7132" w:rsidRDefault="00C3627C" w:rsidP="00C3627C">
      <w:pPr>
        <w:rPr>
          <w:del w:id="10950" w:author="Mutali Nepfumbada" w:date="2022-11-27T22:30:00Z"/>
        </w:rPr>
      </w:pPr>
    </w:p>
    <w:p w14:paraId="7E276BBF" w14:textId="2DC5D557" w:rsidR="000B79BC" w:rsidRPr="0078269D" w:rsidRDefault="00C3627C" w:rsidP="00C3627C">
      <w:r w:rsidRPr="0078269D">
        <w:t xml:space="preserve">From the chart and table above, it appears that the performance ratio from </w:t>
      </w:r>
      <w:ins w:id="10951" w:author="Mutali Nepfumbada" w:date="2022-10-14T09:07:00Z">
        <w:r w:rsidR="00791CEB" w:rsidRPr="0078269D">
          <w:t>May</w:t>
        </w:r>
      </w:ins>
      <w:del w:id="10952" w:author="Mutali Nepfumbada" w:date="2022-10-14T09:07:00Z">
        <w:r w:rsidRPr="0078269D" w:rsidDel="00791CEB">
          <w:delText>April</w:delText>
        </w:r>
      </w:del>
      <w:r w:rsidR="000B79BC" w:rsidRPr="0078269D">
        <w:t xml:space="preserve"> 2022</w:t>
      </w:r>
      <w:r w:rsidRPr="0078269D">
        <w:t xml:space="preserve"> to present has fallen short of</w:t>
      </w:r>
      <w:ins w:id="10953" w:author="Mutali Nepfumbada" w:date="2022-10-14T09:07:00Z">
        <w:r w:rsidR="00791CEB" w:rsidRPr="0078269D">
          <w:t xml:space="preserve"> </w:t>
        </w:r>
        <w:del w:id="10954" w:author="Chanda Nxumalo" w:date="2022-10-18T13:56:00Z">
          <w:r w:rsidR="00791CEB" w:rsidRPr="0078269D">
            <w:delText>below</w:delText>
          </w:r>
        </w:del>
      </w:ins>
      <w:del w:id="10955" w:author="Chanda Nxumalo" w:date="2022-10-18T13:56:00Z">
        <w:r w:rsidRPr="0078269D">
          <w:delText xml:space="preserve"> </w:delText>
        </w:r>
      </w:del>
      <w:r w:rsidRPr="0078269D">
        <w:t>projections</w:t>
      </w:r>
      <w:ins w:id="10956" w:author="Mutali Nepfumbada" w:date="2022-10-14T09:08:00Z">
        <w:r w:rsidR="00791CEB" w:rsidRPr="0078269D">
          <w:t xml:space="preserve">. </w:t>
        </w:r>
      </w:ins>
      <w:del w:id="10957" w:author="Mutali Nepfumbada" w:date="2022-10-14T09:08:00Z">
        <w:r w:rsidR="002D1ECF" w:rsidRPr="0078269D" w:rsidDel="00791CEB">
          <w:delText xml:space="preserve"> with a deviation </w:delText>
        </w:r>
      </w:del>
      <w:del w:id="10958" w:author="Mutali Nepfumbada" w:date="2022-10-14T09:07:00Z">
        <w:r w:rsidR="002D1ECF" w:rsidRPr="0078269D" w:rsidDel="00791CEB">
          <w:delText xml:space="preserve">of </w:delText>
        </w:r>
        <w:r w:rsidR="000B79BC" w:rsidRPr="0078269D" w:rsidDel="00791CEB">
          <w:delText>3</w:delText>
        </w:r>
        <w:r w:rsidR="001E0917" w:rsidRPr="0078269D" w:rsidDel="00791CEB">
          <w:delText xml:space="preserve"> </w:delText>
        </w:r>
        <w:r w:rsidRPr="0078269D" w:rsidDel="00791CEB">
          <w:delText>% to 16</w:delText>
        </w:r>
        <w:r w:rsidR="001E0917" w:rsidRPr="0078269D" w:rsidDel="00791CEB">
          <w:delText xml:space="preserve"> </w:delText>
        </w:r>
        <w:r w:rsidRPr="0078269D" w:rsidDel="00791CEB">
          <w:delText>%</w:delText>
        </w:r>
        <w:r w:rsidR="002D1ECF" w:rsidRPr="0078269D" w:rsidDel="00791CEB">
          <w:delText xml:space="preserve">. </w:delText>
        </w:r>
      </w:del>
      <w:r w:rsidR="00F63D71" w:rsidRPr="0078269D">
        <w:t>We note that this is inconsistent with the above forecast irradiance observed since COD. The irradiance is high which should have resulted in a higher than forecast PR. This indicates that the plant has experience</w:t>
      </w:r>
      <w:ins w:id="10959" w:author="Chanda Nxumalo" w:date="2022-10-18T13:56:00Z">
        <w:r w:rsidR="00C02BBC">
          <w:t>d</w:t>
        </w:r>
      </w:ins>
      <w:r w:rsidR="00F63D71" w:rsidRPr="0078269D">
        <w:t xml:space="preserve"> production losses which were not due to bad weather conditions. Harmattan would require unscheduled maintenance </w:t>
      </w:r>
      <w:ins w:id="10960" w:author="Chanda Nxumalo" w:date="2022-10-18T13:57:00Z">
        <w:r w:rsidR="00C02BBC">
          <w:t xml:space="preserve">reports </w:t>
        </w:r>
      </w:ins>
      <w:r w:rsidR="00F63D71" w:rsidRPr="0078269D">
        <w:t>to confirm if equipment failure resulted in lower performance</w:t>
      </w:r>
      <w:r w:rsidR="00A14E49" w:rsidRPr="0078269D">
        <w:t>.</w:t>
      </w:r>
    </w:p>
    <w:p w14:paraId="5E0DF255" w14:textId="77777777" w:rsidR="002B532E" w:rsidRPr="0078269D" w:rsidRDefault="002B532E" w:rsidP="00C3627C"/>
    <w:p w14:paraId="1B740CAB" w14:textId="26C58337" w:rsidR="00D36FF1" w:rsidRPr="0078269D" w:rsidRDefault="00D36FF1" w:rsidP="005D5866">
      <w:pPr>
        <w:pStyle w:val="Heading2"/>
        <w:tabs>
          <w:tab w:val="num" w:pos="4932"/>
        </w:tabs>
      </w:pPr>
      <w:bookmarkStart w:id="10961" w:name="_Toc118269347"/>
      <w:r w:rsidRPr="0078269D">
        <w:t xml:space="preserve">Vergelegen Production </w:t>
      </w:r>
      <w:ins w:id="10962" w:author="Chanda Nxumalo" w:date="2022-10-18T13:57:00Z">
        <w:r w:rsidR="00C02BBC">
          <w:t>v</w:t>
        </w:r>
      </w:ins>
      <w:del w:id="10963" w:author="Chanda Nxumalo" w:date="2022-10-18T13:57:00Z">
        <w:r w:rsidRPr="0078269D">
          <w:delText>V</w:delText>
        </w:r>
      </w:del>
      <w:r w:rsidRPr="0078269D">
        <w:t>s Forecast</w:t>
      </w:r>
      <w:bookmarkEnd w:id="10961"/>
      <w:r w:rsidRPr="0078269D">
        <w:t xml:space="preserve"> </w:t>
      </w:r>
    </w:p>
    <w:p w14:paraId="4E16C5A0" w14:textId="77777777" w:rsidR="00D36FF1" w:rsidRPr="0078269D" w:rsidRDefault="00D36FF1" w:rsidP="00D36FF1"/>
    <w:p w14:paraId="0E837DDA" w14:textId="5D794902" w:rsidR="00296768" w:rsidDel="00EF19F4" w:rsidRDefault="00D36FF1" w:rsidP="00F63D71">
      <w:pPr>
        <w:rPr>
          <w:del w:id="10964" w:author="Mutali Nepfumbada" w:date="2022-10-31T07:19:00Z"/>
        </w:rPr>
      </w:pPr>
      <w:r w:rsidRPr="0078269D">
        <w:t xml:space="preserve">The following table describes the production of the project. Production was measured from COD to August 2022 and compared to the P50 forecast. </w:t>
      </w:r>
      <w:r w:rsidR="00296768" w:rsidRPr="00296768">
        <w:t xml:space="preserve">Harmattan has performed a recalculation of the weather adjusted forecast based on the adjusted irradiation </w:t>
      </w:r>
      <w:del w:id="10965" w:author="Mutali Nepfumbada" w:date="2022-10-31T07:19:00Z">
        <w:r w:rsidR="00296768" w:rsidRPr="00296768" w:rsidDel="00EF19F4">
          <w:delText>forecast  and</w:delText>
        </w:r>
      </w:del>
      <w:ins w:id="10966" w:author="Mutali Nepfumbada" w:date="2022-10-31T07:19:00Z">
        <w:r w:rsidR="00EF19F4" w:rsidRPr="00296768">
          <w:t>forecast and</w:t>
        </w:r>
      </w:ins>
      <w:r w:rsidR="00296768" w:rsidRPr="00296768">
        <w:t xml:space="preserve"> using Equation 1.</w:t>
      </w:r>
      <w:ins w:id="10967" w:author="Mutali Nepfumbada" w:date="2022-10-31T07:19:00Z">
        <w:r w:rsidR="00EF19F4" w:rsidRPr="00EF19F4">
          <w:rPr>
            <w:lang w:eastAsia="en-US"/>
          </w:rPr>
          <w:t xml:space="preserve"> </w:t>
        </w:r>
        <w:r w:rsidR="00EF19F4">
          <w:rPr>
            <w:lang w:eastAsia="en-US"/>
          </w:rPr>
          <w:t xml:space="preserve">No weather adjustments were performed prior </w:t>
        </w:r>
      </w:ins>
      <w:ins w:id="10968" w:author="Justin Wimbush" w:date="2022-11-01T18:24:00Z">
        <w:r w:rsidR="00E6695D">
          <w:rPr>
            <w:lang w:eastAsia="en-US"/>
          </w:rPr>
          <w:t xml:space="preserve">to </w:t>
        </w:r>
      </w:ins>
      <w:ins w:id="10969" w:author="Mutali Nepfumbada" w:date="2022-10-31T07:19:00Z">
        <w:r w:rsidR="00EF19F4">
          <w:rPr>
            <w:lang w:eastAsia="en-US"/>
          </w:rPr>
          <w:t xml:space="preserve">April 2022 as the irradiation was not </w:t>
        </w:r>
      </w:ins>
      <w:del w:id="10970" w:author="Mutali Nepfumbada" w:date="2022-10-31T07:19:00Z">
        <w:r w:rsidR="00296768" w:rsidRPr="00296768" w:rsidDel="00EF19F4">
          <w:delText xml:space="preserve"> We</w:delText>
        </w:r>
      </w:del>
      <w:ins w:id="10971" w:author="Mutali Nepfumbada" w:date="2022-10-31T07:19:00Z">
        <w:r w:rsidR="00EF19F4">
          <w:rPr>
            <w:lang w:eastAsia="en-US"/>
          </w:rPr>
          <w:t>available</w:t>
        </w:r>
        <w:r w:rsidR="00EF19F4" w:rsidRPr="00296768">
          <w:t>. We</w:t>
        </w:r>
      </w:ins>
      <w:r w:rsidR="00296768" w:rsidRPr="00296768">
        <w:t xml:space="preserve"> note that the weather adjusted forecast was calculated incorrectly by the Operator as seen in Table 8 5</w:t>
      </w:r>
      <w:r w:rsidR="00296768">
        <w:t>.</w:t>
      </w:r>
      <w:ins w:id="10972" w:author="Mutali Nepfumbada" w:date="2022-10-31T07:20:00Z">
        <w:r w:rsidR="00CE537B">
          <w:t xml:space="preserve"> </w:t>
        </w:r>
      </w:ins>
    </w:p>
    <w:p w14:paraId="7FDD5A40" w14:textId="3FB3CEBC" w:rsidR="00F63D71" w:rsidRPr="0078269D" w:rsidRDefault="00D36FF1" w:rsidP="00F63D71">
      <w:pPr>
        <w:rPr>
          <w:ins w:id="10973" w:author="Chanda Nxumalo" w:date="2022-10-18T13:57:00Z"/>
          <w:rFonts w:cs="Arial"/>
          <w:color w:val="000000"/>
          <w:shd w:val="clear" w:color="auto" w:fill="FFFFFF"/>
        </w:rPr>
      </w:pPr>
      <w:r w:rsidRPr="0078269D">
        <w:t xml:space="preserve">Harmattan points out that October 2022 was not a full month, so production is low. Harmattan adjusted the forecast for the </w:t>
      </w:r>
      <w:ins w:id="10974" w:author="Justin Wimbush" w:date="2022-11-01T18:24:00Z">
        <w:r w:rsidR="00E6695D">
          <w:t>three</w:t>
        </w:r>
      </w:ins>
      <w:del w:id="10975" w:author="Justin Wimbush" w:date="2022-11-01T18:24:00Z">
        <w:r w:rsidRPr="0078269D">
          <w:delText>3</w:delText>
        </w:r>
      </w:del>
      <w:r w:rsidRPr="0078269D">
        <w:t xml:space="preserve"> days of </w:t>
      </w:r>
      <w:ins w:id="10976" w:author="Mutali Nepfumbada" w:date="2022-10-14T09:10:00Z">
        <w:r w:rsidR="00791CEB" w:rsidRPr="0078269D">
          <w:t>o</w:t>
        </w:r>
      </w:ins>
      <w:del w:id="10977" w:author="Mutali Nepfumbada" w:date="2022-10-14T09:10:00Z">
        <w:r w:rsidRPr="0078269D" w:rsidDel="00791CEB">
          <w:delText>o</w:delText>
        </w:r>
      </w:del>
      <w:r w:rsidRPr="0078269D">
        <w:t>peratio</w:t>
      </w:r>
      <w:ins w:id="10978" w:author="Mutali Nepfumbada" w:date="2022-10-14T09:10:00Z">
        <w:r w:rsidR="00791CEB" w:rsidRPr="0078269D">
          <w:t>n</w:t>
        </w:r>
      </w:ins>
      <w:del w:id="10979" w:author="Mutali Nepfumbada" w:date="2022-10-14T09:09:00Z">
        <w:r w:rsidRPr="0078269D" w:rsidDel="00791CEB">
          <w:delText>n. The resulting variance shows that the plant was above forecasts</w:delText>
        </w:r>
      </w:del>
      <w:r w:rsidRPr="0078269D">
        <w:t>.</w:t>
      </w:r>
      <w:r w:rsidR="00F63D71" w:rsidRPr="0078269D">
        <w:t xml:space="preserve"> </w:t>
      </w:r>
      <w:r w:rsidR="00F63D71" w:rsidRPr="0078269D">
        <w:rPr>
          <w:rFonts w:cs="Arial"/>
          <w:color w:val="000000"/>
          <w:shd w:val="clear" w:color="auto" w:fill="FFFFFF"/>
        </w:rPr>
        <w:t xml:space="preserve">Total production since COD is </w:t>
      </w:r>
      <w:commentRangeStart w:id="10980"/>
      <w:r w:rsidR="00F63D71" w:rsidRPr="0078269D">
        <w:rPr>
          <w:rFonts w:cs="Arial"/>
          <w:color w:val="000000"/>
          <w:shd w:val="clear" w:color="auto" w:fill="FFFFFF"/>
        </w:rPr>
        <w:t>840,9</w:t>
      </w:r>
      <w:r w:rsidR="00C004AD">
        <w:rPr>
          <w:rFonts w:cs="Arial"/>
          <w:color w:val="000000"/>
          <w:shd w:val="clear" w:color="auto" w:fill="FFFFFF"/>
        </w:rPr>
        <w:t>70</w:t>
      </w:r>
      <w:r w:rsidR="00F63D71" w:rsidRPr="0078269D">
        <w:rPr>
          <w:rFonts w:cs="Arial"/>
          <w:color w:val="000000"/>
          <w:shd w:val="clear" w:color="auto" w:fill="FFFFFF"/>
        </w:rPr>
        <w:t xml:space="preserve"> </w:t>
      </w:r>
      <w:commentRangeEnd w:id="10980"/>
      <w:r w:rsidR="00F63D71" w:rsidRPr="00D82B8B">
        <w:rPr>
          <w:rStyle w:val="CommentReference"/>
          <w:rPrChange w:id="10981" w:author="Mutali Nepfumbada" w:date="2022-10-14T09:34:00Z">
            <w:rPr>
              <w:rStyle w:val="CommentReference"/>
              <w:rFonts w:ascii="Verdana" w:hAnsi="Verdana"/>
            </w:rPr>
          </w:rPrChange>
        </w:rPr>
        <w:commentReference w:id="10980"/>
      </w:r>
      <w:r w:rsidR="00F63D71" w:rsidRPr="00D82B8B">
        <w:rPr>
          <w:rFonts w:cs="Arial"/>
          <w:color w:val="000000"/>
          <w:shd w:val="clear" w:color="auto" w:fill="FFFFFF"/>
        </w:rPr>
        <w:t>k</w:t>
      </w:r>
      <w:r w:rsidR="00F63D71" w:rsidRPr="0078269D">
        <w:rPr>
          <w:rFonts w:cs="Arial"/>
          <w:color w:val="000000"/>
          <w:shd w:val="clear" w:color="auto" w:fill="FFFFFF"/>
        </w:rPr>
        <w:t xml:space="preserve">Wh with a variance of </w:t>
      </w:r>
      <w:commentRangeStart w:id="10982"/>
      <w:r w:rsidR="00F63D71" w:rsidRPr="0078269D">
        <w:rPr>
          <w:rFonts w:cs="Arial"/>
          <w:color w:val="000000"/>
          <w:shd w:val="clear" w:color="auto" w:fill="FFFFFF"/>
        </w:rPr>
        <w:t xml:space="preserve">5.22 % </w:t>
      </w:r>
      <w:commentRangeEnd w:id="10982"/>
      <w:r w:rsidR="00F63D71" w:rsidRPr="00D82B8B">
        <w:rPr>
          <w:rStyle w:val="CommentReference"/>
          <w:rPrChange w:id="10983" w:author="Mutali Nepfumbada" w:date="2022-10-14T09:34:00Z">
            <w:rPr>
              <w:rStyle w:val="CommentReference"/>
              <w:rFonts w:ascii="Verdana" w:hAnsi="Verdana"/>
            </w:rPr>
          </w:rPrChange>
        </w:rPr>
        <w:commentReference w:id="10982"/>
      </w:r>
      <w:r w:rsidR="00F63D71" w:rsidRPr="00D82B8B">
        <w:rPr>
          <w:rFonts w:cs="Arial"/>
          <w:color w:val="000000"/>
          <w:shd w:val="clear" w:color="auto" w:fill="FFFFFF"/>
        </w:rPr>
        <w:t xml:space="preserve">below </w:t>
      </w:r>
      <w:r w:rsidR="00F63D71" w:rsidRPr="0078269D">
        <w:rPr>
          <w:rFonts w:cs="Arial"/>
          <w:color w:val="000000"/>
          <w:shd w:val="clear" w:color="auto" w:fill="FFFFFF"/>
        </w:rPr>
        <w:t xml:space="preserve">the original forecast and </w:t>
      </w:r>
      <w:ins w:id="10984" w:author="Mutali Nepfumbada" w:date="2022-10-27T16:30:00Z">
        <w:r w:rsidR="005D744C" w:rsidRPr="005D744C">
          <w:rPr>
            <w:rFonts w:cs="Arial"/>
            <w:color w:val="000000"/>
            <w:shd w:val="clear" w:color="auto" w:fill="FFFFFF"/>
          </w:rPr>
          <w:t>-6.88</w:t>
        </w:r>
      </w:ins>
      <w:del w:id="10985" w:author="Mutali Nepfumbada" w:date="2022-10-27T16:30:00Z">
        <w:r w:rsidR="00F63D71" w:rsidRPr="0078269D" w:rsidDel="005D744C">
          <w:rPr>
            <w:rFonts w:cs="Arial"/>
            <w:color w:val="000000"/>
            <w:shd w:val="clear" w:color="auto" w:fill="FFFFFF"/>
          </w:rPr>
          <w:delText xml:space="preserve">4.99 </w:delText>
        </w:r>
      </w:del>
      <w:r w:rsidR="00F63D71" w:rsidRPr="0078269D">
        <w:rPr>
          <w:rFonts w:cs="Arial"/>
          <w:color w:val="000000"/>
          <w:shd w:val="clear" w:color="auto" w:fill="FFFFFF"/>
        </w:rPr>
        <w:t>% below the weather adjusted forecast</w:t>
      </w:r>
      <w:r w:rsidR="00C71526">
        <w:rPr>
          <w:rStyle w:val="CommentReference"/>
        </w:rPr>
        <w:t>.</w:t>
      </w:r>
    </w:p>
    <w:p w14:paraId="110CBC92" w14:textId="77777777" w:rsidR="00C02BBC" w:rsidDel="00171603" w:rsidRDefault="00C02BBC" w:rsidP="00F63D71">
      <w:pPr>
        <w:rPr>
          <w:ins w:id="10986" w:author="Chanda Nxumalo" w:date="2022-10-18T13:57:00Z"/>
          <w:del w:id="10987" w:author="Mutali Nepfumbada" w:date="2022-10-21T06:35:00Z"/>
          <w:rFonts w:cs="Arial"/>
          <w:color w:val="000000"/>
          <w:shd w:val="clear" w:color="auto" w:fill="FFFFFF"/>
        </w:rPr>
      </w:pPr>
    </w:p>
    <w:p w14:paraId="262023F5" w14:textId="77777777" w:rsidR="00C02BBC" w:rsidDel="00171603" w:rsidRDefault="00C02BBC" w:rsidP="00F63D71">
      <w:pPr>
        <w:rPr>
          <w:ins w:id="10988" w:author="Chanda Nxumalo" w:date="2022-10-18T13:57:00Z"/>
          <w:del w:id="10989" w:author="Mutali Nepfumbada" w:date="2022-10-21T06:35:00Z"/>
          <w:rFonts w:cs="Arial"/>
          <w:color w:val="000000"/>
          <w:shd w:val="clear" w:color="auto" w:fill="FFFFFF"/>
        </w:rPr>
      </w:pPr>
    </w:p>
    <w:p w14:paraId="0778D171" w14:textId="77777777" w:rsidR="00C02BBC" w:rsidRPr="0078269D" w:rsidDel="00171603" w:rsidRDefault="00C02BBC" w:rsidP="00F63D71">
      <w:pPr>
        <w:rPr>
          <w:del w:id="10990" w:author="Mutali Nepfumbada" w:date="2022-10-21T06:35:00Z"/>
          <w:rFonts w:cs="Arial"/>
          <w:color w:val="000000"/>
          <w:shd w:val="clear" w:color="auto" w:fill="FFFFFF"/>
        </w:rPr>
      </w:pPr>
    </w:p>
    <w:p w14:paraId="405DF068" w14:textId="77777777" w:rsidR="00500908" w:rsidRPr="00500908" w:rsidRDefault="00500908" w:rsidP="00500908">
      <w:pPr>
        <w:rPr>
          <w:ins w:id="10991" w:author="Mutali Nepfumbada" w:date="2022-10-27T15:41:00Z"/>
        </w:rPr>
      </w:pPr>
    </w:p>
    <w:p w14:paraId="106D8EFB" w14:textId="6623E854" w:rsidR="007E7132" w:rsidRDefault="007E7132">
      <w:pPr>
        <w:jc w:val="left"/>
        <w:rPr>
          <w:ins w:id="10992" w:author="Mutali Nepfumbada" w:date="2022-11-27T22:33:00Z"/>
        </w:rPr>
      </w:pPr>
      <w:ins w:id="10993" w:author="Mutali Nepfumbada" w:date="2022-11-27T22:33:00Z">
        <w:r>
          <w:br w:type="page"/>
        </w:r>
      </w:ins>
    </w:p>
    <w:p w14:paraId="0A94C818" w14:textId="1F3C967D" w:rsidR="007E7132" w:rsidRDefault="007E7132">
      <w:pPr>
        <w:jc w:val="left"/>
        <w:rPr>
          <w:ins w:id="10994" w:author="Mutali Nepfumbada" w:date="2022-11-27T22:33:00Z"/>
        </w:rPr>
      </w:pPr>
      <w:ins w:id="10995" w:author="Mutali Nepfumbada" w:date="2022-11-27T22:33:00Z">
        <w:r>
          <w:lastRenderedPageBreak/>
          <w:br w:type="page"/>
        </w:r>
      </w:ins>
    </w:p>
    <w:p w14:paraId="72660C21" w14:textId="77777777" w:rsidR="007E7132" w:rsidRPr="007E7132" w:rsidRDefault="007E7132" w:rsidP="007E7132">
      <w:pPr>
        <w:rPr>
          <w:ins w:id="10996" w:author="Mutali Nepfumbada" w:date="2022-11-27T22:33:00Z"/>
        </w:rPr>
      </w:pP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7E7132" w:rsidRPr="007E7132" w14:paraId="2A66754A" w14:textId="77777777" w:rsidTr="002A53ED">
        <w:trPr>
          <w:trHeight w:val="86"/>
          <w:ins w:id="10997" w:author="Mutali Nepfumbada" w:date="2022-11-27T22:33:00Z"/>
        </w:trPr>
        <w:tc>
          <w:tcPr>
            <w:tcW w:w="1302" w:type="dxa"/>
            <w:shd w:val="clear" w:color="auto" w:fill="5F0505"/>
            <w:noWrap/>
          </w:tcPr>
          <w:p w14:paraId="5612EB74" w14:textId="77777777" w:rsidR="007E7132" w:rsidRPr="007E7132" w:rsidRDefault="007E7132" w:rsidP="007E7132">
            <w:pPr>
              <w:jc w:val="center"/>
              <w:rPr>
                <w:ins w:id="10998" w:author="Mutali Nepfumbada" w:date="2022-11-27T22:33:00Z"/>
                <w:b/>
                <w:bCs/>
              </w:rPr>
            </w:pPr>
            <w:ins w:id="10999" w:author="Mutali Nepfumbada" w:date="2022-11-27T22:33:00Z">
              <w:r w:rsidRPr="007E7132">
                <w:rPr>
                  <w:b/>
                  <w:bCs/>
                </w:rPr>
                <w:t>Month</w:t>
              </w:r>
            </w:ins>
          </w:p>
        </w:tc>
        <w:tc>
          <w:tcPr>
            <w:tcW w:w="4718" w:type="dxa"/>
            <w:gridSpan w:val="3"/>
            <w:shd w:val="clear" w:color="auto" w:fill="5F0505"/>
          </w:tcPr>
          <w:p w14:paraId="2EDFAACA" w14:textId="77777777" w:rsidR="007E7132" w:rsidRPr="007E7132" w:rsidRDefault="007E7132" w:rsidP="007E7132">
            <w:pPr>
              <w:jc w:val="center"/>
              <w:rPr>
                <w:ins w:id="11000" w:author="Mutali Nepfumbada" w:date="2022-11-27T22:33:00Z"/>
                <w:b/>
                <w:bCs/>
              </w:rPr>
            </w:pPr>
            <w:ins w:id="11001" w:author="Mutali Nepfumbada" w:date="2022-11-27T22:33:00Z">
              <w:r w:rsidRPr="007E7132">
                <w:rPr>
                  <w:b/>
                  <w:bCs/>
                </w:rPr>
                <w:t>Production (kWh)</w:t>
              </w:r>
            </w:ins>
          </w:p>
        </w:tc>
        <w:tc>
          <w:tcPr>
            <w:tcW w:w="1519" w:type="dxa"/>
            <w:vMerge w:val="restart"/>
            <w:shd w:val="clear" w:color="auto" w:fill="5F0505"/>
          </w:tcPr>
          <w:p w14:paraId="55A7E591" w14:textId="77777777" w:rsidR="007E7132" w:rsidRPr="007E7132" w:rsidRDefault="007E7132" w:rsidP="007E7132">
            <w:pPr>
              <w:jc w:val="center"/>
              <w:rPr>
                <w:ins w:id="11002" w:author="Mutali Nepfumbada" w:date="2022-11-27T22:33:00Z"/>
                <w:b/>
                <w:bCs/>
              </w:rPr>
            </w:pPr>
            <w:ins w:id="11003" w:author="Mutali Nepfumbada" w:date="2022-11-27T22:33:00Z">
              <w:r w:rsidRPr="007E7132">
                <w:rPr>
                  <w:b/>
                  <w:bCs/>
                </w:rPr>
                <w:t>Actual vs</w:t>
              </w:r>
              <w:commentRangeStart w:id="11004"/>
              <w:r w:rsidRPr="007E7132">
                <w:rPr>
                  <w:b/>
                  <w:bCs/>
                </w:rPr>
                <w:t xml:space="preserve"> Original Forecast</w:t>
              </w:r>
              <w:r w:rsidRPr="007E7132">
                <w:rPr>
                  <w:b/>
                  <w:bCs/>
                  <w:lang w:val="en-US"/>
                </w:rPr>
                <w:t xml:space="preserve"> (%)</w:t>
              </w:r>
              <w:commentRangeEnd w:id="11004"/>
              <w:r w:rsidRPr="007E7132">
                <w:rPr>
                  <w:rFonts w:ascii="Verdana" w:hAnsi="Verdana"/>
                  <w:b/>
                  <w:bCs/>
                  <w:sz w:val="16"/>
                  <w:szCs w:val="16"/>
                </w:rPr>
                <w:commentReference w:id="11004"/>
              </w:r>
            </w:ins>
          </w:p>
        </w:tc>
        <w:tc>
          <w:tcPr>
            <w:tcW w:w="1784" w:type="dxa"/>
            <w:vMerge w:val="restart"/>
            <w:shd w:val="clear" w:color="auto" w:fill="5F0505"/>
          </w:tcPr>
          <w:p w14:paraId="251ED1E1" w14:textId="77777777" w:rsidR="007E7132" w:rsidRPr="007E7132" w:rsidRDefault="007E7132" w:rsidP="007E7132">
            <w:pPr>
              <w:jc w:val="center"/>
              <w:rPr>
                <w:ins w:id="11005" w:author="Mutali Nepfumbada" w:date="2022-11-27T22:33:00Z"/>
                <w:b/>
                <w:bCs/>
              </w:rPr>
            </w:pPr>
            <w:ins w:id="11006" w:author="Mutali Nepfumbada" w:date="2022-11-27T22:33:00Z">
              <w:r w:rsidRPr="007E7132">
                <w:rPr>
                  <w:b/>
                  <w:bCs/>
                </w:rPr>
                <w:t>Actual vs Weather Adjusted Forecast (%)</w:t>
              </w:r>
            </w:ins>
          </w:p>
        </w:tc>
      </w:tr>
      <w:tr w:rsidR="007E7132" w:rsidRPr="007E7132" w14:paraId="17D07929" w14:textId="77777777" w:rsidTr="002A53ED">
        <w:trPr>
          <w:trHeight w:val="86"/>
          <w:ins w:id="11007" w:author="Mutali Nepfumbada" w:date="2022-11-27T22:33:00Z"/>
        </w:trPr>
        <w:tc>
          <w:tcPr>
            <w:tcW w:w="1302" w:type="dxa"/>
            <w:shd w:val="clear" w:color="auto" w:fill="5F0505"/>
            <w:noWrap/>
          </w:tcPr>
          <w:p w14:paraId="37AE557A" w14:textId="77777777" w:rsidR="007E7132" w:rsidRPr="007E7132" w:rsidRDefault="007E7132" w:rsidP="007E7132">
            <w:pPr>
              <w:jc w:val="left"/>
              <w:rPr>
                <w:ins w:id="11008" w:author="Mutali Nepfumbada" w:date="2022-11-27T22:33:00Z"/>
                <w:b/>
                <w:lang w:val="en-US"/>
              </w:rPr>
            </w:pPr>
          </w:p>
        </w:tc>
        <w:tc>
          <w:tcPr>
            <w:tcW w:w="1646" w:type="dxa"/>
            <w:shd w:val="clear" w:color="auto" w:fill="5F0505"/>
            <w:noWrap/>
          </w:tcPr>
          <w:p w14:paraId="3611E8A3" w14:textId="77777777" w:rsidR="007E7132" w:rsidRPr="007E7132" w:rsidRDefault="007E7132" w:rsidP="007E7132">
            <w:pPr>
              <w:jc w:val="center"/>
              <w:rPr>
                <w:ins w:id="11009" w:author="Mutali Nepfumbada" w:date="2022-11-27T22:33:00Z"/>
                <w:b/>
                <w:bCs/>
                <w:lang w:val="en-US"/>
              </w:rPr>
            </w:pPr>
            <w:ins w:id="11010" w:author="Mutali Nepfumbada" w:date="2022-11-27T22:33:00Z">
              <w:r w:rsidRPr="007E7132">
                <w:rPr>
                  <w:b/>
                  <w:bCs/>
                  <w:lang w:val="en-US"/>
                </w:rPr>
                <w:t>Original Forecast</w:t>
              </w:r>
            </w:ins>
          </w:p>
        </w:tc>
        <w:tc>
          <w:tcPr>
            <w:tcW w:w="1530" w:type="dxa"/>
            <w:shd w:val="clear" w:color="auto" w:fill="5F0505"/>
            <w:noWrap/>
          </w:tcPr>
          <w:p w14:paraId="68167B58" w14:textId="77777777" w:rsidR="007E7132" w:rsidRPr="007E7132" w:rsidRDefault="007E7132" w:rsidP="007E7132">
            <w:pPr>
              <w:jc w:val="center"/>
              <w:rPr>
                <w:ins w:id="11011" w:author="Mutali Nepfumbada" w:date="2022-11-27T22:33:00Z"/>
                <w:b/>
                <w:bCs/>
                <w:lang w:val="en-US"/>
              </w:rPr>
            </w:pPr>
            <w:commentRangeStart w:id="11012"/>
            <w:ins w:id="11013" w:author="Mutali Nepfumbada" w:date="2022-11-27T22:33:00Z">
              <w:r w:rsidRPr="007E7132">
                <w:rPr>
                  <w:b/>
                  <w:bCs/>
                </w:rPr>
                <w:t>W</w:t>
              </w:r>
              <w:commentRangeEnd w:id="11012"/>
              <w:r w:rsidRPr="007E7132">
                <w:rPr>
                  <w:rFonts w:ascii="Verdana" w:hAnsi="Verdana"/>
                  <w:sz w:val="16"/>
                  <w:szCs w:val="16"/>
                </w:rPr>
                <w:commentReference w:id="11012"/>
              </w:r>
              <w:r w:rsidRPr="007E7132">
                <w:rPr>
                  <w:b/>
                  <w:bCs/>
                </w:rPr>
                <w:t>eather Adjusted Forecast</w:t>
              </w:r>
            </w:ins>
          </w:p>
        </w:tc>
        <w:tc>
          <w:tcPr>
            <w:tcW w:w="1542" w:type="dxa"/>
            <w:shd w:val="clear" w:color="auto" w:fill="5F0505"/>
            <w:noWrap/>
          </w:tcPr>
          <w:p w14:paraId="4186DFC5" w14:textId="77777777" w:rsidR="007E7132" w:rsidRPr="007E7132" w:rsidRDefault="007E7132" w:rsidP="007E7132">
            <w:pPr>
              <w:jc w:val="center"/>
              <w:rPr>
                <w:ins w:id="11014" w:author="Mutali Nepfumbada" w:date="2022-11-27T22:33:00Z"/>
                <w:b/>
                <w:bCs/>
                <w:lang w:val="en-US"/>
              </w:rPr>
            </w:pPr>
            <w:commentRangeStart w:id="11015"/>
            <w:ins w:id="11016" w:author="Mutali Nepfumbada" w:date="2022-11-27T22:33:00Z">
              <w:r w:rsidRPr="007E7132">
                <w:rPr>
                  <w:b/>
                  <w:bCs/>
                  <w:lang w:val="en-US"/>
                </w:rPr>
                <w:t>A</w:t>
              </w:r>
              <w:commentRangeEnd w:id="11015"/>
              <w:r w:rsidRPr="007E7132">
                <w:rPr>
                  <w:rFonts w:ascii="Verdana" w:hAnsi="Verdana"/>
                  <w:sz w:val="16"/>
                  <w:szCs w:val="16"/>
                </w:rPr>
                <w:commentReference w:id="11015"/>
              </w:r>
              <w:r w:rsidRPr="007E7132">
                <w:rPr>
                  <w:b/>
                  <w:bCs/>
                  <w:lang w:val="en-US"/>
                </w:rPr>
                <w:t>ctual Production</w:t>
              </w:r>
            </w:ins>
          </w:p>
        </w:tc>
        <w:tc>
          <w:tcPr>
            <w:tcW w:w="1519" w:type="dxa"/>
            <w:vMerge/>
            <w:shd w:val="clear" w:color="auto" w:fill="5F0505"/>
          </w:tcPr>
          <w:p w14:paraId="6E436B9E" w14:textId="77777777" w:rsidR="007E7132" w:rsidRPr="007E7132" w:rsidRDefault="007E7132" w:rsidP="007E7132">
            <w:pPr>
              <w:jc w:val="center"/>
              <w:rPr>
                <w:ins w:id="11017" w:author="Mutali Nepfumbada" w:date="2022-11-27T22:33:00Z"/>
                <w:b/>
                <w:bCs/>
              </w:rPr>
            </w:pPr>
          </w:p>
        </w:tc>
        <w:tc>
          <w:tcPr>
            <w:tcW w:w="1784" w:type="dxa"/>
            <w:vMerge/>
            <w:shd w:val="clear" w:color="auto" w:fill="5F0505"/>
          </w:tcPr>
          <w:p w14:paraId="2B84918C" w14:textId="77777777" w:rsidR="007E7132" w:rsidRPr="007E7132" w:rsidRDefault="007E7132" w:rsidP="007E7132">
            <w:pPr>
              <w:jc w:val="center"/>
              <w:rPr>
                <w:ins w:id="11018" w:author="Mutali Nepfumbada" w:date="2022-11-27T22:33:00Z"/>
                <w:b/>
                <w:bCs/>
              </w:rPr>
            </w:pPr>
          </w:p>
        </w:tc>
      </w:tr>
      <w:tr w:rsidR="007E7132" w:rsidRPr="007E7132" w14:paraId="207D61E2" w14:textId="77777777" w:rsidTr="002A53ED">
        <w:trPr>
          <w:trHeight w:val="212"/>
          <w:ins w:id="11019" w:author="Mutali Nepfumbada" w:date="2022-11-27T22:33:00Z"/>
        </w:trPr>
        <w:tc>
          <w:tcPr>
            <w:tcW w:w="9323" w:type="dxa"/>
            <w:gridSpan w:val="6"/>
            <w:noWrap/>
          </w:tcPr>
          <w:p w14:paraId="33C4D072" w14:textId="77777777" w:rsidR="007E7132" w:rsidRPr="007E7132" w:rsidRDefault="007E7132" w:rsidP="007E7132">
            <w:pPr>
              <w:tabs>
                <w:tab w:val="left" w:pos="2205"/>
              </w:tabs>
              <w:jc w:val="left"/>
              <w:rPr>
                <w:ins w:id="11020" w:author="Mutali Nepfumbada" w:date="2022-11-27T22:33:00Z"/>
                <w:bCs/>
                <w:lang w:val="en-US"/>
              </w:rPr>
            </w:pPr>
            <w:ins w:id="11021" w:author="Mutali Nepfumbada" w:date="2022-11-27T22:33:00Z">
              <w:r w:rsidRPr="007E7132">
                <w:rPr>
                  <w:bCs/>
                  <w:lang w:val="en-US"/>
                </w:rPr>
                <w:tab/>
                <w:t>{%tr for item in VERPtable_contents%}</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{{item.Date}}</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{{item.VERPF}}</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{{item.VERPW}}</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item.VERPA}}</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{{item.VERPV}}</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{{item.VERPWV}}</w:t>
              </w:r>
            </w:ins>
          </w:p>
        </w:tc>
      </w:tr>
      <w:tr w:rsidR="007E7132" w:rsidRPr="007E7132" w14:paraId="07EDF50F" w14:textId="77777777" w:rsidTr="002A53ED">
        <w:trPr>
          <w:trHeight w:val="224"/>
          <w:ins w:id="11035" w:author="Mutali Nepfumbada" w:date="2022-11-27T22:33:00Z"/>
        </w:trPr>
        <w:tc>
          <w:tcPr>
            <w:tcW w:w="9323" w:type="dxa"/>
            <w:gridSpan w:val="6"/>
            <w:noWrap/>
          </w:tcPr>
          <w:p w14:paraId="0EAFC38F" w14:textId="77777777" w:rsidR="007E7132" w:rsidRPr="007E7132" w:rsidRDefault="007E7132" w:rsidP="007E7132">
            <w:pPr>
              <w:jc w:val="center"/>
              <w:rPr>
                <w:ins w:id="11036" w:author="Mutali Nepfumbada" w:date="2022-11-27T22:33:00Z"/>
                <w:bCs/>
                <w:lang w:val="en-US"/>
              </w:rPr>
            </w:pPr>
            <w:ins w:id="11037" w:author="Mutali Nepfumbada" w:date="2022-11-27T22:33:00Z">
              <w:r w:rsidRPr="007E7132">
                <w:rPr>
                  <w:bCs/>
                  <w:lang w:val="en-US"/>
                </w:rPr>
                <w:t>{%tr endfor%}</w:t>
              </w:r>
            </w:ins>
          </w:p>
        </w:tc>
      </w:tr>
      <w:tr w:rsidR="007E7132" w:rsidRPr="007E7132" w14:paraId="69DDCBCE" w14:textId="77777777" w:rsidTr="002A53ED">
        <w:trPr>
          <w:trHeight w:val="224"/>
          <w:ins w:id="11038" w:author="Mutali Nepfumbada" w:date="2022-11-27T22:33:00Z"/>
        </w:trPr>
        <w:tc>
          <w:tcPr>
            <w:tcW w:w="1302" w:type="dxa"/>
            <w:noWrap/>
          </w:tcPr>
          <w:p w14:paraId="4EDEE517" w14:textId="77777777" w:rsidR="007E7132" w:rsidRPr="007E7132" w:rsidRDefault="007E7132" w:rsidP="007E7132">
            <w:pPr>
              <w:rPr>
                <w:ins w:id="11039" w:author="Mutali Nepfumbada" w:date="2022-11-27T22:33:00Z"/>
                <w:b/>
                <w:lang w:val="en-US"/>
              </w:rPr>
            </w:pPr>
            <w:ins w:id="11040" w:author="Mutali Nepfumbada" w:date="2022-11-27T22:33:00Z">
              <w:r w:rsidRPr="007E7132">
                <w:rPr>
                  <w:b/>
                  <w:lang w:val="en-US"/>
                </w:rPr>
                <w:t>Total</w:t>
              </w:r>
            </w:ins>
          </w:p>
        </w:tc>
        <w:tc>
          <w:tcPr>
            <w:tcW w:w="1646" w:type="dxa"/>
            <w:noWrap/>
          </w:tcPr>
          <w:p w14:paraId="58077660" w14:textId="77777777" w:rsidR="007E7132" w:rsidRPr="007E7132" w:rsidRDefault="007E7132" w:rsidP="007E7132">
            <w:pPr>
              <w:jc w:val="center"/>
              <w:rPr>
                <w:ins w:id="11041" w:author="Mutali Nepfumbada" w:date="2022-11-27T22:33:00Z"/>
                <w:b/>
                <w:lang w:val="en-US"/>
              </w:rPr>
            </w:pPr>
            <w:ins w:id="11042" w:author="Mutali Nepfumbada" w:date="2022-11-27T22:33:00Z">
              <w:r w:rsidRPr="007E7132">
                <w:rPr>
                  <w:b/>
                  <w:lang w:val="en-US"/>
                </w:rPr>
                <w:t>{{VERPFTOT}}</w:t>
              </w:r>
            </w:ins>
          </w:p>
        </w:tc>
        <w:tc>
          <w:tcPr>
            <w:tcW w:w="1530" w:type="dxa"/>
            <w:noWrap/>
          </w:tcPr>
          <w:p w14:paraId="3155249B" w14:textId="77777777" w:rsidR="007E7132" w:rsidRPr="007E7132" w:rsidRDefault="007E7132" w:rsidP="007E7132">
            <w:pPr>
              <w:jc w:val="center"/>
              <w:rPr>
                <w:ins w:id="11043" w:author="Mutali Nepfumbada" w:date="2022-11-27T22:33:00Z"/>
                <w:b/>
                <w:lang w:val="en-US"/>
              </w:rPr>
            </w:pPr>
            <w:ins w:id="11044" w:author="Mutali Nepfumbada" w:date="2022-11-27T22:33:00Z">
              <w:r w:rsidRPr="007E7132">
                <w:rPr>
                  <w:b/>
                  <w:lang w:val="en-US"/>
                </w:rPr>
                <w:t>{{VERPWTOT}}</w:t>
              </w:r>
            </w:ins>
          </w:p>
        </w:tc>
        <w:tc>
          <w:tcPr>
            <w:tcW w:w="1542" w:type="dxa"/>
            <w:noWrap/>
          </w:tcPr>
          <w:p w14:paraId="2A6A1F15" w14:textId="77777777" w:rsidR="007E7132" w:rsidRPr="007E7132" w:rsidRDefault="007E7132" w:rsidP="007E7132">
            <w:pPr>
              <w:jc w:val="center"/>
              <w:rPr>
                <w:ins w:id="11045" w:author="Mutali Nepfumbada" w:date="2022-11-27T22:33:00Z"/>
                <w:b/>
                <w:lang w:val="en-US"/>
              </w:rPr>
            </w:pPr>
            <w:ins w:id="11046" w:author="Mutali Nepfumbada" w:date="2022-11-27T22:33:00Z">
              <w:r w:rsidRPr="007E7132">
                <w:rPr>
                  <w:b/>
                  <w:lang w:val="en-US"/>
                </w:rPr>
                <w:t>{{VERPATOT}}</w:t>
              </w:r>
            </w:ins>
          </w:p>
        </w:tc>
        <w:tc>
          <w:tcPr>
            <w:tcW w:w="1519" w:type="dxa"/>
          </w:tcPr>
          <w:p w14:paraId="44373B20" w14:textId="77777777" w:rsidR="007E7132" w:rsidRPr="007E7132" w:rsidRDefault="007E7132" w:rsidP="007E7132">
            <w:pPr>
              <w:jc w:val="center"/>
              <w:rPr>
                <w:ins w:id="11047" w:author="Mutali Nepfumbada" w:date="2022-11-27T22:33:00Z"/>
                <w:b/>
                <w:lang w:val="en-US"/>
              </w:rPr>
            </w:pPr>
            <w:ins w:id="11048" w:author="Mutali Nepfumbada" w:date="2022-11-27T22:33:00Z">
              <w:r w:rsidRPr="007E7132">
                <w:rPr>
                  <w:b/>
                  <w:lang w:val="en-US"/>
                </w:rPr>
                <w:t>{{VERPVTOT}}</w:t>
              </w:r>
            </w:ins>
          </w:p>
        </w:tc>
        <w:tc>
          <w:tcPr>
            <w:tcW w:w="1784" w:type="dxa"/>
          </w:tcPr>
          <w:p w14:paraId="15E413F1" w14:textId="77777777" w:rsidR="007E7132" w:rsidRPr="007E7132" w:rsidRDefault="007E7132" w:rsidP="007E7132">
            <w:pPr>
              <w:jc w:val="center"/>
              <w:rPr>
                <w:ins w:id="11049" w:author="Mutali Nepfumbada" w:date="2022-11-27T22:33:00Z"/>
                <w:b/>
                <w:lang w:val="en-US"/>
              </w:rPr>
            </w:pPr>
            <w:ins w:id="11050" w:author="Mutali Nepfumbada" w:date="2022-11-27T22:33:00Z">
              <w:r w:rsidRPr="007E7132">
                <w:rPr>
                  <w:b/>
                  <w:lang w:val="en-US"/>
                </w:rPr>
                <w:t>{{VERPWVTOT}}</w:t>
              </w:r>
            </w:ins>
          </w:p>
        </w:tc>
      </w:tr>
    </w:tbl>
    <w:p w14:paraId="7CE09412" w14:textId="77777777" w:rsidR="007E7132" w:rsidRPr="007E7132" w:rsidRDefault="007E7132" w:rsidP="007E7132">
      <w:pPr>
        <w:spacing w:after="200"/>
        <w:jc w:val="center"/>
        <w:rPr>
          <w:ins w:id="11051" w:author="Mutali Nepfumbada" w:date="2022-11-27T22:33:00Z"/>
          <w:i/>
          <w:iCs/>
          <w:color w:val="5F0505"/>
          <w:sz w:val="18"/>
          <w:szCs w:val="18"/>
        </w:rPr>
      </w:pPr>
      <w:bookmarkStart w:id="11052" w:name="_Toc120510273"/>
      <w:ins w:id="11053" w:author="Mutali Nepfumbada" w:date="2022-11-27T22:3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color w:val="5F0505"/>
            <w:sz w:val="18"/>
            <w:szCs w:val="18"/>
          </w:rPr>
          <w:t>: Vergelegen Production and Forecast</w:t>
        </w:r>
        <w:bookmarkEnd w:id="11052"/>
      </w:ins>
    </w:p>
    <w:p w14:paraId="4E9D6881" w14:textId="77777777" w:rsidR="007E7132" w:rsidRPr="007E7132" w:rsidRDefault="007E7132" w:rsidP="007E7132">
      <w:pPr>
        <w:jc w:val="center"/>
        <w:rPr>
          <w:ins w:id="11054" w:author="Mutali Nepfumbada" w:date="2022-11-27T22:33:00Z"/>
          <w:lang w:val="en-US"/>
        </w:rPr>
      </w:pPr>
      <w:ins w:id="11055" w:author="Mutali Nepfumbada" w:date="2022-11-27T22:33:00Z">
        <w:r w:rsidRPr="007E7132">
          <w:rPr>
            <w:lang w:val="en-US"/>
          </w:rPr>
          <w:t>{{VERPImage}}</w:t>
        </w:r>
      </w:ins>
    </w:p>
    <w:p w14:paraId="07BF0159" w14:textId="77777777" w:rsidR="007E7132" w:rsidRPr="007E7132" w:rsidRDefault="007E7132" w:rsidP="007E7132">
      <w:pPr>
        <w:spacing w:after="200"/>
        <w:jc w:val="center"/>
        <w:rPr>
          <w:ins w:id="11056" w:author="Mutali Nepfumbada" w:date="2022-11-27T22:33:00Z"/>
          <w:i/>
          <w:iCs/>
          <w:color w:val="5F0505"/>
          <w:sz w:val="18"/>
          <w:szCs w:val="18"/>
        </w:rPr>
      </w:pPr>
      <w:ins w:id="11057" w:author="Mutali Nepfumbada" w:date="2022-11-27T22:3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Vergelegen</w:t>
        </w:r>
        <w:r w:rsidRPr="007E7132">
          <w:rPr>
            <w:i/>
            <w:iCs/>
            <w:color w:val="5F0505"/>
            <w:sz w:val="18"/>
            <w:szCs w:val="18"/>
            <w:lang w:eastAsia="en-US"/>
          </w:rPr>
          <w:t xml:space="preserve"> Production Vs Forecast</w:t>
        </w:r>
      </w:ins>
    </w:p>
    <w:p w14:paraId="5117B3E2" w14:textId="77777777" w:rsidR="0051367B" w:rsidRPr="00500908" w:rsidRDefault="0051367B">
      <w:pPr>
        <w:rPr>
          <w:ins w:id="11058" w:author="Mutali Nepfumbada" w:date="2022-10-27T15:41:00Z"/>
        </w:rPr>
        <w:pPrChange w:id="11059" w:author="Mutali Nepfumbada" w:date="2022-11-02T07:50:00Z">
          <w:pPr>
            <w:spacing w:after="200"/>
            <w:jc w:val="center"/>
          </w:pPr>
        </w:pPrChange>
      </w:pPr>
    </w:p>
    <w:p w14:paraId="217D2F0E" w14:textId="145317F3" w:rsidR="005E47CD" w:rsidRPr="0078269D" w:rsidDel="00500908" w:rsidRDefault="005E47CD" w:rsidP="00D36FF1">
      <w:pPr>
        <w:rPr>
          <w:del w:id="11060" w:author="Mutali Nepfumbada" w:date="2022-10-27T15:41:00Z"/>
        </w:rPr>
      </w:pPr>
    </w:p>
    <w:tbl>
      <w:tblPr>
        <w:tblStyle w:val="TableGridLight"/>
        <w:tblW w:w="0" w:type="auto"/>
        <w:jc w:val="center"/>
        <w:tblLook w:val="04A0" w:firstRow="1" w:lastRow="0" w:firstColumn="1" w:lastColumn="0" w:noHBand="0" w:noVBand="1"/>
        <w:tblPrChange w:id="11061" w:author="Mutali Nepfumbada" w:date="2022-10-12T06:03:00Z">
          <w:tblPr>
            <w:tblStyle w:val="TableGridLight"/>
            <w:tblW w:w="0" w:type="auto"/>
            <w:tblLook w:val="04A0" w:firstRow="1" w:lastRow="0" w:firstColumn="1" w:lastColumn="0" w:noHBand="0" w:noVBand="1"/>
          </w:tblPr>
        </w:tblPrChange>
      </w:tblPr>
      <w:tblGrid>
        <w:gridCol w:w="846"/>
        <w:gridCol w:w="900"/>
        <w:gridCol w:w="1433"/>
        <w:gridCol w:w="1286"/>
        <w:gridCol w:w="1127"/>
        <w:gridCol w:w="1349"/>
        <w:tblGridChange w:id="11062">
          <w:tblGrid>
            <w:gridCol w:w="846"/>
            <w:gridCol w:w="456"/>
            <w:gridCol w:w="444"/>
            <w:gridCol w:w="1202"/>
            <w:gridCol w:w="231"/>
            <w:gridCol w:w="1286"/>
            <w:gridCol w:w="13"/>
            <w:gridCol w:w="1114"/>
            <w:gridCol w:w="428"/>
            <w:gridCol w:w="921"/>
            <w:gridCol w:w="598"/>
            <w:gridCol w:w="1784"/>
          </w:tblGrid>
        </w:tblGridChange>
      </w:tblGrid>
      <w:tr w:rsidR="005E47CD" w:rsidRPr="0078269D" w:rsidDel="00500908" w14:paraId="31D375B6" w14:textId="664D0D31" w:rsidTr="00C02BBC">
        <w:trPr>
          <w:trHeight w:val="81"/>
          <w:jc w:val="center"/>
          <w:del w:id="11063" w:author="Mutali Nepfumbada" w:date="2022-10-27T15:41:00Z"/>
          <w:trPrChange w:id="11064" w:author="Mutali Nepfumbada" w:date="2022-10-12T06:03:00Z">
            <w:trPr>
              <w:trHeight w:val="86"/>
            </w:trPr>
          </w:trPrChange>
        </w:trPr>
        <w:tc>
          <w:tcPr>
            <w:tcW w:w="846" w:type="dxa"/>
            <w:shd w:val="clear" w:color="auto" w:fill="5F0505"/>
            <w:noWrap/>
            <w:tcPrChange w:id="11065" w:author="Mutali Nepfumbada" w:date="2022-10-12T06:03:00Z">
              <w:tcPr>
                <w:tcW w:w="1302" w:type="dxa"/>
                <w:gridSpan w:val="2"/>
                <w:shd w:val="clear" w:color="auto" w:fill="5F0505"/>
                <w:noWrap/>
              </w:tcPr>
            </w:tcPrChange>
          </w:tcPr>
          <w:p w14:paraId="5DBDA218" w14:textId="3EAC5D16" w:rsidR="005E47CD" w:rsidRPr="0078269D" w:rsidDel="00500908" w:rsidRDefault="005E47CD">
            <w:pPr>
              <w:jc w:val="center"/>
              <w:rPr>
                <w:del w:id="11066" w:author="Mutali Nepfumbada" w:date="2022-10-27T15:41:00Z"/>
                <w:b/>
                <w:bCs/>
              </w:rPr>
            </w:pPr>
            <w:del w:id="11067" w:author="Mutali Nepfumbada" w:date="2022-10-27T15:41:00Z">
              <w:r w:rsidRPr="0078269D" w:rsidDel="00500908">
                <w:rPr>
                  <w:b/>
                  <w:bCs/>
                </w:rPr>
                <w:delText>Month</w:delText>
              </w:r>
            </w:del>
          </w:p>
        </w:tc>
        <w:tc>
          <w:tcPr>
            <w:tcW w:w="3619" w:type="dxa"/>
            <w:gridSpan w:val="3"/>
            <w:shd w:val="clear" w:color="auto" w:fill="5F0505"/>
            <w:tcPrChange w:id="11068" w:author="Mutali Nepfumbada" w:date="2022-10-12T06:03:00Z">
              <w:tcPr>
                <w:tcW w:w="4718" w:type="dxa"/>
                <w:gridSpan w:val="7"/>
                <w:shd w:val="clear" w:color="auto" w:fill="5F0505"/>
              </w:tcPr>
            </w:tcPrChange>
          </w:tcPr>
          <w:p w14:paraId="4F00656F" w14:textId="2B7B361A" w:rsidR="005E47CD" w:rsidRPr="0078269D" w:rsidDel="00500908" w:rsidRDefault="005E47CD">
            <w:pPr>
              <w:jc w:val="center"/>
              <w:rPr>
                <w:del w:id="11069" w:author="Mutali Nepfumbada" w:date="2022-10-27T15:41:00Z"/>
                <w:b/>
                <w:bCs/>
              </w:rPr>
            </w:pPr>
            <w:del w:id="11070" w:author="Mutali Nepfumbada" w:date="2022-10-27T15:41:00Z">
              <w:r w:rsidRPr="0078269D" w:rsidDel="00500908">
                <w:rPr>
                  <w:b/>
                  <w:bCs/>
                </w:rPr>
                <w:delText>Production (kWh)</w:delText>
              </w:r>
            </w:del>
          </w:p>
        </w:tc>
        <w:tc>
          <w:tcPr>
            <w:tcW w:w="1127" w:type="dxa"/>
            <w:shd w:val="clear" w:color="auto" w:fill="5F0505"/>
            <w:tcPrChange w:id="11071" w:author="Mutali Nepfumbada" w:date="2022-10-12T06:03:00Z">
              <w:tcPr>
                <w:tcW w:w="1519" w:type="dxa"/>
                <w:gridSpan w:val="2"/>
                <w:shd w:val="clear" w:color="auto" w:fill="5F0505"/>
              </w:tcPr>
            </w:tcPrChange>
          </w:tcPr>
          <w:p w14:paraId="5D4030AF" w14:textId="6D4DF8C0" w:rsidR="005E47CD" w:rsidRPr="00D82B8B" w:rsidDel="00500908" w:rsidRDefault="005E47CD">
            <w:pPr>
              <w:jc w:val="center"/>
              <w:rPr>
                <w:del w:id="11072" w:author="Mutali Nepfumbada" w:date="2022-10-27T15:41:00Z"/>
                <w:b/>
                <w:bCs/>
              </w:rPr>
            </w:pPr>
            <w:del w:id="11073" w:author="Mutali Nepfumbada" w:date="2022-10-27T15:41:00Z">
              <w:r w:rsidRPr="0078269D" w:rsidDel="00500908">
                <w:rPr>
                  <w:b/>
                  <w:bCs/>
                </w:rPr>
                <w:delText>Actual vs</w:delText>
              </w:r>
              <w:commentRangeStart w:id="11074"/>
              <w:r w:rsidRPr="0078269D" w:rsidDel="00500908">
                <w:rPr>
                  <w:b/>
                  <w:bCs/>
                </w:rPr>
                <w:delText xml:space="preserve"> Original Forecast</w:delText>
              </w:r>
              <w:r w:rsidRPr="0078269D" w:rsidDel="00500908">
                <w:rPr>
                  <w:b/>
                  <w:bCs/>
                  <w:lang w:val="en-US"/>
                </w:rPr>
                <w:delText xml:space="preserve"> (%)</w:delText>
              </w:r>
              <w:commentRangeEnd w:id="11074"/>
              <w:r w:rsidRPr="00D82B8B" w:rsidDel="00500908">
                <w:rPr>
                  <w:rStyle w:val="CommentReference"/>
                  <w:b/>
                  <w:rPrChange w:id="11075" w:author="Mutali Nepfumbada" w:date="2022-10-14T09:34:00Z">
                    <w:rPr>
                      <w:rStyle w:val="CommentReference"/>
                      <w:rFonts w:ascii="Verdana" w:hAnsi="Verdana"/>
                      <w:b/>
                    </w:rPr>
                  </w:rPrChange>
                </w:rPr>
                <w:commentReference w:id="11074"/>
              </w:r>
            </w:del>
          </w:p>
        </w:tc>
        <w:tc>
          <w:tcPr>
            <w:tcW w:w="1349" w:type="dxa"/>
            <w:shd w:val="clear" w:color="auto" w:fill="5F0505"/>
            <w:tcPrChange w:id="11077" w:author="Mutali Nepfumbada" w:date="2022-10-12T06:03:00Z">
              <w:tcPr>
                <w:tcW w:w="1784" w:type="dxa"/>
                <w:shd w:val="clear" w:color="auto" w:fill="5F0505"/>
              </w:tcPr>
            </w:tcPrChange>
          </w:tcPr>
          <w:p w14:paraId="02988FDB" w14:textId="161CB4B4" w:rsidR="005E47CD" w:rsidRPr="0078269D" w:rsidDel="00500908" w:rsidRDefault="005E47CD">
            <w:pPr>
              <w:jc w:val="center"/>
              <w:rPr>
                <w:del w:id="11078" w:author="Mutali Nepfumbada" w:date="2022-10-27T15:41:00Z"/>
                <w:b/>
                <w:bCs/>
              </w:rPr>
            </w:pPr>
            <w:del w:id="11079" w:author="Mutali Nepfumbada" w:date="2022-10-27T15:41:00Z">
              <w:r w:rsidRPr="0078269D" w:rsidDel="00500908">
                <w:rPr>
                  <w:b/>
                  <w:bCs/>
                </w:rPr>
                <w:delText>Actual vs Weather Adjusted Forecast (%)</w:delText>
              </w:r>
            </w:del>
          </w:p>
        </w:tc>
      </w:tr>
      <w:tr w:rsidR="0043753A" w:rsidRPr="0078269D" w:rsidDel="00500908" w14:paraId="477F7C19" w14:textId="77777777" w:rsidTr="0043753A">
        <w:trPr>
          <w:trHeight w:val="81"/>
          <w:jc w:val="center"/>
          <w:del w:id="11080" w:author="Mutali Nepfumbada" w:date="2022-10-27T15:41:00Z"/>
        </w:trPr>
        <w:tc>
          <w:tcPr>
            <w:tcW w:w="846" w:type="dxa"/>
            <w:shd w:val="clear" w:color="auto" w:fill="5F0505"/>
            <w:noWrap/>
          </w:tcPr>
          <w:p w14:paraId="1857A6F5" w14:textId="35000CA9" w:rsidR="005E47CD" w:rsidRPr="0078269D" w:rsidDel="00500908" w:rsidRDefault="005E47CD">
            <w:pPr>
              <w:jc w:val="left"/>
              <w:rPr>
                <w:del w:id="11081" w:author="Mutali Nepfumbada" w:date="2022-10-27T15:41:00Z"/>
                <w:b/>
                <w:lang w:val="en-US"/>
              </w:rPr>
              <w:pPrChange w:id="11082" w:author="Adam Terry" w:date="2022-11-02T13:41:00Z">
                <w:pPr/>
              </w:pPrChange>
            </w:pPr>
          </w:p>
        </w:tc>
        <w:tc>
          <w:tcPr>
            <w:tcW w:w="900" w:type="dxa"/>
            <w:shd w:val="clear" w:color="auto" w:fill="5F0505"/>
            <w:noWrap/>
          </w:tcPr>
          <w:p w14:paraId="75ACB554" w14:textId="383AA600" w:rsidR="005E47CD" w:rsidRPr="0078269D" w:rsidDel="00500908" w:rsidRDefault="005E47CD">
            <w:pPr>
              <w:jc w:val="left"/>
              <w:rPr>
                <w:del w:id="11083" w:author="Mutali Nepfumbada" w:date="2022-10-27T15:41:00Z"/>
                <w:b/>
                <w:bCs/>
                <w:lang w:val="en-US"/>
              </w:rPr>
              <w:pPrChange w:id="11084" w:author="Adam Terry" w:date="2022-11-02T13:41:00Z">
                <w:pPr>
                  <w:jc w:val="center"/>
                </w:pPr>
              </w:pPrChange>
            </w:pPr>
            <w:del w:id="11085" w:author="Mutali Nepfumbada" w:date="2022-10-27T15:41:00Z">
              <w:r w:rsidRPr="0078269D" w:rsidDel="00500908">
                <w:rPr>
                  <w:b/>
                  <w:bCs/>
                  <w:lang w:val="en-US"/>
                </w:rPr>
                <w:delText>Original Forecast</w:delText>
              </w:r>
            </w:del>
          </w:p>
        </w:tc>
        <w:tc>
          <w:tcPr>
            <w:tcW w:w="1433" w:type="dxa"/>
            <w:shd w:val="clear" w:color="auto" w:fill="5F0505"/>
            <w:noWrap/>
          </w:tcPr>
          <w:p w14:paraId="7DB55DC9" w14:textId="2576F863" w:rsidR="005E47CD" w:rsidRPr="0078269D" w:rsidDel="00500908" w:rsidRDefault="005E47CD">
            <w:pPr>
              <w:jc w:val="left"/>
              <w:rPr>
                <w:del w:id="11086" w:author="Mutali Nepfumbada" w:date="2022-10-27T15:41:00Z"/>
                <w:b/>
                <w:bCs/>
                <w:lang w:val="en-US"/>
              </w:rPr>
              <w:pPrChange w:id="11087" w:author="Adam Terry" w:date="2022-11-02T13:41:00Z">
                <w:pPr>
                  <w:jc w:val="center"/>
                </w:pPr>
              </w:pPrChange>
            </w:pPr>
            <w:commentRangeStart w:id="11088"/>
            <w:del w:id="11089" w:author="Mutali Nepfumbada" w:date="2022-10-27T15:41:00Z">
              <w:r w:rsidRPr="0078269D" w:rsidDel="00500908">
                <w:rPr>
                  <w:b/>
                  <w:bCs/>
                </w:rPr>
                <w:delText>W</w:delText>
              </w:r>
              <w:commentRangeEnd w:id="11088"/>
              <w:r w:rsidRPr="00D82B8B" w:rsidDel="00500908">
                <w:rPr>
                  <w:rStyle w:val="CommentReference"/>
                  <w:rPrChange w:id="11090" w:author="Mutali Nepfumbada" w:date="2022-10-14T09:34:00Z">
                    <w:rPr>
                      <w:rStyle w:val="CommentReference"/>
                      <w:rFonts w:ascii="Verdana" w:hAnsi="Verdana"/>
                    </w:rPr>
                  </w:rPrChange>
                </w:rPr>
                <w:commentReference w:id="11088"/>
              </w:r>
              <w:r w:rsidRPr="00D82B8B" w:rsidDel="00500908">
                <w:rPr>
                  <w:b/>
                  <w:bCs/>
                </w:rPr>
                <w:delText>eather Adjusted Forecast</w:delText>
              </w:r>
            </w:del>
          </w:p>
        </w:tc>
        <w:tc>
          <w:tcPr>
            <w:tcW w:w="1286" w:type="dxa"/>
            <w:shd w:val="clear" w:color="auto" w:fill="5F0505"/>
            <w:noWrap/>
          </w:tcPr>
          <w:p w14:paraId="31DBD50B" w14:textId="17C40CE5" w:rsidR="005E47CD" w:rsidRPr="0078269D" w:rsidDel="00500908" w:rsidRDefault="005E47CD">
            <w:pPr>
              <w:jc w:val="left"/>
              <w:rPr>
                <w:del w:id="11091" w:author="Mutali Nepfumbada" w:date="2022-10-27T15:41:00Z"/>
                <w:b/>
                <w:bCs/>
                <w:lang w:val="en-US"/>
              </w:rPr>
              <w:pPrChange w:id="11092" w:author="Adam Terry" w:date="2022-11-02T13:41:00Z">
                <w:pPr>
                  <w:jc w:val="center"/>
                </w:pPr>
              </w:pPrChange>
            </w:pPr>
            <w:commentRangeStart w:id="11093"/>
            <w:del w:id="11094" w:author="Mutali Nepfumbada" w:date="2022-10-27T15:41:00Z">
              <w:r w:rsidRPr="0078269D" w:rsidDel="00500908">
                <w:rPr>
                  <w:b/>
                  <w:bCs/>
                  <w:lang w:val="en-US"/>
                </w:rPr>
                <w:delText>A</w:delText>
              </w:r>
              <w:commentRangeEnd w:id="11093"/>
              <w:r w:rsidRPr="00D82B8B" w:rsidDel="00500908">
                <w:rPr>
                  <w:rStyle w:val="CommentReference"/>
                  <w:rPrChange w:id="11095" w:author="Mutali Nepfumbada" w:date="2022-10-14T09:34:00Z">
                    <w:rPr>
                      <w:rStyle w:val="CommentReference"/>
                      <w:rFonts w:ascii="Verdana" w:hAnsi="Verdana"/>
                    </w:rPr>
                  </w:rPrChange>
                </w:rPr>
                <w:commentReference w:id="11093"/>
              </w:r>
              <w:r w:rsidRPr="00D82B8B" w:rsidDel="00500908">
                <w:rPr>
                  <w:b/>
                  <w:bCs/>
                  <w:lang w:val="en-US"/>
                </w:rPr>
                <w:delText>ctual Production</w:delText>
              </w:r>
            </w:del>
          </w:p>
        </w:tc>
        <w:tc>
          <w:tcPr>
            <w:tcW w:w="1127" w:type="dxa"/>
            <w:shd w:val="clear" w:color="auto" w:fill="5F0505"/>
          </w:tcPr>
          <w:p w14:paraId="5988C58F" w14:textId="572F5F18" w:rsidR="005E47CD" w:rsidRPr="0078269D" w:rsidDel="00500908" w:rsidRDefault="005E47CD">
            <w:pPr>
              <w:jc w:val="left"/>
              <w:rPr>
                <w:del w:id="11096" w:author="Mutali Nepfumbada" w:date="2022-10-27T15:41:00Z"/>
                <w:b/>
                <w:bCs/>
              </w:rPr>
              <w:pPrChange w:id="11097" w:author="Adam Terry" w:date="2022-11-02T13:41:00Z">
                <w:pPr>
                  <w:jc w:val="center"/>
                </w:pPr>
              </w:pPrChange>
            </w:pPr>
          </w:p>
        </w:tc>
        <w:tc>
          <w:tcPr>
            <w:tcW w:w="1349" w:type="dxa"/>
            <w:shd w:val="clear" w:color="auto" w:fill="5F0505"/>
          </w:tcPr>
          <w:p w14:paraId="6F0FF27C" w14:textId="4F5FF482" w:rsidR="005E47CD" w:rsidRPr="0078269D" w:rsidDel="00500908" w:rsidRDefault="005E47CD">
            <w:pPr>
              <w:jc w:val="left"/>
              <w:rPr>
                <w:del w:id="11098" w:author="Mutali Nepfumbada" w:date="2022-10-27T15:41:00Z"/>
                <w:b/>
                <w:bCs/>
              </w:rPr>
              <w:pPrChange w:id="11099" w:author="Adam Terry" w:date="2022-11-02T13:41:00Z">
                <w:pPr>
                  <w:jc w:val="center"/>
                </w:pPr>
              </w:pPrChange>
            </w:pPr>
          </w:p>
        </w:tc>
      </w:tr>
      <w:tr w:rsidR="005E47CD" w:rsidRPr="0078269D" w:rsidDel="00500908" w14:paraId="6E4967CB" w14:textId="379AC23B" w:rsidTr="00C02BBC">
        <w:trPr>
          <w:trHeight w:val="212"/>
          <w:jc w:val="center"/>
          <w:del w:id="11100" w:author="Mutali Nepfumbada" w:date="2022-10-27T15:41:00Z"/>
          <w:trPrChange w:id="11101" w:author="Mutali Nepfumbada" w:date="2022-10-12T06:03:00Z">
            <w:trPr>
              <w:trHeight w:val="224"/>
            </w:trPr>
          </w:trPrChange>
        </w:trPr>
        <w:tc>
          <w:tcPr>
            <w:tcW w:w="846" w:type="dxa"/>
            <w:noWrap/>
            <w:tcPrChange w:id="11102" w:author="Mutali Nepfumbada" w:date="2022-10-12T06:03:00Z">
              <w:tcPr>
                <w:tcW w:w="1302" w:type="dxa"/>
                <w:gridSpan w:val="2"/>
                <w:noWrap/>
              </w:tcPr>
            </w:tcPrChange>
          </w:tcPr>
          <w:p w14:paraId="6A848B11" w14:textId="45955C8E" w:rsidR="005E47CD" w:rsidRPr="0078269D" w:rsidDel="00500908" w:rsidRDefault="005E47CD">
            <w:pPr>
              <w:jc w:val="left"/>
              <w:rPr>
                <w:del w:id="11103" w:author="Mutali Nepfumbada" w:date="2022-10-27T15:41:00Z"/>
                <w:bCs/>
                <w:lang w:val="en-US"/>
              </w:rPr>
              <w:pPrChange w:id="11104" w:author="Adam Terry" w:date="2022-11-02T16:40:00Z">
                <w:pPr/>
              </w:pPrChange>
            </w:pPr>
            <w:del w:id="11105" w:author="Mutali Nepfumbada" w:date="2022-10-27T15:41:00Z">
              <w:r w:rsidRPr="0078269D" w:rsidDel="00500908">
                <w:rPr>
                  <w:bCs/>
                  <w:lang w:val="en-US"/>
                </w:rPr>
                <w:delText>Oct 21</w:delText>
              </w:r>
            </w:del>
          </w:p>
        </w:tc>
        <w:tc>
          <w:tcPr>
            <w:tcW w:w="900" w:type="dxa"/>
            <w:noWrap/>
            <w:tcPrChange w:id="11106" w:author="Mutali Nepfumbada" w:date="2022-10-12T06:03:00Z">
              <w:tcPr>
                <w:tcW w:w="1646" w:type="dxa"/>
                <w:gridSpan w:val="2"/>
                <w:noWrap/>
              </w:tcPr>
            </w:tcPrChange>
          </w:tcPr>
          <w:p w14:paraId="79D7F532" w14:textId="13D39E9F" w:rsidR="005E47CD" w:rsidRPr="0078269D" w:rsidDel="00500908" w:rsidRDefault="005E47CD">
            <w:pPr>
              <w:jc w:val="left"/>
              <w:rPr>
                <w:del w:id="11107" w:author="Mutali Nepfumbada" w:date="2022-10-27T15:41:00Z"/>
                <w:bCs/>
                <w:lang w:val="en-US"/>
              </w:rPr>
              <w:pPrChange w:id="11108" w:author="Adam Terry" w:date="2022-11-02T16:40:00Z">
                <w:pPr>
                  <w:jc w:val="center"/>
                </w:pPr>
              </w:pPrChange>
            </w:pPr>
            <w:del w:id="11109" w:author="Mutali Nepfumbada" w:date="2022-10-27T15:41:00Z">
              <w:r w:rsidRPr="0078269D" w:rsidDel="00500908">
                <w:rPr>
                  <w:bCs/>
                  <w:lang w:val="en-US"/>
                </w:rPr>
                <w:delText>10</w:delText>
              </w:r>
              <w:r w:rsidR="0065384B" w:rsidRPr="0078269D" w:rsidDel="00500908">
                <w:rPr>
                  <w:bCs/>
                  <w:lang w:val="en-US"/>
                </w:rPr>
                <w:delText>,</w:delText>
              </w:r>
              <w:r w:rsidRPr="0078269D" w:rsidDel="00500908">
                <w:rPr>
                  <w:bCs/>
                  <w:lang w:val="en-US"/>
                </w:rPr>
                <w:delText>346</w:delText>
              </w:r>
            </w:del>
          </w:p>
        </w:tc>
        <w:tc>
          <w:tcPr>
            <w:tcW w:w="1433" w:type="dxa"/>
            <w:noWrap/>
            <w:tcPrChange w:id="11110" w:author="Mutali Nepfumbada" w:date="2022-10-12T06:03:00Z">
              <w:tcPr>
                <w:tcW w:w="1530" w:type="dxa"/>
                <w:gridSpan w:val="3"/>
                <w:noWrap/>
              </w:tcPr>
            </w:tcPrChange>
          </w:tcPr>
          <w:p w14:paraId="6CE68030" w14:textId="51A9656C" w:rsidR="005E47CD" w:rsidRPr="0078269D" w:rsidDel="00500908" w:rsidRDefault="005E47CD">
            <w:pPr>
              <w:jc w:val="left"/>
              <w:rPr>
                <w:del w:id="11111" w:author="Mutali Nepfumbada" w:date="2022-10-27T15:41:00Z"/>
                <w:bCs/>
                <w:lang w:val="en-US"/>
              </w:rPr>
              <w:pPrChange w:id="11112" w:author="Adam Terry" w:date="2022-11-02T16:40:00Z">
                <w:pPr>
                  <w:jc w:val="center"/>
                </w:pPr>
              </w:pPrChange>
            </w:pPr>
            <w:del w:id="11113" w:author="Mutali Nepfumbada" w:date="2022-10-27T15:41:00Z">
              <w:r w:rsidRPr="0078269D" w:rsidDel="00500908">
                <w:rPr>
                  <w:bCs/>
                  <w:lang w:val="en-US"/>
                </w:rPr>
                <w:delText>10</w:delText>
              </w:r>
              <w:r w:rsidR="00957EC4" w:rsidRPr="0078269D" w:rsidDel="00500908">
                <w:rPr>
                  <w:bCs/>
                  <w:lang w:val="en-US"/>
                </w:rPr>
                <w:delText>,</w:delText>
              </w:r>
              <w:r w:rsidRPr="0078269D" w:rsidDel="00500908">
                <w:rPr>
                  <w:bCs/>
                  <w:lang w:val="en-US"/>
                </w:rPr>
                <w:delText>346</w:delText>
              </w:r>
            </w:del>
          </w:p>
        </w:tc>
        <w:tc>
          <w:tcPr>
            <w:tcW w:w="1286" w:type="dxa"/>
            <w:noWrap/>
            <w:tcPrChange w:id="11114" w:author="Mutali Nepfumbada" w:date="2022-10-12T06:03:00Z">
              <w:tcPr>
                <w:tcW w:w="1542" w:type="dxa"/>
                <w:gridSpan w:val="2"/>
                <w:noWrap/>
              </w:tcPr>
            </w:tcPrChange>
          </w:tcPr>
          <w:p w14:paraId="61D0A98C" w14:textId="6E1ED669" w:rsidR="005E47CD" w:rsidRPr="0078269D" w:rsidDel="00500908" w:rsidRDefault="005E47CD">
            <w:pPr>
              <w:jc w:val="left"/>
              <w:rPr>
                <w:del w:id="11115" w:author="Mutali Nepfumbada" w:date="2022-10-27T15:41:00Z"/>
                <w:bCs/>
                <w:lang w:val="en-US"/>
              </w:rPr>
              <w:pPrChange w:id="11116" w:author="Adam Terry" w:date="2022-11-02T16:40:00Z">
                <w:pPr>
                  <w:jc w:val="center"/>
                </w:pPr>
              </w:pPrChange>
            </w:pPr>
            <w:del w:id="11117" w:author="Mutali Nepfumbada" w:date="2022-10-27T15:41:00Z">
              <w:r w:rsidRPr="0078269D" w:rsidDel="00500908">
                <w:rPr>
                  <w:bCs/>
                  <w:lang w:val="en-US"/>
                </w:rPr>
                <w:delText>15</w:delText>
              </w:r>
              <w:r w:rsidR="00957EC4" w:rsidRPr="0078269D" w:rsidDel="00500908">
                <w:rPr>
                  <w:bCs/>
                  <w:lang w:val="en-US"/>
                </w:rPr>
                <w:delText>,</w:delText>
              </w:r>
              <w:r w:rsidRPr="0078269D" w:rsidDel="00500908">
                <w:rPr>
                  <w:bCs/>
                  <w:lang w:val="en-US"/>
                </w:rPr>
                <w:delText>876</w:delText>
              </w:r>
            </w:del>
          </w:p>
        </w:tc>
        <w:tc>
          <w:tcPr>
            <w:tcW w:w="1127" w:type="dxa"/>
            <w:tcPrChange w:id="11118" w:author="Mutali Nepfumbada" w:date="2022-10-12T06:03:00Z">
              <w:tcPr>
                <w:tcW w:w="1519" w:type="dxa"/>
                <w:gridSpan w:val="2"/>
              </w:tcPr>
            </w:tcPrChange>
          </w:tcPr>
          <w:p w14:paraId="1D05404B" w14:textId="1C55FDB4" w:rsidR="005E47CD" w:rsidRPr="0078269D" w:rsidDel="00500908" w:rsidRDefault="005E47CD">
            <w:pPr>
              <w:jc w:val="left"/>
              <w:rPr>
                <w:del w:id="11119" w:author="Mutali Nepfumbada" w:date="2022-10-27T15:41:00Z"/>
                <w:color w:val="00B050"/>
                <w:lang w:val="en-US"/>
              </w:rPr>
              <w:pPrChange w:id="11120" w:author="Adam Terry" w:date="2022-11-02T16:40:00Z">
                <w:pPr>
                  <w:jc w:val="center"/>
                </w:pPr>
              </w:pPrChange>
            </w:pPr>
            <w:del w:id="11121" w:author="Mutali Nepfumbada" w:date="2022-10-27T15:41:00Z">
              <w:r w:rsidRPr="0078269D" w:rsidDel="00500908">
                <w:rPr>
                  <w:color w:val="00B050"/>
                  <w:lang w:val="en-US"/>
                </w:rPr>
                <w:delText>53.45</w:delText>
              </w:r>
            </w:del>
          </w:p>
        </w:tc>
        <w:tc>
          <w:tcPr>
            <w:tcW w:w="1349" w:type="dxa"/>
            <w:tcPrChange w:id="11122" w:author="Mutali Nepfumbada" w:date="2022-10-12T06:03:00Z">
              <w:tcPr>
                <w:tcW w:w="1784" w:type="dxa"/>
              </w:tcPr>
            </w:tcPrChange>
          </w:tcPr>
          <w:p w14:paraId="6D804E51" w14:textId="5B71CB8D" w:rsidR="005E47CD" w:rsidRPr="0078269D" w:rsidDel="00500908" w:rsidRDefault="005E47CD">
            <w:pPr>
              <w:jc w:val="left"/>
              <w:rPr>
                <w:del w:id="11123" w:author="Mutali Nepfumbada" w:date="2022-10-27T15:41:00Z"/>
                <w:color w:val="00B050"/>
                <w:lang w:val="en-US"/>
              </w:rPr>
              <w:pPrChange w:id="11124" w:author="Adam Terry" w:date="2022-11-02T16:40:00Z">
                <w:pPr>
                  <w:jc w:val="center"/>
                </w:pPr>
              </w:pPrChange>
            </w:pPr>
            <w:del w:id="11125" w:author="Mutali Nepfumbada" w:date="2022-10-27T15:41:00Z">
              <w:r w:rsidRPr="0078269D" w:rsidDel="00500908">
                <w:rPr>
                  <w:color w:val="00B050"/>
                  <w:lang w:val="en-US"/>
                </w:rPr>
                <w:delText>53.45</w:delText>
              </w:r>
            </w:del>
          </w:p>
        </w:tc>
      </w:tr>
      <w:tr w:rsidR="005E47CD" w:rsidRPr="0078269D" w:rsidDel="00500908" w14:paraId="37A2EDF7" w14:textId="46EA8EFB" w:rsidTr="00C02BBC">
        <w:trPr>
          <w:trHeight w:val="212"/>
          <w:jc w:val="center"/>
          <w:del w:id="11126" w:author="Mutali Nepfumbada" w:date="2022-10-27T15:41:00Z"/>
          <w:trPrChange w:id="11127" w:author="Mutali Nepfumbada" w:date="2022-10-12T06:03:00Z">
            <w:trPr>
              <w:trHeight w:val="224"/>
            </w:trPr>
          </w:trPrChange>
        </w:trPr>
        <w:tc>
          <w:tcPr>
            <w:tcW w:w="846" w:type="dxa"/>
            <w:noWrap/>
            <w:tcPrChange w:id="11128" w:author="Mutali Nepfumbada" w:date="2022-10-12T06:03:00Z">
              <w:tcPr>
                <w:tcW w:w="1302" w:type="dxa"/>
                <w:gridSpan w:val="2"/>
                <w:noWrap/>
              </w:tcPr>
            </w:tcPrChange>
          </w:tcPr>
          <w:p w14:paraId="76CE275B" w14:textId="4F998985" w:rsidR="005E47CD" w:rsidRPr="0078269D" w:rsidDel="00500908" w:rsidRDefault="005E47CD">
            <w:pPr>
              <w:jc w:val="left"/>
              <w:rPr>
                <w:del w:id="11129" w:author="Mutali Nepfumbada" w:date="2022-10-27T15:41:00Z"/>
                <w:bCs/>
                <w:lang w:val="en-US"/>
              </w:rPr>
              <w:pPrChange w:id="11130" w:author="Adam Terry" w:date="2022-11-02T16:40:00Z">
                <w:pPr/>
              </w:pPrChange>
            </w:pPr>
            <w:del w:id="11131" w:author="Mutali Nepfumbada" w:date="2022-10-27T15:41:00Z">
              <w:r w:rsidRPr="0078269D" w:rsidDel="00500908">
                <w:rPr>
                  <w:bCs/>
                  <w:lang w:val="en-US"/>
                </w:rPr>
                <w:delText>Nov 21</w:delText>
              </w:r>
            </w:del>
          </w:p>
        </w:tc>
        <w:tc>
          <w:tcPr>
            <w:tcW w:w="900" w:type="dxa"/>
            <w:noWrap/>
            <w:tcPrChange w:id="11132" w:author="Mutali Nepfumbada" w:date="2022-10-12T06:03:00Z">
              <w:tcPr>
                <w:tcW w:w="1646" w:type="dxa"/>
                <w:gridSpan w:val="2"/>
                <w:noWrap/>
              </w:tcPr>
            </w:tcPrChange>
          </w:tcPr>
          <w:p w14:paraId="5DC8CC89" w14:textId="234204A5" w:rsidR="005E47CD" w:rsidRPr="0078269D" w:rsidDel="00500908" w:rsidRDefault="005E47CD">
            <w:pPr>
              <w:jc w:val="left"/>
              <w:rPr>
                <w:del w:id="11133" w:author="Mutali Nepfumbada" w:date="2022-10-27T15:41:00Z"/>
                <w:bCs/>
                <w:lang w:val="en-US"/>
              </w:rPr>
              <w:pPrChange w:id="11134" w:author="Adam Terry" w:date="2022-11-02T16:40:00Z">
                <w:pPr>
                  <w:jc w:val="center"/>
                </w:pPr>
              </w:pPrChange>
            </w:pPr>
            <w:del w:id="11135" w:author="Mutali Nepfumbada" w:date="2022-10-27T15:41:00Z">
              <w:r w:rsidRPr="0078269D" w:rsidDel="00500908">
                <w:rPr>
                  <w:bCs/>
                  <w:lang w:val="en-US"/>
                </w:rPr>
                <w:delText>124</w:delText>
              </w:r>
              <w:r w:rsidR="00427B2A" w:rsidRPr="0078269D" w:rsidDel="00500908">
                <w:rPr>
                  <w:bCs/>
                  <w:lang w:val="en-US"/>
                </w:rPr>
                <w:delText>,</w:delText>
              </w:r>
              <w:r w:rsidRPr="0078269D" w:rsidDel="00500908">
                <w:rPr>
                  <w:bCs/>
                  <w:lang w:val="en-US"/>
                </w:rPr>
                <w:delText>191</w:delText>
              </w:r>
            </w:del>
          </w:p>
        </w:tc>
        <w:tc>
          <w:tcPr>
            <w:tcW w:w="1433" w:type="dxa"/>
            <w:noWrap/>
            <w:tcPrChange w:id="11136" w:author="Mutali Nepfumbada" w:date="2022-10-12T06:03:00Z">
              <w:tcPr>
                <w:tcW w:w="1530" w:type="dxa"/>
                <w:gridSpan w:val="3"/>
                <w:noWrap/>
              </w:tcPr>
            </w:tcPrChange>
          </w:tcPr>
          <w:p w14:paraId="7B5B94FC" w14:textId="2413B125" w:rsidR="005E47CD" w:rsidRPr="0078269D" w:rsidDel="00500908" w:rsidRDefault="005E47CD">
            <w:pPr>
              <w:jc w:val="left"/>
              <w:rPr>
                <w:del w:id="11137" w:author="Mutali Nepfumbada" w:date="2022-10-27T15:41:00Z"/>
                <w:bCs/>
                <w:lang w:val="en-US"/>
              </w:rPr>
              <w:pPrChange w:id="11138" w:author="Adam Terry" w:date="2022-11-02T16:40:00Z">
                <w:pPr>
                  <w:jc w:val="center"/>
                </w:pPr>
              </w:pPrChange>
            </w:pPr>
            <w:del w:id="11139" w:author="Mutali Nepfumbada" w:date="2022-10-27T15:41:00Z">
              <w:r w:rsidRPr="0078269D" w:rsidDel="00500908">
                <w:rPr>
                  <w:bCs/>
                  <w:lang w:val="en-US"/>
                </w:rPr>
                <w:delText>124</w:delText>
              </w:r>
              <w:r w:rsidR="00957EC4" w:rsidRPr="0078269D" w:rsidDel="00500908">
                <w:rPr>
                  <w:bCs/>
                  <w:lang w:val="en-US"/>
                </w:rPr>
                <w:delText>,</w:delText>
              </w:r>
              <w:r w:rsidRPr="0078269D" w:rsidDel="00500908">
                <w:rPr>
                  <w:bCs/>
                  <w:lang w:val="en-US"/>
                </w:rPr>
                <w:delText>200</w:delText>
              </w:r>
            </w:del>
          </w:p>
        </w:tc>
        <w:tc>
          <w:tcPr>
            <w:tcW w:w="1286" w:type="dxa"/>
            <w:noWrap/>
            <w:tcPrChange w:id="11140" w:author="Mutali Nepfumbada" w:date="2022-10-12T06:03:00Z">
              <w:tcPr>
                <w:tcW w:w="1542" w:type="dxa"/>
                <w:gridSpan w:val="2"/>
                <w:noWrap/>
              </w:tcPr>
            </w:tcPrChange>
          </w:tcPr>
          <w:p w14:paraId="036F7300" w14:textId="2BE148CC" w:rsidR="005E47CD" w:rsidRPr="0078269D" w:rsidDel="00500908" w:rsidRDefault="005E47CD">
            <w:pPr>
              <w:jc w:val="left"/>
              <w:rPr>
                <w:del w:id="11141" w:author="Mutali Nepfumbada" w:date="2022-10-27T15:41:00Z"/>
                <w:bCs/>
                <w:lang w:val="en-US"/>
              </w:rPr>
              <w:pPrChange w:id="11142" w:author="Adam Terry" w:date="2022-11-02T16:40:00Z">
                <w:pPr>
                  <w:jc w:val="center"/>
                </w:pPr>
              </w:pPrChange>
            </w:pPr>
            <w:del w:id="11143" w:author="Mutali Nepfumbada" w:date="2022-10-27T15:41:00Z">
              <w:r w:rsidRPr="0078269D" w:rsidDel="00500908">
                <w:rPr>
                  <w:bCs/>
                  <w:lang w:val="en-US"/>
                </w:rPr>
                <w:delText>114</w:delText>
              </w:r>
              <w:r w:rsidR="00957EC4" w:rsidRPr="0078269D" w:rsidDel="00500908">
                <w:rPr>
                  <w:bCs/>
                  <w:lang w:val="en-US"/>
                </w:rPr>
                <w:delText>,</w:delText>
              </w:r>
              <w:r w:rsidRPr="0078269D" w:rsidDel="00500908">
                <w:rPr>
                  <w:bCs/>
                  <w:lang w:val="en-US"/>
                </w:rPr>
                <w:delText>667</w:delText>
              </w:r>
            </w:del>
          </w:p>
        </w:tc>
        <w:tc>
          <w:tcPr>
            <w:tcW w:w="1127" w:type="dxa"/>
            <w:tcPrChange w:id="11144" w:author="Mutali Nepfumbada" w:date="2022-10-12T06:03:00Z">
              <w:tcPr>
                <w:tcW w:w="1519" w:type="dxa"/>
                <w:gridSpan w:val="2"/>
              </w:tcPr>
            </w:tcPrChange>
          </w:tcPr>
          <w:p w14:paraId="659B6665" w14:textId="65EED078" w:rsidR="005E47CD" w:rsidRPr="0078269D" w:rsidDel="00500908" w:rsidRDefault="005E47CD">
            <w:pPr>
              <w:jc w:val="left"/>
              <w:rPr>
                <w:del w:id="11145" w:author="Mutali Nepfumbada" w:date="2022-10-27T15:41:00Z"/>
                <w:color w:val="FF0000"/>
                <w:lang w:val="en-US"/>
              </w:rPr>
              <w:pPrChange w:id="11146" w:author="Adam Terry" w:date="2022-11-02T16:40:00Z">
                <w:pPr>
                  <w:jc w:val="center"/>
                </w:pPr>
              </w:pPrChange>
            </w:pPr>
            <w:del w:id="11147" w:author="Mutali Nepfumbada" w:date="2022-10-27T15:41:00Z">
              <w:r w:rsidRPr="0078269D" w:rsidDel="00500908">
                <w:rPr>
                  <w:color w:val="FF0000"/>
                  <w:lang w:val="en-US"/>
                </w:rPr>
                <w:delText>-7.67</w:delText>
              </w:r>
            </w:del>
          </w:p>
        </w:tc>
        <w:tc>
          <w:tcPr>
            <w:tcW w:w="1349" w:type="dxa"/>
            <w:tcPrChange w:id="11148" w:author="Mutali Nepfumbada" w:date="2022-10-12T06:03:00Z">
              <w:tcPr>
                <w:tcW w:w="1784" w:type="dxa"/>
              </w:tcPr>
            </w:tcPrChange>
          </w:tcPr>
          <w:p w14:paraId="15B40EA8" w14:textId="15A06FB7" w:rsidR="005E47CD" w:rsidRPr="0078269D" w:rsidDel="00500908" w:rsidRDefault="005E47CD">
            <w:pPr>
              <w:jc w:val="left"/>
              <w:rPr>
                <w:del w:id="11149" w:author="Mutali Nepfumbada" w:date="2022-10-27T15:41:00Z"/>
                <w:color w:val="FF0000"/>
                <w:lang w:val="en-US"/>
              </w:rPr>
              <w:pPrChange w:id="11150" w:author="Adam Terry" w:date="2022-11-02T16:40:00Z">
                <w:pPr>
                  <w:jc w:val="center"/>
                </w:pPr>
              </w:pPrChange>
            </w:pPr>
            <w:del w:id="11151" w:author="Mutali Nepfumbada" w:date="2022-10-27T15:41:00Z">
              <w:r w:rsidRPr="0078269D" w:rsidDel="00500908">
                <w:rPr>
                  <w:color w:val="FF0000"/>
                  <w:lang w:val="en-US"/>
                </w:rPr>
                <w:delText>-7.68</w:delText>
              </w:r>
            </w:del>
          </w:p>
        </w:tc>
      </w:tr>
      <w:tr w:rsidR="005E47CD" w:rsidRPr="0078269D" w:rsidDel="00500908" w14:paraId="14A909E6" w14:textId="51F70307" w:rsidTr="00C02BBC">
        <w:trPr>
          <w:trHeight w:val="212"/>
          <w:jc w:val="center"/>
          <w:del w:id="11152" w:author="Mutali Nepfumbada" w:date="2022-10-27T15:41:00Z"/>
          <w:trPrChange w:id="11153" w:author="Mutali Nepfumbada" w:date="2022-10-12T06:03:00Z">
            <w:trPr>
              <w:trHeight w:val="224"/>
            </w:trPr>
          </w:trPrChange>
        </w:trPr>
        <w:tc>
          <w:tcPr>
            <w:tcW w:w="846" w:type="dxa"/>
            <w:noWrap/>
            <w:tcPrChange w:id="11154" w:author="Mutali Nepfumbada" w:date="2022-10-12T06:03:00Z">
              <w:tcPr>
                <w:tcW w:w="1302" w:type="dxa"/>
                <w:gridSpan w:val="2"/>
                <w:noWrap/>
              </w:tcPr>
            </w:tcPrChange>
          </w:tcPr>
          <w:p w14:paraId="008FF9A5" w14:textId="43716358" w:rsidR="005E47CD" w:rsidRPr="0078269D" w:rsidDel="00500908" w:rsidRDefault="005E47CD">
            <w:pPr>
              <w:jc w:val="left"/>
              <w:rPr>
                <w:del w:id="11155" w:author="Mutali Nepfumbada" w:date="2022-10-27T15:41:00Z"/>
                <w:bCs/>
                <w:lang w:val="en-US"/>
              </w:rPr>
              <w:pPrChange w:id="11156" w:author="Adam Terry" w:date="2022-11-02T16:40:00Z">
                <w:pPr/>
              </w:pPrChange>
            </w:pPr>
            <w:del w:id="11157" w:author="Mutali Nepfumbada" w:date="2022-10-27T15:41:00Z">
              <w:r w:rsidRPr="0078269D" w:rsidDel="00500908">
                <w:rPr>
                  <w:bCs/>
                  <w:lang w:val="en-US"/>
                </w:rPr>
                <w:delText>Dec 21</w:delText>
              </w:r>
            </w:del>
          </w:p>
        </w:tc>
        <w:tc>
          <w:tcPr>
            <w:tcW w:w="900" w:type="dxa"/>
            <w:noWrap/>
            <w:tcPrChange w:id="11158" w:author="Mutali Nepfumbada" w:date="2022-10-12T06:03:00Z">
              <w:tcPr>
                <w:tcW w:w="1646" w:type="dxa"/>
                <w:gridSpan w:val="2"/>
                <w:noWrap/>
              </w:tcPr>
            </w:tcPrChange>
          </w:tcPr>
          <w:p w14:paraId="2E68EB69" w14:textId="5BBBEBCF" w:rsidR="005E47CD" w:rsidRPr="0078269D" w:rsidDel="00500908" w:rsidRDefault="005E47CD">
            <w:pPr>
              <w:jc w:val="left"/>
              <w:rPr>
                <w:del w:id="11159" w:author="Mutali Nepfumbada" w:date="2022-10-27T15:41:00Z"/>
                <w:bCs/>
                <w:lang w:val="en-US"/>
              </w:rPr>
              <w:pPrChange w:id="11160" w:author="Adam Terry" w:date="2022-11-02T16:40:00Z">
                <w:pPr>
                  <w:jc w:val="center"/>
                </w:pPr>
              </w:pPrChange>
            </w:pPr>
            <w:del w:id="11161" w:author="Mutali Nepfumbada" w:date="2022-10-27T15:41:00Z">
              <w:r w:rsidRPr="0078269D" w:rsidDel="00500908">
                <w:rPr>
                  <w:bCs/>
                  <w:lang w:val="en-US"/>
                </w:rPr>
                <w:delText>135</w:delText>
              </w:r>
              <w:r w:rsidR="00427B2A" w:rsidRPr="0078269D" w:rsidDel="00500908">
                <w:rPr>
                  <w:bCs/>
                  <w:lang w:val="en-US"/>
                </w:rPr>
                <w:delText>,</w:delText>
              </w:r>
              <w:r w:rsidRPr="0078269D" w:rsidDel="00500908">
                <w:rPr>
                  <w:bCs/>
                  <w:lang w:val="en-US"/>
                </w:rPr>
                <w:delText>649</w:delText>
              </w:r>
            </w:del>
          </w:p>
        </w:tc>
        <w:tc>
          <w:tcPr>
            <w:tcW w:w="1433" w:type="dxa"/>
            <w:noWrap/>
            <w:tcPrChange w:id="11162" w:author="Mutali Nepfumbada" w:date="2022-10-12T06:03:00Z">
              <w:tcPr>
                <w:tcW w:w="1530" w:type="dxa"/>
                <w:gridSpan w:val="3"/>
                <w:noWrap/>
              </w:tcPr>
            </w:tcPrChange>
          </w:tcPr>
          <w:p w14:paraId="0A1BE507" w14:textId="6FCD4B87" w:rsidR="005E47CD" w:rsidRPr="0078269D" w:rsidDel="00500908" w:rsidRDefault="005E47CD">
            <w:pPr>
              <w:jc w:val="left"/>
              <w:rPr>
                <w:del w:id="11163" w:author="Mutali Nepfumbada" w:date="2022-10-27T15:41:00Z"/>
                <w:bCs/>
                <w:lang w:val="en-US"/>
              </w:rPr>
              <w:pPrChange w:id="11164" w:author="Adam Terry" w:date="2022-11-02T16:40:00Z">
                <w:pPr>
                  <w:jc w:val="center"/>
                </w:pPr>
              </w:pPrChange>
            </w:pPr>
            <w:del w:id="11165" w:author="Mutali Nepfumbada" w:date="2022-10-27T15:41:00Z">
              <w:r w:rsidRPr="0078269D" w:rsidDel="00500908">
                <w:rPr>
                  <w:bCs/>
                  <w:lang w:val="en-US"/>
                </w:rPr>
                <w:delText>135</w:delText>
              </w:r>
              <w:r w:rsidR="00957EC4" w:rsidRPr="0078269D" w:rsidDel="00500908">
                <w:rPr>
                  <w:bCs/>
                  <w:lang w:val="en-US"/>
                </w:rPr>
                <w:delText>,</w:delText>
              </w:r>
              <w:r w:rsidRPr="0078269D" w:rsidDel="00500908">
                <w:rPr>
                  <w:bCs/>
                  <w:lang w:val="en-US"/>
                </w:rPr>
                <w:delText>600</w:delText>
              </w:r>
            </w:del>
          </w:p>
        </w:tc>
        <w:tc>
          <w:tcPr>
            <w:tcW w:w="1286" w:type="dxa"/>
            <w:noWrap/>
            <w:tcPrChange w:id="11166" w:author="Mutali Nepfumbada" w:date="2022-10-12T06:03:00Z">
              <w:tcPr>
                <w:tcW w:w="1542" w:type="dxa"/>
                <w:gridSpan w:val="2"/>
                <w:noWrap/>
              </w:tcPr>
            </w:tcPrChange>
          </w:tcPr>
          <w:p w14:paraId="6B2E0044" w14:textId="310B306D" w:rsidR="005E47CD" w:rsidRPr="0078269D" w:rsidDel="00500908" w:rsidRDefault="005E47CD">
            <w:pPr>
              <w:jc w:val="left"/>
              <w:rPr>
                <w:del w:id="11167" w:author="Mutali Nepfumbada" w:date="2022-10-27T15:41:00Z"/>
                <w:bCs/>
                <w:lang w:val="en-US"/>
              </w:rPr>
              <w:pPrChange w:id="11168" w:author="Adam Terry" w:date="2022-11-02T16:40:00Z">
                <w:pPr>
                  <w:jc w:val="center"/>
                </w:pPr>
              </w:pPrChange>
            </w:pPr>
            <w:del w:id="11169" w:author="Mutali Nepfumbada" w:date="2022-10-27T15:41:00Z">
              <w:r w:rsidRPr="0078269D" w:rsidDel="00500908">
                <w:rPr>
                  <w:bCs/>
                  <w:lang w:val="en-US"/>
                </w:rPr>
                <w:delText>126</w:delText>
              </w:r>
              <w:r w:rsidR="00957EC4" w:rsidRPr="0078269D" w:rsidDel="00500908">
                <w:rPr>
                  <w:bCs/>
                  <w:lang w:val="en-US"/>
                </w:rPr>
                <w:delText>,</w:delText>
              </w:r>
              <w:r w:rsidRPr="0078269D" w:rsidDel="00500908">
                <w:rPr>
                  <w:bCs/>
                  <w:lang w:val="en-US"/>
                </w:rPr>
                <w:delText>250</w:delText>
              </w:r>
            </w:del>
          </w:p>
        </w:tc>
        <w:tc>
          <w:tcPr>
            <w:tcW w:w="1127" w:type="dxa"/>
            <w:tcPrChange w:id="11170" w:author="Mutali Nepfumbada" w:date="2022-10-12T06:03:00Z">
              <w:tcPr>
                <w:tcW w:w="1519" w:type="dxa"/>
                <w:gridSpan w:val="2"/>
              </w:tcPr>
            </w:tcPrChange>
          </w:tcPr>
          <w:p w14:paraId="5ECD142B" w14:textId="5DE1BDBF" w:rsidR="005E47CD" w:rsidRPr="0078269D" w:rsidDel="00500908" w:rsidRDefault="005E47CD">
            <w:pPr>
              <w:jc w:val="left"/>
              <w:rPr>
                <w:del w:id="11171" w:author="Mutali Nepfumbada" w:date="2022-10-27T15:41:00Z"/>
                <w:color w:val="FF0000"/>
                <w:lang w:val="en-US"/>
              </w:rPr>
              <w:pPrChange w:id="11172" w:author="Adam Terry" w:date="2022-11-02T16:40:00Z">
                <w:pPr>
                  <w:jc w:val="center"/>
                </w:pPr>
              </w:pPrChange>
            </w:pPr>
            <w:del w:id="11173" w:author="Mutali Nepfumbada" w:date="2022-10-27T15:41:00Z">
              <w:r w:rsidRPr="0078269D" w:rsidDel="00500908">
                <w:rPr>
                  <w:color w:val="FF0000"/>
                  <w:lang w:val="en-US"/>
                </w:rPr>
                <w:delText>-6.93</w:delText>
              </w:r>
            </w:del>
          </w:p>
        </w:tc>
        <w:tc>
          <w:tcPr>
            <w:tcW w:w="1349" w:type="dxa"/>
            <w:tcPrChange w:id="11174" w:author="Mutali Nepfumbada" w:date="2022-10-12T06:03:00Z">
              <w:tcPr>
                <w:tcW w:w="1784" w:type="dxa"/>
              </w:tcPr>
            </w:tcPrChange>
          </w:tcPr>
          <w:p w14:paraId="7C8BA795" w14:textId="04ABE82F" w:rsidR="005E47CD" w:rsidRPr="0078269D" w:rsidDel="00500908" w:rsidRDefault="005E47CD">
            <w:pPr>
              <w:jc w:val="left"/>
              <w:rPr>
                <w:del w:id="11175" w:author="Mutali Nepfumbada" w:date="2022-10-27T15:41:00Z"/>
                <w:color w:val="FF0000"/>
                <w:lang w:val="en-US"/>
              </w:rPr>
              <w:pPrChange w:id="11176" w:author="Adam Terry" w:date="2022-11-02T16:40:00Z">
                <w:pPr>
                  <w:jc w:val="center"/>
                </w:pPr>
              </w:pPrChange>
            </w:pPr>
            <w:del w:id="11177" w:author="Mutali Nepfumbada" w:date="2022-10-27T15:41:00Z">
              <w:r w:rsidRPr="0078269D" w:rsidDel="00500908">
                <w:rPr>
                  <w:color w:val="FF0000"/>
                  <w:lang w:val="en-US"/>
                </w:rPr>
                <w:delText>-6.9</w:delText>
              </w:r>
            </w:del>
          </w:p>
        </w:tc>
      </w:tr>
      <w:tr w:rsidR="005E47CD" w:rsidRPr="0078269D" w:rsidDel="00500908" w14:paraId="51BA9889" w14:textId="7F17230A" w:rsidTr="00C02BBC">
        <w:trPr>
          <w:trHeight w:val="212"/>
          <w:jc w:val="center"/>
          <w:del w:id="11178" w:author="Mutali Nepfumbada" w:date="2022-10-27T15:41:00Z"/>
          <w:trPrChange w:id="11179" w:author="Mutali Nepfumbada" w:date="2022-10-12T06:03:00Z">
            <w:trPr>
              <w:trHeight w:val="224"/>
            </w:trPr>
          </w:trPrChange>
        </w:trPr>
        <w:tc>
          <w:tcPr>
            <w:tcW w:w="846" w:type="dxa"/>
            <w:noWrap/>
            <w:tcPrChange w:id="11180" w:author="Mutali Nepfumbada" w:date="2022-10-12T06:03:00Z">
              <w:tcPr>
                <w:tcW w:w="1302" w:type="dxa"/>
                <w:gridSpan w:val="2"/>
                <w:noWrap/>
              </w:tcPr>
            </w:tcPrChange>
          </w:tcPr>
          <w:p w14:paraId="33ED7F51" w14:textId="75E459B7" w:rsidR="005E47CD" w:rsidRPr="0078269D" w:rsidDel="00500908" w:rsidRDefault="005E47CD">
            <w:pPr>
              <w:jc w:val="left"/>
              <w:rPr>
                <w:del w:id="11181" w:author="Mutali Nepfumbada" w:date="2022-10-27T15:41:00Z"/>
                <w:bCs/>
                <w:lang w:val="en-US"/>
              </w:rPr>
              <w:pPrChange w:id="11182" w:author="Adam Terry" w:date="2022-11-02T16:40:00Z">
                <w:pPr/>
              </w:pPrChange>
            </w:pPr>
            <w:del w:id="11183" w:author="Mutali Nepfumbada" w:date="2022-10-27T15:41:00Z">
              <w:r w:rsidRPr="0078269D" w:rsidDel="00500908">
                <w:rPr>
                  <w:bCs/>
                  <w:lang w:val="en-US"/>
                </w:rPr>
                <w:delText>Jan 22</w:delText>
              </w:r>
            </w:del>
          </w:p>
        </w:tc>
        <w:tc>
          <w:tcPr>
            <w:tcW w:w="900" w:type="dxa"/>
            <w:noWrap/>
            <w:tcPrChange w:id="11184" w:author="Mutali Nepfumbada" w:date="2022-10-12T06:03:00Z">
              <w:tcPr>
                <w:tcW w:w="1646" w:type="dxa"/>
                <w:gridSpan w:val="2"/>
                <w:noWrap/>
              </w:tcPr>
            </w:tcPrChange>
          </w:tcPr>
          <w:p w14:paraId="393A1A32" w14:textId="7AFD5EA5" w:rsidR="005E47CD" w:rsidRPr="0078269D" w:rsidDel="00500908" w:rsidRDefault="005E47CD">
            <w:pPr>
              <w:jc w:val="left"/>
              <w:rPr>
                <w:del w:id="11185" w:author="Mutali Nepfumbada" w:date="2022-10-27T15:41:00Z"/>
                <w:bCs/>
                <w:lang w:val="en-US"/>
              </w:rPr>
              <w:pPrChange w:id="11186" w:author="Adam Terry" w:date="2022-11-02T16:40:00Z">
                <w:pPr>
                  <w:jc w:val="center"/>
                </w:pPr>
              </w:pPrChange>
            </w:pPr>
            <w:del w:id="11187" w:author="Mutali Nepfumbada" w:date="2022-10-27T15:41:00Z">
              <w:r w:rsidRPr="0078269D" w:rsidDel="00500908">
                <w:rPr>
                  <w:bCs/>
                  <w:lang w:val="en-US"/>
                </w:rPr>
                <w:delText>134</w:delText>
              </w:r>
              <w:r w:rsidR="00427B2A" w:rsidRPr="0078269D" w:rsidDel="00500908">
                <w:rPr>
                  <w:bCs/>
                  <w:lang w:val="en-US"/>
                </w:rPr>
                <w:delText>,</w:delText>
              </w:r>
              <w:r w:rsidRPr="0078269D" w:rsidDel="00500908">
                <w:rPr>
                  <w:bCs/>
                  <w:lang w:val="en-US"/>
                </w:rPr>
                <w:delText>331</w:delText>
              </w:r>
            </w:del>
          </w:p>
        </w:tc>
        <w:tc>
          <w:tcPr>
            <w:tcW w:w="1433" w:type="dxa"/>
            <w:noWrap/>
            <w:tcPrChange w:id="11188" w:author="Mutali Nepfumbada" w:date="2022-10-12T06:03:00Z">
              <w:tcPr>
                <w:tcW w:w="1530" w:type="dxa"/>
                <w:gridSpan w:val="3"/>
                <w:noWrap/>
              </w:tcPr>
            </w:tcPrChange>
          </w:tcPr>
          <w:p w14:paraId="050BCCDB" w14:textId="4A190E51" w:rsidR="005E47CD" w:rsidRPr="0078269D" w:rsidDel="00500908" w:rsidRDefault="005E47CD">
            <w:pPr>
              <w:jc w:val="left"/>
              <w:rPr>
                <w:del w:id="11189" w:author="Mutali Nepfumbada" w:date="2022-10-27T15:41:00Z"/>
                <w:bCs/>
                <w:lang w:val="en-US"/>
              </w:rPr>
              <w:pPrChange w:id="11190" w:author="Adam Terry" w:date="2022-11-02T16:40:00Z">
                <w:pPr>
                  <w:jc w:val="center"/>
                </w:pPr>
              </w:pPrChange>
            </w:pPr>
            <w:del w:id="11191" w:author="Mutali Nepfumbada" w:date="2022-10-27T15:41:00Z">
              <w:r w:rsidRPr="0078269D" w:rsidDel="00500908">
                <w:rPr>
                  <w:bCs/>
                  <w:lang w:val="en-US"/>
                </w:rPr>
                <w:delText>134</w:delText>
              </w:r>
              <w:r w:rsidR="00957EC4" w:rsidRPr="0078269D" w:rsidDel="00500908">
                <w:rPr>
                  <w:bCs/>
                  <w:lang w:val="en-US"/>
                </w:rPr>
                <w:delText>,</w:delText>
              </w:r>
              <w:r w:rsidRPr="0078269D" w:rsidDel="00500908">
                <w:rPr>
                  <w:bCs/>
                  <w:lang w:val="en-US"/>
                </w:rPr>
                <w:delText>300</w:delText>
              </w:r>
            </w:del>
          </w:p>
        </w:tc>
        <w:tc>
          <w:tcPr>
            <w:tcW w:w="1286" w:type="dxa"/>
            <w:noWrap/>
            <w:tcPrChange w:id="11192" w:author="Mutali Nepfumbada" w:date="2022-10-12T06:03:00Z">
              <w:tcPr>
                <w:tcW w:w="1542" w:type="dxa"/>
                <w:gridSpan w:val="2"/>
                <w:noWrap/>
              </w:tcPr>
            </w:tcPrChange>
          </w:tcPr>
          <w:p w14:paraId="30BE951F" w14:textId="6C57F8AA" w:rsidR="005E47CD" w:rsidRPr="0078269D" w:rsidDel="00500908" w:rsidRDefault="005E47CD">
            <w:pPr>
              <w:jc w:val="left"/>
              <w:rPr>
                <w:del w:id="11193" w:author="Mutali Nepfumbada" w:date="2022-10-27T15:41:00Z"/>
                <w:bCs/>
                <w:lang w:val="en-US"/>
              </w:rPr>
              <w:pPrChange w:id="11194" w:author="Adam Terry" w:date="2022-11-02T16:40:00Z">
                <w:pPr>
                  <w:jc w:val="center"/>
                </w:pPr>
              </w:pPrChange>
            </w:pPr>
            <w:del w:id="11195" w:author="Mutali Nepfumbada" w:date="2022-10-27T15:41:00Z">
              <w:r w:rsidRPr="0078269D" w:rsidDel="00500908">
                <w:rPr>
                  <w:bCs/>
                  <w:lang w:val="en-US"/>
                </w:rPr>
                <w:delText>127</w:delText>
              </w:r>
              <w:r w:rsidR="00957EC4" w:rsidRPr="0078269D" w:rsidDel="00500908">
                <w:rPr>
                  <w:bCs/>
                  <w:lang w:val="en-US"/>
                </w:rPr>
                <w:delText>,</w:delText>
              </w:r>
              <w:r w:rsidRPr="0078269D" w:rsidDel="00500908">
                <w:rPr>
                  <w:bCs/>
                  <w:lang w:val="en-US"/>
                </w:rPr>
                <w:delText>625</w:delText>
              </w:r>
            </w:del>
          </w:p>
        </w:tc>
        <w:tc>
          <w:tcPr>
            <w:tcW w:w="1127" w:type="dxa"/>
            <w:tcPrChange w:id="11196" w:author="Mutali Nepfumbada" w:date="2022-10-12T06:03:00Z">
              <w:tcPr>
                <w:tcW w:w="1519" w:type="dxa"/>
                <w:gridSpan w:val="2"/>
              </w:tcPr>
            </w:tcPrChange>
          </w:tcPr>
          <w:p w14:paraId="1A6B9C82" w14:textId="3596C6CB" w:rsidR="005E47CD" w:rsidRPr="0078269D" w:rsidDel="00500908" w:rsidRDefault="005E47CD">
            <w:pPr>
              <w:jc w:val="left"/>
              <w:rPr>
                <w:del w:id="11197" w:author="Mutali Nepfumbada" w:date="2022-10-27T15:41:00Z"/>
                <w:color w:val="FF0000"/>
                <w:lang w:val="en-US"/>
              </w:rPr>
              <w:pPrChange w:id="11198" w:author="Adam Terry" w:date="2022-11-02T16:40:00Z">
                <w:pPr>
                  <w:jc w:val="center"/>
                </w:pPr>
              </w:pPrChange>
            </w:pPr>
            <w:del w:id="11199" w:author="Mutali Nepfumbada" w:date="2022-10-27T15:41:00Z">
              <w:r w:rsidRPr="0078269D" w:rsidDel="00500908">
                <w:rPr>
                  <w:color w:val="FF0000"/>
                  <w:lang w:val="en-US"/>
                </w:rPr>
                <w:delText>-4.99</w:delText>
              </w:r>
            </w:del>
          </w:p>
        </w:tc>
        <w:tc>
          <w:tcPr>
            <w:tcW w:w="1349" w:type="dxa"/>
            <w:tcPrChange w:id="11200" w:author="Mutali Nepfumbada" w:date="2022-10-12T06:03:00Z">
              <w:tcPr>
                <w:tcW w:w="1784" w:type="dxa"/>
              </w:tcPr>
            </w:tcPrChange>
          </w:tcPr>
          <w:p w14:paraId="2D5FDD54" w14:textId="01784C63" w:rsidR="005E47CD" w:rsidRPr="0078269D" w:rsidDel="00500908" w:rsidRDefault="005E47CD">
            <w:pPr>
              <w:jc w:val="left"/>
              <w:rPr>
                <w:del w:id="11201" w:author="Mutali Nepfumbada" w:date="2022-10-27T15:41:00Z"/>
                <w:color w:val="FF0000"/>
                <w:lang w:val="en-US"/>
              </w:rPr>
              <w:pPrChange w:id="11202" w:author="Adam Terry" w:date="2022-11-02T16:40:00Z">
                <w:pPr>
                  <w:jc w:val="center"/>
                </w:pPr>
              </w:pPrChange>
            </w:pPr>
            <w:del w:id="11203" w:author="Mutali Nepfumbada" w:date="2022-10-27T15:41:00Z">
              <w:r w:rsidRPr="0078269D" w:rsidDel="00500908">
                <w:rPr>
                  <w:color w:val="FF0000"/>
                  <w:lang w:val="en-US"/>
                </w:rPr>
                <w:delText>-4.97</w:delText>
              </w:r>
            </w:del>
          </w:p>
        </w:tc>
      </w:tr>
      <w:tr w:rsidR="005E47CD" w:rsidRPr="0078269D" w:rsidDel="00500908" w14:paraId="07C371ED" w14:textId="233FBDAE" w:rsidTr="00C02BBC">
        <w:trPr>
          <w:trHeight w:val="212"/>
          <w:jc w:val="center"/>
          <w:del w:id="11204" w:author="Mutali Nepfumbada" w:date="2022-10-27T15:41:00Z"/>
          <w:trPrChange w:id="11205" w:author="Mutali Nepfumbada" w:date="2022-10-12T06:03:00Z">
            <w:trPr>
              <w:trHeight w:val="224"/>
            </w:trPr>
          </w:trPrChange>
        </w:trPr>
        <w:tc>
          <w:tcPr>
            <w:tcW w:w="846" w:type="dxa"/>
            <w:noWrap/>
            <w:tcPrChange w:id="11206" w:author="Mutali Nepfumbada" w:date="2022-10-12T06:03:00Z">
              <w:tcPr>
                <w:tcW w:w="1302" w:type="dxa"/>
                <w:gridSpan w:val="2"/>
                <w:noWrap/>
              </w:tcPr>
            </w:tcPrChange>
          </w:tcPr>
          <w:p w14:paraId="7E7AA25F" w14:textId="11272EA3" w:rsidR="005E47CD" w:rsidRPr="0078269D" w:rsidDel="00500908" w:rsidRDefault="005E47CD">
            <w:pPr>
              <w:jc w:val="left"/>
              <w:rPr>
                <w:del w:id="11207" w:author="Mutali Nepfumbada" w:date="2022-10-27T15:41:00Z"/>
                <w:bCs/>
                <w:lang w:val="en-US"/>
              </w:rPr>
              <w:pPrChange w:id="11208" w:author="Adam Terry" w:date="2022-11-02T16:40:00Z">
                <w:pPr/>
              </w:pPrChange>
            </w:pPr>
            <w:del w:id="11209" w:author="Mutali Nepfumbada" w:date="2022-10-27T15:41:00Z">
              <w:r w:rsidRPr="0078269D" w:rsidDel="00500908">
                <w:rPr>
                  <w:bCs/>
                  <w:lang w:val="en-US"/>
                </w:rPr>
                <w:delText>Feb 22</w:delText>
              </w:r>
            </w:del>
          </w:p>
        </w:tc>
        <w:tc>
          <w:tcPr>
            <w:tcW w:w="900" w:type="dxa"/>
            <w:noWrap/>
            <w:tcPrChange w:id="11210" w:author="Mutali Nepfumbada" w:date="2022-10-12T06:03:00Z">
              <w:tcPr>
                <w:tcW w:w="1646" w:type="dxa"/>
                <w:gridSpan w:val="2"/>
                <w:noWrap/>
              </w:tcPr>
            </w:tcPrChange>
          </w:tcPr>
          <w:p w14:paraId="41B41836" w14:textId="7D600A29" w:rsidR="005E47CD" w:rsidRPr="0078269D" w:rsidDel="00500908" w:rsidRDefault="005E47CD">
            <w:pPr>
              <w:jc w:val="left"/>
              <w:rPr>
                <w:del w:id="11211" w:author="Mutali Nepfumbada" w:date="2022-10-27T15:41:00Z"/>
                <w:bCs/>
                <w:lang w:val="en-US"/>
              </w:rPr>
              <w:pPrChange w:id="11212" w:author="Adam Terry" w:date="2022-11-02T16:40:00Z">
                <w:pPr>
                  <w:jc w:val="center"/>
                </w:pPr>
              </w:pPrChange>
            </w:pPr>
            <w:del w:id="11213"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571</w:delText>
              </w:r>
            </w:del>
          </w:p>
        </w:tc>
        <w:tc>
          <w:tcPr>
            <w:tcW w:w="1433" w:type="dxa"/>
            <w:noWrap/>
            <w:tcPrChange w:id="11214" w:author="Mutali Nepfumbada" w:date="2022-10-12T06:03:00Z">
              <w:tcPr>
                <w:tcW w:w="1530" w:type="dxa"/>
                <w:gridSpan w:val="3"/>
                <w:noWrap/>
              </w:tcPr>
            </w:tcPrChange>
          </w:tcPr>
          <w:p w14:paraId="3511B9A4" w14:textId="15C7D9A3" w:rsidR="005E47CD" w:rsidRPr="0078269D" w:rsidDel="00500908" w:rsidRDefault="005E47CD">
            <w:pPr>
              <w:jc w:val="left"/>
              <w:rPr>
                <w:del w:id="11215" w:author="Mutali Nepfumbada" w:date="2022-10-27T15:41:00Z"/>
                <w:bCs/>
                <w:lang w:val="en-US"/>
              </w:rPr>
              <w:pPrChange w:id="11216" w:author="Adam Terry" w:date="2022-11-02T16:40:00Z">
                <w:pPr>
                  <w:jc w:val="center"/>
                </w:pPr>
              </w:pPrChange>
            </w:pPr>
            <w:del w:id="11217"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600</w:delText>
              </w:r>
            </w:del>
          </w:p>
        </w:tc>
        <w:tc>
          <w:tcPr>
            <w:tcW w:w="1286" w:type="dxa"/>
            <w:noWrap/>
            <w:tcPrChange w:id="11218" w:author="Mutali Nepfumbada" w:date="2022-10-12T06:03:00Z">
              <w:tcPr>
                <w:tcW w:w="1542" w:type="dxa"/>
                <w:gridSpan w:val="2"/>
                <w:noWrap/>
              </w:tcPr>
            </w:tcPrChange>
          </w:tcPr>
          <w:p w14:paraId="040BA33F" w14:textId="077ED7CF" w:rsidR="005E47CD" w:rsidRPr="0078269D" w:rsidDel="00500908" w:rsidRDefault="005E47CD">
            <w:pPr>
              <w:jc w:val="left"/>
              <w:rPr>
                <w:del w:id="11219" w:author="Mutali Nepfumbada" w:date="2022-10-27T15:41:00Z"/>
                <w:bCs/>
                <w:lang w:val="en-US"/>
              </w:rPr>
              <w:pPrChange w:id="11220" w:author="Adam Terry" w:date="2022-11-02T16:40:00Z">
                <w:pPr>
                  <w:jc w:val="center"/>
                </w:pPr>
              </w:pPrChange>
            </w:pPr>
            <w:del w:id="11221" w:author="Mutali Nepfumbada" w:date="2022-10-27T15:41:00Z">
              <w:r w:rsidRPr="0078269D" w:rsidDel="00500908">
                <w:rPr>
                  <w:bCs/>
                  <w:lang w:val="en-US"/>
                </w:rPr>
                <w:delText>96</w:delText>
              </w:r>
              <w:r w:rsidR="00957EC4" w:rsidRPr="0078269D" w:rsidDel="00500908">
                <w:rPr>
                  <w:bCs/>
                  <w:lang w:val="en-US"/>
                </w:rPr>
                <w:delText>,</w:delText>
              </w:r>
              <w:r w:rsidRPr="0078269D" w:rsidDel="00500908">
                <w:rPr>
                  <w:bCs/>
                  <w:lang w:val="en-US"/>
                </w:rPr>
                <w:delText>946</w:delText>
              </w:r>
            </w:del>
          </w:p>
        </w:tc>
        <w:tc>
          <w:tcPr>
            <w:tcW w:w="1127" w:type="dxa"/>
            <w:tcPrChange w:id="11222" w:author="Mutali Nepfumbada" w:date="2022-10-12T06:03:00Z">
              <w:tcPr>
                <w:tcW w:w="1519" w:type="dxa"/>
                <w:gridSpan w:val="2"/>
              </w:tcPr>
            </w:tcPrChange>
          </w:tcPr>
          <w:p w14:paraId="4D82531F" w14:textId="66BEB01F" w:rsidR="005E47CD" w:rsidRPr="0078269D" w:rsidDel="00500908" w:rsidRDefault="005E47CD">
            <w:pPr>
              <w:jc w:val="left"/>
              <w:rPr>
                <w:del w:id="11223" w:author="Mutali Nepfumbada" w:date="2022-10-27T15:41:00Z"/>
                <w:color w:val="FF0000"/>
                <w:lang w:val="en-US"/>
              </w:rPr>
              <w:pPrChange w:id="11224" w:author="Adam Terry" w:date="2022-11-02T16:40:00Z">
                <w:pPr>
                  <w:jc w:val="center"/>
                </w:pPr>
              </w:pPrChange>
            </w:pPr>
            <w:del w:id="11225" w:author="Mutali Nepfumbada" w:date="2022-10-27T15:41:00Z">
              <w:r w:rsidRPr="0078269D" w:rsidDel="00500908">
                <w:rPr>
                  <w:color w:val="FF0000"/>
                  <w:lang w:val="en-US"/>
                </w:rPr>
                <w:delText>-10.71</w:delText>
              </w:r>
            </w:del>
          </w:p>
        </w:tc>
        <w:tc>
          <w:tcPr>
            <w:tcW w:w="1349" w:type="dxa"/>
            <w:tcPrChange w:id="11226" w:author="Mutali Nepfumbada" w:date="2022-10-12T06:03:00Z">
              <w:tcPr>
                <w:tcW w:w="1784" w:type="dxa"/>
              </w:tcPr>
            </w:tcPrChange>
          </w:tcPr>
          <w:p w14:paraId="1BBB9EAF" w14:textId="5182D55A" w:rsidR="005E47CD" w:rsidRPr="0078269D" w:rsidDel="00500908" w:rsidRDefault="005E47CD">
            <w:pPr>
              <w:jc w:val="left"/>
              <w:rPr>
                <w:del w:id="11227" w:author="Mutali Nepfumbada" w:date="2022-10-27T15:41:00Z"/>
                <w:color w:val="FF0000"/>
                <w:lang w:val="en-US"/>
              </w:rPr>
              <w:pPrChange w:id="11228" w:author="Adam Terry" w:date="2022-11-02T16:40:00Z">
                <w:pPr>
                  <w:jc w:val="center"/>
                </w:pPr>
              </w:pPrChange>
            </w:pPr>
            <w:del w:id="11229" w:author="Mutali Nepfumbada" w:date="2022-10-27T15:41:00Z">
              <w:r w:rsidRPr="0078269D" w:rsidDel="00500908">
                <w:rPr>
                  <w:color w:val="FF0000"/>
                  <w:lang w:val="en-US"/>
                </w:rPr>
                <w:delText>-10.73</w:delText>
              </w:r>
            </w:del>
          </w:p>
        </w:tc>
      </w:tr>
      <w:tr w:rsidR="005E47CD" w:rsidRPr="0078269D" w:rsidDel="00500908" w14:paraId="32F22429" w14:textId="3A595EF0" w:rsidTr="00C02BBC">
        <w:trPr>
          <w:trHeight w:val="212"/>
          <w:jc w:val="center"/>
          <w:del w:id="11230" w:author="Mutali Nepfumbada" w:date="2022-10-27T15:41:00Z"/>
          <w:trPrChange w:id="11231" w:author="Mutali Nepfumbada" w:date="2022-10-12T06:03:00Z">
            <w:trPr>
              <w:trHeight w:val="224"/>
            </w:trPr>
          </w:trPrChange>
        </w:trPr>
        <w:tc>
          <w:tcPr>
            <w:tcW w:w="846" w:type="dxa"/>
            <w:noWrap/>
            <w:tcPrChange w:id="11232" w:author="Mutali Nepfumbada" w:date="2022-10-12T06:03:00Z">
              <w:tcPr>
                <w:tcW w:w="1302" w:type="dxa"/>
                <w:gridSpan w:val="2"/>
                <w:noWrap/>
              </w:tcPr>
            </w:tcPrChange>
          </w:tcPr>
          <w:p w14:paraId="6FF6361C" w14:textId="7C20B779" w:rsidR="005E47CD" w:rsidRPr="0078269D" w:rsidDel="00500908" w:rsidRDefault="005E47CD">
            <w:pPr>
              <w:jc w:val="left"/>
              <w:rPr>
                <w:del w:id="11233" w:author="Mutali Nepfumbada" w:date="2022-10-27T15:41:00Z"/>
                <w:bCs/>
                <w:lang w:val="en-US"/>
              </w:rPr>
              <w:pPrChange w:id="11234" w:author="Adam Terry" w:date="2022-11-02T16:40:00Z">
                <w:pPr/>
              </w:pPrChange>
            </w:pPr>
            <w:del w:id="11235" w:author="Mutali Nepfumbada" w:date="2022-10-27T15:41:00Z">
              <w:r w:rsidRPr="0078269D" w:rsidDel="00500908">
                <w:rPr>
                  <w:bCs/>
                  <w:lang w:val="en-US"/>
                </w:rPr>
                <w:delText>Mar 22</w:delText>
              </w:r>
            </w:del>
          </w:p>
        </w:tc>
        <w:tc>
          <w:tcPr>
            <w:tcW w:w="900" w:type="dxa"/>
            <w:noWrap/>
            <w:tcPrChange w:id="11236" w:author="Mutali Nepfumbada" w:date="2022-10-12T06:03:00Z">
              <w:tcPr>
                <w:tcW w:w="1646" w:type="dxa"/>
                <w:gridSpan w:val="2"/>
                <w:noWrap/>
              </w:tcPr>
            </w:tcPrChange>
          </w:tcPr>
          <w:p w14:paraId="5386C609" w14:textId="318AA513" w:rsidR="005E47CD" w:rsidRPr="0078269D" w:rsidDel="00500908" w:rsidRDefault="005E47CD">
            <w:pPr>
              <w:jc w:val="left"/>
              <w:rPr>
                <w:del w:id="11237" w:author="Mutali Nepfumbada" w:date="2022-10-27T15:41:00Z"/>
                <w:bCs/>
                <w:lang w:val="en-US"/>
              </w:rPr>
              <w:pPrChange w:id="11238" w:author="Adam Terry" w:date="2022-11-02T16:40:00Z">
                <w:pPr>
                  <w:jc w:val="center"/>
                </w:pPr>
              </w:pPrChange>
            </w:pPr>
            <w:del w:id="11239"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433" w:type="dxa"/>
            <w:noWrap/>
            <w:tcPrChange w:id="11240" w:author="Mutali Nepfumbada" w:date="2022-10-12T06:03:00Z">
              <w:tcPr>
                <w:tcW w:w="1530" w:type="dxa"/>
                <w:gridSpan w:val="3"/>
                <w:noWrap/>
              </w:tcPr>
            </w:tcPrChange>
          </w:tcPr>
          <w:p w14:paraId="74681677" w14:textId="78619C45" w:rsidR="005E47CD" w:rsidRPr="0078269D" w:rsidDel="00500908" w:rsidRDefault="005E47CD">
            <w:pPr>
              <w:jc w:val="left"/>
              <w:rPr>
                <w:del w:id="11241" w:author="Mutali Nepfumbada" w:date="2022-10-27T15:41:00Z"/>
                <w:bCs/>
                <w:lang w:val="en-US"/>
              </w:rPr>
              <w:pPrChange w:id="11242" w:author="Adam Terry" w:date="2022-11-02T16:40:00Z">
                <w:pPr>
                  <w:jc w:val="center"/>
                </w:pPr>
              </w:pPrChange>
            </w:pPr>
            <w:del w:id="11243"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286" w:type="dxa"/>
            <w:noWrap/>
            <w:tcPrChange w:id="11244" w:author="Mutali Nepfumbada" w:date="2022-10-12T06:03:00Z">
              <w:tcPr>
                <w:tcW w:w="1542" w:type="dxa"/>
                <w:gridSpan w:val="2"/>
                <w:noWrap/>
              </w:tcPr>
            </w:tcPrChange>
          </w:tcPr>
          <w:p w14:paraId="5832D335" w14:textId="4742AE0F" w:rsidR="005E47CD" w:rsidRPr="0078269D" w:rsidDel="00500908" w:rsidRDefault="005E47CD">
            <w:pPr>
              <w:jc w:val="left"/>
              <w:rPr>
                <w:del w:id="11245" w:author="Mutali Nepfumbada" w:date="2022-10-27T15:41:00Z"/>
                <w:bCs/>
                <w:lang w:val="en-US"/>
              </w:rPr>
              <w:pPrChange w:id="11246" w:author="Adam Terry" w:date="2022-11-02T16:40:00Z">
                <w:pPr>
                  <w:jc w:val="center"/>
                </w:pPr>
              </w:pPrChange>
            </w:pPr>
            <w:del w:id="11247" w:author="Mutali Nepfumbada" w:date="2022-10-27T15:41:00Z">
              <w:r w:rsidRPr="0078269D" w:rsidDel="00500908">
                <w:rPr>
                  <w:bCs/>
                  <w:lang w:val="en-US"/>
                </w:rPr>
                <w:delText>94</w:delText>
              </w:r>
              <w:r w:rsidR="00957EC4" w:rsidRPr="0078269D" w:rsidDel="00500908">
                <w:rPr>
                  <w:bCs/>
                  <w:lang w:val="en-US"/>
                </w:rPr>
                <w:delText>,</w:delText>
              </w:r>
              <w:r w:rsidRPr="0078269D" w:rsidDel="00500908">
                <w:rPr>
                  <w:bCs/>
                  <w:lang w:val="en-US"/>
                </w:rPr>
                <w:delText>648</w:delText>
              </w:r>
            </w:del>
          </w:p>
        </w:tc>
        <w:tc>
          <w:tcPr>
            <w:tcW w:w="1127" w:type="dxa"/>
            <w:tcPrChange w:id="11248" w:author="Mutali Nepfumbada" w:date="2022-10-12T06:03:00Z">
              <w:tcPr>
                <w:tcW w:w="1519" w:type="dxa"/>
                <w:gridSpan w:val="2"/>
              </w:tcPr>
            </w:tcPrChange>
          </w:tcPr>
          <w:p w14:paraId="30DD7B63" w14:textId="2ED547A4" w:rsidR="005E47CD" w:rsidRPr="0078269D" w:rsidDel="00500908" w:rsidRDefault="005E47CD">
            <w:pPr>
              <w:jc w:val="left"/>
              <w:rPr>
                <w:del w:id="11249" w:author="Mutali Nepfumbada" w:date="2022-10-27T15:41:00Z"/>
                <w:color w:val="FF0000"/>
                <w:lang w:val="en-US"/>
              </w:rPr>
              <w:pPrChange w:id="11250" w:author="Adam Terry" w:date="2022-11-02T16:40:00Z">
                <w:pPr>
                  <w:jc w:val="center"/>
                </w:pPr>
              </w:pPrChange>
            </w:pPr>
            <w:del w:id="11251" w:author="Mutali Nepfumbada" w:date="2022-10-27T15:41:00Z">
              <w:r w:rsidRPr="0078269D" w:rsidDel="00500908">
                <w:rPr>
                  <w:color w:val="FF0000"/>
                  <w:lang w:val="en-US"/>
                </w:rPr>
                <w:delText>-6.04</w:delText>
              </w:r>
            </w:del>
          </w:p>
        </w:tc>
        <w:tc>
          <w:tcPr>
            <w:tcW w:w="1349" w:type="dxa"/>
            <w:tcPrChange w:id="11252" w:author="Mutali Nepfumbada" w:date="2022-10-12T06:03:00Z">
              <w:tcPr>
                <w:tcW w:w="1784" w:type="dxa"/>
              </w:tcPr>
            </w:tcPrChange>
          </w:tcPr>
          <w:p w14:paraId="3BD3445B" w14:textId="3692D746" w:rsidR="005E47CD" w:rsidRPr="0078269D" w:rsidDel="00500908" w:rsidRDefault="005E47CD">
            <w:pPr>
              <w:jc w:val="left"/>
              <w:rPr>
                <w:del w:id="11253" w:author="Mutali Nepfumbada" w:date="2022-10-27T15:41:00Z"/>
                <w:color w:val="FF0000"/>
                <w:lang w:val="en-US"/>
              </w:rPr>
              <w:pPrChange w:id="11254" w:author="Adam Terry" w:date="2022-11-02T16:40:00Z">
                <w:pPr>
                  <w:jc w:val="center"/>
                </w:pPr>
              </w:pPrChange>
            </w:pPr>
            <w:del w:id="11255" w:author="Mutali Nepfumbada" w:date="2022-10-27T15:41:00Z">
              <w:r w:rsidRPr="0078269D" w:rsidDel="00500908">
                <w:rPr>
                  <w:color w:val="FF0000"/>
                  <w:lang w:val="en-US"/>
                </w:rPr>
                <w:delText>-6.04</w:delText>
              </w:r>
            </w:del>
          </w:p>
        </w:tc>
      </w:tr>
      <w:tr w:rsidR="005E47CD" w:rsidRPr="0078269D" w:rsidDel="00500908" w14:paraId="23C2BF3D" w14:textId="4709C83A" w:rsidTr="00C02BBC">
        <w:trPr>
          <w:trHeight w:val="212"/>
          <w:jc w:val="center"/>
          <w:del w:id="11256" w:author="Mutali Nepfumbada" w:date="2022-10-27T15:41:00Z"/>
          <w:trPrChange w:id="11257" w:author="Mutali Nepfumbada" w:date="2022-10-12T06:03:00Z">
            <w:trPr>
              <w:trHeight w:val="224"/>
            </w:trPr>
          </w:trPrChange>
        </w:trPr>
        <w:tc>
          <w:tcPr>
            <w:tcW w:w="846" w:type="dxa"/>
            <w:noWrap/>
            <w:tcPrChange w:id="11258" w:author="Mutali Nepfumbada" w:date="2022-10-12T06:03:00Z">
              <w:tcPr>
                <w:tcW w:w="1302" w:type="dxa"/>
                <w:gridSpan w:val="2"/>
                <w:noWrap/>
              </w:tcPr>
            </w:tcPrChange>
          </w:tcPr>
          <w:p w14:paraId="0E620F37" w14:textId="26F07E43" w:rsidR="005E47CD" w:rsidRPr="0078269D" w:rsidDel="00500908" w:rsidRDefault="005E47CD">
            <w:pPr>
              <w:jc w:val="left"/>
              <w:rPr>
                <w:del w:id="11259" w:author="Mutali Nepfumbada" w:date="2022-10-27T15:41:00Z"/>
                <w:bCs/>
                <w:lang w:val="en-US"/>
              </w:rPr>
              <w:pPrChange w:id="11260" w:author="Adam Terry" w:date="2022-11-02T16:40:00Z">
                <w:pPr/>
              </w:pPrChange>
            </w:pPr>
            <w:del w:id="11261" w:author="Mutali Nepfumbada" w:date="2022-10-27T15:41:00Z">
              <w:r w:rsidRPr="0078269D" w:rsidDel="00500908">
                <w:rPr>
                  <w:bCs/>
                  <w:lang w:val="en-US"/>
                </w:rPr>
                <w:delText>Apr 22</w:delText>
              </w:r>
            </w:del>
          </w:p>
        </w:tc>
        <w:tc>
          <w:tcPr>
            <w:tcW w:w="900" w:type="dxa"/>
            <w:noWrap/>
            <w:tcPrChange w:id="11262" w:author="Mutali Nepfumbada" w:date="2022-10-12T06:03:00Z">
              <w:tcPr>
                <w:tcW w:w="1646" w:type="dxa"/>
                <w:gridSpan w:val="2"/>
                <w:noWrap/>
              </w:tcPr>
            </w:tcPrChange>
          </w:tcPr>
          <w:p w14:paraId="62EE6E0C" w14:textId="5A597914" w:rsidR="005E47CD" w:rsidRPr="0078269D" w:rsidDel="00500908" w:rsidRDefault="005E47CD">
            <w:pPr>
              <w:jc w:val="left"/>
              <w:rPr>
                <w:del w:id="11263" w:author="Mutali Nepfumbada" w:date="2022-10-27T15:41:00Z"/>
                <w:bCs/>
                <w:lang w:val="en-US"/>
              </w:rPr>
              <w:pPrChange w:id="11264" w:author="Adam Terry" w:date="2022-11-02T16:40:00Z">
                <w:pPr>
                  <w:jc w:val="center"/>
                </w:pPr>
              </w:pPrChange>
            </w:pPr>
            <w:del w:id="11265" w:author="Mutali Nepfumbada" w:date="2022-10-27T15:41:00Z">
              <w:r w:rsidRPr="0078269D" w:rsidDel="00500908">
                <w:rPr>
                  <w:bCs/>
                  <w:lang w:val="en-US"/>
                </w:rPr>
                <w:delText>709</w:delText>
              </w:r>
              <w:r w:rsidR="00957EC4" w:rsidRPr="0078269D" w:rsidDel="00500908">
                <w:rPr>
                  <w:bCs/>
                  <w:lang w:val="en-US"/>
                </w:rPr>
                <w:delText>,</w:delText>
              </w:r>
              <w:r w:rsidRPr="0078269D" w:rsidDel="00500908">
                <w:rPr>
                  <w:bCs/>
                  <w:lang w:val="en-US"/>
                </w:rPr>
                <w:delText>11</w:delText>
              </w:r>
            </w:del>
          </w:p>
        </w:tc>
        <w:tc>
          <w:tcPr>
            <w:tcW w:w="1433" w:type="dxa"/>
            <w:noWrap/>
            <w:tcPrChange w:id="11266" w:author="Mutali Nepfumbada" w:date="2022-10-12T06:03:00Z">
              <w:tcPr>
                <w:tcW w:w="1530" w:type="dxa"/>
                <w:gridSpan w:val="3"/>
                <w:noWrap/>
              </w:tcPr>
            </w:tcPrChange>
          </w:tcPr>
          <w:p w14:paraId="70009D9F" w14:textId="2C0A0ED4" w:rsidR="005E47CD" w:rsidRPr="0078269D" w:rsidDel="00500908" w:rsidRDefault="005E47CD">
            <w:pPr>
              <w:jc w:val="left"/>
              <w:rPr>
                <w:del w:id="11267" w:author="Mutali Nepfumbada" w:date="2022-10-27T15:41:00Z"/>
                <w:bCs/>
                <w:lang w:val="en-US"/>
              </w:rPr>
              <w:pPrChange w:id="11268" w:author="Adam Terry" w:date="2022-11-02T16:40:00Z">
                <w:pPr>
                  <w:jc w:val="center"/>
                </w:pPr>
              </w:pPrChange>
            </w:pPr>
            <w:del w:id="11269" w:author="Mutali Nepfumbada" w:date="2022-10-27T15:41:00Z">
              <w:r w:rsidRPr="0078269D" w:rsidDel="00500908">
                <w:rPr>
                  <w:bCs/>
                  <w:lang w:val="en-US"/>
                </w:rPr>
                <w:delText>74</w:delText>
              </w:r>
              <w:r w:rsidR="00957EC4" w:rsidRPr="0078269D" w:rsidDel="00500908">
                <w:rPr>
                  <w:bCs/>
                  <w:lang w:val="en-US"/>
                </w:rPr>
                <w:delText>,</w:delText>
              </w:r>
              <w:r w:rsidRPr="0078269D" w:rsidDel="00500908">
                <w:rPr>
                  <w:bCs/>
                  <w:lang w:val="en-US"/>
                </w:rPr>
                <w:delText>300</w:delText>
              </w:r>
            </w:del>
          </w:p>
        </w:tc>
        <w:tc>
          <w:tcPr>
            <w:tcW w:w="1286" w:type="dxa"/>
            <w:noWrap/>
            <w:tcPrChange w:id="11270" w:author="Mutali Nepfumbada" w:date="2022-10-12T06:03:00Z">
              <w:tcPr>
                <w:tcW w:w="1542" w:type="dxa"/>
                <w:gridSpan w:val="2"/>
                <w:noWrap/>
              </w:tcPr>
            </w:tcPrChange>
          </w:tcPr>
          <w:p w14:paraId="62ABBFBD" w14:textId="4A2EADB4" w:rsidR="005E47CD" w:rsidRPr="0078269D" w:rsidDel="00500908" w:rsidRDefault="005E47CD">
            <w:pPr>
              <w:jc w:val="left"/>
              <w:rPr>
                <w:del w:id="11271" w:author="Mutali Nepfumbada" w:date="2022-10-27T15:41:00Z"/>
                <w:bCs/>
                <w:lang w:val="en-US"/>
              </w:rPr>
              <w:pPrChange w:id="11272" w:author="Adam Terry" w:date="2022-11-02T16:40:00Z">
                <w:pPr>
                  <w:jc w:val="center"/>
                </w:pPr>
              </w:pPrChange>
            </w:pPr>
            <w:del w:id="11273" w:author="Mutali Nepfumbada" w:date="2022-10-27T15:41:00Z">
              <w:r w:rsidRPr="0078269D" w:rsidDel="00500908">
                <w:rPr>
                  <w:bCs/>
                  <w:lang w:val="en-US"/>
                </w:rPr>
                <w:delText>70</w:delText>
              </w:r>
              <w:r w:rsidR="00957EC4" w:rsidRPr="0078269D" w:rsidDel="00500908">
                <w:rPr>
                  <w:bCs/>
                  <w:lang w:val="en-US"/>
                </w:rPr>
                <w:delText>,</w:delText>
              </w:r>
              <w:r w:rsidRPr="0078269D" w:rsidDel="00500908">
                <w:rPr>
                  <w:bCs/>
                  <w:lang w:val="en-US"/>
                </w:rPr>
                <w:delText>139</w:delText>
              </w:r>
            </w:del>
          </w:p>
        </w:tc>
        <w:tc>
          <w:tcPr>
            <w:tcW w:w="1127" w:type="dxa"/>
            <w:tcPrChange w:id="11274" w:author="Mutali Nepfumbada" w:date="2022-10-12T06:03:00Z">
              <w:tcPr>
                <w:tcW w:w="1519" w:type="dxa"/>
                <w:gridSpan w:val="2"/>
              </w:tcPr>
            </w:tcPrChange>
          </w:tcPr>
          <w:p w14:paraId="71E7B3E9" w14:textId="282191E9" w:rsidR="005E47CD" w:rsidRPr="0078269D" w:rsidDel="00500908" w:rsidRDefault="005E47CD">
            <w:pPr>
              <w:jc w:val="left"/>
              <w:rPr>
                <w:del w:id="11275" w:author="Mutali Nepfumbada" w:date="2022-10-27T15:41:00Z"/>
                <w:color w:val="FF0000"/>
                <w:lang w:val="en-US"/>
              </w:rPr>
              <w:pPrChange w:id="11276" w:author="Adam Terry" w:date="2022-11-02T16:40:00Z">
                <w:pPr>
                  <w:jc w:val="center"/>
                </w:pPr>
              </w:pPrChange>
            </w:pPr>
            <w:del w:id="11277" w:author="Mutali Nepfumbada" w:date="2022-10-27T15:41:00Z">
              <w:r w:rsidRPr="0078269D" w:rsidDel="00500908">
                <w:rPr>
                  <w:color w:val="FF0000"/>
                  <w:lang w:val="en-US"/>
                </w:rPr>
                <w:delText>-1.09</w:delText>
              </w:r>
            </w:del>
          </w:p>
        </w:tc>
        <w:tc>
          <w:tcPr>
            <w:tcW w:w="1349" w:type="dxa"/>
            <w:tcPrChange w:id="11278" w:author="Mutali Nepfumbada" w:date="2022-10-12T06:03:00Z">
              <w:tcPr>
                <w:tcW w:w="1784" w:type="dxa"/>
              </w:tcPr>
            </w:tcPrChange>
          </w:tcPr>
          <w:p w14:paraId="60EDF451" w14:textId="09D18C8E" w:rsidR="005E47CD" w:rsidRPr="0078269D" w:rsidDel="00500908" w:rsidRDefault="005E47CD">
            <w:pPr>
              <w:jc w:val="left"/>
              <w:rPr>
                <w:del w:id="11279" w:author="Mutali Nepfumbada" w:date="2022-10-27T15:41:00Z"/>
                <w:color w:val="FF0000"/>
                <w:lang w:val="en-US"/>
              </w:rPr>
              <w:pPrChange w:id="11280" w:author="Adam Terry" w:date="2022-11-02T16:40:00Z">
                <w:pPr>
                  <w:jc w:val="center"/>
                </w:pPr>
              </w:pPrChange>
            </w:pPr>
            <w:del w:id="11281" w:author="Mutali Nepfumbada" w:date="2022-10-27T15:41:00Z">
              <w:r w:rsidRPr="0078269D" w:rsidDel="00500908">
                <w:rPr>
                  <w:color w:val="FF0000"/>
                  <w:lang w:val="en-US"/>
                </w:rPr>
                <w:delText>-5.6</w:delText>
              </w:r>
            </w:del>
          </w:p>
        </w:tc>
      </w:tr>
      <w:tr w:rsidR="005E47CD" w:rsidRPr="0078269D" w:rsidDel="00500908" w14:paraId="188EE14C" w14:textId="34B42B1F" w:rsidTr="00C02BBC">
        <w:trPr>
          <w:trHeight w:val="212"/>
          <w:jc w:val="center"/>
          <w:del w:id="11282" w:author="Mutali Nepfumbada" w:date="2022-10-27T15:41:00Z"/>
          <w:trPrChange w:id="11283" w:author="Mutali Nepfumbada" w:date="2022-10-12T06:03:00Z">
            <w:trPr>
              <w:trHeight w:val="224"/>
            </w:trPr>
          </w:trPrChange>
        </w:trPr>
        <w:tc>
          <w:tcPr>
            <w:tcW w:w="846" w:type="dxa"/>
            <w:noWrap/>
            <w:tcPrChange w:id="11284" w:author="Mutali Nepfumbada" w:date="2022-10-12T06:03:00Z">
              <w:tcPr>
                <w:tcW w:w="1302" w:type="dxa"/>
                <w:gridSpan w:val="2"/>
                <w:noWrap/>
              </w:tcPr>
            </w:tcPrChange>
          </w:tcPr>
          <w:p w14:paraId="012F4BA6" w14:textId="5ACF5215" w:rsidR="005E47CD" w:rsidRPr="0078269D" w:rsidDel="00500908" w:rsidRDefault="005E47CD">
            <w:pPr>
              <w:jc w:val="left"/>
              <w:rPr>
                <w:del w:id="11285" w:author="Mutali Nepfumbada" w:date="2022-10-27T15:41:00Z"/>
                <w:bCs/>
                <w:lang w:val="en-US"/>
              </w:rPr>
              <w:pPrChange w:id="11286" w:author="Adam Terry" w:date="2022-11-02T16:40:00Z">
                <w:pPr/>
              </w:pPrChange>
            </w:pPr>
            <w:del w:id="11287" w:author="Mutali Nepfumbada" w:date="2022-10-27T15:41:00Z">
              <w:r w:rsidRPr="0078269D" w:rsidDel="00500908">
                <w:rPr>
                  <w:bCs/>
                  <w:lang w:val="en-US"/>
                </w:rPr>
                <w:delText>May 22</w:delText>
              </w:r>
            </w:del>
          </w:p>
        </w:tc>
        <w:tc>
          <w:tcPr>
            <w:tcW w:w="900" w:type="dxa"/>
            <w:noWrap/>
            <w:tcPrChange w:id="11288" w:author="Mutali Nepfumbada" w:date="2022-10-12T06:03:00Z">
              <w:tcPr>
                <w:tcW w:w="1646" w:type="dxa"/>
                <w:gridSpan w:val="2"/>
                <w:noWrap/>
              </w:tcPr>
            </w:tcPrChange>
          </w:tcPr>
          <w:p w14:paraId="0E75D388" w14:textId="63C96A39" w:rsidR="005E47CD" w:rsidRPr="0078269D" w:rsidDel="00500908" w:rsidRDefault="005E47CD">
            <w:pPr>
              <w:jc w:val="left"/>
              <w:rPr>
                <w:del w:id="11289" w:author="Mutali Nepfumbada" w:date="2022-10-27T15:41:00Z"/>
                <w:bCs/>
                <w:lang w:val="en-US"/>
              </w:rPr>
              <w:pPrChange w:id="11290" w:author="Adam Terry" w:date="2022-11-02T16:40:00Z">
                <w:pPr>
                  <w:jc w:val="center"/>
                </w:pPr>
              </w:pPrChange>
            </w:pPr>
            <w:del w:id="11291" w:author="Mutali Nepfumbada" w:date="2022-10-27T15:41:00Z">
              <w:r w:rsidRPr="0078269D" w:rsidDel="00500908">
                <w:rPr>
                  <w:bCs/>
                  <w:lang w:val="en-US"/>
                </w:rPr>
                <w:delText>515</w:delText>
              </w:r>
              <w:r w:rsidR="00957EC4" w:rsidRPr="0078269D" w:rsidDel="00500908">
                <w:rPr>
                  <w:bCs/>
                  <w:lang w:val="en-US"/>
                </w:rPr>
                <w:delText>,</w:delText>
              </w:r>
              <w:r w:rsidRPr="0078269D" w:rsidDel="00500908">
                <w:rPr>
                  <w:bCs/>
                  <w:lang w:val="en-US"/>
                </w:rPr>
                <w:delText>76</w:delText>
              </w:r>
            </w:del>
          </w:p>
        </w:tc>
        <w:tc>
          <w:tcPr>
            <w:tcW w:w="1433" w:type="dxa"/>
            <w:noWrap/>
            <w:tcPrChange w:id="11292" w:author="Mutali Nepfumbada" w:date="2022-10-12T06:03:00Z">
              <w:tcPr>
                <w:tcW w:w="1530" w:type="dxa"/>
                <w:gridSpan w:val="3"/>
                <w:noWrap/>
              </w:tcPr>
            </w:tcPrChange>
          </w:tcPr>
          <w:p w14:paraId="5940D309" w14:textId="2699D92F" w:rsidR="005E47CD" w:rsidRPr="0078269D" w:rsidDel="00500908" w:rsidRDefault="005E47CD">
            <w:pPr>
              <w:jc w:val="left"/>
              <w:rPr>
                <w:del w:id="11293" w:author="Mutali Nepfumbada" w:date="2022-10-27T15:41:00Z"/>
                <w:bCs/>
                <w:lang w:val="en-US"/>
              </w:rPr>
              <w:pPrChange w:id="11294" w:author="Adam Terry" w:date="2022-11-02T16:40:00Z">
                <w:pPr>
                  <w:jc w:val="center"/>
                </w:pPr>
              </w:pPrChange>
            </w:pPr>
            <w:del w:id="11295" w:author="Mutali Nepfumbada" w:date="2022-10-27T15:41:00Z">
              <w:r w:rsidRPr="0078269D" w:rsidDel="00500908">
                <w:rPr>
                  <w:bCs/>
                  <w:lang w:val="en-US"/>
                </w:rPr>
                <w:delText>51</w:delText>
              </w:r>
              <w:r w:rsidR="00957EC4" w:rsidRPr="0078269D" w:rsidDel="00500908">
                <w:rPr>
                  <w:bCs/>
                  <w:lang w:val="en-US"/>
                </w:rPr>
                <w:delText>,</w:delText>
              </w:r>
              <w:r w:rsidRPr="0078269D" w:rsidDel="00500908">
                <w:rPr>
                  <w:bCs/>
                  <w:lang w:val="en-US"/>
                </w:rPr>
                <w:delText>700</w:delText>
              </w:r>
            </w:del>
          </w:p>
        </w:tc>
        <w:tc>
          <w:tcPr>
            <w:tcW w:w="1286" w:type="dxa"/>
            <w:noWrap/>
            <w:tcPrChange w:id="11296" w:author="Mutali Nepfumbada" w:date="2022-10-12T06:03:00Z">
              <w:tcPr>
                <w:tcW w:w="1542" w:type="dxa"/>
                <w:gridSpan w:val="2"/>
                <w:noWrap/>
              </w:tcPr>
            </w:tcPrChange>
          </w:tcPr>
          <w:p w14:paraId="26ECE251" w14:textId="0C0C2C9F" w:rsidR="005E47CD" w:rsidRPr="0078269D" w:rsidDel="00500908" w:rsidRDefault="005E47CD">
            <w:pPr>
              <w:jc w:val="left"/>
              <w:rPr>
                <w:del w:id="11297" w:author="Mutali Nepfumbada" w:date="2022-10-27T15:41:00Z"/>
                <w:bCs/>
                <w:lang w:val="en-US"/>
              </w:rPr>
              <w:pPrChange w:id="11298" w:author="Adam Terry" w:date="2022-11-02T16:40:00Z">
                <w:pPr>
                  <w:jc w:val="center"/>
                </w:pPr>
              </w:pPrChange>
            </w:pPr>
            <w:del w:id="11299" w:author="Mutali Nepfumbada" w:date="2022-10-27T15:41:00Z">
              <w:r w:rsidRPr="0078269D" w:rsidDel="00500908">
                <w:rPr>
                  <w:bCs/>
                  <w:lang w:val="en-US"/>
                </w:rPr>
                <w:delText>52</w:delText>
              </w:r>
              <w:r w:rsidR="00957EC4" w:rsidRPr="0078269D" w:rsidDel="00500908">
                <w:rPr>
                  <w:bCs/>
                  <w:lang w:val="en-US"/>
                </w:rPr>
                <w:delText>,</w:delText>
              </w:r>
              <w:r w:rsidRPr="0078269D" w:rsidDel="00500908">
                <w:rPr>
                  <w:bCs/>
                  <w:lang w:val="en-US"/>
                </w:rPr>
                <w:delText>488</w:delText>
              </w:r>
            </w:del>
          </w:p>
        </w:tc>
        <w:tc>
          <w:tcPr>
            <w:tcW w:w="1127" w:type="dxa"/>
            <w:tcPrChange w:id="11300" w:author="Mutali Nepfumbada" w:date="2022-10-12T06:03:00Z">
              <w:tcPr>
                <w:tcW w:w="1519" w:type="dxa"/>
                <w:gridSpan w:val="2"/>
              </w:tcPr>
            </w:tcPrChange>
          </w:tcPr>
          <w:p w14:paraId="68B2F7B8" w14:textId="29360F6C" w:rsidR="005E47CD" w:rsidRPr="0078269D" w:rsidDel="00500908" w:rsidRDefault="005E47CD">
            <w:pPr>
              <w:jc w:val="left"/>
              <w:rPr>
                <w:del w:id="11301" w:author="Mutali Nepfumbada" w:date="2022-10-27T15:41:00Z"/>
                <w:color w:val="FF0000"/>
                <w:lang w:val="en-US"/>
              </w:rPr>
              <w:pPrChange w:id="11302" w:author="Adam Terry" w:date="2022-11-02T16:40:00Z">
                <w:pPr>
                  <w:jc w:val="center"/>
                </w:pPr>
              </w:pPrChange>
            </w:pPr>
            <w:del w:id="11303" w:author="Mutali Nepfumbada" w:date="2022-10-27T15:41:00Z">
              <w:r w:rsidRPr="0078269D" w:rsidDel="00500908">
                <w:rPr>
                  <w:color w:val="00B050"/>
                  <w:lang w:val="en-US"/>
                </w:rPr>
                <w:delText>1.77</w:delText>
              </w:r>
            </w:del>
          </w:p>
        </w:tc>
        <w:tc>
          <w:tcPr>
            <w:tcW w:w="1349" w:type="dxa"/>
            <w:tcPrChange w:id="11304" w:author="Mutali Nepfumbada" w:date="2022-10-12T06:03:00Z">
              <w:tcPr>
                <w:tcW w:w="1784" w:type="dxa"/>
              </w:tcPr>
            </w:tcPrChange>
          </w:tcPr>
          <w:p w14:paraId="34D633D2" w14:textId="34802FBD" w:rsidR="005E47CD" w:rsidRPr="0078269D" w:rsidDel="00500908" w:rsidRDefault="005E47CD">
            <w:pPr>
              <w:jc w:val="left"/>
              <w:rPr>
                <w:del w:id="11305" w:author="Mutali Nepfumbada" w:date="2022-10-27T15:41:00Z"/>
                <w:color w:val="FF0000"/>
                <w:lang w:val="en-US"/>
              </w:rPr>
              <w:pPrChange w:id="11306" w:author="Adam Terry" w:date="2022-11-02T16:40:00Z">
                <w:pPr>
                  <w:jc w:val="center"/>
                </w:pPr>
              </w:pPrChange>
            </w:pPr>
            <w:del w:id="11307" w:author="Mutali Nepfumbada" w:date="2022-10-27T15:41:00Z">
              <w:r w:rsidRPr="0078269D" w:rsidDel="00500908">
                <w:rPr>
                  <w:color w:val="00B050"/>
                  <w:lang w:val="en-US"/>
                </w:rPr>
                <w:delText>1.52</w:delText>
              </w:r>
            </w:del>
          </w:p>
        </w:tc>
      </w:tr>
      <w:tr w:rsidR="005E47CD" w:rsidRPr="0078269D" w:rsidDel="00500908" w14:paraId="41D5CCBB" w14:textId="5E0F3B69" w:rsidTr="00C02BBC">
        <w:trPr>
          <w:trHeight w:val="212"/>
          <w:jc w:val="center"/>
          <w:del w:id="11308" w:author="Mutali Nepfumbada" w:date="2022-10-27T15:41:00Z"/>
          <w:trPrChange w:id="11309" w:author="Mutali Nepfumbada" w:date="2022-10-12T06:03:00Z">
            <w:trPr>
              <w:trHeight w:val="224"/>
            </w:trPr>
          </w:trPrChange>
        </w:trPr>
        <w:tc>
          <w:tcPr>
            <w:tcW w:w="846" w:type="dxa"/>
            <w:noWrap/>
            <w:tcPrChange w:id="11310" w:author="Mutali Nepfumbada" w:date="2022-10-12T06:03:00Z">
              <w:tcPr>
                <w:tcW w:w="1302" w:type="dxa"/>
                <w:gridSpan w:val="2"/>
                <w:noWrap/>
              </w:tcPr>
            </w:tcPrChange>
          </w:tcPr>
          <w:p w14:paraId="3C65EA90" w14:textId="7FEB661C" w:rsidR="005E47CD" w:rsidRPr="0078269D" w:rsidDel="00500908" w:rsidRDefault="005E47CD">
            <w:pPr>
              <w:jc w:val="left"/>
              <w:rPr>
                <w:del w:id="11311" w:author="Mutali Nepfumbada" w:date="2022-10-27T15:41:00Z"/>
                <w:bCs/>
                <w:lang w:val="en-US"/>
              </w:rPr>
              <w:pPrChange w:id="11312" w:author="Adam Terry" w:date="2022-11-02T16:40:00Z">
                <w:pPr/>
              </w:pPrChange>
            </w:pPr>
            <w:del w:id="11313" w:author="Mutali Nepfumbada" w:date="2022-10-27T15:41:00Z">
              <w:r w:rsidRPr="0078269D" w:rsidDel="00500908">
                <w:rPr>
                  <w:bCs/>
                  <w:lang w:val="en-US"/>
                </w:rPr>
                <w:delText>Jun 22</w:delText>
              </w:r>
            </w:del>
          </w:p>
        </w:tc>
        <w:tc>
          <w:tcPr>
            <w:tcW w:w="900" w:type="dxa"/>
            <w:noWrap/>
            <w:tcPrChange w:id="11314" w:author="Mutali Nepfumbada" w:date="2022-10-12T06:03:00Z">
              <w:tcPr>
                <w:tcW w:w="1646" w:type="dxa"/>
                <w:gridSpan w:val="2"/>
                <w:noWrap/>
              </w:tcPr>
            </w:tcPrChange>
          </w:tcPr>
          <w:p w14:paraId="2CE47ADE" w14:textId="6E0BCBD3" w:rsidR="005E47CD" w:rsidRPr="0078269D" w:rsidDel="00500908" w:rsidRDefault="005E47CD">
            <w:pPr>
              <w:jc w:val="left"/>
              <w:rPr>
                <w:del w:id="11315" w:author="Mutali Nepfumbada" w:date="2022-10-27T15:41:00Z"/>
                <w:bCs/>
                <w:lang w:val="en-US"/>
              </w:rPr>
              <w:pPrChange w:id="11316" w:author="Adam Terry" w:date="2022-11-02T16:40:00Z">
                <w:pPr>
                  <w:jc w:val="center"/>
                </w:pPr>
              </w:pPrChange>
            </w:pPr>
            <w:del w:id="11317" w:author="Mutali Nepfumbada" w:date="2022-10-27T15:41:00Z">
              <w:r w:rsidRPr="0078269D" w:rsidDel="00500908">
                <w:rPr>
                  <w:bCs/>
                  <w:lang w:val="en-US"/>
                </w:rPr>
                <w:delText>419</w:delText>
              </w:r>
              <w:r w:rsidR="00957EC4" w:rsidRPr="0078269D" w:rsidDel="00500908">
                <w:rPr>
                  <w:bCs/>
                  <w:lang w:val="en-US"/>
                </w:rPr>
                <w:delText>,</w:delText>
              </w:r>
              <w:r w:rsidRPr="0078269D" w:rsidDel="00500908">
                <w:rPr>
                  <w:bCs/>
                  <w:lang w:val="en-US"/>
                </w:rPr>
                <w:delText>82</w:delText>
              </w:r>
            </w:del>
          </w:p>
        </w:tc>
        <w:tc>
          <w:tcPr>
            <w:tcW w:w="1433" w:type="dxa"/>
            <w:noWrap/>
            <w:tcPrChange w:id="11318" w:author="Mutali Nepfumbada" w:date="2022-10-12T06:03:00Z">
              <w:tcPr>
                <w:tcW w:w="1530" w:type="dxa"/>
                <w:gridSpan w:val="3"/>
                <w:noWrap/>
              </w:tcPr>
            </w:tcPrChange>
          </w:tcPr>
          <w:p w14:paraId="544A6758" w14:textId="42FA8586" w:rsidR="005E47CD" w:rsidRPr="0078269D" w:rsidDel="00500908" w:rsidRDefault="005E47CD">
            <w:pPr>
              <w:jc w:val="left"/>
              <w:rPr>
                <w:del w:id="11319" w:author="Mutali Nepfumbada" w:date="2022-10-27T15:41:00Z"/>
                <w:bCs/>
                <w:lang w:val="en-US"/>
              </w:rPr>
              <w:pPrChange w:id="11320" w:author="Adam Terry" w:date="2022-11-02T16:40:00Z">
                <w:pPr>
                  <w:jc w:val="center"/>
                </w:pPr>
              </w:pPrChange>
            </w:pPr>
            <w:del w:id="11321" w:author="Mutali Nepfumbada" w:date="2022-10-27T15:41:00Z">
              <w:r w:rsidRPr="0078269D" w:rsidDel="00500908">
                <w:rPr>
                  <w:bCs/>
                  <w:lang w:val="en-US"/>
                </w:rPr>
                <w:delText>43</w:delText>
              </w:r>
              <w:r w:rsidR="00957EC4" w:rsidRPr="0078269D" w:rsidDel="00500908">
                <w:rPr>
                  <w:bCs/>
                  <w:lang w:val="en-US"/>
                </w:rPr>
                <w:delText>,</w:delText>
              </w:r>
              <w:r w:rsidRPr="0078269D" w:rsidDel="00500908">
                <w:rPr>
                  <w:bCs/>
                  <w:lang w:val="en-US"/>
                </w:rPr>
                <w:delText>200</w:delText>
              </w:r>
            </w:del>
          </w:p>
        </w:tc>
        <w:tc>
          <w:tcPr>
            <w:tcW w:w="1286" w:type="dxa"/>
            <w:noWrap/>
            <w:tcPrChange w:id="11322" w:author="Mutali Nepfumbada" w:date="2022-10-12T06:03:00Z">
              <w:tcPr>
                <w:tcW w:w="1542" w:type="dxa"/>
                <w:gridSpan w:val="2"/>
                <w:noWrap/>
              </w:tcPr>
            </w:tcPrChange>
          </w:tcPr>
          <w:p w14:paraId="456B8CDC" w14:textId="7875E7B8" w:rsidR="005E47CD" w:rsidRPr="0078269D" w:rsidDel="00500908" w:rsidRDefault="005E47CD">
            <w:pPr>
              <w:jc w:val="left"/>
              <w:rPr>
                <w:del w:id="11323" w:author="Mutali Nepfumbada" w:date="2022-10-27T15:41:00Z"/>
                <w:bCs/>
                <w:lang w:val="en-US"/>
              </w:rPr>
              <w:pPrChange w:id="11324" w:author="Adam Terry" w:date="2022-11-02T16:40:00Z">
                <w:pPr>
                  <w:jc w:val="center"/>
                </w:pPr>
              </w:pPrChange>
            </w:pPr>
            <w:del w:id="11325" w:author="Mutali Nepfumbada" w:date="2022-10-27T15:41:00Z">
              <w:r w:rsidRPr="0078269D" w:rsidDel="00500908">
                <w:rPr>
                  <w:bCs/>
                  <w:lang w:val="en-US"/>
                </w:rPr>
                <w:delText>39</w:delText>
              </w:r>
              <w:r w:rsidR="00957EC4" w:rsidRPr="0078269D" w:rsidDel="00500908">
                <w:rPr>
                  <w:bCs/>
                  <w:lang w:val="en-US"/>
                </w:rPr>
                <w:delText>,</w:delText>
              </w:r>
              <w:r w:rsidRPr="0078269D" w:rsidDel="00500908">
                <w:rPr>
                  <w:bCs/>
                  <w:lang w:val="en-US"/>
                </w:rPr>
                <w:delText>238</w:delText>
              </w:r>
            </w:del>
          </w:p>
        </w:tc>
        <w:tc>
          <w:tcPr>
            <w:tcW w:w="1127" w:type="dxa"/>
            <w:tcPrChange w:id="11326" w:author="Mutali Nepfumbada" w:date="2022-10-12T06:03:00Z">
              <w:tcPr>
                <w:tcW w:w="1519" w:type="dxa"/>
                <w:gridSpan w:val="2"/>
              </w:tcPr>
            </w:tcPrChange>
          </w:tcPr>
          <w:p w14:paraId="4A07B15B" w14:textId="78DAD72C" w:rsidR="005E47CD" w:rsidRPr="0078269D" w:rsidDel="00500908" w:rsidRDefault="005E47CD">
            <w:pPr>
              <w:jc w:val="left"/>
              <w:rPr>
                <w:del w:id="11327" w:author="Mutali Nepfumbada" w:date="2022-10-27T15:41:00Z"/>
                <w:color w:val="FF0000"/>
                <w:lang w:val="en-US"/>
              </w:rPr>
              <w:pPrChange w:id="11328" w:author="Adam Terry" w:date="2022-11-02T16:40:00Z">
                <w:pPr>
                  <w:jc w:val="center"/>
                </w:pPr>
              </w:pPrChange>
            </w:pPr>
            <w:del w:id="11329" w:author="Mutali Nepfumbada" w:date="2022-10-27T15:41:00Z">
              <w:r w:rsidRPr="0078269D" w:rsidDel="00500908">
                <w:rPr>
                  <w:color w:val="FF0000"/>
                  <w:lang w:val="en-US"/>
                </w:rPr>
                <w:delText>-6.54</w:delText>
              </w:r>
            </w:del>
          </w:p>
        </w:tc>
        <w:tc>
          <w:tcPr>
            <w:tcW w:w="1349" w:type="dxa"/>
            <w:tcPrChange w:id="11330" w:author="Mutali Nepfumbada" w:date="2022-10-12T06:03:00Z">
              <w:tcPr>
                <w:tcW w:w="1784" w:type="dxa"/>
              </w:tcPr>
            </w:tcPrChange>
          </w:tcPr>
          <w:p w14:paraId="242BDD4E" w14:textId="3405D027" w:rsidR="005E47CD" w:rsidRPr="0078269D" w:rsidDel="00500908" w:rsidRDefault="005E47CD">
            <w:pPr>
              <w:jc w:val="left"/>
              <w:rPr>
                <w:del w:id="11331" w:author="Mutali Nepfumbada" w:date="2022-10-27T15:41:00Z"/>
                <w:color w:val="FF0000"/>
                <w:lang w:val="en-US"/>
              </w:rPr>
              <w:pPrChange w:id="11332" w:author="Adam Terry" w:date="2022-11-02T16:40:00Z">
                <w:pPr>
                  <w:jc w:val="center"/>
                </w:pPr>
              </w:pPrChange>
            </w:pPr>
            <w:del w:id="11333" w:author="Mutali Nepfumbada" w:date="2022-10-27T15:41:00Z">
              <w:r w:rsidRPr="0078269D" w:rsidDel="00500908">
                <w:rPr>
                  <w:color w:val="FF0000"/>
                  <w:lang w:val="en-US"/>
                </w:rPr>
                <w:delText>-9.17</w:delText>
              </w:r>
            </w:del>
          </w:p>
        </w:tc>
      </w:tr>
      <w:tr w:rsidR="005E47CD" w:rsidRPr="0078269D" w:rsidDel="00500908" w14:paraId="50E14BC9" w14:textId="344CAA5A" w:rsidTr="00C02BBC">
        <w:trPr>
          <w:trHeight w:val="212"/>
          <w:jc w:val="center"/>
          <w:del w:id="11334" w:author="Mutali Nepfumbada" w:date="2022-10-27T15:41:00Z"/>
          <w:trPrChange w:id="11335" w:author="Mutali Nepfumbada" w:date="2022-10-12T06:03:00Z">
            <w:trPr>
              <w:trHeight w:val="224"/>
            </w:trPr>
          </w:trPrChange>
        </w:trPr>
        <w:tc>
          <w:tcPr>
            <w:tcW w:w="846" w:type="dxa"/>
            <w:noWrap/>
            <w:tcPrChange w:id="11336" w:author="Mutali Nepfumbada" w:date="2022-10-12T06:03:00Z">
              <w:tcPr>
                <w:tcW w:w="1302" w:type="dxa"/>
                <w:gridSpan w:val="2"/>
                <w:noWrap/>
              </w:tcPr>
            </w:tcPrChange>
          </w:tcPr>
          <w:p w14:paraId="421C0224" w14:textId="54D47411" w:rsidR="005E47CD" w:rsidRPr="0078269D" w:rsidDel="00500908" w:rsidRDefault="005E47CD">
            <w:pPr>
              <w:jc w:val="left"/>
              <w:rPr>
                <w:del w:id="11337" w:author="Mutali Nepfumbada" w:date="2022-10-27T15:41:00Z"/>
                <w:bCs/>
                <w:lang w:val="en-US"/>
              </w:rPr>
              <w:pPrChange w:id="11338" w:author="Adam Terry" w:date="2022-11-02T16:40:00Z">
                <w:pPr/>
              </w:pPrChange>
            </w:pPr>
            <w:del w:id="11339" w:author="Mutali Nepfumbada" w:date="2022-10-27T15:41:00Z">
              <w:r w:rsidRPr="0078269D" w:rsidDel="00500908">
                <w:rPr>
                  <w:bCs/>
                  <w:lang w:val="en-US"/>
                </w:rPr>
                <w:delText>Jul 22</w:delText>
              </w:r>
            </w:del>
          </w:p>
        </w:tc>
        <w:tc>
          <w:tcPr>
            <w:tcW w:w="900" w:type="dxa"/>
            <w:noWrap/>
            <w:tcPrChange w:id="11340" w:author="Mutali Nepfumbada" w:date="2022-10-12T06:03:00Z">
              <w:tcPr>
                <w:tcW w:w="1646" w:type="dxa"/>
                <w:gridSpan w:val="2"/>
                <w:noWrap/>
              </w:tcPr>
            </w:tcPrChange>
          </w:tcPr>
          <w:p w14:paraId="478B019C" w14:textId="54DCECB8" w:rsidR="005E47CD" w:rsidRPr="0078269D" w:rsidDel="00500908" w:rsidRDefault="005E47CD">
            <w:pPr>
              <w:jc w:val="left"/>
              <w:rPr>
                <w:del w:id="11341" w:author="Mutali Nepfumbada" w:date="2022-10-27T15:41:00Z"/>
                <w:bCs/>
                <w:lang w:val="en-US"/>
              </w:rPr>
              <w:pPrChange w:id="11342" w:author="Adam Terry" w:date="2022-11-02T16:40:00Z">
                <w:pPr>
                  <w:jc w:val="center"/>
                </w:pPr>
              </w:pPrChange>
            </w:pPr>
            <w:del w:id="11343" w:author="Mutali Nepfumbada" w:date="2022-10-27T15:41:00Z">
              <w:r w:rsidRPr="0078269D" w:rsidDel="00500908">
                <w:rPr>
                  <w:bCs/>
                  <w:lang w:val="en-US"/>
                </w:rPr>
                <w:delText>475</w:delText>
              </w:r>
              <w:r w:rsidR="00957EC4" w:rsidRPr="0078269D" w:rsidDel="00500908">
                <w:rPr>
                  <w:bCs/>
                  <w:lang w:val="en-US"/>
                </w:rPr>
                <w:delText>,</w:delText>
              </w:r>
              <w:r w:rsidRPr="0078269D" w:rsidDel="00500908">
                <w:rPr>
                  <w:bCs/>
                  <w:lang w:val="en-US"/>
                </w:rPr>
                <w:delText>00</w:delText>
              </w:r>
            </w:del>
          </w:p>
        </w:tc>
        <w:tc>
          <w:tcPr>
            <w:tcW w:w="1433" w:type="dxa"/>
            <w:noWrap/>
            <w:tcPrChange w:id="11344" w:author="Mutali Nepfumbada" w:date="2022-10-12T06:03:00Z">
              <w:tcPr>
                <w:tcW w:w="1530" w:type="dxa"/>
                <w:gridSpan w:val="3"/>
                <w:noWrap/>
              </w:tcPr>
            </w:tcPrChange>
          </w:tcPr>
          <w:p w14:paraId="3AC9920B" w14:textId="5A7CEE06" w:rsidR="005E47CD" w:rsidRPr="0078269D" w:rsidDel="00500908" w:rsidRDefault="005E47CD">
            <w:pPr>
              <w:jc w:val="left"/>
              <w:rPr>
                <w:del w:id="11345" w:author="Mutali Nepfumbada" w:date="2022-10-27T15:41:00Z"/>
                <w:bCs/>
                <w:lang w:val="en-US"/>
              </w:rPr>
              <w:pPrChange w:id="11346" w:author="Adam Terry" w:date="2022-11-02T16:40:00Z">
                <w:pPr>
                  <w:jc w:val="center"/>
                </w:pPr>
              </w:pPrChange>
            </w:pPr>
            <w:del w:id="11347" w:author="Mutali Nepfumbada" w:date="2022-10-27T15:41:00Z">
              <w:r w:rsidRPr="0078269D" w:rsidDel="00500908">
                <w:rPr>
                  <w:bCs/>
                  <w:lang w:val="en-US"/>
                </w:rPr>
                <w:delText>45</w:delText>
              </w:r>
              <w:r w:rsidR="00957EC4" w:rsidRPr="0078269D" w:rsidDel="00500908">
                <w:rPr>
                  <w:bCs/>
                  <w:lang w:val="en-US"/>
                </w:rPr>
                <w:delText>,</w:delText>
              </w:r>
              <w:r w:rsidRPr="0078269D" w:rsidDel="00500908">
                <w:rPr>
                  <w:bCs/>
                  <w:lang w:val="en-US"/>
                </w:rPr>
                <w:delText>400</w:delText>
              </w:r>
            </w:del>
          </w:p>
        </w:tc>
        <w:tc>
          <w:tcPr>
            <w:tcW w:w="1286" w:type="dxa"/>
            <w:noWrap/>
            <w:tcPrChange w:id="11348" w:author="Mutali Nepfumbada" w:date="2022-10-12T06:03:00Z">
              <w:tcPr>
                <w:tcW w:w="1542" w:type="dxa"/>
                <w:gridSpan w:val="2"/>
                <w:noWrap/>
              </w:tcPr>
            </w:tcPrChange>
          </w:tcPr>
          <w:p w14:paraId="61F477B3" w14:textId="70E38111" w:rsidR="005E47CD" w:rsidRPr="0078269D" w:rsidDel="00500908" w:rsidRDefault="005E47CD">
            <w:pPr>
              <w:jc w:val="left"/>
              <w:rPr>
                <w:del w:id="11349" w:author="Mutali Nepfumbada" w:date="2022-10-27T15:41:00Z"/>
                <w:bCs/>
                <w:lang w:val="en-US"/>
              </w:rPr>
              <w:pPrChange w:id="11350" w:author="Adam Terry" w:date="2022-11-02T16:40:00Z">
                <w:pPr>
                  <w:jc w:val="center"/>
                </w:pPr>
              </w:pPrChange>
            </w:pPr>
            <w:del w:id="11351" w:author="Mutali Nepfumbada" w:date="2022-10-27T15:41:00Z">
              <w:r w:rsidRPr="0078269D" w:rsidDel="00500908">
                <w:rPr>
                  <w:bCs/>
                  <w:lang w:val="en-US"/>
                </w:rPr>
                <w:delText>42</w:delText>
              </w:r>
              <w:r w:rsidR="00957EC4" w:rsidRPr="0078269D" w:rsidDel="00500908">
                <w:rPr>
                  <w:bCs/>
                  <w:lang w:val="en-US"/>
                </w:rPr>
                <w:delText>,</w:delText>
              </w:r>
              <w:r w:rsidRPr="0078269D" w:rsidDel="00500908">
                <w:rPr>
                  <w:bCs/>
                  <w:lang w:val="en-US"/>
                </w:rPr>
                <w:delText>440</w:delText>
              </w:r>
            </w:del>
          </w:p>
        </w:tc>
        <w:tc>
          <w:tcPr>
            <w:tcW w:w="1127" w:type="dxa"/>
            <w:tcPrChange w:id="11352" w:author="Mutali Nepfumbada" w:date="2022-10-12T06:03:00Z">
              <w:tcPr>
                <w:tcW w:w="1519" w:type="dxa"/>
                <w:gridSpan w:val="2"/>
              </w:tcPr>
            </w:tcPrChange>
          </w:tcPr>
          <w:p w14:paraId="7AA107B5" w14:textId="17523562" w:rsidR="005E47CD" w:rsidRPr="0078269D" w:rsidDel="00500908" w:rsidRDefault="005E47CD">
            <w:pPr>
              <w:jc w:val="left"/>
              <w:rPr>
                <w:del w:id="11353" w:author="Mutali Nepfumbada" w:date="2022-10-27T15:41:00Z"/>
                <w:color w:val="FF0000"/>
                <w:lang w:val="en-US"/>
              </w:rPr>
              <w:pPrChange w:id="11354" w:author="Adam Terry" w:date="2022-11-02T16:40:00Z">
                <w:pPr>
                  <w:jc w:val="center"/>
                </w:pPr>
              </w:pPrChange>
            </w:pPr>
            <w:del w:id="11355" w:author="Mutali Nepfumbada" w:date="2022-10-27T15:41:00Z">
              <w:r w:rsidRPr="0078269D" w:rsidDel="00500908">
                <w:rPr>
                  <w:color w:val="FF0000"/>
                  <w:lang w:val="en-US"/>
                </w:rPr>
                <w:delText>-10.65</w:delText>
              </w:r>
            </w:del>
          </w:p>
        </w:tc>
        <w:tc>
          <w:tcPr>
            <w:tcW w:w="1349" w:type="dxa"/>
            <w:tcPrChange w:id="11356" w:author="Mutali Nepfumbada" w:date="2022-10-12T06:03:00Z">
              <w:tcPr>
                <w:tcW w:w="1784" w:type="dxa"/>
              </w:tcPr>
            </w:tcPrChange>
          </w:tcPr>
          <w:p w14:paraId="0EB1AA5C" w14:textId="12752D04" w:rsidR="005E47CD" w:rsidRPr="0078269D" w:rsidDel="00500908" w:rsidRDefault="005E47CD">
            <w:pPr>
              <w:jc w:val="left"/>
              <w:rPr>
                <w:del w:id="11357" w:author="Mutali Nepfumbada" w:date="2022-10-27T15:41:00Z"/>
                <w:color w:val="FF0000"/>
                <w:lang w:val="en-US"/>
              </w:rPr>
              <w:pPrChange w:id="11358" w:author="Adam Terry" w:date="2022-11-02T16:40:00Z">
                <w:pPr>
                  <w:jc w:val="center"/>
                </w:pPr>
              </w:pPrChange>
            </w:pPr>
            <w:del w:id="11359" w:author="Mutali Nepfumbada" w:date="2022-10-27T15:41:00Z">
              <w:r w:rsidRPr="0078269D" w:rsidDel="00500908">
                <w:rPr>
                  <w:color w:val="FF0000"/>
                  <w:lang w:val="en-US"/>
                </w:rPr>
                <w:delText>-6.52</w:delText>
              </w:r>
            </w:del>
          </w:p>
        </w:tc>
      </w:tr>
      <w:tr w:rsidR="005E47CD" w:rsidRPr="0078269D" w:rsidDel="00500908" w14:paraId="3CFC566B" w14:textId="05B743D4" w:rsidTr="00C02BBC">
        <w:trPr>
          <w:trHeight w:val="212"/>
          <w:jc w:val="center"/>
          <w:del w:id="11360" w:author="Mutali Nepfumbada" w:date="2022-10-27T15:41:00Z"/>
          <w:trPrChange w:id="11361" w:author="Mutali Nepfumbada" w:date="2022-10-12T06:03:00Z">
            <w:trPr>
              <w:trHeight w:val="224"/>
            </w:trPr>
          </w:trPrChange>
        </w:trPr>
        <w:tc>
          <w:tcPr>
            <w:tcW w:w="846" w:type="dxa"/>
            <w:noWrap/>
            <w:tcPrChange w:id="11362" w:author="Mutali Nepfumbada" w:date="2022-10-12T06:03:00Z">
              <w:tcPr>
                <w:tcW w:w="1302" w:type="dxa"/>
                <w:gridSpan w:val="2"/>
                <w:noWrap/>
              </w:tcPr>
            </w:tcPrChange>
          </w:tcPr>
          <w:p w14:paraId="6E2538FB" w14:textId="594FF24A" w:rsidR="005E47CD" w:rsidRPr="0078269D" w:rsidDel="00500908" w:rsidRDefault="005E47CD">
            <w:pPr>
              <w:jc w:val="left"/>
              <w:rPr>
                <w:del w:id="11363" w:author="Mutali Nepfumbada" w:date="2022-10-27T15:41:00Z"/>
                <w:bCs/>
                <w:lang w:val="en-US"/>
              </w:rPr>
              <w:pPrChange w:id="11364" w:author="Adam Terry" w:date="2022-11-02T16:40:00Z">
                <w:pPr/>
              </w:pPrChange>
            </w:pPr>
            <w:del w:id="11365" w:author="Mutali Nepfumbada" w:date="2022-10-27T15:41:00Z">
              <w:r w:rsidRPr="0078269D" w:rsidDel="00500908">
                <w:rPr>
                  <w:bCs/>
                  <w:lang w:val="en-US"/>
                </w:rPr>
                <w:delText>Aug 22</w:delText>
              </w:r>
            </w:del>
          </w:p>
        </w:tc>
        <w:tc>
          <w:tcPr>
            <w:tcW w:w="900" w:type="dxa"/>
            <w:noWrap/>
            <w:tcPrChange w:id="11366" w:author="Mutali Nepfumbada" w:date="2022-10-12T06:03:00Z">
              <w:tcPr>
                <w:tcW w:w="1646" w:type="dxa"/>
                <w:gridSpan w:val="2"/>
                <w:noWrap/>
              </w:tcPr>
            </w:tcPrChange>
          </w:tcPr>
          <w:p w14:paraId="2507E2A8" w14:textId="4894A558" w:rsidR="005E47CD" w:rsidRPr="0078269D" w:rsidDel="00500908" w:rsidRDefault="005E47CD">
            <w:pPr>
              <w:jc w:val="left"/>
              <w:rPr>
                <w:del w:id="11367" w:author="Mutali Nepfumbada" w:date="2022-10-27T15:41:00Z"/>
                <w:bCs/>
                <w:lang w:val="en-US"/>
              </w:rPr>
              <w:pPrChange w:id="11368" w:author="Adam Terry" w:date="2022-11-02T16:40:00Z">
                <w:pPr>
                  <w:jc w:val="center"/>
                </w:pPr>
              </w:pPrChange>
            </w:pPr>
            <w:del w:id="11369" w:author="Mutali Nepfumbada" w:date="2022-10-27T15:41:00Z">
              <w:r w:rsidRPr="0078269D" w:rsidDel="00500908">
                <w:rPr>
                  <w:bCs/>
                  <w:lang w:val="en-US"/>
                </w:rPr>
                <w:delText>614</w:delText>
              </w:r>
              <w:r w:rsidR="00957EC4" w:rsidRPr="0078269D" w:rsidDel="00500908">
                <w:rPr>
                  <w:bCs/>
                  <w:lang w:val="en-US"/>
                </w:rPr>
                <w:delText>,</w:delText>
              </w:r>
              <w:r w:rsidRPr="0078269D" w:rsidDel="00500908">
                <w:rPr>
                  <w:bCs/>
                  <w:lang w:val="en-US"/>
                </w:rPr>
                <w:delText>53</w:delText>
              </w:r>
            </w:del>
          </w:p>
        </w:tc>
        <w:tc>
          <w:tcPr>
            <w:tcW w:w="1433" w:type="dxa"/>
            <w:noWrap/>
            <w:tcPrChange w:id="11370" w:author="Mutali Nepfumbada" w:date="2022-10-12T06:03:00Z">
              <w:tcPr>
                <w:tcW w:w="1530" w:type="dxa"/>
                <w:gridSpan w:val="3"/>
                <w:noWrap/>
              </w:tcPr>
            </w:tcPrChange>
          </w:tcPr>
          <w:p w14:paraId="3A8F090B" w14:textId="591EED09" w:rsidR="005E47CD" w:rsidRPr="0078269D" w:rsidDel="00500908" w:rsidRDefault="005E47CD">
            <w:pPr>
              <w:jc w:val="left"/>
              <w:rPr>
                <w:del w:id="11371" w:author="Mutali Nepfumbada" w:date="2022-10-27T15:41:00Z"/>
                <w:bCs/>
                <w:lang w:val="en-US"/>
              </w:rPr>
              <w:pPrChange w:id="11372" w:author="Adam Terry" w:date="2022-11-02T16:40:00Z">
                <w:pPr>
                  <w:jc w:val="center"/>
                </w:pPr>
              </w:pPrChange>
            </w:pPr>
            <w:del w:id="11373" w:author="Mutali Nepfumbada" w:date="2022-10-27T15:41:00Z">
              <w:r w:rsidRPr="0078269D" w:rsidDel="00500908">
                <w:rPr>
                  <w:bCs/>
                  <w:lang w:val="en-US"/>
                </w:rPr>
                <w:delText>56</w:delText>
              </w:r>
              <w:r w:rsidR="00957EC4" w:rsidRPr="0078269D" w:rsidDel="00500908">
                <w:rPr>
                  <w:bCs/>
                  <w:lang w:val="en-US"/>
                </w:rPr>
                <w:delText>,</w:delText>
              </w:r>
              <w:r w:rsidRPr="0078269D" w:rsidDel="00500908">
                <w:rPr>
                  <w:bCs/>
                  <w:lang w:val="en-US"/>
                </w:rPr>
                <w:delText>800</w:delText>
              </w:r>
            </w:del>
          </w:p>
        </w:tc>
        <w:tc>
          <w:tcPr>
            <w:tcW w:w="1286" w:type="dxa"/>
            <w:noWrap/>
            <w:tcPrChange w:id="11374" w:author="Mutali Nepfumbada" w:date="2022-10-12T06:03:00Z">
              <w:tcPr>
                <w:tcW w:w="1542" w:type="dxa"/>
                <w:gridSpan w:val="2"/>
                <w:noWrap/>
              </w:tcPr>
            </w:tcPrChange>
          </w:tcPr>
          <w:p w14:paraId="1C5AC5D0" w14:textId="16D5064E" w:rsidR="005E47CD" w:rsidRPr="0078269D" w:rsidDel="00500908" w:rsidRDefault="005E47CD">
            <w:pPr>
              <w:jc w:val="left"/>
              <w:rPr>
                <w:del w:id="11375" w:author="Mutali Nepfumbada" w:date="2022-10-27T15:41:00Z"/>
                <w:bCs/>
                <w:lang w:val="en-US"/>
              </w:rPr>
              <w:pPrChange w:id="11376" w:author="Adam Terry" w:date="2022-11-02T16:40:00Z">
                <w:pPr>
                  <w:jc w:val="center"/>
                </w:pPr>
              </w:pPrChange>
            </w:pPr>
            <w:del w:id="11377" w:author="Mutali Nepfumbada" w:date="2022-10-27T15:41:00Z">
              <w:r w:rsidRPr="0078269D" w:rsidDel="00500908">
                <w:rPr>
                  <w:bCs/>
                  <w:lang w:val="en-US"/>
                </w:rPr>
                <w:delText>60</w:delText>
              </w:r>
              <w:r w:rsidR="00957EC4" w:rsidRPr="0078269D" w:rsidDel="00500908">
                <w:rPr>
                  <w:bCs/>
                  <w:lang w:val="en-US"/>
                </w:rPr>
                <w:delText>,</w:delText>
              </w:r>
              <w:r w:rsidRPr="0078269D" w:rsidDel="00500908">
                <w:rPr>
                  <w:bCs/>
                  <w:lang w:val="en-US"/>
                </w:rPr>
                <w:delText>653</w:delText>
              </w:r>
            </w:del>
          </w:p>
        </w:tc>
        <w:tc>
          <w:tcPr>
            <w:tcW w:w="1127" w:type="dxa"/>
            <w:tcPrChange w:id="11378" w:author="Mutali Nepfumbada" w:date="2022-10-12T06:03:00Z">
              <w:tcPr>
                <w:tcW w:w="1519" w:type="dxa"/>
                <w:gridSpan w:val="2"/>
              </w:tcPr>
            </w:tcPrChange>
          </w:tcPr>
          <w:p w14:paraId="616375BB" w14:textId="427FFB29" w:rsidR="005E47CD" w:rsidRPr="0078269D" w:rsidDel="00500908" w:rsidRDefault="005E47CD">
            <w:pPr>
              <w:jc w:val="left"/>
              <w:rPr>
                <w:del w:id="11379" w:author="Mutali Nepfumbada" w:date="2022-10-27T15:41:00Z"/>
                <w:color w:val="FF0000"/>
                <w:lang w:val="en-US"/>
              </w:rPr>
              <w:pPrChange w:id="11380" w:author="Adam Terry" w:date="2022-11-02T16:40:00Z">
                <w:pPr>
                  <w:jc w:val="center"/>
                </w:pPr>
              </w:pPrChange>
            </w:pPr>
            <w:del w:id="11381" w:author="Mutali Nepfumbada" w:date="2022-10-27T15:41:00Z">
              <w:r w:rsidRPr="0078269D" w:rsidDel="00500908">
                <w:rPr>
                  <w:color w:val="FF0000"/>
                  <w:lang w:val="en-US"/>
                </w:rPr>
                <w:delText>-1.3</w:delText>
              </w:r>
            </w:del>
          </w:p>
        </w:tc>
        <w:tc>
          <w:tcPr>
            <w:tcW w:w="1349" w:type="dxa"/>
            <w:tcPrChange w:id="11382" w:author="Mutali Nepfumbada" w:date="2022-10-12T06:03:00Z">
              <w:tcPr>
                <w:tcW w:w="1784" w:type="dxa"/>
              </w:tcPr>
            </w:tcPrChange>
          </w:tcPr>
          <w:p w14:paraId="3FA8777A" w14:textId="39E79E78" w:rsidR="005E47CD" w:rsidRPr="0078269D" w:rsidDel="00500908" w:rsidRDefault="005E47CD">
            <w:pPr>
              <w:jc w:val="left"/>
              <w:rPr>
                <w:del w:id="11383" w:author="Mutali Nepfumbada" w:date="2022-10-27T15:41:00Z"/>
                <w:color w:val="FF0000"/>
                <w:lang w:val="en-US"/>
              </w:rPr>
              <w:pPrChange w:id="11384" w:author="Adam Terry" w:date="2022-11-02T16:40:00Z">
                <w:pPr>
                  <w:jc w:val="center"/>
                </w:pPr>
              </w:pPrChange>
            </w:pPr>
            <w:del w:id="11385" w:author="Mutali Nepfumbada" w:date="2022-10-27T15:41:00Z">
              <w:r w:rsidRPr="0078269D" w:rsidDel="00500908">
                <w:rPr>
                  <w:color w:val="00B050"/>
                  <w:lang w:val="en-US"/>
                </w:rPr>
                <w:delText>6.78</w:delText>
              </w:r>
            </w:del>
          </w:p>
        </w:tc>
      </w:tr>
      <w:tr w:rsidR="005E47CD" w:rsidRPr="0078269D" w:rsidDel="00500908" w14:paraId="00F5E0DF" w14:textId="237EA880" w:rsidTr="00C02BBC">
        <w:trPr>
          <w:trHeight w:val="212"/>
          <w:jc w:val="center"/>
          <w:del w:id="11386" w:author="Mutali Nepfumbada" w:date="2022-10-27T15:41:00Z"/>
          <w:trPrChange w:id="11387" w:author="Mutali Nepfumbada" w:date="2022-10-12T06:03:00Z">
            <w:trPr>
              <w:trHeight w:val="224"/>
            </w:trPr>
          </w:trPrChange>
        </w:trPr>
        <w:tc>
          <w:tcPr>
            <w:tcW w:w="846" w:type="dxa"/>
            <w:noWrap/>
            <w:tcPrChange w:id="11388" w:author="Mutali Nepfumbada" w:date="2022-10-12T06:03:00Z">
              <w:tcPr>
                <w:tcW w:w="1302" w:type="dxa"/>
                <w:gridSpan w:val="2"/>
                <w:noWrap/>
              </w:tcPr>
            </w:tcPrChange>
          </w:tcPr>
          <w:p w14:paraId="0DAC1D40" w14:textId="5B327DC7" w:rsidR="005E47CD" w:rsidRPr="0078269D" w:rsidDel="00500908" w:rsidRDefault="005E47CD">
            <w:pPr>
              <w:jc w:val="left"/>
              <w:rPr>
                <w:del w:id="11389" w:author="Mutali Nepfumbada" w:date="2022-10-27T15:41:00Z"/>
                <w:b/>
                <w:lang w:val="en-US"/>
              </w:rPr>
              <w:pPrChange w:id="11390" w:author="Adam Terry" w:date="2022-11-02T16:40:00Z">
                <w:pPr/>
              </w:pPrChange>
            </w:pPr>
            <w:del w:id="11391" w:author="Mutali Nepfumbada" w:date="2022-10-27T15:41:00Z">
              <w:r w:rsidRPr="0078269D" w:rsidDel="00500908">
                <w:rPr>
                  <w:b/>
                  <w:lang w:val="en-US"/>
                </w:rPr>
                <w:delText>Total</w:delText>
              </w:r>
            </w:del>
          </w:p>
        </w:tc>
        <w:tc>
          <w:tcPr>
            <w:tcW w:w="900" w:type="dxa"/>
            <w:noWrap/>
            <w:tcPrChange w:id="11392" w:author="Mutali Nepfumbada" w:date="2022-10-12T06:03:00Z">
              <w:tcPr>
                <w:tcW w:w="1646" w:type="dxa"/>
                <w:gridSpan w:val="2"/>
                <w:noWrap/>
              </w:tcPr>
            </w:tcPrChange>
          </w:tcPr>
          <w:p w14:paraId="1EEAE26A" w14:textId="48C11789" w:rsidR="005E47CD" w:rsidRPr="0078269D" w:rsidDel="00500908" w:rsidRDefault="005E47CD">
            <w:pPr>
              <w:jc w:val="left"/>
              <w:rPr>
                <w:del w:id="11393" w:author="Mutali Nepfumbada" w:date="2022-10-27T15:41:00Z"/>
                <w:b/>
                <w:lang w:val="en-US"/>
              </w:rPr>
              <w:pPrChange w:id="11394" w:author="Adam Terry" w:date="2022-11-02T16:40:00Z">
                <w:pPr>
                  <w:jc w:val="center"/>
                </w:pPr>
              </w:pPrChange>
            </w:pPr>
            <w:del w:id="11395" w:author="Mutali Nepfumbada" w:date="2022-10-27T15:41:00Z">
              <w:r w:rsidRPr="0078269D" w:rsidDel="00500908">
                <w:rPr>
                  <w:b/>
                  <w:lang w:val="en-US"/>
                </w:rPr>
                <w:delText>887</w:delText>
              </w:r>
              <w:r w:rsidR="00957EC4" w:rsidRPr="0078269D" w:rsidDel="00500908">
                <w:rPr>
                  <w:b/>
                  <w:lang w:val="en-US"/>
                </w:rPr>
                <w:delText>,</w:delText>
              </w:r>
              <w:r w:rsidRPr="0078269D" w:rsidDel="00500908">
                <w:rPr>
                  <w:b/>
                  <w:lang w:val="en-US"/>
                </w:rPr>
                <w:delText>239</w:delText>
              </w:r>
            </w:del>
          </w:p>
        </w:tc>
        <w:tc>
          <w:tcPr>
            <w:tcW w:w="1433" w:type="dxa"/>
            <w:noWrap/>
            <w:tcPrChange w:id="11396" w:author="Mutali Nepfumbada" w:date="2022-10-12T06:03:00Z">
              <w:tcPr>
                <w:tcW w:w="1530" w:type="dxa"/>
                <w:gridSpan w:val="3"/>
                <w:noWrap/>
              </w:tcPr>
            </w:tcPrChange>
          </w:tcPr>
          <w:p w14:paraId="33FCBEE5" w14:textId="7C21F7FD" w:rsidR="005E47CD" w:rsidRPr="0078269D" w:rsidDel="00500908" w:rsidRDefault="005E47CD">
            <w:pPr>
              <w:jc w:val="left"/>
              <w:rPr>
                <w:del w:id="11397" w:author="Mutali Nepfumbada" w:date="2022-10-27T15:41:00Z"/>
                <w:b/>
                <w:lang w:val="en-US"/>
              </w:rPr>
              <w:pPrChange w:id="11398" w:author="Adam Terry" w:date="2022-11-02T16:40:00Z">
                <w:pPr>
                  <w:jc w:val="center"/>
                </w:pPr>
              </w:pPrChange>
            </w:pPr>
            <w:del w:id="11399" w:author="Mutali Nepfumbada" w:date="2022-10-27T15:41:00Z">
              <w:r w:rsidRPr="0078269D" w:rsidDel="00500908">
                <w:rPr>
                  <w:b/>
                  <w:lang w:val="en-US"/>
                </w:rPr>
                <w:delText>885</w:delText>
              </w:r>
              <w:r w:rsidR="00957EC4" w:rsidRPr="0078269D" w:rsidDel="00500908">
                <w:rPr>
                  <w:b/>
                  <w:lang w:val="en-US"/>
                </w:rPr>
                <w:delText>,</w:delText>
              </w:r>
              <w:r w:rsidRPr="0078269D" w:rsidDel="00500908">
                <w:rPr>
                  <w:b/>
                  <w:lang w:val="en-US"/>
                </w:rPr>
                <w:delText>175</w:delText>
              </w:r>
            </w:del>
          </w:p>
        </w:tc>
        <w:tc>
          <w:tcPr>
            <w:tcW w:w="1286" w:type="dxa"/>
            <w:noWrap/>
            <w:tcPrChange w:id="11400" w:author="Mutali Nepfumbada" w:date="2022-10-12T06:03:00Z">
              <w:tcPr>
                <w:tcW w:w="1542" w:type="dxa"/>
                <w:gridSpan w:val="2"/>
                <w:noWrap/>
              </w:tcPr>
            </w:tcPrChange>
          </w:tcPr>
          <w:p w14:paraId="02342E7D" w14:textId="4B480F2B" w:rsidR="005E47CD" w:rsidRPr="0078269D" w:rsidDel="00500908" w:rsidRDefault="005E47CD">
            <w:pPr>
              <w:jc w:val="left"/>
              <w:rPr>
                <w:del w:id="11401" w:author="Mutali Nepfumbada" w:date="2022-10-27T15:41:00Z"/>
                <w:b/>
                <w:lang w:val="en-US"/>
              </w:rPr>
              <w:pPrChange w:id="11402" w:author="Adam Terry" w:date="2022-11-02T16:40:00Z">
                <w:pPr>
                  <w:jc w:val="center"/>
                </w:pPr>
              </w:pPrChange>
            </w:pPr>
            <w:del w:id="11403" w:author="Mutali Nepfumbada" w:date="2022-10-27T15:41:00Z">
              <w:r w:rsidRPr="0078269D" w:rsidDel="00500908">
                <w:rPr>
                  <w:b/>
                  <w:lang w:val="en-US"/>
                </w:rPr>
                <w:delText>840</w:delText>
              </w:r>
              <w:r w:rsidR="00957EC4" w:rsidRPr="0078269D" w:rsidDel="00500908">
                <w:rPr>
                  <w:b/>
                  <w:lang w:val="en-US"/>
                </w:rPr>
                <w:delText>,</w:delText>
              </w:r>
              <w:r w:rsidRPr="0078269D" w:rsidDel="00500908">
                <w:rPr>
                  <w:b/>
                  <w:lang w:val="en-US"/>
                </w:rPr>
                <w:delText>970</w:delText>
              </w:r>
            </w:del>
          </w:p>
        </w:tc>
        <w:tc>
          <w:tcPr>
            <w:tcW w:w="1127" w:type="dxa"/>
            <w:tcPrChange w:id="11404" w:author="Mutali Nepfumbada" w:date="2022-10-12T06:03:00Z">
              <w:tcPr>
                <w:tcW w:w="1519" w:type="dxa"/>
                <w:gridSpan w:val="2"/>
              </w:tcPr>
            </w:tcPrChange>
          </w:tcPr>
          <w:p w14:paraId="26E815FA" w14:textId="4DBE687A" w:rsidR="005E47CD" w:rsidRPr="0078269D" w:rsidDel="00500908" w:rsidRDefault="005E47CD">
            <w:pPr>
              <w:jc w:val="left"/>
              <w:rPr>
                <w:del w:id="11405" w:author="Mutali Nepfumbada" w:date="2022-10-27T15:41:00Z"/>
                <w:b/>
                <w:color w:val="FF0000"/>
                <w:lang w:val="en-US"/>
              </w:rPr>
              <w:pPrChange w:id="11406" w:author="Adam Terry" w:date="2022-11-02T16:40:00Z">
                <w:pPr>
                  <w:jc w:val="center"/>
                </w:pPr>
              </w:pPrChange>
            </w:pPr>
            <w:del w:id="11407" w:author="Mutali Nepfumbada" w:date="2022-10-27T15:41:00Z">
              <w:r w:rsidRPr="0078269D" w:rsidDel="00500908">
                <w:rPr>
                  <w:b/>
                  <w:color w:val="FF0000"/>
                  <w:lang w:val="en-US"/>
                </w:rPr>
                <w:delText>-5.22</w:delText>
              </w:r>
            </w:del>
          </w:p>
        </w:tc>
        <w:tc>
          <w:tcPr>
            <w:tcW w:w="1349" w:type="dxa"/>
            <w:tcPrChange w:id="11408" w:author="Mutali Nepfumbada" w:date="2022-10-12T06:03:00Z">
              <w:tcPr>
                <w:tcW w:w="1784" w:type="dxa"/>
              </w:tcPr>
            </w:tcPrChange>
          </w:tcPr>
          <w:p w14:paraId="309FE3E0" w14:textId="4D2870DD" w:rsidR="005E47CD" w:rsidRPr="0078269D" w:rsidDel="00500908" w:rsidRDefault="005E47CD">
            <w:pPr>
              <w:jc w:val="left"/>
              <w:rPr>
                <w:del w:id="11409" w:author="Mutali Nepfumbada" w:date="2022-10-27T15:41:00Z"/>
                <w:b/>
                <w:color w:val="FF0000"/>
                <w:lang w:val="en-US"/>
              </w:rPr>
              <w:pPrChange w:id="11410" w:author="Adam Terry" w:date="2022-11-02T16:40:00Z">
                <w:pPr>
                  <w:jc w:val="center"/>
                </w:pPr>
              </w:pPrChange>
            </w:pPr>
            <w:del w:id="11411" w:author="Mutali Nepfumbada" w:date="2022-10-27T15:41:00Z">
              <w:r w:rsidRPr="0078269D" w:rsidDel="00500908">
                <w:rPr>
                  <w:b/>
                  <w:color w:val="FF0000"/>
                  <w:lang w:val="en-US"/>
                </w:rPr>
                <w:delText>-4.99</w:delText>
              </w:r>
            </w:del>
          </w:p>
        </w:tc>
      </w:tr>
    </w:tbl>
    <w:p w14:paraId="5B4B2E8A" w14:textId="25C56456" w:rsidR="005E47CD" w:rsidRPr="0078269D" w:rsidDel="00500908" w:rsidRDefault="005E47CD">
      <w:pPr>
        <w:pStyle w:val="Caption"/>
        <w:jc w:val="both"/>
        <w:rPr>
          <w:del w:id="11412" w:author="Mutali Nepfumbada" w:date="2022-10-27T15:41:00Z"/>
        </w:rPr>
        <w:pPrChange w:id="11413" w:author="Adam Terry" w:date="2022-11-02T16:40:00Z">
          <w:pPr>
            <w:pStyle w:val="Caption"/>
          </w:pPr>
        </w:pPrChange>
      </w:pPr>
      <w:bookmarkStart w:id="11414" w:name="_Toc115023720"/>
      <w:del w:id="11415" w:author="Mutali Nepfumbada" w:date="2022-10-27T15:41:00Z">
        <w:r w:rsidRPr="0078269D" w:rsidDel="00500908">
          <w:delText xml:space="preserve">Table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9</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Table \* ARABIC \s 1 </w:delInstrText>
        </w:r>
        <w:r w:rsidDel="00500908">
          <w:rPr>
            <w:i w:val="0"/>
            <w:iCs w:val="0"/>
          </w:rPr>
          <w:fldChar w:fldCharType="separate"/>
        </w:r>
      </w:del>
      <w:del w:id="11416" w:author="Mutali Nepfumbada" w:date="2022-10-14T06:13:00Z">
        <w:r w:rsidRPr="0078269D" w:rsidDel="00E109C1">
          <w:rPr>
            <w:noProof/>
          </w:rPr>
          <w:delText>2</w:delText>
        </w:r>
      </w:del>
      <w:del w:id="11417" w:author="Mutali Nepfumbada" w:date="2022-10-27T15:41:00Z">
        <w:r w:rsidDel="00500908">
          <w:rPr>
            <w:i w:val="0"/>
            <w:iCs w:val="0"/>
          </w:rPr>
          <w:fldChar w:fldCharType="end"/>
        </w:r>
        <w:r w:rsidRPr="00D82B8B" w:rsidDel="00500908">
          <w:delText xml:space="preserve">: </w:delText>
        </w:r>
        <w:r w:rsidRPr="0078269D" w:rsidDel="00500908">
          <w:delText>Vergelegen Production and Forecast</w:delText>
        </w:r>
        <w:bookmarkEnd w:id="11414"/>
      </w:del>
    </w:p>
    <w:p w14:paraId="5006D8D5" w14:textId="40A0EE55" w:rsidR="005E47CD" w:rsidRPr="00D82B8B" w:rsidDel="00500908" w:rsidRDefault="005E47CD">
      <w:pPr>
        <w:rPr>
          <w:del w:id="11418" w:author="Mutali Nepfumbada" w:date="2022-10-27T15:41:00Z"/>
          <w:lang w:val="en-US"/>
        </w:rPr>
        <w:pPrChange w:id="11419" w:author="Adam Terry" w:date="2022-11-02T16:40:00Z">
          <w:pPr>
            <w:jc w:val="center"/>
          </w:pPr>
        </w:pPrChange>
      </w:pPr>
      <w:del w:id="11420" w:author="Mutali Nepfumbada" w:date="2022-10-27T15:41:00Z">
        <w:r w:rsidRPr="00D82B8B" w:rsidDel="00500908">
          <w:rPr>
            <w:noProof/>
          </w:rPr>
          <w:drawing>
            <wp:inline distT="0" distB="0" distL="0" distR="0" wp14:anchorId="1CCE1F7E" wp14:editId="2A9AEE81">
              <wp:extent cx="5760000" cy="3135768"/>
              <wp:effectExtent l="0" t="0" r="0" b="0"/>
              <wp:docPr id="1059"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50"/>
                      <a:stretch>
                        <a:fillRect/>
                      </a:stretch>
                    </pic:blipFill>
                    <pic:spPr>
                      <a:xfrm>
                        <a:off x="0" y="0"/>
                        <a:ext cx="5760000" cy="3135768"/>
                      </a:xfrm>
                      <a:prstGeom prst="rect">
                        <a:avLst/>
                      </a:prstGeom>
                    </pic:spPr>
                  </pic:pic>
                </a:graphicData>
              </a:graphic>
            </wp:inline>
          </w:drawing>
        </w:r>
      </w:del>
    </w:p>
    <w:p w14:paraId="5B575383" w14:textId="50E97618" w:rsidR="005E47CD" w:rsidRPr="0078269D" w:rsidDel="00500908" w:rsidRDefault="005E47CD">
      <w:pPr>
        <w:pStyle w:val="Caption"/>
        <w:jc w:val="both"/>
        <w:rPr>
          <w:del w:id="11421" w:author="Mutali Nepfumbada" w:date="2022-10-27T15:41:00Z"/>
        </w:rPr>
        <w:pPrChange w:id="11422" w:author="Adam Terry" w:date="2022-11-02T16:40:00Z">
          <w:pPr>
            <w:pStyle w:val="Caption"/>
          </w:pPr>
        </w:pPrChange>
      </w:pPr>
      <w:bookmarkStart w:id="11423" w:name="_Toc115023568"/>
      <w:del w:id="11424" w:author="Mutali Nepfumbada" w:date="2022-10-27T15:41:00Z">
        <w:r w:rsidRPr="0078269D"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9</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11425" w:author="Mutali Nepfumbada" w:date="2022-10-14T06:13:00Z">
        <w:r w:rsidRPr="0078269D" w:rsidDel="00E109C1">
          <w:rPr>
            <w:noProof/>
          </w:rPr>
          <w:delText>1</w:delText>
        </w:r>
      </w:del>
      <w:del w:id="11426" w:author="Mutali Nepfumbada" w:date="2022-10-27T15:41:00Z">
        <w:r w:rsidDel="00500908">
          <w:rPr>
            <w:i w:val="0"/>
            <w:iCs w:val="0"/>
          </w:rPr>
          <w:fldChar w:fldCharType="end"/>
        </w:r>
        <w:r w:rsidRPr="00D82B8B" w:rsidDel="00500908">
          <w:delText>: Vergelegen</w:delText>
        </w:r>
        <w:r w:rsidRPr="0078269D" w:rsidDel="00500908">
          <w:rPr>
            <w:lang w:eastAsia="en-US"/>
          </w:rPr>
          <w:delText xml:space="preserve"> Production Vs Forecast</w:delText>
        </w:r>
        <w:bookmarkEnd w:id="11423"/>
      </w:del>
    </w:p>
    <w:p w14:paraId="05CE1051" w14:textId="27645B59" w:rsidR="00D36FF1" w:rsidRPr="0078269D" w:rsidDel="00500908" w:rsidRDefault="00D36FF1" w:rsidP="00D36FF1">
      <w:pPr>
        <w:rPr>
          <w:del w:id="11427" w:author="Mutali Nepfumbada" w:date="2022-10-27T15:41:00Z"/>
        </w:rPr>
      </w:pPr>
    </w:p>
    <w:p w14:paraId="58E55045" w14:textId="79C952CA" w:rsidR="003E4830" w:rsidRDefault="009209A4" w:rsidP="00F63D71">
      <w:pPr>
        <w:rPr>
          <w:ins w:id="11428" w:author="Mutali Nepfumbada" w:date="2022-10-31T07:32:00Z"/>
        </w:rPr>
      </w:pPr>
      <w:r w:rsidRPr="0078269D">
        <w:t>We note that the weather-adjusted forecast</w:t>
      </w:r>
      <w:r w:rsidR="00F12C38">
        <w:t xml:space="preserve"> is higher </w:t>
      </w:r>
      <w:r w:rsidR="00A83510">
        <w:t>than</w:t>
      </w:r>
      <w:r w:rsidR="00A83510" w:rsidRPr="0078269D">
        <w:t xml:space="preserve"> </w:t>
      </w:r>
      <w:r w:rsidR="00A83510">
        <w:t>the</w:t>
      </w:r>
      <w:r w:rsidRPr="0078269D">
        <w:t xml:space="preserve"> P50 forecast (original forecast</w:t>
      </w:r>
      <w:del w:id="11429" w:author="Mutali Nepfumbada" w:date="2022-10-31T07:28:00Z">
        <w:r w:rsidRPr="0078269D" w:rsidDel="001B5D2C">
          <w:delText>)</w:delText>
        </w:r>
        <w:r w:rsidR="00A83510" w:rsidDel="001B5D2C">
          <w:delText xml:space="preserve"> </w:delText>
        </w:r>
        <w:r w:rsidR="00F920BC" w:rsidDel="001B5D2C">
          <w:delText>.</w:delText>
        </w:r>
      </w:del>
      <w:ins w:id="11430" w:author="Mutali Nepfumbada" w:date="2022-10-31T07:28:00Z">
        <w:r w:rsidR="001B5D2C" w:rsidRPr="0078269D">
          <w:t>)</w:t>
        </w:r>
        <w:r w:rsidR="001B5D2C">
          <w:t>.</w:t>
        </w:r>
      </w:ins>
      <w:ins w:id="11431" w:author="Mutali Nepfumbada" w:date="2022-10-31T07:26:00Z">
        <w:r w:rsidR="00316EC4">
          <w:t xml:space="preserve"> This </w:t>
        </w:r>
      </w:ins>
      <w:ins w:id="11432" w:author="Mutali Nepfumbada" w:date="2022-10-31T07:27:00Z">
        <w:r w:rsidR="00316EC4">
          <w:t>indicates</w:t>
        </w:r>
      </w:ins>
      <w:ins w:id="11433" w:author="Mutali Nepfumbada" w:date="2022-10-31T07:26:00Z">
        <w:r w:rsidR="00316EC4">
          <w:t xml:space="preserve"> that</w:t>
        </w:r>
      </w:ins>
      <w:ins w:id="11434" w:author="Mutali Nepfumbada" w:date="2022-10-31T07:27:00Z">
        <w:r w:rsidR="00316EC4">
          <w:t xml:space="preserve"> the plant could have met the </w:t>
        </w:r>
        <w:r w:rsidR="001B5D2C">
          <w:t>expected P</w:t>
        </w:r>
        <w:r w:rsidR="00316EC4">
          <w:t>50 forecast</w:t>
        </w:r>
        <w:r w:rsidR="001B5D2C">
          <w:t>, but</w:t>
        </w:r>
      </w:ins>
      <w:ins w:id="11435" w:author="Mutali Nepfumbada" w:date="2022-10-31T07:28:00Z">
        <w:r w:rsidR="001B5D2C">
          <w:t xml:space="preserve"> w</w:t>
        </w:r>
      </w:ins>
      <w:del w:id="11436" w:author="Mutali Nepfumbada" w:date="2022-10-14T09:11:00Z">
        <w:r w:rsidRPr="0078269D" w:rsidDel="00791CEB">
          <w:delText>This suggests that poor solar irradiation played a minor role in the plant not reaching production</w:delText>
        </w:r>
      </w:del>
      <w:del w:id="11437" w:author="Mutali Nepfumbada" w:date="2022-10-14T09:16:00Z">
        <w:r w:rsidRPr="0078269D" w:rsidDel="00E87C17">
          <w:delText xml:space="preserve"> </w:delText>
        </w:r>
      </w:del>
      <w:ins w:id="11438" w:author="Mutali Nepfumbada" w:date="2022-10-14T09:19:00Z">
        <w:r w:rsidR="00E87C17" w:rsidRPr="0078269D">
          <w:t>e note that</w:t>
        </w:r>
      </w:ins>
      <w:ins w:id="11439" w:author="Mutali Nepfumbada" w:date="2022-10-31T07:21:00Z">
        <w:r w:rsidR="0095659F">
          <w:t xml:space="preserve"> due to</w:t>
        </w:r>
        <w:r w:rsidR="00DD05B7">
          <w:t xml:space="preserve"> the gap in </w:t>
        </w:r>
      </w:ins>
      <w:ins w:id="11440" w:author="Mutali Nepfumbada" w:date="2022-10-14T09:16:00Z">
        <w:r w:rsidR="00E87C17" w:rsidRPr="0078269D">
          <w:t>irradiation</w:t>
        </w:r>
      </w:ins>
      <w:ins w:id="11441" w:author="Mutali Nepfumbada" w:date="2022-10-31T07:21:00Z">
        <w:r w:rsidR="00DD05B7">
          <w:t xml:space="preserve"> prior </w:t>
        </w:r>
      </w:ins>
      <w:ins w:id="11442" w:author="Justin Wimbush" w:date="2022-11-01T18:25:00Z">
        <w:r w:rsidR="0092190A">
          <w:t xml:space="preserve">to </w:t>
        </w:r>
      </w:ins>
      <w:ins w:id="11443" w:author="Mutali Nepfumbada" w:date="2022-10-31T07:21:00Z">
        <w:r w:rsidR="00DD05B7">
          <w:t>April 2022</w:t>
        </w:r>
      </w:ins>
      <w:ins w:id="11444" w:author="Mutali Nepfumbada" w:date="2022-10-14T09:19:00Z">
        <w:r w:rsidR="00E87C17" w:rsidRPr="0078269D">
          <w:t>,</w:t>
        </w:r>
      </w:ins>
      <w:ins w:id="11445" w:author="Mutali Nepfumbada" w:date="2022-10-31T07:28:00Z">
        <w:r w:rsidR="00543F3B">
          <w:t xml:space="preserve"> the weather adjusted forecast may not be repre</w:t>
        </w:r>
      </w:ins>
      <w:ins w:id="11446" w:author="Mutali Nepfumbada" w:date="2022-10-31T07:29:00Z">
        <w:r w:rsidR="00543F3B">
          <w:t>sentative of the actual weather conditions.</w:t>
        </w:r>
      </w:ins>
    </w:p>
    <w:p w14:paraId="3558EE3A" w14:textId="77777777" w:rsidR="00765C57" w:rsidRDefault="00765C57" w:rsidP="00F63D71">
      <w:pPr>
        <w:rPr>
          <w:ins w:id="11447" w:author="Mutali Nepfumbada" w:date="2022-10-31T07:32:00Z"/>
        </w:rPr>
      </w:pPr>
    </w:p>
    <w:p w14:paraId="68B7451A" w14:textId="1BCDC23F" w:rsidR="002D4952" w:rsidRPr="0078269D" w:rsidRDefault="009209A4" w:rsidP="00F63D71">
      <w:del w:id="11448" w:author="Mutali Nepfumbada" w:date="2022-10-14T09:16:00Z">
        <w:r w:rsidRPr="0078269D" w:rsidDel="00E87C17">
          <w:delText xml:space="preserve">This is </w:delText>
        </w:r>
      </w:del>
      <w:del w:id="11449" w:author="Mutali Nepfumbada" w:date="2022-10-14T09:11:00Z">
        <w:r w:rsidRPr="0078269D" w:rsidDel="00791CEB">
          <w:delText xml:space="preserve">also </w:delText>
        </w:r>
      </w:del>
      <w:del w:id="11450" w:author="Mutali Nepfumbada" w:date="2022-10-14T09:12:00Z">
        <w:r w:rsidRPr="0078269D" w:rsidDel="00791CEB">
          <w:delText xml:space="preserve">confirmed by </w:delText>
        </w:r>
      </w:del>
      <w:del w:id="11451" w:author="Mutali Nepfumbada" w:date="2022-10-14T09:16:00Z">
        <w:r w:rsidRPr="0078269D" w:rsidDel="00E87C17">
          <w:delText xml:space="preserve">the </w:delText>
        </w:r>
        <w:r w:rsidR="00DC78ED" w:rsidRPr="0078269D" w:rsidDel="00E87C17">
          <w:delText xml:space="preserve">above </w:delText>
        </w:r>
        <w:r w:rsidR="00992418" w:rsidRPr="0078269D" w:rsidDel="00E87C17">
          <w:delText xml:space="preserve">forecast </w:delText>
        </w:r>
        <w:r w:rsidR="00DC78ED" w:rsidRPr="0078269D" w:rsidDel="00E87C17">
          <w:delText xml:space="preserve">irradiance from </w:delText>
        </w:r>
        <w:r w:rsidRPr="0078269D" w:rsidDel="00E87C17">
          <w:delText>April to August 2022</w:delText>
        </w:r>
      </w:del>
      <w:del w:id="11452" w:author="Mutali Nepfumbada" w:date="2022-10-14T09:14:00Z">
        <w:r w:rsidRPr="0078269D" w:rsidDel="00791CEB">
          <w:delText>.</w:delText>
        </w:r>
      </w:del>
      <w:del w:id="11453" w:author="Mutali Nepfumbada" w:date="2022-10-14T09:20:00Z">
        <w:r w:rsidRPr="0078269D" w:rsidDel="00E87C17">
          <w:delText xml:space="preserve"> Harmattan cannot confirm whether the plant's irradiance was poor or bad prior to April 2022 because no data was available</w:delText>
        </w:r>
      </w:del>
      <w:del w:id="11454" w:author="Mutali Nepfumbada" w:date="2022-10-31T07:24:00Z">
        <w:r w:rsidRPr="0078269D" w:rsidDel="00BB6D8C">
          <w:delText xml:space="preserve">. </w:delText>
        </w:r>
      </w:del>
      <w:r w:rsidRPr="0078269D">
        <w:t xml:space="preserve">To determine the cause of the underperformance, Harmattan reviewed the unscheduled maintenance report and found an </w:t>
      </w:r>
      <w:r w:rsidR="00DC78ED" w:rsidRPr="0078269D">
        <w:t>incident</w:t>
      </w:r>
      <w:r w:rsidRPr="0078269D">
        <w:t xml:space="preserve"> that resulted in a production loss of 68.85 kWh, which is small compared to the </w:t>
      </w:r>
      <w:del w:id="11455" w:author="Justin Wimbush" w:date="2022-11-01T18:25:00Z">
        <w:r w:rsidRPr="0078269D">
          <w:delText xml:space="preserve">excessive </w:delText>
        </w:r>
      </w:del>
      <w:ins w:id="11456" w:author="Justin Wimbush" w:date="2022-11-01T18:25:00Z">
        <w:r w:rsidR="0092190A">
          <w:t>high</w:t>
        </w:r>
        <w:r w:rsidR="0092190A" w:rsidRPr="0078269D">
          <w:t xml:space="preserve"> </w:t>
        </w:r>
      </w:ins>
      <w:r w:rsidRPr="0078269D">
        <w:t>production loss</w:t>
      </w:r>
      <w:ins w:id="11457" w:author="Justin Wimbush" w:date="2022-11-01T18:25:00Z">
        <w:r w:rsidR="0092190A">
          <w:t xml:space="preserve"> experienced by the project</w:t>
        </w:r>
      </w:ins>
      <w:r w:rsidRPr="0078269D">
        <w:t xml:space="preserve">. </w:t>
      </w:r>
    </w:p>
    <w:p w14:paraId="6ED02181" w14:textId="77777777" w:rsidR="002D4952" w:rsidRPr="0078269D" w:rsidRDefault="002D4952" w:rsidP="00F63D71"/>
    <w:p w14:paraId="4288CAD0" w14:textId="4BAED0BC" w:rsidR="00721128" w:rsidRPr="0078269D" w:rsidRDefault="009209A4" w:rsidP="00721128">
      <w:pPr>
        <w:rPr>
          <w:ins w:id="11458" w:author="Mutali Nepfumbada" w:date="2022-10-27T06:43:00Z"/>
        </w:rPr>
      </w:pPr>
      <w:r w:rsidRPr="0078269D">
        <w:t xml:space="preserve">We also looked at the </w:t>
      </w:r>
      <w:ins w:id="11459" w:author="Chanda Nxumalo" w:date="2022-10-18T13:57:00Z">
        <w:r w:rsidR="00432026">
          <w:t>sem</w:t>
        </w:r>
      </w:ins>
      <w:del w:id="11460" w:author="Chanda Nxumalo" w:date="2022-10-18T13:57:00Z">
        <w:r w:rsidR="00DC78ED" w:rsidRPr="0078269D">
          <w:delText>B</w:delText>
        </w:r>
      </w:del>
      <w:r w:rsidRPr="0078269D">
        <w:t>i-annual inspection checklist and</w:t>
      </w:r>
      <w:r w:rsidR="00DC78ED" w:rsidRPr="0078269D">
        <w:t xml:space="preserve"> Thermal R</w:t>
      </w:r>
      <w:r w:rsidRPr="0078269D">
        <w:t>eport to determine if there were any failures that could have led to the underperformance. We noted that no fault</w:t>
      </w:r>
      <w:r w:rsidR="002D4952" w:rsidRPr="0078269D">
        <w:t xml:space="preserve">s </w:t>
      </w:r>
      <w:r w:rsidRPr="0078269D">
        <w:t>w</w:t>
      </w:r>
      <w:r w:rsidR="002D4952" w:rsidRPr="0078269D">
        <w:t>ere</w:t>
      </w:r>
      <w:r w:rsidRPr="0078269D">
        <w:t xml:space="preserve"> found during the </w:t>
      </w:r>
      <w:del w:id="11461" w:author="Mutali Nepfumbada" w:date="2022-10-14T06:32:00Z">
        <w:r w:rsidRPr="0078269D" w:rsidDel="0056434F">
          <w:delText>operator</w:delText>
        </w:r>
      </w:del>
      <w:ins w:id="11462" w:author="Mutali Nepfumbada" w:date="2022-10-14T06:32:00Z">
        <w:r w:rsidR="0056434F" w:rsidRPr="0078269D">
          <w:t>Operator</w:t>
        </w:r>
      </w:ins>
      <w:r w:rsidRPr="0078269D">
        <w:t xml:space="preserve">'s </w:t>
      </w:r>
      <w:ins w:id="11463" w:author="Chanda Nxumalo" w:date="2022-10-18T13:57:00Z">
        <w:r w:rsidR="00432026">
          <w:t>sem</w:t>
        </w:r>
      </w:ins>
      <w:del w:id="11464" w:author="Chanda Nxumalo" w:date="2022-10-18T13:57:00Z">
        <w:r w:rsidR="00DC78ED" w:rsidRPr="0078269D">
          <w:delText>B</w:delText>
        </w:r>
      </w:del>
      <w:r w:rsidR="00DC78ED" w:rsidRPr="0078269D">
        <w:t>i</w:t>
      </w:r>
      <w:r w:rsidRPr="0078269D">
        <w:t xml:space="preserve">-annual inspection, but the thermal image taken on </w:t>
      </w:r>
      <w:r w:rsidR="00DC78ED" w:rsidRPr="0078269D">
        <w:t xml:space="preserve">30 </w:t>
      </w:r>
      <w:r w:rsidRPr="0078269D">
        <w:t>March 2022 showed that the inverter</w:t>
      </w:r>
      <w:r w:rsidR="00DC78ED" w:rsidRPr="0078269D">
        <w:t>s</w:t>
      </w:r>
      <w:r w:rsidRPr="0078269D">
        <w:t xml:space="preserve"> </w:t>
      </w:r>
      <w:r w:rsidR="00DC78ED" w:rsidRPr="0078269D">
        <w:t>were operating</w:t>
      </w:r>
      <w:r w:rsidRPr="0078269D">
        <w:t xml:space="preserve"> at </w:t>
      </w:r>
      <w:r w:rsidR="00B20445" w:rsidRPr="0078269D">
        <w:t xml:space="preserve">a maximum </w:t>
      </w:r>
      <w:r w:rsidR="004161C6" w:rsidRPr="0078269D">
        <w:t>temperature of</w:t>
      </w:r>
      <w:r w:rsidR="00B20445" w:rsidRPr="0078269D">
        <w:t xml:space="preserve"> </w:t>
      </w:r>
      <w:r w:rsidRPr="0078269D">
        <w:t xml:space="preserve">50 ˚C, which is close to the maximum </w:t>
      </w:r>
      <w:r w:rsidR="00F26C83" w:rsidRPr="0078269D">
        <w:t xml:space="preserve">inverter </w:t>
      </w:r>
      <w:r w:rsidRPr="0078269D">
        <w:t xml:space="preserve">operating temperature of 60 ˚C. The high operating temperature of the inverter affects production. </w:t>
      </w:r>
      <w:ins w:id="11465" w:author="Mutali Nepfumbada" w:date="2022-10-27T06:43:00Z">
        <w:r w:rsidR="00721128" w:rsidRPr="0078269D">
          <w:t>Harmattan notes that although the inverter did not exceed the maximum temperature of 60 ˚C</w:t>
        </w:r>
        <w:r w:rsidR="00721128">
          <w:t xml:space="preserve">. </w:t>
        </w:r>
        <w:r w:rsidR="00721128" w:rsidRPr="00DD7D10">
          <w:t xml:space="preserve">The </w:t>
        </w:r>
      </w:ins>
      <w:ins w:id="11466" w:author="Mutali Nepfumbada" w:date="2022-10-27T06:44:00Z">
        <w:r w:rsidR="00721128" w:rsidRPr="00DD7D10">
          <w:t>inverter’s</w:t>
        </w:r>
      </w:ins>
      <w:ins w:id="11467" w:author="Mutali Nepfumbada" w:date="2022-10-27T06:43:00Z">
        <w:r w:rsidR="00721128" w:rsidRPr="00DD7D10">
          <w:t xml:space="preserve"> high operating temperature is due to poor ventilation. Unless this issue is quickly rectified, we expect high losses in </w:t>
        </w:r>
      </w:ins>
      <w:ins w:id="11468" w:author="Justin Wimbush" w:date="2022-11-01T18:25:00Z">
        <w:r w:rsidR="00C33AAC">
          <w:t xml:space="preserve">the </w:t>
        </w:r>
      </w:ins>
      <w:ins w:id="11469" w:author="Mutali Nepfumbada" w:date="2022-10-27T06:43:00Z">
        <w:r w:rsidR="00721128" w:rsidRPr="00DD7D10">
          <w:t>summer</w:t>
        </w:r>
      </w:ins>
      <w:ins w:id="11470" w:author="Justin Wimbush" w:date="2022-11-01T18:25:00Z">
        <w:r w:rsidR="00C33AAC">
          <w:t xml:space="preserve"> months</w:t>
        </w:r>
      </w:ins>
      <w:ins w:id="11471" w:author="Mutali Nepfumbada" w:date="2022-10-27T06:44:00Z">
        <w:r w:rsidR="00721128">
          <w:t>.</w:t>
        </w:r>
      </w:ins>
    </w:p>
    <w:p w14:paraId="427A0A44" w14:textId="14D95C64" w:rsidR="009209A4" w:rsidRPr="0078269D" w:rsidDel="00721128" w:rsidRDefault="009209A4" w:rsidP="00F63D71">
      <w:pPr>
        <w:rPr>
          <w:del w:id="11472" w:author="Mutali Nepfumbada" w:date="2022-10-27T06:43:00Z"/>
        </w:rPr>
      </w:pPr>
      <w:del w:id="11473" w:author="Mutali Nepfumbada" w:date="2022-10-27T06:43:00Z">
        <w:r w:rsidRPr="0078269D" w:rsidDel="00721128">
          <w:delText xml:space="preserve">Harmattan notes that </w:delText>
        </w:r>
        <w:r w:rsidR="00F26C83" w:rsidRPr="0078269D" w:rsidDel="00721128">
          <w:delText xml:space="preserve">although </w:delText>
        </w:r>
        <w:r w:rsidR="004161C6" w:rsidRPr="0078269D" w:rsidDel="00721128">
          <w:delText>the</w:delText>
        </w:r>
        <w:r w:rsidRPr="0078269D" w:rsidDel="00721128">
          <w:delText xml:space="preserve"> inverter did not exceed the maximum temperature of 60 ˚</w:delText>
        </w:r>
        <w:r w:rsidR="004161C6" w:rsidRPr="0078269D" w:rsidDel="00721128">
          <w:delText xml:space="preserve">C, </w:delText>
        </w:r>
        <w:r w:rsidRPr="0078269D" w:rsidDel="00721128">
          <w:delText>this could change during the summer months</w:delText>
        </w:r>
        <w:r w:rsidR="004161C6" w:rsidRPr="0078269D" w:rsidDel="00721128">
          <w:delText xml:space="preserve"> and result in production </w:delText>
        </w:r>
        <w:r w:rsidR="005A375F" w:rsidRPr="0078269D" w:rsidDel="00721128">
          <w:delText>losses.</w:delText>
        </w:r>
      </w:del>
    </w:p>
    <w:p w14:paraId="48E547B1" w14:textId="1EFC3449" w:rsidR="009D1AD5" w:rsidRPr="0078269D" w:rsidRDefault="009D1AD5" w:rsidP="00F63D71"/>
    <w:p w14:paraId="07521CB0" w14:textId="28A71989" w:rsidR="00D36FF1" w:rsidRDefault="00F63D71" w:rsidP="00D36FF1">
      <w:pPr>
        <w:pStyle w:val="Caption"/>
        <w:rPr>
          <w:ins w:id="11474" w:author="Mutali Nepfumbada" w:date="2022-11-02T07:50:00Z"/>
          <w:lang w:eastAsia="en-US"/>
        </w:rPr>
      </w:pPr>
      <w:bookmarkStart w:id="11475" w:name="_Toc118269029"/>
      <w:r w:rsidRPr="00D82B8B">
        <w:rPr>
          <w:noProof/>
        </w:rPr>
        <w:drawing>
          <wp:anchor distT="0" distB="0" distL="114300" distR="114300" simplePos="0" relativeHeight="251658240" behindDoc="0" locked="0" layoutInCell="1" allowOverlap="1" wp14:anchorId="4F619581" wp14:editId="6DB145E2">
            <wp:simplePos x="0" y="0"/>
            <wp:positionH relativeFrom="column">
              <wp:posOffset>3810</wp:posOffset>
            </wp:positionH>
            <wp:positionV relativeFrom="paragraph">
              <wp:posOffset>1270</wp:posOffset>
            </wp:positionV>
            <wp:extent cx="6063615" cy="2200910"/>
            <wp:effectExtent l="0" t="0" r="0" b="8890"/>
            <wp:wrapTopAndBottom/>
            <wp:docPr id="8"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rsidR="00D36FF1" w:rsidRPr="00D82B8B">
        <w:t xml:space="preserve">Figure </w:t>
      </w:r>
      <w:r w:rsidR="0044146A" w:rsidRPr="00D82B8B">
        <w:fldChar w:fldCharType="begin"/>
      </w:r>
      <w:r w:rsidR="0044146A" w:rsidRPr="0078269D">
        <w:instrText xml:space="preserve"> STYLEREF 1 \s </w:instrText>
      </w:r>
      <w:r w:rsidR="0044146A" w:rsidRPr="00D82B8B">
        <w:fldChar w:fldCharType="separate"/>
      </w:r>
      <w:r w:rsidR="00A934D1">
        <w:rPr>
          <w:noProof/>
        </w:rPr>
        <w:t>10</w:t>
      </w:r>
      <w:r w:rsidR="0044146A" w:rsidRPr="00D82B8B">
        <w:rPr>
          <w:noProof/>
        </w:rPr>
        <w:fldChar w:fldCharType="end"/>
      </w:r>
      <w:r w:rsidR="00D36FF1" w:rsidRPr="00D82B8B">
        <w:noBreakHyphen/>
      </w:r>
      <w:r w:rsidR="0044146A" w:rsidRPr="00D82B8B">
        <w:fldChar w:fldCharType="begin"/>
      </w:r>
      <w:r w:rsidR="0044146A" w:rsidRPr="0078269D">
        <w:instrText xml:space="preserve"> SEQ Figure \* ARABIC \s 1 </w:instrText>
      </w:r>
      <w:r w:rsidR="0044146A" w:rsidRPr="00D82B8B">
        <w:fldChar w:fldCharType="separate"/>
      </w:r>
      <w:ins w:id="11476" w:author="Mutali Nepfumbada" w:date="2022-11-02T08:07:00Z">
        <w:r w:rsidR="00A934D1">
          <w:rPr>
            <w:noProof/>
          </w:rPr>
          <w:t>5</w:t>
        </w:r>
      </w:ins>
      <w:del w:id="11477" w:author="Mutali Nepfumbada" w:date="2022-11-02T08:06:00Z">
        <w:r w:rsidR="009E3355" w:rsidDel="00A934D1">
          <w:rPr>
            <w:noProof/>
          </w:rPr>
          <w:delText>6</w:delText>
        </w:r>
      </w:del>
      <w:r w:rsidR="0044146A" w:rsidRPr="00D82B8B">
        <w:rPr>
          <w:noProof/>
        </w:rPr>
        <w:fldChar w:fldCharType="end"/>
      </w:r>
      <w:r w:rsidR="00D36FF1" w:rsidRPr="00D82B8B">
        <w:t>: Vergelegen</w:t>
      </w:r>
      <w:r w:rsidR="00D36FF1" w:rsidRPr="00D82B8B">
        <w:rPr>
          <w:lang w:eastAsia="en-US"/>
        </w:rPr>
        <w:t xml:space="preserve"> Production </w:t>
      </w:r>
      <w:r w:rsidR="00D36FF1" w:rsidRPr="0078269D">
        <w:rPr>
          <w:lang w:eastAsia="en-US"/>
        </w:rPr>
        <w:t>Vs Forecast</w:t>
      </w:r>
      <w:bookmarkEnd w:id="11475"/>
    </w:p>
    <w:p w14:paraId="206FB891" w14:textId="77777777" w:rsidR="0051367B" w:rsidRPr="0051367B" w:rsidRDefault="0051367B">
      <w:pPr>
        <w:rPr>
          <w:lang w:eastAsia="en-US"/>
        </w:rPr>
        <w:pPrChange w:id="11478" w:author="Mutali Nepfumbada" w:date="2022-11-02T07:50:00Z">
          <w:pPr>
            <w:pStyle w:val="Caption"/>
          </w:pPr>
        </w:pPrChange>
      </w:pPr>
    </w:p>
    <w:p w14:paraId="7423331F" w14:textId="3F6F335E" w:rsidR="00F63D71" w:rsidRPr="0078269D" w:rsidRDefault="00F63D71" w:rsidP="00F63D71">
      <w:pPr>
        <w:pStyle w:val="Caption"/>
        <w:spacing w:after="0"/>
        <w:jc w:val="both"/>
        <w:rPr>
          <w:i w:val="0"/>
          <w:iCs w:val="0"/>
          <w:color w:val="auto"/>
          <w:sz w:val="20"/>
          <w:szCs w:val="20"/>
          <w:lang w:eastAsia="en-US"/>
        </w:rPr>
      </w:pPr>
      <w:r w:rsidRPr="0078269D">
        <w:rPr>
          <w:i w:val="0"/>
          <w:iCs w:val="0"/>
          <w:color w:val="auto"/>
          <w:sz w:val="20"/>
          <w:szCs w:val="20"/>
          <w:lang w:eastAsia="en-US"/>
        </w:rPr>
        <w:t xml:space="preserve">Harmattan notes that the </w:t>
      </w:r>
      <w:del w:id="11479" w:author="Mutali Nepfumbada" w:date="2022-10-14T06:32:00Z">
        <w:r w:rsidRPr="0078269D" w:rsidDel="0056434F">
          <w:rPr>
            <w:i w:val="0"/>
            <w:iCs w:val="0"/>
            <w:color w:val="auto"/>
            <w:sz w:val="20"/>
            <w:szCs w:val="20"/>
            <w:lang w:eastAsia="en-US"/>
          </w:rPr>
          <w:delText>Operator</w:delText>
        </w:r>
      </w:del>
      <w:ins w:id="11480" w:author="Mutali Nepfumbada" w:date="2022-10-14T06:32:00Z">
        <w:r w:rsidR="0056434F" w:rsidRPr="0078269D">
          <w:rPr>
            <w:i w:val="0"/>
            <w:iCs w:val="0"/>
            <w:color w:val="auto"/>
            <w:sz w:val="20"/>
            <w:szCs w:val="20"/>
            <w:lang w:eastAsia="en-US"/>
          </w:rPr>
          <w:t>Operator</w:t>
        </w:r>
      </w:ins>
      <w:r w:rsidRPr="0078269D">
        <w:rPr>
          <w:i w:val="0"/>
          <w:iCs w:val="0"/>
          <w:color w:val="auto"/>
          <w:sz w:val="20"/>
          <w:szCs w:val="20"/>
          <w:lang w:eastAsia="en-US"/>
        </w:rPr>
        <w:t xml:space="preserve"> </w:t>
      </w:r>
      <w:del w:id="11481" w:author="Chanda Nxumalo" w:date="2022-10-18T13:58:00Z">
        <w:r w:rsidRPr="0078269D">
          <w:rPr>
            <w:i w:val="0"/>
            <w:iCs w:val="0"/>
            <w:color w:val="auto"/>
            <w:sz w:val="20"/>
            <w:szCs w:val="20"/>
            <w:lang w:eastAsia="en-US"/>
          </w:rPr>
          <w:delText>(</w:delText>
        </w:r>
      </w:del>
      <w:del w:id="11482" w:author="Mutali Nepfumbada" w:date="2022-10-14T06:32:00Z">
        <w:r w:rsidRPr="0078269D" w:rsidDel="0030578B">
          <w:rPr>
            <w:i w:val="0"/>
            <w:iCs w:val="0"/>
            <w:color w:val="auto"/>
            <w:sz w:val="20"/>
            <w:szCs w:val="20"/>
            <w:lang w:eastAsia="en-US"/>
          </w:rPr>
          <w:delText>Aces</w:delText>
        </w:r>
      </w:del>
      <w:ins w:id="11483" w:author="Mutali Nepfumbada" w:date="2022-10-14T06:32:00Z">
        <w:del w:id="11484" w:author="Chanda Nxumalo" w:date="2022-10-18T13:57:00Z">
          <w:r w:rsidR="0030578B" w:rsidRPr="0078269D">
            <w:rPr>
              <w:i w:val="0"/>
              <w:iCs w:val="0"/>
              <w:color w:val="auto"/>
              <w:sz w:val="20"/>
              <w:szCs w:val="20"/>
              <w:lang w:eastAsia="en-US"/>
            </w:rPr>
            <w:delText>ACES</w:delText>
          </w:r>
        </w:del>
      </w:ins>
      <w:del w:id="11485" w:author="Chanda Nxumalo" w:date="2022-10-18T13:57:00Z">
        <w:r w:rsidRPr="0078269D">
          <w:rPr>
            <w:i w:val="0"/>
            <w:iCs w:val="0"/>
            <w:color w:val="auto"/>
            <w:sz w:val="20"/>
            <w:szCs w:val="20"/>
            <w:lang w:eastAsia="en-US"/>
          </w:rPr>
          <w:delText xml:space="preserve">) </w:delText>
        </w:r>
      </w:del>
      <w:r w:rsidRPr="0078269D">
        <w:rPr>
          <w:i w:val="0"/>
          <w:iCs w:val="0"/>
          <w:color w:val="auto"/>
          <w:sz w:val="20"/>
          <w:szCs w:val="20"/>
          <w:lang w:eastAsia="en-US"/>
        </w:rPr>
        <w:t>has proposed that Mediclinic provide additional ventilation to the room where the inverters</w:t>
      </w:r>
      <w:commentRangeStart w:id="11486"/>
      <w:r w:rsidRPr="0078269D">
        <w:rPr>
          <w:i w:val="0"/>
          <w:iCs w:val="0"/>
          <w:color w:val="auto"/>
          <w:sz w:val="20"/>
          <w:szCs w:val="20"/>
          <w:lang w:eastAsia="en-US"/>
        </w:rPr>
        <w:t xml:space="preserve"> are </w:t>
      </w:r>
      <w:commentRangeEnd w:id="11486"/>
      <w:r w:rsidRPr="00D82B8B">
        <w:rPr>
          <w:rStyle w:val="CommentReference"/>
          <w:i w:val="0"/>
          <w:iCs w:val="0"/>
          <w:color w:val="auto"/>
          <w:rPrChange w:id="11487" w:author="Mutali Nepfumbada" w:date="2022-10-14T09:34:00Z">
            <w:rPr>
              <w:rStyle w:val="CommentReference"/>
              <w:rFonts w:ascii="Verdana" w:hAnsi="Verdana"/>
              <w:i w:val="0"/>
              <w:iCs w:val="0"/>
              <w:color w:val="auto"/>
            </w:rPr>
          </w:rPrChange>
        </w:rPr>
        <w:commentReference w:id="11486"/>
      </w:r>
      <w:r w:rsidRPr="00D82B8B">
        <w:rPr>
          <w:i w:val="0"/>
          <w:iCs w:val="0"/>
          <w:color w:val="auto"/>
          <w:sz w:val="20"/>
          <w:szCs w:val="20"/>
          <w:lang w:eastAsia="en-US"/>
        </w:rPr>
        <w:t>located</w:t>
      </w:r>
      <w:r w:rsidRPr="0078269D">
        <w:rPr>
          <w:i w:val="0"/>
          <w:iCs w:val="0"/>
          <w:color w:val="auto"/>
          <w:sz w:val="20"/>
          <w:szCs w:val="20"/>
          <w:lang w:eastAsia="en-US"/>
        </w:rPr>
        <w:t xml:space="preserve">. This has not been done because the winter season has allowed for additional cooling of the inverter. </w:t>
      </w:r>
    </w:p>
    <w:p w14:paraId="056D2C65" w14:textId="346C8B0B" w:rsidR="00F63D71" w:rsidRPr="0078269D" w:rsidRDefault="00F63D71" w:rsidP="00F63D71">
      <w:pPr>
        <w:pStyle w:val="Caption"/>
        <w:spacing w:after="0"/>
        <w:jc w:val="both"/>
        <w:rPr>
          <w:i w:val="0"/>
          <w:iCs w:val="0"/>
          <w:color w:val="auto"/>
          <w:sz w:val="20"/>
          <w:szCs w:val="20"/>
          <w:lang w:eastAsia="en-US"/>
        </w:rPr>
      </w:pPr>
    </w:p>
    <w:p w14:paraId="45F83449" w14:textId="79158725" w:rsidR="00DC78ED" w:rsidRPr="0078269D" w:rsidRDefault="00DC78ED" w:rsidP="00DC78ED">
      <w:r w:rsidRPr="0078269D">
        <w:t xml:space="preserve">We have also spoken to the </w:t>
      </w:r>
      <w:del w:id="11488" w:author="Mutali Nepfumbada" w:date="2022-10-14T06:32:00Z">
        <w:r w:rsidRPr="0078269D" w:rsidDel="0056434F">
          <w:delText>operator</w:delText>
        </w:r>
      </w:del>
      <w:ins w:id="11489" w:author="Mutali Nepfumbada" w:date="2022-10-14T06:32:00Z">
        <w:r w:rsidR="0056434F" w:rsidRPr="0078269D">
          <w:t>Operator</w:t>
        </w:r>
      </w:ins>
      <w:r w:rsidRPr="0078269D">
        <w:t xml:space="preserve"> about the underperformance, and they have stated that it is due to frequent load shedding which results in downtown of grid tied inverter and thus production loss. </w:t>
      </w:r>
      <w:del w:id="11490" w:author="Mutali Nepfumbada" w:date="2022-10-31T07:30:00Z">
        <w:r w:rsidRPr="0078269D" w:rsidDel="00E17A96">
          <w:delText xml:space="preserve"> The </w:delText>
        </w:r>
      </w:del>
      <w:del w:id="11491" w:author="Mutali Nepfumbada" w:date="2022-10-14T06:32:00Z">
        <w:r w:rsidRPr="0078269D" w:rsidDel="0056434F">
          <w:delText>operator</w:delText>
        </w:r>
      </w:del>
      <w:del w:id="11492" w:author="Mutali Nepfumbada" w:date="2022-10-31T07:30:00Z">
        <w:r w:rsidRPr="0078269D" w:rsidDel="00E17A96">
          <w:delText xml:space="preserve"> has indicated that installing a genset integrator can mitigate the impact of load shedding. A genset integrated allows the inverter to operate by using the generator as a reference when the grid is down. </w:delText>
        </w:r>
      </w:del>
    </w:p>
    <w:p w14:paraId="5DFAB939" w14:textId="77777777" w:rsidR="00DC78ED" w:rsidRPr="0078269D" w:rsidRDefault="00DC78ED" w:rsidP="00DC78ED"/>
    <w:p w14:paraId="7B96D654" w14:textId="1AA33422" w:rsidR="00E87C17" w:rsidRPr="0078269D" w:rsidRDefault="00E87C17" w:rsidP="00E87C17">
      <w:pPr>
        <w:rPr>
          <w:ins w:id="11493" w:author="Mutali Nepfumbada" w:date="2022-10-14T09:24:00Z"/>
        </w:rPr>
      </w:pPr>
      <w:ins w:id="11494" w:author="Mutali Nepfumbada" w:date="2022-10-14T09:23:00Z">
        <w:r w:rsidRPr="0078269D">
          <w:rPr>
            <w:lang w:eastAsia="en-US"/>
          </w:rPr>
          <w:t>Harmattan recommends performing a cost benefit analysis to be considered various options in the market that could be used to solve the problem. Harmattan has asked ACES (Operator/contractor) to provide a cost estimate for the procurement and installation of a generator integrator.</w:t>
        </w:r>
      </w:ins>
      <w:ins w:id="11495" w:author="Mutali Nepfumbada" w:date="2022-10-14T09:24:00Z">
        <w:r w:rsidRPr="0078269D">
          <w:rPr>
            <w:lang w:eastAsia="en-US"/>
          </w:rPr>
          <w:t xml:space="preserve"> We also recommend that the Operator provide </w:t>
        </w:r>
        <w:commentRangeStart w:id="11496"/>
        <w:r w:rsidRPr="0078269D">
          <w:rPr>
            <w:lang w:eastAsia="en-US"/>
          </w:rPr>
          <w:t>Mediclinic with a specification for the required cooling of the inverter and conduct further thermal testing at the other sites</w:t>
        </w:r>
        <w:commentRangeEnd w:id="11496"/>
        <w:r w:rsidRPr="00D82B8B">
          <w:rPr>
            <w:rStyle w:val="CommentReference"/>
            <w:rPrChange w:id="11497" w:author="Mutali Nepfumbada" w:date="2022-10-14T09:34:00Z">
              <w:rPr>
                <w:rStyle w:val="CommentReference"/>
                <w:rFonts w:ascii="Verdana" w:hAnsi="Verdana"/>
              </w:rPr>
            </w:rPrChange>
          </w:rPr>
          <w:commentReference w:id="11496"/>
        </w:r>
        <w:r w:rsidRPr="00D82B8B">
          <w:rPr>
            <w:lang w:eastAsia="en-US"/>
          </w:rPr>
          <w:t>.</w:t>
        </w:r>
        <w:r w:rsidRPr="0078269D">
          <w:rPr>
            <w:lang w:eastAsia="en-US"/>
          </w:rPr>
          <w:t xml:space="preserve"> Harmattan will review then review specification and costing provided by ACES.</w:t>
        </w:r>
      </w:ins>
    </w:p>
    <w:p w14:paraId="484CC32E" w14:textId="68CA1616" w:rsidR="00F63D71" w:rsidRPr="0078269D" w:rsidDel="00E87C17" w:rsidRDefault="00DC78ED">
      <w:pPr>
        <w:rPr>
          <w:del w:id="11498" w:author="Mutali Nepfumbada" w:date="2022-10-14T09:24:00Z"/>
        </w:rPr>
      </w:pPr>
      <w:del w:id="11499" w:author="Mutali Nepfumbada" w:date="2022-10-14T09:23:00Z">
        <w:r w:rsidRPr="0078269D" w:rsidDel="00E87C17">
          <w:delText xml:space="preserve">We recommend procuring and installing a genset integrator to reduce the losses due to load shedding. </w:delText>
        </w:r>
        <w:r w:rsidR="00F63D71" w:rsidRPr="0078269D" w:rsidDel="00E87C17">
          <w:rPr>
            <w:lang w:eastAsia="en-US"/>
          </w:rPr>
          <w:delText>H</w:delText>
        </w:r>
      </w:del>
      <w:del w:id="11500" w:author="Mutali Nepfumbada" w:date="2022-10-14T09:24:00Z">
        <w:r w:rsidR="00F63D71" w:rsidRPr="0078269D" w:rsidDel="00E87C17">
          <w:rPr>
            <w:lang w:eastAsia="en-US"/>
          </w:rPr>
          <w:delText xml:space="preserve">armattan recommends that the </w:delText>
        </w:r>
      </w:del>
      <w:del w:id="11501" w:author="Mutali Nepfumbada" w:date="2022-10-14T06:32:00Z">
        <w:r w:rsidR="00F63D71" w:rsidRPr="0078269D" w:rsidDel="0056434F">
          <w:rPr>
            <w:lang w:eastAsia="en-US"/>
          </w:rPr>
          <w:delText>Operator</w:delText>
        </w:r>
      </w:del>
      <w:del w:id="11502" w:author="Mutali Nepfumbada" w:date="2022-10-14T09:24:00Z">
        <w:r w:rsidR="00F63D71" w:rsidRPr="0078269D" w:rsidDel="00E87C17">
          <w:rPr>
            <w:lang w:eastAsia="en-US"/>
          </w:rPr>
          <w:delText xml:space="preserve"> provide </w:delText>
        </w:r>
        <w:commentRangeStart w:id="11503"/>
        <w:r w:rsidR="00F63D71" w:rsidRPr="0078269D" w:rsidDel="00E87C17">
          <w:rPr>
            <w:lang w:eastAsia="en-US"/>
          </w:rPr>
          <w:delText xml:space="preserve">Mediclinic with a specification for the required cooling of the </w:delText>
        </w:r>
        <w:r w:rsidR="003C6FE2" w:rsidRPr="0078269D" w:rsidDel="00E87C17">
          <w:rPr>
            <w:lang w:eastAsia="en-US"/>
          </w:rPr>
          <w:delText>inverter</w:delText>
        </w:r>
        <w:r w:rsidR="00F63D71" w:rsidRPr="0078269D" w:rsidDel="00E87C17">
          <w:rPr>
            <w:lang w:eastAsia="en-US"/>
          </w:rPr>
          <w:delText xml:space="preserve"> and conduct further thermal testing at the other sites</w:delText>
        </w:r>
        <w:commentRangeEnd w:id="11503"/>
        <w:r w:rsidR="00F63D71" w:rsidRPr="00D82B8B" w:rsidDel="00E87C17">
          <w:rPr>
            <w:rStyle w:val="CommentReference"/>
            <w:rPrChange w:id="11504" w:author="Mutali Nepfumbada" w:date="2022-10-14T09:34:00Z">
              <w:rPr>
                <w:rStyle w:val="CommentReference"/>
                <w:rFonts w:ascii="Verdana" w:hAnsi="Verdana"/>
              </w:rPr>
            </w:rPrChange>
          </w:rPr>
          <w:commentReference w:id="11503"/>
        </w:r>
        <w:r w:rsidR="00F63D71" w:rsidRPr="0078269D" w:rsidDel="00E87C17">
          <w:rPr>
            <w:lang w:eastAsia="en-US"/>
          </w:rPr>
          <w:delText>. Harmattan will review the</w:delText>
        </w:r>
        <w:r w:rsidR="003C6FE2" w:rsidRPr="0078269D" w:rsidDel="00E87C17">
          <w:rPr>
            <w:lang w:eastAsia="en-US"/>
          </w:rPr>
          <w:delText xml:space="preserve">n review </w:delText>
        </w:r>
        <w:r w:rsidR="00F63D71" w:rsidRPr="0078269D" w:rsidDel="00E87C17">
          <w:rPr>
            <w:lang w:eastAsia="en-US"/>
          </w:rPr>
          <w:delText xml:space="preserve"> specification and costing provided by </w:delText>
        </w:r>
      </w:del>
      <w:del w:id="11505" w:author="Mutali Nepfumbada" w:date="2022-10-14T06:32:00Z">
        <w:r w:rsidR="00F63D71" w:rsidRPr="0078269D" w:rsidDel="0030578B">
          <w:rPr>
            <w:lang w:eastAsia="en-US"/>
          </w:rPr>
          <w:delText>ACES</w:delText>
        </w:r>
      </w:del>
      <w:del w:id="11506" w:author="Mutali Nepfumbada" w:date="2022-10-14T09:24:00Z">
        <w:r w:rsidR="00F63D71" w:rsidRPr="0078269D" w:rsidDel="00E87C17">
          <w:rPr>
            <w:lang w:eastAsia="en-US"/>
          </w:rPr>
          <w:delText>.</w:delText>
        </w:r>
      </w:del>
    </w:p>
    <w:p w14:paraId="14CA8851" w14:textId="06A59156" w:rsidR="00F63D71" w:rsidRPr="0078269D" w:rsidDel="0051367B" w:rsidRDefault="00F63D71">
      <w:pPr>
        <w:rPr>
          <w:del w:id="11507" w:author="Mutali Nepfumbada" w:date="2022-11-02T07:50:00Z"/>
        </w:rPr>
      </w:pPr>
    </w:p>
    <w:p w14:paraId="052BBEED" w14:textId="18C538EE" w:rsidR="00701856" w:rsidRPr="0078269D" w:rsidDel="0051367B" w:rsidRDefault="00701856">
      <w:pPr>
        <w:rPr>
          <w:del w:id="11508" w:author="Mutali Nepfumbada" w:date="2022-11-02T07:50:00Z"/>
          <w:shd w:val="clear" w:color="auto" w:fill="FFFFFF"/>
        </w:rPr>
      </w:pPr>
    </w:p>
    <w:p w14:paraId="259A1079" w14:textId="6125CE23" w:rsidR="00D36FF1" w:rsidRPr="0078269D" w:rsidDel="0051367B" w:rsidRDefault="00D36FF1">
      <w:pPr>
        <w:rPr>
          <w:del w:id="11509" w:author="Mutali Nepfumbada" w:date="2022-11-02T07:50:00Z"/>
          <w:lang w:eastAsia="en-US"/>
        </w:rPr>
      </w:pPr>
    </w:p>
    <w:p w14:paraId="029564D1" w14:textId="04AA3100" w:rsidR="005772ED" w:rsidRPr="0078269D" w:rsidDel="0051367B" w:rsidRDefault="005772ED">
      <w:pPr>
        <w:rPr>
          <w:del w:id="11510" w:author="Mutali Nepfumbada" w:date="2022-11-02T07:50:00Z"/>
        </w:rPr>
      </w:pPr>
      <w:del w:id="11511" w:author="Mutali Nepfumbada" w:date="2022-11-02T07:50:00Z">
        <w:r w:rsidRPr="0078269D" w:rsidDel="0051367B">
          <w:br w:type="page"/>
        </w:r>
      </w:del>
    </w:p>
    <w:p w14:paraId="55D28518" w14:textId="36BE6C34" w:rsidR="006C57B1" w:rsidRPr="0078269D" w:rsidDel="0051367B" w:rsidRDefault="006C57B1">
      <w:pPr>
        <w:rPr>
          <w:del w:id="11512" w:author="Mutali Nepfumbada" w:date="2022-11-02T07:50:00Z"/>
        </w:rPr>
        <w:pPrChange w:id="11513" w:author="Mutali Nepfumbada" w:date="2022-11-02T07:50:00Z">
          <w:pPr>
            <w:jc w:val="left"/>
          </w:pPr>
        </w:pPrChange>
      </w:pPr>
    </w:p>
    <w:p w14:paraId="0634D01F" w14:textId="77777777" w:rsidR="00A14F56" w:rsidRDefault="00A14F56">
      <w:pPr>
        <w:pStyle w:val="Heading1"/>
        <w:numPr>
          <w:ilvl w:val="0"/>
          <w:numId w:val="0"/>
        </w:numPr>
        <w:rPr>
          <w:ins w:id="11514" w:author="Chanda Nxumalo" w:date="2022-10-18T13:58:00Z"/>
        </w:rPr>
        <w:sectPr w:rsidR="00A14F56" w:rsidSect="006C75D2">
          <w:pgSz w:w="11907" w:h="16840" w:code="9"/>
          <w:pgMar w:top="1985" w:right="1179" w:bottom="1134" w:left="1179" w:header="709" w:footer="425" w:gutter="0"/>
          <w:cols w:space="708"/>
          <w:docGrid w:linePitch="360"/>
        </w:sectPr>
        <w:pPrChange w:id="11515" w:author="Mutali Nepfumbada" w:date="2022-11-02T07:50:00Z">
          <w:pPr>
            <w:pStyle w:val="Heading1"/>
            <w:tabs>
              <w:tab w:val="clear" w:pos="432"/>
            </w:tabs>
            <w:ind w:left="360" w:hanging="360"/>
          </w:pPr>
        </w:pPrChange>
      </w:pPr>
      <w:bookmarkStart w:id="11516" w:name="_Toc111090559"/>
      <w:bookmarkEnd w:id="8675"/>
    </w:p>
    <w:p w14:paraId="0770EC7D" w14:textId="70B95FCD" w:rsidR="00B003E1" w:rsidRPr="0078269D" w:rsidRDefault="00B003E1" w:rsidP="00B003E1">
      <w:pPr>
        <w:pStyle w:val="Heading1"/>
        <w:tabs>
          <w:tab w:val="clear" w:pos="432"/>
        </w:tabs>
        <w:ind w:left="360" w:hanging="360"/>
      </w:pPr>
      <w:bookmarkStart w:id="11517" w:name="_Toc118269348"/>
      <w:r w:rsidRPr="0078269D">
        <w:lastRenderedPageBreak/>
        <w:t>Events</w:t>
      </w:r>
      <w:bookmarkEnd w:id="11516"/>
      <w:bookmarkEnd w:id="11517"/>
      <w:r w:rsidRPr="0078269D">
        <w:t xml:space="preserve"> </w:t>
      </w:r>
    </w:p>
    <w:p w14:paraId="129D3383" w14:textId="77777777" w:rsidR="00884344" w:rsidRPr="0078269D" w:rsidRDefault="00884344" w:rsidP="00884344"/>
    <w:p w14:paraId="77826C39" w14:textId="26BAB92D" w:rsidR="003A72EC" w:rsidRPr="000321A4" w:rsidRDefault="003A72EC" w:rsidP="000321A4">
      <w:pPr>
        <w:pStyle w:val="Heading2"/>
      </w:pPr>
      <w:bookmarkStart w:id="11518" w:name="_Toc118269349"/>
      <w:r w:rsidRPr="000321A4">
        <w:t>Health and Safety</w:t>
      </w:r>
      <w:bookmarkEnd w:id="11518"/>
      <w:r w:rsidRPr="000321A4">
        <w:t xml:space="preserve"> </w:t>
      </w:r>
    </w:p>
    <w:p w14:paraId="557A452A" w14:textId="77777777" w:rsidR="00521C46" w:rsidRPr="0078269D" w:rsidRDefault="00521C46" w:rsidP="005D5866"/>
    <w:p w14:paraId="122D2BF0" w14:textId="6DDD8D50" w:rsidR="00B003E1" w:rsidRPr="0078269D" w:rsidRDefault="003A72EC" w:rsidP="00B003E1">
      <w:r w:rsidRPr="0078269D">
        <w:t xml:space="preserve">No health </w:t>
      </w:r>
      <w:r w:rsidRPr="0078269D" w:rsidDel="0070669C">
        <w:t xml:space="preserve">and </w:t>
      </w:r>
      <w:r w:rsidR="0070669C" w:rsidRPr="0078269D">
        <w:t>safety</w:t>
      </w:r>
      <w:r w:rsidRPr="0078269D">
        <w:t xml:space="preserve"> incidence</w:t>
      </w:r>
      <w:r w:rsidR="00B13DBA" w:rsidRPr="0078269D">
        <w:t>s</w:t>
      </w:r>
      <w:r w:rsidRPr="0078269D">
        <w:t xml:space="preserve"> were reported</w:t>
      </w:r>
      <w:r w:rsidR="00E22179" w:rsidRPr="0078269D">
        <w:t xml:space="preserve"> based on the information provided by the </w:t>
      </w:r>
      <w:del w:id="11519" w:author="Mutali Nepfumbada" w:date="2022-10-14T06:32:00Z">
        <w:r w:rsidR="00E22179" w:rsidRPr="0078269D" w:rsidDel="0056434F">
          <w:delText>Operator</w:delText>
        </w:r>
      </w:del>
      <w:ins w:id="11520" w:author="Mutali Nepfumbada" w:date="2022-10-14T06:32:00Z">
        <w:r w:rsidR="0056434F" w:rsidRPr="0078269D">
          <w:t>Operator</w:t>
        </w:r>
      </w:ins>
      <w:r w:rsidR="00E22179" w:rsidRPr="0078269D">
        <w:t>.</w:t>
      </w:r>
    </w:p>
    <w:p w14:paraId="6CA78CE1" w14:textId="77777777" w:rsidR="00521C46" w:rsidRPr="0078269D" w:rsidRDefault="00521C46" w:rsidP="00B003E1"/>
    <w:p w14:paraId="69FB5653" w14:textId="71FBF063" w:rsidR="00B003E1" w:rsidRPr="0078269D" w:rsidRDefault="00B003E1" w:rsidP="001057C5">
      <w:pPr>
        <w:pStyle w:val="Heading2"/>
      </w:pPr>
      <w:bookmarkStart w:id="11521" w:name="_Toc111090560"/>
      <w:bookmarkStart w:id="11522" w:name="_Toc118269350"/>
      <w:r w:rsidRPr="0078269D">
        <w:t>Scheduled Maintenance</w:t>
      </w:r>
      <w:bookmarkEnd w:id="11521"/>
      <w:bookmarkEnd w:id="11522"/>
    </w:p>
    <w:p w14:paraId="6941FFDF" w14:textId="0AFF9759" w:rsidR="00CA76F4" w:rsidRPr="0078269D" w:rsidRDefault="00CA76F4" w:rsidP="00CA76F4"/>
    <w:p w14:paraId="2E87C184" w14:textId="31634A39" w:rsidR="000B348D" w:rsidRPr="0078269D" w:rsidRDefault="000B348D" w:rsidP="000B348D">
      <w:r w:rsidRPr="0078269D">
        <w:t xml:space="preserve">Harmattan notes that the </w:t>
      </w:r>
      <w:del w:id="11523" w:author="Mutali Nepfumbada" w:date="2022-10-14T06:32:00Z">
        <w:r w:rsidR="0081400C" w:rsidRPr="0078269D" w:rsidDel="0056434F">
          <w:delText>O</w:delText>
        </w:r>
        <w:r w:rsidRPr="0078269D" w:rsidDel="0056434F">
          <w:delText>perator</w:delText>
        </w:r>
      </w:del>
      <w:ins w:id="11524" w:author="Mutali Nepfumbada" w:date="2022-10-14T06:32:00Z">
        <w:r w:rsidR="0056434F" w:rsidRPr="0078269D">
          <w:t>Operator</w:t>
        </w:r>
      </w:ins>
      <w:r w:rsidRPr="0078269D">
        <w:t xml:space="preserve"> has only submitted the inspection list for Durbanville, Hermanus and Vergelegen. No </w:t>
      </w:r>
      <w:del w:id="11525" w:author="Chanda Nxumalo" w:date="2022-10-18T13:58:00Z">
        <w:r w:rsidRPr="0078269D">
          <w:delText>problems</w:delText>
        </w:r>
        <w:r w:rsidRPr="0078269D" w:rsidDel="00A14F56">
          <w:delText xml:space="preserve"> </w:delText>
        </w:r>
      </w:del>
      <w:ins w:id="11526" w:author="Chanda Nxumalo" w:date="2022-10-18T13:58:00Z">
        <w:r w:rsidR="00A14F56">
          <w:t>issue</w:t>
        </w:r>
      </w:ins>
      <w:ins w:id="11527" w:author="Chanda Nxumalo" w:date="2022-10-18T13:59:00Z">
        <w:r w:rsidR="00A14F56">
          <w:t>s</w:t>
        </w:r>
        <w:r w:rsidRPr="0078269D">
          <w:t xml:space="preserve"> </w:t>
        </w:r>
      </w:ins>
      <w:r w:rsidRPr="0078269D">
        <w:t>were noted for Hermanus and Vergelegen. At Durbanville, we note</w:t>
      </w:r>
      <w:del w:id="11528" w:author="Chanda Nxumalo" w:date="2022-10-18T13:59:00Z">
        <w:r w:rsidRPr="0078269D">
          <w:delText>d</w:delText>
        </w:r>
      </w:del>
      <w:r w:rsidRPr="0078269D">
        <w:t xml:space="preserve"> that nearby trees were shading the panels. The </w:t>
      </w:r>
      <w:del w:id="11529" w:author="Mutali Nepfumbada" w:date="2022-10-14T06:32:00Z">
        <w:r w:rsidR="009F34C2" w:rsidRPr="0078269D" w:rsidDel="0056434F">
          <w:delText>O</w:delText>
        </w:r>
        <w:r w:rsidRPr="0078269D" w:rsidDel="0056434F">
          <w:delText>perator</w:delText>
        </w:r>
      </w:del>
      <w:ins w:id="11530" w:author="Mutali Nepfumbada" w:date="2022-10-14T06:32:00Z">
        <w:r w:rsidR="0056434F" w:rsidRPr="0078269D">
          <w:t>Operator</w:t>
        </w:r>
      </w:ins>
      <w:r w:rsidRPr="0078269D">
        <w:t xml:space="preserve"> did not provide recent reports indicating whether this problem has been corrected.</w:t>
      </w:r>
    </w:p>
    <w:p w14:paraId="2917BA60" w14:textId="77777777" w:rsidR="000B348D" w:rsidRPr="0078269D" w:rsidRDefault="000B348D" w:rsidP="000B348D">
      <w:commentRangeStart w:id="11531"/>
    </w:p>
    <w:p w14:paraId="3495D7C8" w14:textId="612F9DF1" w:rsidR="0049140B" w:rsidRPr="0078269D" w:rsidRDefault="000B348D" w:rsidP="000B348D">
      <w:r w:rsidRPr="0078269D">
        <w:t xml:space="preserve">At Hermanus and Durbanville, module cleaning has not been performed since COD because the modules were clean. For Vergelegen, module cleaning was performed on March 31, 2022. The latest status from the </w:t>
      </w:r>
      <w:del w:id="11532" w:author="Mutali Nepfumbada" w:date="2022-10-14T06:32:00Z">
        <w:r w:rsidRPr="0078269D" w:rsidDel="0056434F">
          <w:delText>operator</w:delText>
        </w:r>
      </w:del>
      <w:ins w:id="11533" w:author="Mutali Nepfumbada" w:date="2022-10-14T06:32:00Z">
        <w:r w:rsidR="0056434F" w:rsidRPr="0078269D">
          <w:t>Operator</w:t>
        </w:r>
      </w:ins>
      <w:r w:rsidRPr="0078269D">
        <w:t xml:space="preserve"> is that the modules are still clean. Midstream did module cleaning </w:t>
      </w:r>
      <w:del w:id="11534" w:author="Chanda Nxumalo" w:date="2022-10-18T13:59:00Z">
        <w:r w:rsidRPr="0078269D">
          <w:delText>last month</w:delText>
        </w:r>
      </w:del>
      <w:ins w:id="11535" w:author="Chanda Nxumalo" w:date="2022-10-18T13:59:00Z">
        <w:r w:rsidR="00B30DC0">
          <w:t>in August</w:t>
        </w:r>
      </w:ins>
      <w:r w:rsidRPr="0078269D">
        <w:t xml:space="preserve">, but during the site visit it was determined that the modules were </w:t>
      </w:r>
      <w:ins w:id="11536" w:author="Mutali Nepfumbada" w:date="2022-10-21T06:37:00Z">
        <w:r w:rsidR="009374FC">
          <w:t>dirty</w:t>
        </w:r>
        <w:r w:rsidR="00F037F9">
          <w:t xml:space="preserve"> after just 1</w:t>
        </w:r>
      </w:ins>
      <w:ins w:id="11537" w:author="Mutali Nepfumbada" w:date="2022-10-21T06:38:00Z">
        <w:r w:rsidR="00F037F9">
          <w:t xml:space="preserve"> month, this must be monitored as it has an impact on performance</w:t>
        </w:r>
        <w:r w:rsidR="003F17DE">
          <w:t>.</w:t>
        </w:r>
        <w:r w:rsidR="00F037F9">
          <w:t xml:space="preserve"> </w:t>
        </w:r>
      </w:ins>
      <w:del w:id="11538" w:author="Mutali Nepfumbada" w:date="2022-10-21T06:37:00Z">
        <w:r w:rsidRPr="0078269D" w:rsidDel="009374FC">
          <w:delText>clean</w:delText>
        </w:r>
      </w:del>
      <w:r w:rsidRPr="0078269D">
        <w:t>.</w:t>
      </w:r>
      <w:commentRangeEnd w:id="11531"/>
      <w:r w:rsidR="00093966">
        <w:rPr>
          <w:rStyle w:val="CommentReference"/>
          <w:rFonts w:ascii="Verdana" w:hAnsi="Verdana"/>
        </w:rPr>
        <w:commentReference w:id="11531"/>
      </w:r>
    </w:p>
    <w:p w14:paraId="04D5F824" w14:textId="77777777" w:rsidR="00F4344B" w:rsidRPr="0078269D" w:rsidRDefault="00F4344B" w:rsidP="000B348D">
      <w:pPr>
        <w:rPr>
          <w:lang w:eastAsia="en-US"/>
        </w:rPr>
      </w:pPr>
    </w:p>
    <w:p w14:paraId="037851E7" w14:textId="77777777" w:rsidR="00B003E1" w:rsidRPr="0078269D" w:rsidRDefault="00B003E1" w:rsidP="001057C5">
      <w:pPr>
        <w:pStyle w:val="Heading2"/>
      </w:pPr>
      <w:bookmarkStart w:id="11539" w:name="_Toc111090561"/>
      <w:bookmarkStart w:id="11540" w:name="_Toc118269351"/>
      <w:r w:rsidRPr="0078269D">
        <w:t>Unscheduled Maintenance</w:t>
      </w:r>
      <w:bookmarkEnd w:id="11539"/>
      <w:bookmarkEnd w:id="11540"/>
    </w:p>
    <w:p w14:paraId="39EAAA04" w14:textId="77777777" w:rsidR="00B14631" w:rsidRPr="0078269D" w:rsidRDefault="00B14631" w:rsidP="00B14631">
      <w:pPr>
        <w:rPr>
          <w:lang w:eastAsia="en-US"/>
        </w:rPr>
      </w:pPr>
    </w:p>
    <w:p w14:paraId="7A891D89" w14:textId="06ACF307" w:rsidR="00C82B0C" w:rsidRPr="0078269D" w:rsidDel="000D174D" w:rsidRDefault="00B14631" w:rsidP="004776AB">
      <w:pPr>
        <w:rPr>
          <w:del w:id="11541" w:author="Mutali Nepfumbada" w:date="2022-11-28T06:38:00Z"/>
          <w:lang w:eastAsia="en-US"/>
        </w:rPr>
      </w:pPr>
      <w:del w:id="11542" w:author="Mutali Nepfumbada" w:date="2022-11-28T06:38:00Z">
        <w:r w:rsidRPr="0078269D" w:rsidDel="000D174D">
          <w:rPr>
            <w:lang w:eastAsia="en-US"/>
          </w:rPr>
          <w:delText xml:space="preserve">The following table describes the unscheduled maintenance activities that have occurred </w:delText>
        </w:r>
      </w:del>
      <w:ins w:id="11543" w:author="Chanda Nxumalo" w:date="2022-10-18T14:00:00Z">
        <w:del w:id="11544" w:author="Mutali Nepfumbada" w:date="2022-11-28T06:38:00Z">
          <w:r w:rsidR="00093966" w:rsidDel="000D174D">
            <w:rPr>
              <w:lang w:eastAsia="en-US"/>
            </w:rPr>
            <w:delText>been reported</w:delText>
          </w:r>
          <w:r w:rsidR="00093966" w:rsidRPr="0078269D" w:rsidDel="000D174D">
            <w:rPr>
              <w:lang w:eastAsia="en-US"/>
            </w:rPr>
            <w:delText xml:space="preserve"> </w:delText>
          </w:r>
        </w:del>
      </w:ins>
      <w:del w:id="11545" w:author="Mutali Nepfumbada" w:date="2022-11-28T06:38:00Z">
        <w:r w:rsidRPr="0078269D" w:rsidDel="000D174D">
          <w:rPr>
            <w:lang w:eastAsia="en-US"/>
          </w:rPr>
          <w:delText>since COD</w:delText>
        </w:r>
      </w:del>
      <w:ins w:id="11546" w:author="Chanda Nxumalo" w:date="2022-10-18T14:00:00Z">
        <w:del w:id="11547" w:author="Mutali Nepfumbada" w:date="2022-11-28T06:38:00Z">
          <w:r w:rsidR="00093966" w:rsidDel="000D174D">
            <w:rPr>
              <w:lang w:eastAsia="en-US"/>
            </w:rPr>
            <w:delText>:</w:delText>
          </w:r>
        </w:del>
      </w:ins>
      <w:del w:id="11548" w:author="Mutali Nepfumbada" w:date="2022-11-28T06:38:00Z">
        <w:r w:rsidRPr="0078269D" w:rsidDel="000D174D">
          <w:rPr>
            <w:lang w:eastAsia="en-US"/>
          </w:rPr>
          <w:delText>.</w:delText>
        </w:r>
      </w:del>
    </w:p>
    <w:p w14:paraId="793F18E9" w14:textId="33F3F5F0" w:rsidR="00B14631" w:rsidRPr="0078269D" w:rsidDel="000D174D" w:rsidRDefault="00B14631" w:rsidP="004776AB">
      <w:pPr>
        <w:rPr>
          <w:del w:id="11549" w:author="Mutali Nepfumbada" w:date="2022-11-28T06:38:00Z"/>
          <w:lang w:eastAsia="en-US"/>
        </w:rPr>
      </w:pPr>
    </w:p>
    <w:tbl>
      <w:tblPr>
        <w:tblStyle w:val="TableGridLight"/>
        <w:tblW w:w="9651" w:type="dxa"/>
        <w:jc w:val="center"/>
        <w:tblLook w:val="04A0" w:firstRow="1" w:lastRow="0" w:firstColumn="1" w:lastColumn="0" w:noHBand="0" w:noVBand="1"/>
        <w:tblPrChange w:id="11550" w:author="Mutali Nepfumbada" w:date="2022-10-14T10:10:00Z">
          <w:tblPr>
            <w:tblStyle w:val="TableGridLight"/>
            <w:tblW w:w="9553" w:type="dxa"/>
            <w:jc w:val="center"/>
            <w:tblLook w:val="04A0" w:firstRow="1" w:lastRow="0" w:firstColumn="1" w:lastColumn="0" w:noHBand="0" w:noVBand="1"/>
          </w:tblPr>
        </w:tblPrChange>
      </w:tblPr>
      <w:tblGrid>
        <w:gridCol w:w="1037"/>
        <w:gridCol w:w="1146"/>
        <w:gridCol w:w="1717"/>
        <w:gridCol w:w="2988"/>
        <w:gridCol w:w="2763"/>
        <w:tblGridChange w:id="11551">
          <w:tblGrid>
            <w:gridCol w:w="1037"/>
            <w:gridCol w:w="1109"/>
            <w:gridCol w:w="1677"/>
            <w:gridCol w:w="2975"/>
            <w:gridCol w:w="2755"/>
          </w:tblGrid>
        </w:tblGridChange>
      </w:tblGrid>
      <w:tr w:rsidR="00C8371A" w:rsidRPr="0078269D" w:rsidDel="000D174D" w14:paraId="43C48B15" w14:textId="07F979BD" w:rsidTr="000321A4">
        <w:trPr>
          <w:trHeight w:val="70"/>
          <w:jc w:val="center"/>
          <w:del w:id="11552" w:author="Mutali Nepfumbada" w:date="2022-11-28T06:38:00Z"/>
          <w:trPrChange w:id="11553" w:author="Mutali Nepfumbada" w:date="2022-10-14T10:10:00Z">
            <w:trPr>
              <w:trHeight w:val="75"/>
              <w:jc w:val="center"/>
            </w:trPr>
          </w:trPrChange>
        </w:trPr>
        <w:tc>
          <w:tcPr>
            <w:tcW w:w="900" w:type="dxa"/>
            <w:shd w:val="clear" w:color="auto" w:fill="5F0505"/>
            <w:tcPrChange w:id="11554" w:author="Mutali Nepfumbada" w:date="2022-10-14T10:10:00Z">
              <w:tcPr>
                <w:tcW w:w="1037" w:type="dxa"/>
                <w:shd w:val="clear" w:color="auto" w:fill="5F0505"/>
              </w:tcPr>
            </w:tcPrChange>
          </w:tcPr>
          <w:p w14:paraId="04ABA480" w14:textId="68A171BA" w:rsidR="00B14631" w:rsidRPr="0078269D" w:rsidDel="000D174D" w:rsidRDefault="00B14631" w:rsidP="00676980">
            <w:pPr>
              <w:rPr>
                <w:del w:id="11555" w:author="Mutali Nepfumbada" w:date="2022-11-28T06:38:00Z"/>
                <w:b/>
                <w:color w:val="FFFFFF" w:themeColor="background1"/>
                <w:lang w:eastAsia="en-US"/>
              </w:rPr>
            </w:pPr>
            <w:del w:id="11556" w:author="Mutali Nepfumbada" w:date="2022-11-28T06:38:00Z">
              <w:r w:rsidRPr="0078269D" w:rsidDel="000D174D">
                <w:rPr>
                  <w:b/>
                  <w:color w:val="FFFFFF" w:themeColor="background1"/>
                  <w:lang w:eastAsia="en-US"/>
                </w:rPr>
                <w:delText>Date Occurred</w:delText>
              </w:r>
            </w:del>
          </w:p>
        </w:tc>
        <w:tc>
          <w:tcPr>
            <w:tcW w:w="1149" w:type="dxa"/>
            <w:shd w:val="clear" w:color="auto" w:fill="5F0505"/>
            <w:tcPrChange w:id="11557" w:author="Mutali Nepfumbada" w:date="2022-10-14T10:10:00Z">
              <w:tcPr>
                <w:tcW w:w="1109" w:type="dxa"/>
                <w:shd w:val="clear" w:color="auto" w:fill="5F0505"/>
              </w:tcPr>
            </w:tcPrChange>
          </w:tcPr>
          <w:p w14:paraId="47D26DBC" w14:textId="2D413CA6" w:rsidR="00B14631" w:rsidRPr="0078269D" w:rsidDel="000D174D" w:rsidRDefault="00B14631" w:rsidP="00676980">
            <w:pPr>
              <w:tabs>
                <w:tab w:val="left" w:pos="903"/>
              </w:tabs>
              <w:rPr>
                <w:del w:id="11558" w:author="Mutali Nepfumbada" w:date="2022-11-28T06:38:00Z"/>
                <w:b/>
                <w:color w:val="FFFFFF" w:themeColor="background1"/>
                <w:lang w:eastAsia="en-US"/>
              </w:rPr>
            </w:pPr>
            <w:del w:id="11559" w:author="Mutali Nepfumbada" w:date="2022-11-28T06:38:00Z">
              <w:r w:rsidRPr="0078269D" w:rsidDel="000D174D">
                <w:rPr>
                  <w:b/>
                  <w:color w:val="FFFFFF" w:themeColor="background1"/>
                  <w:lang w:eastAsia="en-US"/>
                </w:rPr>
                <w:delText xml:space="preserve">Plant </w:delText>
              </w:r>
            </w:del>
          </w:p>
        </w:tc>
        <w:tc>
          <w:tcPr>
            <w:tcW w:w="1732" w:type="dxa"/>
            <w:shd w:val="clear" w:color="auto" w:fill="5F0505"/>
            <w:tcPrChange w:id="11560" w:author="Mutali Nepfumbada" w:date="2022-10-14T10:10:00Z">
              <w:tcPr>
                <w:tcW w:w="1677" w:type="dxa"/>
                <w:shd w:val="clear" w:color="auto" w:fill="5F0505"/>
              </w:tcPr>
            </w:tcPrChange>
          </w:tcPr>
          <w:p w14:paraId="6EC897B7" w14:textId="0779A485" w:rsidR="00B14631" w:rsidRPr="0078269D" w:rsidDel="000D174D" w:rsidRDefault="00B14631" w:rsidP="00676980">
            <w:pPr>
              <w:tabs>
                <w:tab w:val="left" w:pos="903"/>
              </w:tabs>
              <w:rPr>
                <w:del w:id="11561" w:author="Mutali Nepfumbada" w:date="2022-11-28T06:38:00Z"/>
                <w:b/>
                <w:color w:val="FFFFFF" w:themeColor="background1"/>
                <w:lang w:eastAsia="en-US"/>
              </w:rPr>
            </w:pPr>
            <w:del w:id="11562" w:author="Mutali Nepfumbada" w:date="2022-11-28T06:38:00Z">
              <w:r w:rsidRPr="0078269D" w:rsidDel="000D174D">
                <w:rPr>
                  <w:b/>
                  <w:color w:val="FFFFFF" w:themeColor="background1"/>
                  <w:lang w:eastAsia="en-US"/>
                </w:rPr>
                <w:delText xml:space="preserve">Events </w:delText>
              </w:r>
            </w:del>
          </w:p>
        </w:tc>
        <w:tc>
          <w:tcPr>
            <w:tcW w:w="3048" w:type="dxa"/>
            <w:shd w:val="clear" w:color="auto" w:fill="5F0505"/>
            <w:tcPrChange w:id="11563" w:author="Mutali Nepfumbada" w:date="2022-10-14T10:10:00Z">
              <w:tcPr>
                <w:tcW w:w="2975" w:type="dxa"/>
                <w:shd w:val="clear" w:color="auto" w:fill="5F0505"/>
              </w:tcPr>
            </w:tcPrChange>
          </w:tcPr>
          <w:p w14:paraId="20714031" w14:textId="596FBCAA" w:rsidR="00B14631" w:rsidRPr="0078269D" w:rsidDel="000D174D" w:rsidRDefault="00B14631" w:rsidP="00676980">
            <w:pPr>
              <w:tabs>
                <w:tab w:val="left" w:pos="903"/>
              </w:tabs>
              <w:rPr>
                <w:del w:id="11564" w:author="Mutali Nepfumbada" w:date="2022-11-28T06:38:00Z"/>
                <w:b/>
                <w:color w:val="FFFFFF" w:themeColor="background1"/>
                <w:lang w:eastAsia="en-US"/>
              </w:rPr>
            </w:pPr>
            <w:del w:id="11565" w:author="Mutali Nepfumbada" w:date="2022-11-28T06:38:00Z">
              <w:r w:rsidRPr="0078269D" w:rsidDel="000D174D">
                <w:rPr>
                  <w:b/>
                  <w:color w:val="FFFFFF" w:themeColor="background1"/>
                  <w:lang w:eastAsia="en-US"/>
                </w:rPr>
                <w:delText xml:space="preserve">Description </w:delText>
              </w:r>
            </w:del>
          </w:p>
        </w:tc>
        <w:tc>
          <w:tcPr>
            <w:tcW w:w="2822" w:type="dxa"/>
            <w:shd w:val="clear" w:color="auto" w:fill="5F0505"/>
            <w:tcPrChange w:id="11566" w:author="Mutali Nepfumbada" w:date="2022-10-14T10:10:00Z">
              <w:tcPr>
                <w:tcW w:w="2755" w:type="dxa"/>
                <w:shd w:val="clear" w:color="auto" w:fill="5F0505"/>
              </w:tcPr>
            </w:tcPrChange>
          </w:tcPr>
          <w:p w14:paraId="33B86341" w14:textId="22A0A57D" w:rsidR="00B14631" w:rsidRPr="0078269D" w:rsidDel="000D174D" w:rsidRDefault="00B14631" w:rsidP="00676980">
            <w:pPr>
              <w:rPr>
                <w:del w:id="11567" w:author="Mutali Nepfumbada" w:date="2022-11-28T06:38:00Z"/>
                <w:b/>
                <w:color w:val="FFFFFF" w:themeColor="background1"/>
                <w:lang w:eastAsia="en-US"/>
              </w:rPr>
            </w:pPr>
            <w:del w:id="11568" w:author="Mutali Nepfumbada" w:date="2022-11-28T06:38:00Z">
              <w:r w:rsidRPr="0078269D" w:rsidDel="000D174D">
                <w:rPr>
                  <w:b/>
                  <w:color w:val="FFFFFF" w:themeColor="background1"/>
                  <w:lang w:eastAsia="en-US"/>
                </w:rPr>
                <w:delText xml:space="preserve">Resolution </w:delText>
              </w:r>
            </w:del>
          </w:p>
        </w:tc>
      </w:tr>
      <w:tr w:rsidR="00B14631" w:rsidRPr="0078269D" w:rsidDel="000D174D" w14:paraId="3578369F" w14:textId="55C12052" w:rsidTr="000321A4">
        <w:trPr>
          <w:trHeight w:val="70"/>
          <w:jc w:val="center"/>
          <w:del w:id="11569" w:author="Mutali Nepfumbada" w:date="2022-11-28T06:38:00Z"/>
          <w:trPrChange w:id="11570" w:author="Mutali Nepfumbada" w:date="2022-10-14T10:10:00Z">
            <w:trPr>
              <w:trHeight w:val="75"/>
              <w:jc w:val="center"/>
            </w:trPr>
          </w:trPrChange>
        </w:trPr>
        <w:tc>
          <w:tcPr>
            <w:tcW w:w="900" w:type="dxa"/>
            <w:tcPrChange w:id="11571" w:author="Mutali Nepfumbada" w:date="2022-10-14T10:10:00Z">
              <w:tcPr>
                <w:tcW w:w="1037" w:type="dxa"/>
              </w:tcPr>
            </w:tcPrChange>
          </w:tcPr>
          <w:p w14:paraId="66186FA1" w14:textId="6EE688FC" w:rsidR="00B14631" w:rsidRPr="0078269D" w:rsidDel="000D174D" w:rsidRDefault="00B14631" w:rsidP="004776AB">
            <w:pPr>
              <w:rPr>
                <w:del w:id="11572" w:author="Mutali Nepfumbada" w:date="2022-11-28T06:38:00Z"/>
                <w:lang w:eastAsia="en-US"/>
              </w:rPr>
            </w:pPr>
            <w:del w:id="11573"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574" w:author="Mutali Nepfumbada" w:date="2022-10-14T10:10:00Z">
              <w:tcPr>
                <w:tcW w:w="1109" w:type="dxa"/>
              </w:tcPr>
            </w:tcPrChange>
          </w:tcPr>
          <w:p w14:paraId="527F6CDF" w14:textId="42BE98E1" w:rsidR="00B14631" w:rsidRPr="0078269D" w:rsidDel="000D174D" w:rsidRDefault="00B14631" w:rsidP="004776AB">
            <w:pPr>
              <w:rPr>
                <w:del w:id="11575" w:author="Mutali Nepfumbada" w:date="2022-11-28T06:38:00Z"/>
                <w:lang w:eastAsia="en-US"/>
              </w:rPr>
            </w:pPr>
            <w:del w:id="11576" w:author="Mutali Nepfumbada" w:date="2022-11-28T06:38:00Z">
              <w:r w:rsidRPr="0078269D" w:rsidDel="000D174D">
                <w:rPr>
                  <w:lang w:eastAsia="en-US"/>
                </w:rPr>
                <w:delText>Durbanville</w:delText>
              </w:r>
            </w:del>
          </w:p>
        </w:tc>
        <w:tc>
          <w:tcPr>
            <w:tcW w:w="1732" w:type="dxa"/>
            <w:tcPrChange w:id="11577" w:author="Mutali Nepfumbada" w:date="2022-10-14T10:10:00Z">
              <w:tcPr>
                <w:tcW w:w="1677" w:type="dxa"/>
              </w:tcPr>
            </w:tcPrChange>
          </w:tcPr>
          <w:p w14:paraId="7D808ABD" w14:textId="2C78B3D0" w:rsidR="00B14631" w:rsidRPr="0078269D" w:rsidDel="000D174D" w:rsidRDefault="00B14631" w:rsidP="004776AB">
            <w:pPr>
              <w:rPr>
                <w:del w:id="11578" w:author="Mutali Nepfumbada" w:date="2022-11-28T06:38:00Z"/>
                <w:lang w:eastAsia="en-US"/>
              </w:rPr>
            </w:pPr>
            <w:del w:id="11579" w:author="Mutali Nepfumbada" w:date="2022-11-28T06:38:00Z">
              <w:r w:rsidRPr="0078269D" w:rsidDel="000D174D">
                <w:rPr>
                  <w:lang w:eastAsia="en-US"/>
                </w:rPr>
                <w:delText>The communication</w:delText>
              </w:r>
            </w:del>
            <w:ins w:id="11580" w:author="Justin Wimbush" w:date="2022-11-01T18:27:00Z">
              <w:del w:id="11581" w:author="Mutali Nepfumbada" w:date="2022-11-28T06:38:00Z">
                <w:r w:rsidRPr="0078269D" w:rsidDel="000D174D">
                  <w:rPr>
                    <w:lang w:eastAsia="en-US"/>
                  </w:rPr>
                  <w:delText xml:space="preserve"> </w:delText>
                </w:r>
                <w:r w:rsidR="000A1B6E" w:rsidDel="000D174D">
                  <w:rPr>
                    <w:lang w:eastAsia="en-US"/>
                  </w:rPr>
                  <w:delText>was</w:delText>
                </w:r>
              </w:del>
            </w:ins>
            <w:del w:id="11582" w:author="Mutali Nepfumbada" w:date="2022-11-28T06:38:00Z">
              <w:r w:rsidRPr="0078269D" w:rsidDel="000D174D">
                <w:rPr>
                  <w:lang w:eastAsia="en-US"/>
                </w:rPr>
                <w:delText xml:space="preserve"> is down in, and the inverters are</w:delText>
              </w:r>
            </w:del>
            <w:ins w:id="11583" w:author="Justin Wimbush" w:date="2022-11-01T18:27:00Z">
              <w:del w:id="11584" w:author="Mutali Nepfumbada" w:date="2022-11-28T06:38:00Z">
                <w:r w:rsidR="000A1B6E" w:rsidDel="000D174D">
                  <w:rPr>
                    <w:lang w:eastAsia="en-US"/>
                  </w:rPr>
                  <w:delText>were</w:delText>
                </w:r>
              </w:del>
            </w:ins>
            <w:del w:id="11585" w:author="Mutali Nepfumbada" w:date="2022-11-28T06:38:00Z">
              <w:r w:rsidRPr="0078269D" w:rsidDel="000D174D">
                <w:rPr>
                  <w:lang w:eastAsia="en-US"/>
                </w:rPr>
                <w:delText xml:space="preserve"> not producing.</w:delText>
              </w:r>
            </w:del>
          </w:p>
        </w:tc>
        <w:tc>
          <w:tcPr>
            <w:tcW w:w="3048" w:type="dxa"/>
            <w:tcPrChange w:id="11586" w:author="Mutali Nepfumbada" w:date="2022-10-14T10:10:00Z">
              <w:tcPr>
                <w:tcW w:w="2975" w:type="dxa"/>
              </w:tcPr>
            </w:tcPrChange>
          </w:tcPr>
          <w:p w14:paraId="47576BCC" w14:textId="18943037" w:rsidR="00B14631" w:rsidRPr="0078269D" w:rsidDel="000D174D" w:rsidRDefault="00B14631" w:rsidP="004776AB">
            <w:pPr>
              <w:rPr>
                <w:del w:id="11587" w:author="Mutali Nepfumbada" w:date="2022-11-28T06:38:00Z"/>
                <w:lang w:eastAsia="en-US"/>
              </w:rPr>
            </w:pPr>
            <w:del w:id="11588" w:author="Mutali Nepfumbada" w:date="2022-11-28T06:38:00Z">
              <w:r w:rsidRPr="0078269D" w:rsidDel="000D174D">
                <w:rPr>
                  <w:lang w:eastAsia="en-US"/>
                </w:rPr>
                <w:delText xml:space="preserve">Communication between inverters and logger </w:delText>
              </w:r>
            </w:del>
            <w:ins w:id="11589" w:author="Justin Wimbush" w:date="2022-11-01T18:27:00Z">
              <w:del w:id="11590" w:author="Mutali Nepfumbada" w:date="2022-11-28T06:38:00Z">
                <w:r w:rsidR="000A1B6E" w:rsidDel="000D174D">
                  <w:rPr>
                    <w:lang w:eastAsia="en-US"/>
                  </w:rPr>
                  <w:delText>wa</w:delText>
                </w:r>
              </w:del>
            </w:ins>
            <w:del w:id="11591" w:author="Mutali Nepfumbada" w:date="2022-11-28T06:38:00Z">
              <w:r w:rsidRPr="0078269D" w:rsidDel="000D174D">
                <w:rPr>
                  <w:lang w:eastAsia="en-US"/>
                </w:rPr>
                <w:delText>is interrupted and inverters show</w:delText>
              </w:r>
            </w:del>
            <w:ins w:id="11592" w:author="Justin Wimbush" w:date="2022-11-01T18:27:00Z">
              <w:del w:id="11593" w:author="Mutali Nepfumbada" w:date="2022-11-28T06:38:00Z">
                <w:r w:rsidR="000A1B6E" w:rsidDel="000D174D">
                  <w:rPr>
                    <w:lang w:eastAsia="en-US"/>
                  </w:rPr>
                  <w:delText>ed</w:delText>
                </w:r>
              </w:del>
            </w:ins>
            <w:del w:id="11594" w:author="Mutali Nepfumbada" w:date="2022-11-28T06:38:00Z">
              <w:r w:rsidRPr="0078269D" w:rsidDel="000D174D">
                <w:rPr>
                  <w:lang w:eastAsia="en-US"/>
                </w:rPr>
                <w:delText xml:space="preserve"> no production - idle status.</w:delText>
              </w:r>
            </w:del>
          </w:p>
          <w:p w14:paraId="7FCF43C0" w14:textId="080A6FC5" w:rsidR="00B14631" w:rsidRPr="0078269D" w:rsidDel="000D174D" w:rsidRDefault="00B14631" w:rsidP="004776AB">
            <w:pPr>
              <w:rPr>
                <w:del w:id="11595" w:author="Mutali Nepfumbada" w:date="2022-11-28T06:38:00Z"/>
                <w:lang w:eastAsia="en-US"/>
              </w:rPr>
            </w:pPr>
          </w:p>
          <w:p w14:paraId="4D672A5D" w14:textId="432EBB13" w:rsidR="00B14631" w:rsidRPr="0078269D" w:rsidDel="000D174D" w:rsidRDefault="00B14631" w:rsidP="004776AB">
            <w:pPr>
              <w:rPr>
                <w:del w:id="11596" w:author="Mutali Nepfumbada" w:date="2022-11-28T06:38:00Z"/>
                <w:lang w:eastAsia="en-US"/>
              </w:rPr>
            </w:pPr>
            <w:del w:id="11597" w:author="Mutali Nepfumbada" w:date="2022-11-28T06:38:00Z">
              <w:r w:rsidRPr="0078269D" w:rsidDel="000D174D">
                <w:rPr>
                  <w:lang w:eastAsia="en-US"/>
                </w:rPr>
                <w:delText xml:space="preserve">It has been determined that </w:delText>
              </w:r>
            </w:del>
            <w:ins w:id="11598" w:author="Justin Wimbush" w:date="2022-11-01T18:28:00Z">
              <w:del w:id="11599" w:author="Mutali Nepfumbada" w:date="2022-11-28T06:38:00Z">
                <w:r w:rsidR="00F34389" w:rsidDel="000D174D">
                  <w:rPr>
                    <w:lang w:eastAsia="en-US"/>
                  </w:rPr>
                  <w:delText xml:space="preserve">the </w:delText>
                </w:r>
              </w:del>
            </w:ins>
            <w:del w:id="11600" w:author="Mutali Nepfumbada" w:date="2022-11-28T06:38:00Z">
              <w:r w:rsidRPr="0078269D" w:rsidDel="000D174D">
                <w:rPr>
                  <w:lang w:eastAsia="en-US"/>
                </w:rPr>
                <w:delText>UPS has failed for communication on block 3</w:delText>
              </w:r>
            </w:del>
            <w:ins w:id="11601" w:author="Justin Wimbush" w:date="2022-11-01T18:28:00Z">
              <w:del w:id="11602" w:author="Mutali Nepfumbada" w:date="2022-11-28T06:38:00Z">
                <w:r w:rsidR="00F34389" w:rsidDel="000D174D">
                  <w:rPr>
                    <w:lang w:eastAsia="en-US"/>
                  </w:rPr>
                  <w:delText xml:space="preserve"> failed</w:delText>
                </w:r>
              </w:del>
            </w:ins>
            <w:del w:id="11603" w:author="Mutali Nepfumbada" w:date="2022-11-28T06:38:00Z">
              <w:r w:rsidRPr="0078269D" w:rsidDel="000D174D">
                <w:rPr>
                  <w:lang w:eastAsia="en-US"/>
                </w:rPr>
                <w:delText>, causing communication to be interrupted. The UPS has failed without external causes.</w:delText>
              </w:r>
            </w:del>
          </w:p>
        </w:tc>
        <w:tc>
          <w:tcPr>
            <w:tcW w:w="2822" w:type="dxa"/>
            <w:tcPrChange w:id="11604" w:author="Mutali Nepfumbada" w:date="2022-10-14T10:10:00Z">
              <w:tcPr>
                <w:tcW w:w="2755" w:type="dxa"/>
              </w:tcPr>
            </w:tcPrChange>
          </w:tcPr>
          <w:p w14:paraId="09D11751" w14:textId="536145D7" w:rsidR="00B14631" w:rsidRPr="0078269D" w:rsidDel="000D174D" w:rsidRDefault="00B14631" w:rsidP="004776AB">
            <w:pPr>
              <w:autoSpaceDE w:val="0"/>
              <w:autoSpaceDN w:val="0"/>
              <w:adjustRightInd w:val="0"/>
              <w:rPr>
                <w:del w:id="11605" w:author="Mutali Nepfumbada" w:date="2022-11-28T06:38:00Z"/>
                <w:lang w:eastAsia="en-US"/>
              </w:rPr>
            </w:pPr>
            <w:del w:id="11606" w:author="Mutali Nepfumbada" w:date="2022-11-28T06:38:00Z">
              <w:r w:rsidRPr="0078269D" w:rsidDel="000D174D">
                <w:rPr>
                  <w:rFonts w:cs="Calibri"/>
                  <w:color w:val="000000"/>
                  <w:lang w:val="en-ZA"/>
                </w:rPr>
                <w:delText xml:space="preserve">The UPS was repaired on 10 May </w:delText>
              </w:r>
              <w:r w:rsidR="00CE5D65" w:rsidRPr="0078269D" w:rsidDel="000D174D">
                <w:rPr>
                  <w:rFonts w:cs="Calibri"/>
                  <w:color w:val="000000"/>
                  <w:lang w:val="en-ZA"/>
                </w:rPr>
                <w:delText>2022</w:delText>
              </w:r>
              <w:r w:rsidRPr="0078269D" w:rsidDel="000D174D">
                <w:rPr>
                  <w:rFonts w:cs="Calibri"/>
                  <w:color w:val="000000"/>
                  <w:lang w:val="en-ZA"/>
                </w:rPr>
                <w:delText xml:space="preserve">. The estimated production downtime </w:delText>
              </w:r>
            </w:del>
            <w:ins w:id="11607" w:author="Justin Wimbush" w:date="2022-11-01T18:28:00Z">
              <w:del w:id="11608" w:author="Mutali Nepfumbada" w:date="2022-11-28T06:38:00Z">
                <w:r w:rsidR="00F34389" w:rsidDel="000D174D">
                  <w:rPr>
                    <w:rFonts w:cs="Calibri"/>
                    <w:color w:val="000000"/>
                    <w:lang w:val="en-ZA"/>
                  </w:rPr>
                  <w:delText>was</w:delText>
                </w:r>
              </w:del>
            </w:ins>
            <w:del w:id="11609" w:author="Mutali Nepfumbada" w:date="2022-11-28T06:38:00Z">
              <w:r w:rsidRPr="0078269D" w:rsidDel="000D174D">
                <w:rPr>
                  <w:rFonts w:cs="Calibri"/>
                  <w:color w:val="000000"/>
                  <w:lang w:val="en-ZA"/>
                </w:rPr>
                <w:delText xml:space="preserve">is </w:delText>
              </w:r>
              <w:r w:rsidR="0086185F" w:rsidRPr="0078269D" w:rsidDel="000D174D">
                <w:rPr>
                  <w:rFonts w:cs="Calibri"/>
                  <w:color w:val="000000"/>
                  <w:lang w:val="en-ZA"/>
                </w:rPr>
                <w:delText>2MW</w:delText>
              </w:r>
            </w:del>
            <w:ins w:id="11610" w:author="Justin Wimbush" w:date="2022-11-01T18:28:00Z">
              <w:del w:id="11611" w:author="Mutali Nepfumbada" w:date="2022-11-28T06:38:00Z">
                <w:r w:rsidR="00F34389" w:rsidDel="000D174D">
                  <w:rPr>
                    <w:rFonts w:cs="Calibri"/>
                    <w:color w:val="000000"/>
                    <w:lang w:val="en-ZA"/>
                  </w:rPr>
                  <w:delText>h</w:delText>
                </w:r>
              </w:del>
            </w:ins>
            <w:del w:id="11612" w:author="Mutali Nepfumbada" w:date="2022-11-28T06:38:00Z">
              <w:r w:rsidRPr="0078269D" w:rsidDel="000D174D">
                <w:rPr>
                  <w:rFonts w:cs="Calibri"/>
                  <w:color w:val="000000"/>
                  <w:lang w:val="en-ZA"/>
                </w:rPr>
                <w:delText>.</w:delText>
              </w:r>
            </w:del>
          </w:p>
        </w:tc>
      </w:tr>
      <w:tr w:rsidR="00B14631" w:rsidRPr="0078269D" w:rsidDel="000D174D" w14:paraId="0B301384" w14:textId="0C5BBBB5" w:rsidTr="000321A4">
        <w:trPr>
          <w:trHeight w:val="70"/>
          <w:jc w:val="center"/>
          <w:del w:id="11613" w:author="Mutali Nepfumbada" w:date="2022-11-28T06:38:00Z"/>
          <w:trPrChange w:id="11614" w:author="Mutali Nepfumbada" w:date="2022-10-14T10:10:00Z">
            <w:trPr>
              <w:trHeight w:val="75"/>
              <w:jc w:val="center"/>
            </w:trPr>
          </w:trPrChange>
        </w:trPr>
        <w:tc>
          <w:tcPr>
            <w:tcW w:w="900" w:type="dxa"/>
            <w:tcPrChange w:id="11615" w:author="Mutali Nepfumbada" w:date="2022-10-14T10:10:00Z">
              <w:tcPr>
                <w:tcW w:w="1037" w:type="dxa"/>
              </w:tcPr>
            </w:tcPrChange>
          </w:tcPr>
          <w:p w14:paraId="5FD45471" w14:textId="18470362" w:rsidR="00B14631" w:rsidRPr="0078269D" w:rsidDel="000D174D" w:rsidRDefault="00B14631" w:rsidP="004776AB">
            <w:pPr>
              <w:rPr>
                <w:del w:id="11616" w:author="Mutali Nepfumbada" w:date="2022-11-28T06:38:00Z"/>
                <w:lang w:eastAsia="en-US"/>
              </w:rPr>
            </w:pPr>
            <w:del w:id="11617"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618" w:author="Mutali Nepfumbada" w:date="2022-10-14T10:10:00Z">
              <w:tcPr>
                <w:tcW w:w="1109" w:type="dxa"/>
              </w:tcPr>
            </w:tcPrChange>
          </w:tcPr>
          <w:p w14:paraId="6FB8555B" w14:textId="3FE394F8" w:rsidR="00B14631" w:rsidRPr="0078269D" w:rsidDel="000D174D" w:rsidRDefault="00B14631" w:rsidP="004776AB">
            <w:pPr>
              <w:rPr>
                <w:del w:id="11619" w:author="Mutali Nepfumbada" w:date="2022-11-28T06:38:00Z"/>
                <w:lang w:eastAsia="en-US"/>
              </w:rPr>
            </w:pPr>
            <w:del w:id="11620" w:author="Mutali Nepfumbada" w:date="2022-11-28T06:38:00Z">
              <w:r w:rsidRPr="0078269D" w:rsidDel="000D174D">
                <w:rPr>
                  <w:lang w:eastAsia="en-US"/>
                </w:rPr>
                <w:delText>Durbanville</w:delText>
              </w:r>
            </w:del>
          </w:p>
        </w:tc>
        <w:tc>
          <w:tcPr>
            <w:tcW w:w="1732" w:type="dxa"/>
            <w:tcPrChange w:id="11621" w:author="Mutali Nepfumbada" w:date="2022-10-14T10:10:00Z">
              <w:tcPr>
                <w:tcW w:w="1677" w:type="dxa"/>
              </w:tcPr>
            </w:tcPrChange>
          </w:tcPr>
          <w:p w14:paraId="057722D7" w14:textId="04FFD3A3" w:rsidR="00B14631" w:rsidRPr="0078269D" w:rsidDel="000D174D" w:rsidRDefault="00B14631" w:rsidP="004776AB">
            <w:pPr>
              <w:rPr>
                <w:del w:id="11622" w:author="Mutali Nepfumbada" w:date="2022-11-28T06:38:00Z"/>
                <w:lang w:eastAsia="en-US"/>
              </w:rPr>
            </w:pPr>
            <w:del w:id="11623" w:author="Mutali Nepfumbada" w:date="2022-11-28T06:38:00Z">
              <w:r w:rsidRPr="0078269D" w:rsidDel="000D174D">
                <w:rPr>
                  <w:lang w:eastAsia="en-US"/>
                </w:rPr>
                <w:delText>Inverter 5 - no production - string fault.</w:delText>
              </w:r>
            </w:del>
          </w:p>
          <w:p w14:paraId="46804B6D" w14:textId="6566B4A8" w:rsidR="00B14631" w:rsidRPr="0078269D" w:rsidDel="000D174D" w:rsidRDefault="00B14631" w:rsidP="004776AB">
            <w:pPr>
              <w:rPr>
                <w:del w:id="11624" w:author="Mutali Nepfumbada" w:date="2022-11-28T06:38:00Z"/>
                <w:lang w:eastAsia="en-US"/>
              </w:rPr>
            </w:pPr>
          </w:p>
        </w:tc>
        <w:tc>
          <w:tcPr>
            <w:tcW w:w="3048" w:type="dxa"/>
            <w:tcPrChange w:id="11625" w:author="Mutali Nepfumbada" w:date="2022-10-14T10:10:00Z">
              <w:tcPr>
                <w:tcW w:w="2975" w:type="dxa"/>
              </w:tcPr>
            </w:tcPrChange>
          </w:tcPr>
          <w:p w14:paraId="42DA6CB7" w14:textId="3A5CD68E" w:rsidR="00B14631" w:rsidRPr="0078269D" w:rsidDel="000D174D" w:rsidRDefault="00B14631" w:rsidP="004776AB">
            <w:pPr>
              <w:rPr>
                <w:del w:id="11626" w:author="Mutali Nepfumbada" w:date="2022-11-28T06:38:00Z"/>
                <w:lang w:eastAsia="en-US"/>
              </w:rPr>
            </w:pPr>
            <w:del w:id="11627" w:author="Mutali Nepfumbada" w:date="2022-11-28T06:38:00Z">
              <w:r w:rsidRPr="0078269D" w:rsidDel="000D174D">
                <w:rPr>
                  <w:lang w:eastAsia="en-US"/>
                </w:rPr>
                <w:delText>The inverter went into fault mode because one string had an abnormal voltage reading to earth.</w:delText>
              </w:r>
            </w:del>
          </w:p>
          <w:p w14:paraId="50897355" w14:textId="169FDD7B" w:rsidR="00B14631" w:rsidRPr="0078269D" w:rsidDel="000D174D" w:rsidRDefault="00B14631" w:rsidP="004776AB">
            <w:pPr>
              <w:rPr>
                <w:del w:id="11628" w:author="Mutali Nepfumbada" w:date="2022-11-28T06:38:00Z"/>
                <w:lang w:eastAsia="en-US"/>
              </w:rPr>
            </w:pPr>
          </w:p>
          <w:p w14:paraId="441A6F53" w14:textId="417AB14D" w:rsidR="00B14631" w:rsidRPr="0078269D" w:rsidDel="000D174D" w:rsidRDefault="00B14631" w:rsidP="004776AB">
            <w:pPr>
              <w:rPr>
                <w:del w:id="11629" w:author="Mutali Nepfumbada" w:date="2022-11-28T06:38:00Z"/>
                <w:lang w:eastAsia="en-US"/>
              </w:rPr>
            </w:pPr>
            <w:del w:id="11630" w:author="Mutali Nepfumbada" w:date="2022-11-28T06:38:00Z">
              <w:r w:rsidRPr="0078269D" w:rsidDel="000D174D">
                <w:rPr>
                  <w:lang w:eastAsia="en-US"/>
                </w:rPr>
                <w:delText>String 5.4.1 had an insulation fault and there was a voltage leakage into the earth system.</w:delText>
              </w:r>
            </w:del>
          </w:p>
          <w:p w14:paraId="452DAF20" w14:textId="1AF09B76" w:rsidR="00B14631" w:rsidRPr="0078269D" w:rsidDel="000D174D" w:rsidRDefault="00B14631" w:rsidP="004776AB">
            <w:pPr>
              <w:rPr>
                <w:del w:id="11631" w:author="Mutali Nepfumbada" w:date="2022-11-28T06:38:00Z"/>
                <w:lang w:eastAsia="en-US"/>
              </w:rPr>
            </w:pPr>
          </w:p>
          <w:p w14:paraId="04A42EA7" w14:textId="367DE5E0" w:rsidR="00B14631" w:rsidRPr="0078269D" w:rsidDel="000D174D" w:rsidRDefault="00B14631" w:rsidP="004776AB">
            <w:pPr>
              <w:rPr>
                <w:del w:id="11632" w:author="Mutali Nepfumbada" w:date="2022-11-28T06:38:00Z"/>
                <w:lang w:eastAsia="en-US"/>
              </w:rPr>
            </w:pPr>
            <w:del w:id="11633" w:author="Mutali Nepfumbada" w:date="2022-11-28T06:38:00Z">
              <w:r w:rsidRPr="0078269D" w:rsidDel="000D174D">
                <w:rPr>
                  <w:lang w:eastAsia="en-US"/>
                </w:rPr>
                <w:delText>The fault could not be corrected within 24 hours because no team was available at that time to lift the equipment and find the fault.</w:delText>
              </w:r>
            </w:del>
          </w:p>
        </w:tc>
        <w:tc>
          <w:tcPr>
            <w:tcW w:w="2822" w:type="dxa"/>
            <w:tcPrChange w:id="11634" w:author="Mutali Nepfumbada" w:date="2022-10-14T10:10:00Z">
              <w:tcPr>
                <w:tcW w:w="2755" w:type="dxa"/>
              </w:tcPr>
            </w:tcPrChange>
          </w:tcPr>
          <w:p w14:paraId="299E6FD8" w14:textId="7DCB5B61" w:rsidR="00B14631" w:rsidRPr="0078269D" w:rsidDel="000D174D" w:rsidRDefault="00B14631" w:rsidP="004776AB">
            <w:pPr>
              <w:rPr>
                <w:del w:id="11635" w:author="Mutali Nepfumbada" w:date="2022-11-28T06:38:00Z"/>
                <w:lang w:eastAsia="en-US"/>
              </w:rPr>
            </w:pPr>
            <w:del w:id="11636" w:author="Mutali Nepfumbada" w:date="2022-11-28T06:38:00Z">
              <w:r w:rsidRPr="0078269D" w:rsidDel="000D174D">
                <w:rPr>
                  <w:lang w:eastAsia="en-US"/>
                </w:rPr>
                <w:delText xml:space="preserve">On 27 May </w:delText>
              </w:r>
              <w:r w:rsidR="00CE5D65" w:rsidRPr="0078269D" w:rsidDel="000D174D">
                <w:rPr>
                  <w:lang w:eastAsia="en-US"/>
                </w:rPr>
                <w:delText>2022</w:delText>
              </w:r>
              <w:r w:rsidRPr="0078269D" w:rsidDel="000D174D">
                <w:rPr>
                  <w:lang w:eastAsia="en-US"/>
                </w:rPr>
                <w:delText>, the faulty string was disconnected from the inverter to resume production, and a new connector was attached to the undamaged piece of cable.</w:delText>
              </w:r>
            </w:del>
          </w:p>
          <w:p w14:paraId="3E358DA2" w14:textId="7D7DA2ED" w:rsidR="00B14631" w:rsidRPr="0078269D" w:rsidDel="000D174D" w:rsidRDefault="00B14631" w:rsidP="004776AB">
            <w:pPr>
              <w:rPr>
                <w:del w:id="11637" w:author="Mutali Nepfumbada" w:date="2022-11-28T06:38:00Z"/>
                <w:lang w:eastAsia="en-US"/>
              </w:rPr>
            </w:pPr>
          </w:p>
          <w:p w14:paraId="2787435D" w14:textId="15E1A3F5" w:rsidR="00B14631" w:rsidRPr="0078269D" w:rsidDel="000D174D" w:rsidRDefault="00B14631" w:rsidP="004776AB">
            <w:pPr>
              <w:rPr>
                <w:del w:id="11638" w:author="Mutali Nepfumbada" w:date="2022-11-28T06:38:00Z"/>
                <w:lang w:eastAsia="en-US"/>
              </w:rPr>
            </w:pPr>
            <w:del w:id="11639" w:author="Mutali Nepfumbada" w:date="2022-11-28T06:38:00Z">
              <w:r w:rsidRPr="0078269D" w:rsidDel="000D174D">
                <w:rPr>
                  <w:lang w:eastAsia="en-US"/>
                </w:rPr>
                <w:delText>The fault resulted in a production loss of 175 kWh.</w:delText>
              </w:r>
            </w:del>
          </w:p>
        </w:tc>
      </w:tr>
      <w:tr w:rsidR="00B14631" w:rsidRPr="0078269D" w:rsidDel="000D174D" w14:paraId="506E1767" w14:textId="47745D00" w:rsidTr="000321A4">
        <w:trPr>
          <w:trHeight w:val="680"/>
          <w:jc w:val="center"/>
          <w:del w:id="11640" w:author="Mutali Nepfumbada" w:date="2022-11-28T06:38:00Z"/>
          <w:trPrChange w:id="11641" w:author="Mutali Nepfumbada" w:date="2022-10-14T10:10:00Z">
            <w:trPr>
              <w:trHeight w:val="722"/>
              <w:jc w:val="center"/>
            </w:trPr>
          </w:trPrChange>
        </w:trPr>
        <w:tc>
          <w:tcPr>
            <w:tcW w:w="900" w:type="dxa"/>
            <w:tcPrChange w:id="11642" w:author="Mutali Nepfumbada" w:date="2022-10-14T10:10:00Z">
              <w:tcPr>
                <w:tcW w:w="1037" w:type="dxa"/>
              </w:tcPr>
            </w:tcPrChange>
          </w:tcPr>
          <w:p w14:paraId="4E69626E" w14:textId="08D621F9" w:rsidR="00B14631" w:rsidRPr="0078269D" w:rsidDel="000D174D" w:rsidRDefault="00B14631" w:rsidP="004776AB">
            <w:pPr>
              <w:rPr>
                <w:del w:id="11643" w:author="Mutali Nepfumbada" w:date="2022-11-28T06:38:00Z"/>
                <w:lang w:eastAsia="en-US"/>
              </w:rPr>
            </w:pPr>
            <w:del w:id="11644" w:author="Mutali Nepfumbada" w:date="2022-11-28T06:38:00Z">
              <w:r w:rsidRPr="0078269D" w:rsidDel="000D174D">
                <w:rPr>
                  <w:lang w:eastAsia="en-US"/>
                </w:rPr>
                <w:delText>3/7/</w:delText>
              </w:r>
              <w:r w:rsidR="00CE5D65" w:rsidRPr="0078269D" w:rsidDel="000D174D">
                <w:rPr>
                  <w:lang w:eastAsia="en-US"/>
                </w:rPr>
                <w:delText>2022</w:delText>
              </w:r>
            </w:del>
          </w:p>
        </w:tc>
        <w:tc>
          <w:tcPr>
            <w:tcW w:w="1149" w:type="dxa"/>
            <w:tcPrChange w:id="11645" w:author="Mutali Nepfumbada" w:date="2022-10-14T10:10:00Z">
              <w:tcPr>
                <w:tcW w:w="1109" w:type="dxa"/>
              </w:tcPr>
            </w:tcPrChange>
          </w:tcPr>
          <w:p w14:paraId="3BF1E7A2" w14:textId="11304122" w:rsidR="00B14631" w:rsidRPr="0078269D" w:rsidDel="000D174D" w:rsidRDefault="00B14631" w:rsidP="004776AB">
            <w:pPr>
              <w:rPr>
                <w:del w:id="11646" w:author="Mutali Nepfumbada" w:date="2022-11-28T06:38:00Z"/>
                <w:lang w:eastAsia="en-US"/>
              </w:rPr>
            </w:pPr>
            <w:del w:id="11647" w:author="Mutali Nepfumbada" w:date="2022-11-28T06:38:00Z">
              <w:r w:rsidRPr="0078269D" w:rsidDel="000D174D">
                <w:rPr>
                  <w:lang w:eastAsia="en-US"/>
                </w:rPr>
                <w:delText>Durbanville</w:delText>
              </w:r>
            </w:del>
          </w:p>
        </w:tc>
        <w:tc>
          <w:tcPr>
            <w:tcW w:w="1732" w:type="dxa"/>
            <w:tcPrChange w:id="11648" w:author="Mutali Nepfumbada" w:date="2022-10-14T10:10:00Z">
              <w:tcPr>
                <w:tcW w:w="1677" w:type="dxa"/>
              </w:tcPr>
            </w:tcPrChange>
          </w:tcPr>
          <w:p w14:paraId="4A500B3E" w14:textId="3437CC95" w:rsidR="00B14631" w:rsidRPr="0078269D" w:rsidDel="000D174D" w:rsidRDefault="00B14631" w:rsidP="004776AB">
            <w:pPr>
              <w:rPr>
                <w:del w:id="11649" w:author="Mutali Nepfumbada" w:date="2022-11-28T06:38:00Z"/>
                <w:lang w:eastAsia="en-US"/>
              </w:rPr>
            </w:pPr>
            <w:del w:id="11650" w:author="Mutali Nepfumbada" w:date="2022-11-28T06:38:00Z">
              <w:r w:rsidRPr="0078269D" w:rsidDel="000D174D">
                <w:rPr>
                  <w:lang w:eastAsia="en-US"/>
                </w:rPr>
                <w:delText>Inverters 4 to 7 no production</w:delText>
              </w:r>
            </w:del>
          </w:p>
        </w:tc>
        <w:tc>
          <w:tcPr>
            <w:tcW w:w="3048" w:type="dxa"/>
            <w:tcPrChange w:id="11651" w:author="Mutali Nepfumbada" w:date="2022-10-14T10:10:00Z">
              <w:tcPr>
                <w:tcW w:w="2975" w:type="dxa"/>
              </w:tcPr>
            </w:tcPrChange>
          </w:tcPr>
          <w:p w14:paraId="7BCC17BF" w14:textId="14C7DB22" w:rsidR="00B14631" w:rsidRPr="0078269D" w:rsidDel="000D174D" w:rsidRDefault="00B14631" w:rsidP="004776AB">
            <w:pPr>
              <w:rPr>
                <w:del w:id="11652" w:author="Mutali Nepfumbada" w:date="2022-11-28T06:38:00Z"/>
                <w:lang w:eastAsia="en-US"/>
              </w:rPr>
            </w:pPr>
            <w:del w:id="11653" w:author="Mutali Nepfumbada" w:date="2022-11-28T06:38:00Z">
              <w:r w:rsidRPr="0078269D" w:rsidDel="000D174D">
                <w:rPr>
                  <w:lang w:eastAsia="en-US"/>
                </w:rPr>
                <w:delText>No link between the logger and inverters 4 to 7.</w:delText>
              </w:r>
            </w:del>
          </w:p>
          <w:p w14:paraId="5FB7EC80" w14:textId="522E6FBB" w:rsidR="00B14631" w:rsidRPr="0078269D" w:rsidDel="000D174D" w:rsidRDefault="00B14631" w:rsidP="004776AB">
            <w:pPr>
              <w:rPr>
                <w:del w:id="11654" w:author="Mutali Nepfumbada" w:date="2022-11-28T06:38:00Z"/>
                <w:lang w:eastAsia="en-US"/>
              </w:rPr>
            </w:pPr>
          </w:p>
          <w:p w14:paraId="2DF8DCEB" w14:textId="3C8279BA" w:rsidR="00B14631" w:rsidRPr="0078269D" w:rsidDel="000D174D" w:rsidRDefault="00B14631" w:rsidP="004776AB">
            <w:pPr>
              <w:autoSpaceDE w:val="0"/>
              <w:autoSpaceDN w:val="0"/>
              <w:adjustRightInd w:val="0"/>
              <w:rPr>
                <w:del w:id="11655" w:author="Mutali Nepfumbada" w:date="2022-11-28T06:38:00Z"/>
                <w:rFonts w:cs="Calibri"/>
                <w:color w:val="000000"/>
                <w:lang w:val="en-ZA"/>
              </w:rPr>
            </w:pPr>
            <w:del w:id="11656" w:author="Mutali Nepfumbada" w:date="2022-11-28T06:38:00Z">
              <w:r w:rsidRPr="0078269D" w:rsidDel="000D174D">
                <w:rPr>
                  <w:rFonts w:cs="Calibri"/>
                  <w:color w:val="000000"/>
                  <w:lang w:val="en-ZA"/>
                </w:rPr>
                <w:delText>The UPS for the PA link has failed</w:delText>
              </w:r>
            </w:del>
          </w:p>
          <w:p w14:paraId="3F3FE4DC" w14:textId="7484A62A" w:rsidR="00B14631" w:rsidRPr="0078269D" w:rsidDel="000D174D" w:rsidRDefault="00B14631" w:rsidP="004776AB">
            <w:pPr>
              <w:rPr>
                <w:del w:id="11657" w:author="Mutali Nepfumbada" w:date="2022-11-28T06:38:00Z"/>
                <w:lang w:eastAsia="en-US"/>
              </w:rPr>
            </w:pPr>
          </w:p>
        </w:tc>
        <w:tc>
          <w:tcPr>
            <w:tcW w:w="2822" w:type="dxa"/>
            <w:tcPrChange w:id="11658" w:author="Mutali Nepfumbada" w:date="2022-10-14T10:10:00Z">
              <w:tcPr>
                <w:tcW w:w="2755" w:type="dxa"/>
              </w:tcPr>
            </w:tcPrChange>
          </w:tcPr>
          <w:p w14:paraId="113B9C53" w14:textId="235666D5" w:rsidR="00B14631" w:rsidRPr="0078269D" w:rsidDel="000D174D" w:rsidRDefault="00B14631" w:rsidP="004776AB">
            <w:pPr>
              <w:rPr>
                <w:del w:id="11659" w:author="Mutali Nepfumbada" w:date="2022-11-28T06:38:00Z"/>
                <w:lang w:eastAsia="en-US"/>
              </w:rPr>
            </w:pPr>
            <w:del w:id="11660" w:author="Mutali Nepfumbada" w:date="2022-11-28T06:38:00Z">
              <w:r w:rsidRPr="0078269D" w:rsidDel="000D174D">
                <w:rPr>
                  <w:lang w:eastAsia="en-US"/>
                </w:rPr>
                <w:delText xml:space="preserve">On 4 July </w:delText>
              </w:r>
              <w:r w:rsidR="00CE5D65" w:rsidRPr="0078269D" w:rsidDel="000D174D">
                <w:rPr>
                  <w:lang w:eastAsia="en-US"/>
                </w:rPr>
                <w:delText>2022</w:delText>
              </w:r>
              <w:r w:rsidRPr="0078269D" w:rsidDel="000D174D">
                <w:rPr>
                  <w:lang w:eastAsia="en-US"/>
                </w:rPr>
                <w:delText>,</w:delText>
              </w:r>
            </w:del>
          </w:p>
          <w:p w14:paraId="36E8CBCF" w14:textId="401FCF82" w:rsidR="00B14631" w:rsidRPr="0078269D" w:rsidDel="000D174D" w:rsidRDefault="00B14631" w:rsidP="004776AB">
            <w:pPr>
              <w:rPr>
                <w:del w:id="11661" w:author="Mutali Nepfumbada" w:date="2022-11-28T06:38:00Z"/>
                <w:lang w:eastAsia="en-US"/>
              </w:rPr>
            </w:pPr>
            <w:del w:id="11662" w:author="Mutali Nepfumbada" w:date="2022-11-28T06:38:00Z">
              <w:r w:rsidRPr="0078269D" w:rsidDel="000D174D">
                <w:rPr>
                  <w:lang w:eastAsia="en-US"/>
                </w:rPr>
                <w:delText>a new part (UPS) was installed</w:delText>
              </w:r>
            </w:del>
          </w:p>
          <w:p w14:paraId="1BDF8BC2" w14:textId="1F68957B" w:rsidR="00B14631" w:rsidRPr="0078269D" w:rsidDel="000D174D" w:rsidRDefault="00B14631" w:rsidP="004776AB">
            <w:pPr>
              <w:rPr>
                <w:del w:id="11663" w:author="Mutali Nepfumbada" w:date="2022-11-28T06:38:00Z"/>
                <w:lang w:eastAsia="en-US"/>
              </w:rPr>
            </w:pPr>
          </w:p>
          <w:p w14:paraId="6A0156DC" w14:textId="6CF67F09" w:rsidR="00B14631" w:rsidRPr="0078269D" w:rsidDel="000D174D" w:rsidRDefault="00B14631" w:rsidP="004776AB">
            <w:pPr>
              <w:rPr>
                <w:del w:id="11664" w:author="Mutali Nepfumbada" w:date="2022-11-28T06:38:00Z"/>
                <w:lang w:eastAsia="en-US"/>
              </w:rPr>
            </w:pPr>
            <w:del w:id="11665" w:author="Mutali Nepfumbada" w:date="2022-11-28T06:38:00Z">
              <w:r w:rsidRPr="0078269D" w:rsidDel="000D174D">
                <w:rPr>
                  <w:lang w:eastAsia="en-US"/>
                </w:rPr>
                <w:delText xml:space="preserve">The production loss hour </w:delText>
              </w:r>
            </w:del>
            <w:ins w:id="11666" w:author="Justin Wimbush" w:date="2022-11-01T18:29:00Z">
              <w:del w:id="11667" w:author="Mutali Nepfumbada" w:date="2022-11-28T06:38:00Z">
                <w:r w:rsidR="00F36D96" w:rsidDel="000D174D">
                  <w:rPr>
                    <w:lang w:eastAsia="en-US"/>
                  </w:rPr>
                  <w:delText>wa</w:delText>
                </w:r>
              </w:del>
            </w:ins>
            <w:del w:id="11668" w:author="Mutali Nepfumbada" w:date="2022-11-28T06:38:00Z">
              <w:r w:rsidRPr="0078269D" w:rsidDel="000D174D">
                <w:rPr>
                  <w:lang w:eastAsia="en-US"/>
                </w:rPr>
                <w:delText xml:space="preserve">is </w:delText>
              </w:r>
              <w:r w:rsidR="006610AA" w:rsidRPr="0078269D" w:rsidDel="000D174D">
                <w:rPr>
                  <w:lang w:eastAsia="en-US"/>
                </w:rPr>
                <w:delText>1.1M</w:delText>
              </w:r>
              <w:r w:rsidR="000B049D" w:rsidRPr="0078269D" w:rsidDel="000D174D">
                <w:rPr>
                  <w:lang w:eastAsia="en-US"/>
                </w:rPr>
                <w:delText xml:space="preserve">W </w:delText>
              </w:r>
            </w:del>
          </w:p>
        </w:tc>
      </w:tr>
      <w:tr w:rsidR="00CA76F4" w:rsidRPr="0078269D" w:rsidDel="000D174D" w14:paraId="3E37BF91" w14:textId="3A4437E7" w:rsidTr="000321A4">
        <w:trPr>
          <w:trHeight w:val="47"/>
          <w:jc w:val="center"/>
          <w:del w:id="11669" w:author="Mutali Nepfumbada" w:date="2022-11-28T06:38:00Z"/>
          <w:trPrChange w:id="11670" w:author="Mutali Nepfumbada" w:date="2022-10-14T10:10:00Z">
            <w:trPr>
              <w:trHeight w:val="50"/>
              <w:jc w:val="center"/>
            </w:trPr>
          </w:trPrChange>
        </w:trPr>
        <w:tc>
          <w:tcPr>
            <w:tcW w:w="900" w:type="dxa"/>
            <w:tcPrChange w:id="11671" w:author="Mutali Nepfumbada" w:date="2022-10-14T10:10:00Z">
              <w:tcPr>
                <w:tcW w:w="1037" w:type="dxa"/>
              </w:tcPr>
            </w:tcPrChange>
          </w:tcPr>
          <w:p w14:paraId="75BCD571" w14:textId="058006B2" w:rsidR="00CA76F4" w:rsidRPr="0078269D" w:rsidDel="000D174D" w:rsidRDefault="0049140B" w:rsidP="004776AB">
            <w:pPr>
              <w:rPr>
                <w:del w:id="11672" w:author="Mutali Nepfumbada" w:date="2022-11-28T06:38:00Z"/>
                <w:lang w:eastAsia="en-US"/>
              </w:rPr>
            </w:pPr>
            <w:del w:id="11673" w:author="Mutali Nepfumbada" w:date="2022-11-28T06:38:00Z">
              <w:r w:rsidRPr="0078269D" w:rsidDel="000D174D">
                <w:rPr>
                  <w:lang w:eastAsia="en-US"/>
                </w:rPr>
                <w:delText>23/08/</w:delText>
              </w:r>
              <w:r w:rsidR="00CE5D65" w:rsidRPr="0078269D" w:rsidDel="000D174D">
                <w:rPr>
                  <w:lang w:eastAsia="en-US"/>
                </w:rPr>
                <w:delText>2022</w:delText>
              </w:r>
            </w:del>
          </w:p>
        </w:tc>
        <w:tc>
          <w:tcPr>
            <w:tcW w:w="1149" w:type="dxa"/>
            <w:tcPrChange w:id="11674" w:author="Mutali Nepfumbada" w:date="2022-10-14T10:10:00Z">
              <w:tcPr>
                <w:tcW w:w="1109" w:type="dxa"/>
              </w:tcPr>
            </w:tcPrChange>
          </w:tcPr>
          <w:p w14:paraId="68554CE1" w14:textId="21B51FB1" w:rsidR="00CA76F4" w:rsidRPr="0078269D" w:rsidDel="000D174D" w:rsidRDefault="00CA76F4" w:rsidP="004776AB">
            <w:pPr>
              <w:rPr>
                <w:del w:id="11675" w:author="Mutali Nepfumbada" w:date="2022-11-28T06:38:00Z"/>
                <w:lang w:eastAsia="en-US"/>
              </w:rPr>
            </w:pPr>
            <w:del w:id="11676" w:author="Mutali Nepfumbada" w:date="2022-11-28T06:38:00Z">
              <w:r w:rsidRPr="0078269D" w:rsidDel="000D174D">
                <w:rPr>
                  <w:lang w:eastAsia="en-US"/>
                </w:rPr>
                <w:delText>Durbanville</w:delText>
              </w:r>
            </w:del>
          </w:p>
        </w:tc>
        <w:tc>
          <w:tcPr>
            <w:tcW w:w="1732" w:type="dxa"/>
            <w:tcPrChange w:id="11677" w:author="Mutali Nepfumbada" w:date="2022-10-14T10:10:00Z">
              <w:tcPr>
                <w:tcW w:w="1677" w:type="dxa"/>
              </w:tcPr>
            </w:tcPrChange>
          </w:tcPr>
          <w:p w14:paraId="2B734542" w14:textId="1BC4C6C9" w:rsidR="00CA76F4" w:rsidRPr="0078269D" w:rsidDel="000D174D" w:rsidRDefault="0049140B" w:rsidP="004776AB">
            <w:pPr>
              <w:rPr>
                <w:del w:id="11678" w:author="Mutali Nepfumbada" w:date="2022-11-28T06:38:00Z"/>
                <w:lang w:eastAsia="en-US"/>
              </w:rPr>
            </w:pPr>
            <w:del w:id="11679" w:author="Mutali Nepfumbada" w:date="2022-11-28T06:38:00Z">
              <w:r w:rsidRPr="0078269D" w:rsidDel="000D174D">
                <w:rPr>
                  <w:lang w:eastAsia="en-US"/>
                </w:rPr>
                <w:delText>Theft</w:delText>
              </w:r>
            </w:del>
          </w:p>
        </w:tc>
        <w:tc>
          <w:tcPr>
            <w:tcW w:w="3048" w:type="dxa"/>
            <w:tcPrChange w:id="11680" w:author="Mutali Nepfumbada" w:date="2022-10-14T10:10:00Z">
              <w:tcPr>
                <w:tcW w:w="2975" w:type="dxa"/>
              </w:tcPr>
            </w:tcPrChange>
          </w:tcPr>
          <w:p w14:paraId="42D85F6C" w14:textId="152A32B9" w:rsidR="00CA76F4" w:rsidRPr="0078269D" w:rsidDel="000D174D" w:rsidRDefault="0049140B" w:rsidP="004776AB">
            <w:pPr>
              <w:rPr>
                <w:del w:id="11681" w:author="Mutali Nepfumbada" w:date="2022-11-28T06:38:00Z"/>
                <w:lang w:eastAsia="en-US"/>
              </w:rPr>
            </w:pPr>
            <w:del w:id="11682" w:author="Mutali Nepfumbada" w:date="2022-11-28T06:38:00Z">
              <w:r w:rsidRPr="0078269D" w:rsidDel="000D174D">
                <w:rPr>
                  <w:lang w:eastAsia="en-US"/>
                </w:rPr>
                <w:delText>The main earthing cable of the solar system has been</w:delText>
              </w:r>
            </w:del>
            <w:ins w:id="11683" w:author="Justin Wimbush" w:date="2022-11-01T18:29:00Z">
              <w:del w:id="11684" w:author="Mutali Nepfumbada" w:date="2022-11-28T06:38:00Z">
                <w:r w:rsidR="00F36D96" w:rsidDel="000D174D">
                  <w:rPr>
                    <w:lang w:eastAsia="en-US"/>
                  </w:rPr>
                  <w:delText>was</w:delText>
                </w:r>
              </w:del>
            </w:ins>
            <w:del w:id="11685" w:author="Mutali Nepfumbada" w:date="2022-11-28T06:38:00Z">
              <w:r w:rsidRPr="0078269D" w:rsidDel="000D174D">
                <w:rPr>
                  <w:lang w:eastAsia="en-US"/>
                </w:rPr>
                <w:delText xml:space="preserve"> stolen (7 meters) behind the green tanks on the roof slab.</w:delText>
              </w:r>
            </w:del>
          </w:p>
          <w:p w14:paraId="0034AF93" w14:textId="0EE8A825" w:rsidR="0049140B" w:rsidRPr="0078269D" w:rsidDel="000D174D" w:rsidRDefault="0049140B" w:rsidP="004776AB">
            <w:pPr>
              <w:rPr>
                <w:del w:id="11686" w:author="Mutali Nepfumbada" w:date="2022-11-28T06:38:00Z"/>
                <w:lang w:eastAsia="en-US"/>
              </w:rPr>
            </w:pPr>
          </w:p>
        </w:tc>
        <w:tc>
          <w:tcPr>
            <w:tcW w:w="2822" w:type="dxa"/>
            <w:tcPrChange w:id="11687" w:author="Mutali Nepfumbada" w:date="2022-10-14T10:10:00Z">
              <w:tcPr>
                <w:tcW w:w="2755" w:type="dxa"/>
              </w:tcPr>
            </w:tcPrChange>
          </w:tcPr>
          <w:p w14:paraId="00404F88" w14:textId="421BA98C" w:rsidR="00CA76F4" w:rsidRPr="0078269D" w:rsidDel="000D174D" w:rsidRDefault="0049140B" w:rsidP="004776AB">
            <w:pPr>
              <w:rPr>
                <w:del w:id="11688" w:author="Mutali Nepfumbada" w:date="2022-11-28T06:38:00Z"/>
                <w:lang w:eastAsia="en-US"/>
              </w:rPr>
            </w:pPr>
            <w:del w:id="11689" w:author="Mutali Nepfumbada" w:date="2022-11-28T06:38:00Z">
              <w:r w:rsidRPr="0078269D" w:rsidDel="000D174D">
                <w:rPr>
                  <w:lang w:eastAsia="en-US"/>
                </w:rPr>
                <w:delText>The earthing cable parts that w</w:delText>
              </w:r>
            </w:del>
            <w:ins w:id="11690" w:author="Justin Wimbush" w:date="2022-11-01T18:29:00Z">
              <w:del w:id="11691" w:author="Mutali Nepfumbada" w:date="2022-11-28T06:38:00Z">
                <w:r w:rsidR="00F36D96" w:rsidDel="000D174D">
                  <w:rPr>
                    <w:lang w:eastAsia="en-US"/>
                  </w:rPr>
                  <w:delText>ere</w:delText>
                </w:r>
              </w:del>
            </w:ins>
            <w:del w:id="11692" w:author="Mutali Nepfumbada" w:date="2022-11-28T06:38:00Z">
              <w:r w:rsidRPr="0078269D" w:rsidDel="000D174D">
                <w:rPr>
                  <w:lang w:eastAsia="en-US"/>
                </w:rPr>
                <w:delText>as stolen have been replaced. Harmattan have also submitted</w:delText>
              </w:r>
            </w:del>
            <w:ins w:id="11693" w:author="Justin Wimbush" w:date="2022-11-01T18:29:00Z">
              <w:del w:id="11694" w:author="Mutali Nepfumbada" w:date="2022-11-28T06:38:00Z">
                <w:r w:rsidRPr="0078269D" w:rsidDel="000D174D">
                  <w:rPr>
                    <w:lang w:eastAsia="en-US"/>
                  </w:rPr>
                  <w:delText xml:space="preserve"> </w:delText>
                </w:r>
                <w:r w:rsidR="00F36D96" w:rsidDel="000D174D">
                  <w:rPr>
                    <w:lang w:eastAsia="en-US"/>
                  </w:rPr>
                  <w:delText>the</w:delText>
                </w:r>
              </w:del>
            </w:ins>
            <w:del w:id="11695" w:author="Mutali Nepfumbada" w:date="2022-11-28T06:38:00Z">
              <w:r w:rsidRPr="0078269D" w:rsidDel="000D174D">
                <w:rPr>
                  <w:lang w:eastAsia="en-US"/>
                </w:rPr>
                <w:delText xml:space="preserve"> incident to the insurer to understand the excess on the claim.</w:delText>
              </w:r>
              <w:r w:rsidR="00456906" w:rsidRPr="0078269D" w:rsidDel="000D174D">
                <w:rPr>
                  <w:lang w:eastAsia="en-US"/>
                </w:rPr>
                <w:delText xml:space="preserve"> The insurer has stated a minimum detectable of </w:delText>
              </w:r>
              <w:r w:rsidR="007617FD" w:rsidRPr="0078269D" w:rsidDel="000D174D">
                <w:rPr>
                  <w:lang w:eastAsia="en-US"/>
                </w:rPr>
                <w:delText>R</w:delText>
              </w:r>
              <w:r w:rsidR="006B0498" w:rsidRPr="0078269D" w:rsidDel="000D174D">
                <w:rPr>
                  <w:lang w:eastAsia="en-US"/>
                </w:rPr>
                <w:delText>15,000</w:delText>
              </w:r>
              <w:r w:rsidR="0063168A" w:rsidRPr="0078269D" w:rsidDel="000D174D">
                <w:rPr>
                  <w:lang w:eastAsia="en-US"/>
                </w:rPr>
                <w:delText xml:space="preserve"> for theft. Since the total replacement cost for cable was </w:delText>
              </w:r>
              <w:r w:rsidR="007617FD" w:rsidRPr="0078269D" w:rsidDel="000D174D">
                <w:rPr>
                  <w:lang w:eastAsia="en-US"/>
                </w:rPr>
                <w:delText xml:space="preserve">R4,945.00. Harmattan </w:delText>
              </w:r>
              <w:r w:rsidR="00DB775B" w:rsidRPr="0078269D" w:rsidDel="000D174D">
                <w:rPr>
                  <w:lang w:eastAsia="en-US"/>
                </w:rPr>
                <w:delText xml:space="preserve">note that the incident cost is too low </w:delText>
              </w:r>
              <w:r w:rsidR="00EA3A1A" w:rsidRPr="0078269D" w:rsidDel="000D174D">
                <w:rPr>
                  <w:lang w:eastAsia="en-US"/>
                </w:rPr>
                <w:delText>vs the excess required by the insurer.</w:delText>
              </w:r>
            </w:del>
          </w:p>
        </w:tc>
      </w:tr>
      <w:tr w:rsidR="00B14631" w:rsidRPr="0078269D" w:rsidDel="000D174D" w14:paraId="3D1F754A" w14:textId="760D3ABF" w:rsidTr="000321A4">
        <w:trPr>
          <w:trHeight w:val="1466"/>
          <w:jc w:val="center"/>
          <w:del w:id="11696" w:author="Mutali Nepfumbada" w:date="2022-11-28T06:38:00Z"/>
          <w:trPrChange w:id="11697" w:author="Mutali Nepfumbada" w:date="2022-10-14T10:10:00Z">
            <w:trPr>
              <w:trHeight w:val="1556"/>
              <w:jc w:val="center"/>
            </w:trPr>
          </w:trPrChange>
        </w:trPr>
        <w:tc>
          <w:tcPr>
            <w:tcW w:w="900" w:type="dxa"/>
            <w:tcPrChange w:id="11698" w:author="Mutali Nepfumbada" w:date="2022-10-14T10:10:00Z">
              <w:tcPr>
                <w:tcW w:w="1037" w:type="dxa"/>
              </w:tcPr>
            </w:tcPrChange>
          </w:tcPr>
          <w:p w14:paraId="016C4776" w14:textId="69F7AF3A" w:rsidR="00B14631" w:rsidRPr="0078269D" w:rsidDel="000D174D" w:rsidRDefault="00B14631" w:rsidP="004776AB">
            <w:pPr>
              <w:rPr>
                <w:del w:id="11699" w:author="Mutali Nepfumbada" w:date="2022-11-28T06:38:00Z"/>
                <w:lang w:eastAsia="en-US"/>
              </w:rPr>
            </w:pPr>
            <w:del w:id="11700" w:author="Mutali Nepfumbada" w:date="2022-11-28T06:38:00Z">
              <w:r w:rsidRPr="0078269D" w:rsidDel="000D174D">
                <w:rPr>
                  <w:lang w:eastAsia="en-US"/>
                </w:rPr>
                <w:delText>22/02/</w:delText>
              </w:r>
              <w:r w:rsidR="00CE5D65" w:rsidRPr="0078269D" w:rsidDel="000D174D">
                <w:rPr>
                  <w:lang w:eastAsia="en-US"/>
                </w:rPr>
                <w:delText>2022</w:delText>
              </w:r>
            </w:del>
          </w:p>
        </w:tc>
        <w:tc>
          <w:tcPr>
            <w:tcW w:w="1149" w:type="dxa"/>
            <w:tcPrChange w:id="11701" w:author="Mutali Nepfumbada" w:date="2022-10-14T10:10:00Z">
              <w:tcPr>
                <w:tcW w:w="1109" w:type="dxa"/>
              </w:tcPr>
            </w:tcPrChange>
          </w:tcPr>
          <w:p w14:paraId="31FE3151" w14:textId="49F88DF7" w:rsidR="00B14631" w:rsidRPr="0078269D" w:rsidDel="000D174D" w:rsidRDefault="00B14631" w:rsidP="004776AB">
            <w:pPr>
              <w:rPr>
                <w:del w:id="11702" w:author="Mutali Nepfumbada" w:date="2022-11-28T06:38:00Z"/>
                <w:lang w:eastAsia="en-US"/>
              </w:rPr>
            </w:pPr>
            <w:del w:id="11703" w:author="Mutali Nepfumbada" w:date="2022-11-28T06:38:00Z">
              <w:r w:rsidRPr="0078269D" w:rsidDel="000D174D">
                <w:rPr>
                  <w:lang w:eastAsia="en-US"/>
                </w:rPr>
                <w:delText>Vergelegen</w:delText>
              </w:r>
            </w:del>
          </w:p>
        </w:tc>
        <w:tc>
          <w:tcPr>
            <w:tcW w:w="1732" w:type="dxa"/>
            <w:tcPrChange w:id="11704" w:author="Mutali Nepfumbada" w:date="2022-10-14T10:10:00Z">
              <w:tcPr>
                <w:tcW w:w="1677" w:type="dxa"/>
              </w:tcPr>
            </w:tcPrChange>
          </w:tcPr>
          <w:p w14:paraId="7FB6B3C9" w14:textId="2A5EEFF0" w:rsidR="00B14631" w:rsidRPr="0078269D" w:rsidDel="000D174D" w:rsidRDefault="00B14631" w:rsidP="004776AB">
            <w:pPr>
              <w:rPr>
                <w:del w:id="11705" w:author="Mutali Nepfumbada" w:date="2022-11-28T06:38:00Z"/>
                <w:lang w:eastAsia="en-US"/>
              </w:rPr>
            </w:pPr>
            <w:del w:id="11706" w:author="Mutali Nepfumbada" w:date="2022-11-28T06:38:00Z">
              <w:r w:rsidRPr="0078269D" w:rsidDel="000D174D">
                <w:rPr>
                  <w:lang w:eastAsia="en-US"/>
                </w:rPr>
                <w:delText>Block 1, inverter 2, large DC of output current</w:delText>
              </w:r>
            </w:del>
          </w:p>
        </w:tc>
        <w:tc>
          <w:tcPr>
            <w:tcW w:w="3048" w:type="dxa"/>
            <w:tcPrChange w:id="11707" w:author="Mutali Nepfumbada" w:date="2022-10-14T10:10:00Z">
              <w:tcPr>
                <w:tcW w:w="2975" w:type="dxa"/>
              </w:tcPr>
            </w:tcPrChange>
          </w:tcPr>
          <w:p w14:paraId="1F1C16AD" w14:textId="73F55D6D" w:rsidR="00B14631" w:rsidRPr="0078269D" w:rsidDel="000D174D" w:rsidRDefault="00B14631" w:rsidP="004776AB">
            <w:pPr>
              <w:rPr>
                <w:del w:id="11708" w:author="Mutali Nepfumbada" w:date="2022-11-28T06:38:00Z"/>
                <w:lang w:eastAsia="en-US"/>
              </w:rPr>
            </w:pPr>
            <w:del w:id="11709" w:author="Mutali Nepfumbada" w:date="2022-11-28T06:38:00Z">
              <w:r w:rsidRPr="0078269D" w:rsidDel="000D174D">
                <w:rPr>
                  <w:lang w:eastAsia="en-US"/>
                </w:rPr>
                <w:delText xml:space="preserve">Inverter 2 had a string fault that caused a high output </w:delText>
              </w:r>
              <w:r w:rsidR="0049140B" w:rsidRPr="0078269D" w:rsidDel="000D174D">
                <w:rPr>
                  <w:lang w:eastAsia="en-US"/>
                </w:rPr>
                <w:delText>DC current</w:delText>
              </w:r>
              <w:r w:rsidRPr="0078269D" w:rsidDel="000D174D">
                <w:rPr>
                  <w:lang w:eastAsia="en-US"/>
                </w:rPr>
                <w:delText>.</w:delText>
              </w:r>
            </w:del>
          </w:p>
          <w:p w14:paraId="139EB541" w14:textId="270E22FF" w:rsidR="00B14631" w:rsidRPr="0078269D" w:rsidDel="000D174D" w:rsidRDefault="00B14631" w:rsidP="004776AB">
            <w:pPr>
              <w:rPr>
                <w:del w:id="11710" w:author="Mutali Nepfumbada" w:date="2022-11-28T06:38:00Z"/>
                <w:lang w:eastAsia="en-US"/>
              </w:rPr>
            </w:pPr>
          </w:p>
          <w:p w14:paraId="4A9C4040" w14:textId="4772F2D9" w:rsidR="00B14631" w:rsidRPr="0078269D" w:rsidDel="000D174D" w:rsidRDefault="00B14631" w:rsidP="004776AB">
            <w:pPr>
              <w:rPr>
                <w:del w:id="11711" w:author="Mutali Nepfumbada" w:date="2022-11-28T06:38:00Z"/>
                <w:lang w:eastAsia="en-US"/>
              </w:rPr>
            </w:pPr>
            <w:del w:id="11712" w:author="Mutali Nepfumbada" w:date="2022-11-28T06:38:00Z">
              <w:r w:rsidRPr="0078269D" w:rsidDel="000D174D">
                <w:rPr>
                  <w:lang w:eastAsia="en-US"/>
                </w:rPr>
                <w:delText>It was determined on site that inverter 2, string 2.2.1, had an open circuit voltage reading.  The MC4 connection on the module array of string 2.2.1 failed due to a hot connection and melted, causing an open circuit connection.</w:delText>
              </w:r>
            </w:del>
          </w:p>
        </w:tc>
        <w:tc>
          <w:tcPr>
            <w:tcW w:w="2822" w:type="dxa"/>
            <w:tcPrChange w:id="11713" w:author="Mutali Nepfumbada" w:date="2022-10-14T10:10:00Z">
              <w:tcPr>
                <w:tcW w:w="2755" w:type="dxa"/>
              </w:tcPr>
            </w:tcPrChange>
          </w:tcPr>
          <w:p w14:paraId="6759B595" w14:textId="0B9C8B13" w:rsidR="00B14631" w:rsidRPr="0078269D" w:rsidDel="000D174D" w:rsidRDefault="00B14631" w:rsidP="004776AB">
            <w:pPr>
              <w:rPr>
                <w:del w:id="11714" w:author="Mutali Nepfumbada" w:date="2022-11-28T06:38:00Z"/>
                <w:lang w:eastAsia="en-US"/>
              </w:rPr>
            </w:pPr>
            <w:del w:id="11715" w:author="Mutali Nepfumbada" w:date="2022-11-28T06:38:00Z">
              <w:r w:rsidRPr="0078269D" w:rsidDel="000D174D">
                <w:rPr>
                  <w:lang w:eastAsia="en-US"/>
                </w:rPr>
                <w:delText xml:space="preserve">On 23 February </w:delText>
              </w:r>
              <w:r w:rsidR="00CE5D65" w:rsidRPr="0078269D" w:rsidDel="000D174D">
                <w:rPr>
                  <w:lang w:eastAsia="en-US"/>
                </w:rPr>
                <w:delText>2022</w:delText>
              </w:r>
              <w:r w:rsidRPr="0078269D" w:rsidDel="000D174D">
                <w:rPr>
                  <w:lang w:eastAsia="en-US"/>
                </w:rPr>
                <w:delText>, the MC4 was removed, the cables were reconnected, and a new MC4 was installed and properly connected to ensure continuity. The string was retested and found to be functional.</w:delText>
              </w:r>
            </w:del>
          </w:p>
          <w:p w14:paraId="77980944" w14:textId="0F900CF4" w:rsidR="00B14631" w:rsidRPr="0078269D" w:rsidDel="000D174D" w:rsidRDefault="00B14631" w:rsidP="004776AB">
            <w:pPr>
              <w:rPr>
                <w:del w:id="11716" w:author="Mutali Nepfumbada" w:date="2022-11-28T06:38:00Z"/>
                <w:lang w:eastAsia="en-US"/>
              </w:rPr>
            </w:pPr>
          </w:p>
          <w:p w14:paraId="1EA86460" w14:textId="083BB7F7" w:rsidR="00B14631" w:rsidRPr="0078269D" w:rsidDel="000D174D" w:rsidRDefault="00B14631" w:rsidP="004776AB">
            <w:pPr>
              <w:rPr>
                <w:del w:id="11717" w:author="Mutali Nepfumbada" w:date="2022-11-28T06:38:00Z"/>
                <w:lang w:eastAsia="en-US"/>
              </w:rPr>
            </w:pPr>
            <w:del w:id="11718" w:author="Mutali Nepfumbada" w:date="2022-11-28T06:38:00Z">
              <w:r w:rsidRPr="0078269D" w:rsidDel="000D174D">
                <w:rPr>
                  <w:lang w:eastAsia="en-US"/>
                </w:rPr>
                <w:delText xml:space="preserve">The estimated production loss is 68.85 </w:delText>
              </w:r>
              <w:r w:rsidR="004776AB" w:rsidRPr="0078269D" w:rsidDel="000D174D">
                <w:rPr>
                  <w:lang w:eastAsia="en-US"/>
                </w:rPr>
                <w:delText>k</w:delText>
              </w:r>
              <w:r w:rsidRPr="0078269D" w:rsidDel="000D174D">
                <w:rPr>
                  <w:lang w:eastAsia="en-US"/>
                </w:rPr>
                <w:delText>W</w:delText>
              </w:r>
              <w:r w:rsidR="009F3F8B" w:rsidRPr="0078269D" w:rsidDel="000D174D">
                <w:rPr>
                  <w:lang w:eastAsia="en-US"/>
                </w:rPr>
                <w:delText>h</w:delText>
              </w:r>
              <w:r w:rsidRPr="0078269D" w:rsidDel="000D174D">
                <w:rPr>
                  <w:lang w:eastAsia="en-US"/>
                </w:rPr>
                <w:delText>.</w:delText>
              </w:r>
            </w:del>
          </w:p>
        </w:tc>
      </w:tr>
      <w:tr w:rsidR="00B14631" w:rsidRPr="0078269D" w:rsidDel="000D174D" w14:paraId="62478763" w14:textId="3B268326" w:rsidTr="000321A4">
        <w:trPr>
          <w:trHeight w:val="680"/>
          <w:jc w:val="center"/>
          <w:del w:id="11719" w:author="Mutali Nepfumbada" w:date="2022-11-28T06:38:00Z"/>
          <w:trPrChange w:id="11720" w:author="Mutali Nepfumbada" w:date="2022-10-14T10:10:00Z">
            <w:trPr>
              <w:trHeight w:val="722"/>
              <w:jc w:val="center"/>
            </w:trPr>
          </w:trPrChange>
        </w:trPr>
        <w:tc>
          <w:tcPr>
            <w:tcW w:w="900" w:type="dxa"/>
            <w:tcPrChange w:id="11721" w:author="Mutali Nepfumbada" w:date="2022-10-14T10:10:00Z">
              <w:tcPr>
                <w:tcW w:w="1037" w:type="dxa"/>
              </w:tcPr>
            </w:tcPrChange>
          </w:tcPr>
          <w:p w14:paraId="7AE37D7B" w14:textId="495355D3" w:rsidR="00B14631" w:rsidRPr="0078269D" w:rsidDel="000D174D" w:rsidRDefault="00B14631" w:rsidP="00676980">
            <w:pPr>
              <w:rPr>
                <w:del w:id="11722" w:author="Mutali Nepfumbada" w:date="2022-11-28T06:38:00Z"/>
                <w:lang w:eastAsia="en-US"/>
              </w:rPr>
            </w:pPr>
            <w:del w:id="11723" w:author="Mutali Nepfumbada" w:date="2022-11-28T06:38:00Z">
              <w:r w:rsidRPr="0078269D" w:rsidDel="000D174D">
                <w:rPr>
                  <w:lang w:eastAsia="en-US"/>
                </w:rPr>
                <w:delText>25/05/</w:delText>
              </w:r>
              <w:r w:rsidR="00CE5D65" w:rsidRPr="0078269D" w:rsidDel="000D174D">
                <w:rPr>
                  <w:lang w:eastAsia="en-US"/>
                </w:rPr>
                <w:delText>2022</w:delText>
              </w:r>
            </w:del>
          </w:p>
        </w:tc>
        <w:tc>
          <w:tcPr>
            <w:tcW w:w="1149" w:type="dxa"/>
            <w:tcPrChange w:id="11724" w:author="Mutali Nepfumbada" w:date="2022-10-14T10:10:00Z">
              <w:tcPr>
                <w:tcW w:w="1109" w:type="dxa"/>
              </w:tcPr>
            </w:tcPrChange>
          </w:tcPr>
          <w:p w14:paraId="0451E394" w14:textId="1948914C" w:rsidR="00B14631" w:rsidRPr="0078269D" w:rsidDel="000D174D" w:rsidRDefault="00B14631" w:rsidP="00676980">
            <w:pPr>
              <w:rPr>
                <w:del w:id="11725" w:author="Mutali Nepfumbada" w:date="2022-11-28T06:38:00Z"/>
                <w:lang w:eastAsia="en-US"/>
              </w:rPr>
            </w:pPr>
            <w:del w:id="11726" w:author="Mutali Nepfumbada" w:date="2022-11-28T06:38:00Z">
              <w:r w:rsidRPr="0078269D" w:rsidDel="000D174D">
                <w:rPr>
                  <w:lang w:eastAsia="en-US"/>
                </w:rPr>
                <w:delText>Hermanus</w:delText>
              </w:r>
            </w:del>
          </w:p>
        </w:tc>
        <w:tc>
          <w:tcPr>
            <w:tcW w:w="1732" w:type="dxa"/>
            <w:tcPrChange w:id="11727" w:author="Mutali Nepfumbada" w:date="2022-10-14T10:10:00Z">
              <w:tcPr>
                <w:tcW w:w="1677" w:type="dxa"/>
              </w:tcPr>
            </w:tcPrChange>
          </w:tcPr>
          <w:p w14:paraId="54945D09" w14:textId="269F7F5C" w:rsidR="00B14631" w:rsidRPr="0078269D" w:rsidDel="000D174D" w:rsidRDefault="00B14631" w:rsidP="00676980">
            <w:pPr>
              <w:rPr>
                <w:del w:id="11728" w:author="Mutali Nepfumbada" w:date="2022-11-28T06:38:00Z"/>
                <w:lang w:eastAsia="en-US"/>
              </w:rPr>
            </w:pPr>
            <w:del w:id="11729" w:author="Mutali Nepfumbada" w:date="2022-11-28T06:38:00Z">
              <w:r w:rsidRPr="0078269D" w:rsidDel="000D174D">
                <w:rPr>
                  <w:lang w:eastAsia="en-US"/>
                </w:rPr>
                <w:delText>Main circuit breakers not switching on</w:delText>
              </w:r>
            </w:del>
          </w:p>
        </w:tc>
        <w:tc>
          <w:tcPr>
            <w:tcW w:w="3048" w:type="dxa"/>
            <w:tcPrChange w:id="11730" w:author="Mutali Nepfumbada" w:date="2022-10-14T10:10:00Z">
              <w:tcPr>
                <w:tcW w:w="2975" w:type="dxa"/>
              </w:tcPr>
            </w:tcPrChange>
          </w:tcPr>
          <w:p w14:paraId="5AC20BEB" w14:textId="68980A7A" w:rsidR="00B14631" w:rsidRPr="0078269D" w:rsidDel="000D174D" w:rsidRDefault="00B14631" w:rsidP="00676980">
            <w:pPr>
              <w:rPr>
                <w:del w:id="11731" w:author="Mutali Nepfumbada" w:date="2022-11-28T06:38:00Z"/>
                <w:lang w:eastAsia="en-US"/>
              </w:rPr>
            </w:pPr>
            <w:del w:id="11732" w:author="Mutali Nepfumbada" w:date="2022-11-28T06:38:00Z">
              <w:r w:rsidRPr="0078269D" w:rsidDel="000D174D">
                <w:rPr>
                  <w:lang w:eastAsia="en-US"/>
                </w:rPr>
                <w:delText>The main circuit breakers at the feeder and PVDB d</w:delText>
              </w:r>
            </w:del>
            <w:ins w:id="11733" w:author="Justin Wimbush" w:date="2022-11-01T18:30:00Z">
              <w:del w:id="11734" w:author="Mutali Nepfumbada" w:date="2022-11-28T06:38:00Z">
                <w:r w:rsidR="00E16632" w:rsidDel="000D174D">
                  <w:rPr>
                    <w:lang w:eastAsia="en-US"/>
                  </w:rPr>
                  <w:delText>id</w:delText>
                </w:r>
              </w:del>
            </w:ins>
            <w:del w:id="11735" w:author="Mutali Nepfumbada" w:date="2022-11-28T06:38:00Z">
              <w:r w:rsidRPr="0078269D" w:rsidDel="000D174D">
                <w:rPr>
                  <w:lang w:eastAsia="en-US"/>
                </w:rPr>
                <w:delText xml:space="preserve">o not want to turn on automatically. </w:delText>
              </w:r>
            </w:del>
          </w:p>
          <w:p w14:paraId="6150148E" w14:textId="2BD6D04D" w:rsidR="00B14631" w:rsidRPr="0078269D" w:rsidDel="000D174D" w:rsidRDefault="00B14631" w:rsidP="00676980">
            <w:pPr>
              <w:rPr>
                <w:del w:id="11736" w:author="Mutali Nepfumbada" w:date="2022-11-28T06:38:00Z"/>
                <w:lang w:eastAsia="en-US"/>
              </w:rPr>
            </w:pPr>
          </w:p>
          <w:p w14:paraId="583171C9" w14:textId="27186BB3" w:rsidR="00B14631" w:rsidRPr="0078269D" w:rsidDel="000D174D" w:rsidRDefault="00B14631" w:rsidP="00676980">
            <w:pPr>
              <w:rPr>
                <w:del w:id="11737" w:author="Mutali Nepfumbada" w:date="2022-11-28T06:38:00Z"/>
                <w:lang w:eastAsia="en-US"/>
              </w:rPr>
            </w:pPr>
            <w:del w:id="11738" w:author="Mutali Nepfumbada" w:date="2022-11-28T06:38:00Z">
              <w:r w:rsidRPr="0078269D" w:rsidDel="000D174D">
                <w:rPr>
                  <w:lang w:eastAsia="en-US"/>
                </w:rPr>
                <w:delText>It was determined on site that the UFD, which automatically turns the circuit breakers on and off, ha</w:delText>
              </w:r>
            </w:del>
            <w:ins w:id="11739" w:author="Justin Wimbush" w:date="2022-11-01T18:30:00Z">
              <w:del w:id="11740" w:author="Mutali Nepfumbada" w:date="2022-11-28T06:38:00Z">
                <w:r w:rsidR="00E16632" w:rsidDel="000D174D">
                  <w:rPr>
                    <w:lang w:eastAsia="en-US"/>
                  </w:rPr>
                  <w:delText>d</w:delText>
                </w:r>
              </w:del>
            </w:ins>
            <w:del w:id="11741" w:author="Mutali Nepfumbada" w:date="2022-11-28T06:38:00Z">
              <w:r w:rsidRPr="0078269D" w:rsidDel="000D174D">
                <w:rPr>
                  <w:lang w:eastAsia="en-US"/>
                </w:rPr>
                <w:delText>s failed.</w:delText>
              </w:r>
            </w:del>
          </w:p>
        </w:tc>
        <w:tc>
          <w:tcPr>
            <w:tcW w:w="2822" w:type="dxa"/>
            <w:tcPrChange w:id="11742" w:author="Mutali Nepfumbada" w:date="2022-10-14T10:10:00Z">
              <w:tcPr>
                <w:tcW w:w="2755" w:type="dxa"/>
              </w:tcPr>
            </w:tcPrChange>
          </w:tcPr>
          <w:p w14:paraId="7BE722ED" w14:textId="776FEA11" w:rsidR="00B14631" w:rsidRPr="0078269D" w:rsidDel="000D174D" w:rsidRDefault="00B14631" w:rsidP="00676980">
            <w:pPr>
              <w:rPr>
                <w:del w:id="11743" w:author="Mutali Nepfumbada" w:date="2022-11-28T06:38:00Z"/>
                <w:lang w:eastAsia="en-US"/>
              </w:rPr>
            </w:pPr>
            <w:del w:id="11744" w:author="Mutali Nepfumbada" w:date="2022-11-28T06:38:00Z">
              <w:r w:rsidRPr="0078269D" w:rsidDel="000D174D">
                <w:rPr>
                  <w:lang w:eastAsia="en-US"/>
                </w:rPr>
                <w:delText xml:space="preserve">0n 26 May </w:delText>
              </w:r>
              <w:r w:rsidR="00CE5D65" w:rsidRPr="0078269D" w:rsidDel="000D174D">
                <w:rPr>
                  <w:lang w:eastAsia="en-US"/>
                </w:rPr>
                <w:delText>2022</w:delText>
              </w:r>
              <w:r w:rsidRPr="0078269D" w:rsidDel="000D174D">
                <w:rPr>
                  <w:lang w:eastAsia="en-US"/>
                </w:rPr>
                <w:delText>, the UFD was replaced by another UFD.</w:delText>
              </w:r>
            </w:del>
          </w:p>
          <w:p w14:paraId="6D33E86A" w14:textId="1B7381F2" w:rsidR="00B14631" w:rsidRPr="0078269D" w:rsidDel="000D174D" w:rsidRDefault="00B14631" w:rsidP="00676980">
            <w:pPr>
              <w:rPr>
                <w:del w:id="11745" w:author="Mutali Nepfumbada" w:date="2022-11-28T06:38:00Z"/>
                <w:lang w:eastAsia="en-US"/>
              </w:rPr>
            </w:pPr>
          </w:p>
          <w:p w14:paraId="7B681055" w14:textId="1B5586F1" w:rsidR="00B14631" w:rsidRPr="0078269D" w:rsidDel="000D174D" w:rsidRDefault="00B14631" w:rsidP="00676980">
            <w:pPr>
              <w:rPr>
                <w:del w:id="11746" w:author="Mutali Nepfumbada" w:date="2022-11-28T06:38:00Z"/>
                <w:lang w:eastAsia="en-US"/>
              </w:rPr>
            </w:pPr>
            <w:del w:id="11747" w:author="Mutali Nepfumbada" w:date="2022-11-28T06:38:00Z">
              <w:r w:rsidRPr="0078269D" w:rsidDel="000D174D">
                <w:rPr>
                  <w:lang w:eastAsia="en-US"/>
                </w:rPr>
                <w:delText xml:space="preserve">The production downtime </w:delText>
              </w:r>
            </w:del>
            <w:ins w:id="11748" w:author="Justin Wimbush" w:date="2022-11-01T18:30:00Z">
              <w:del w:id="11749" w:author="Mutali Nepfumbada" w:date="2022-11-28T06:38:00Z">
                <w:r w:rsidR="00E16632" w:rsidDel="000D174D">
                  <w:rPr>
                    <w:lang w:eastAsia="en-US"/>
                  </w:rPr>
                  <w:delText>wa</w:delText>
                </w:r>
              </w:del>
            </w:ins>
            <w:del w:id="11750" w:author="Mutali Nepfumbada" w:date="2022-11-28T06:38:00Z">
              <w:r w:rsidRPr="0078269D" w:rsidDel="000D174D">
                <w:rPr>
                  <w:lang w:eastAsia="en-US"/>
                </w:rPr>
                <w:delText>is 9</w:delText>
              </w:r>
              <w:r w:rsidR="0081721F" w:rsidRPr="0078269D" w:rsidDel="000D174D">
                <w:rPr>
                  <w:lang w:eastAsia="en-US"/>
                </w:rPr>
                <w:delText>0</w:delText>
              </w:r>
              <w:r w:rsidR="00896A60" w:rsidRPr="0078269D" w:rsidDel="000D174D">
                <w:rPr>
                  <w:lang w:eastAsia="en-US"/>
                </w:rPr>
                <w:delText>0kWp</w:delText>
              </w:r>
            </w:del>
          </w:p>
        </w:tc>
      </w:tr>
    </w:tbl>
    <w:p w14:paraId="677C7791" w14:textId="7B6B7C00" w:rsidR="000A0ECB" w:rsidRPr="0078269D" w:rsidDel="000D174D" w:rsidRDefault="000A0ECB" w:rsidP="000A0ECB">
      <w:pPr>
        <w:pStyle w:val="Caption"/>
        <w:rPr>
          <w:del w:id="11751" w:author="Mutali Nepfumbada" w:date="2022-11-28T06:38:00Z"/>
          <w:lang w:eastAsia="en-US"/>
        </w:rPr>
      </w:pPr>
      <w:bookmarkStart w:id="11752" w:name="_Toc114662549"/>
      <w:del w:id="11753" w:author="Mutali Nepfumbada" w:date="2022-11-28T06:38:00Z">
        <w:r w:rsidRPr="0078269D" w:rsidDel="000D174D">
          <w:delText xml:space="preserve">Table </w:delText>
        </w:r>
        <w:r w:rsidR="00000000" w:rsidDel="000D174D">
          <w:fldChar w:fldCharType="begin"/>
        </w:r>
        <w:r w:rsidR="00000000" w:rsidDel="000D174D">
          <w:delInstrText xml:space="preserve"> STYLEREF 1 \s </w:delInstrText>
        </w:r>
        <w:r w:rsidR="00000000" w:rsidDel="000D174D">
          <w:fldChar w:fldCharType="separate"/>
        </w:r>
        <w:r w:rsidR="00A934D1" w:rsidDel="000D174D">
          <w:rPr>
            <w:noProof/>
          </w:rPr>
          <w:delText>11</w:delText>
        </w:r>
        <w:r w:rsidR="00000000" w:rsidDel="000D174D">
          <w:rPr>
            <w:noProof/>
          </w:rPr>
          <w:fldChar w:fldCharType="end"/>
        </w:r>
        <w:r w:rsidR="00B61424" w:rsidRPr="00D82B8B" w:rsidDel="000D174D">
          <w:noBreakHyphen/>
        </w:r>
        <w:r w:rsidR="00000000" w:rsidDel="000D174D">
          <w:fldChar w:fldCharType="begin"/>
        </w:r>
        <w:r w:rsidR="00000000" w:rsidDel="000D174D">
          <w:delInstrText xml:space="preserve"> SEQ Table \* ARABIC \s 1 </w:delInstrText>
        </w:r>
        <w:r w:rsidR="00000000" w:rsidDel="000D174D">
          <w:fldChar w:fldCharType="separate"/>
        </w:r>
        <w:r w:rsidR="00A934D1" w:rsidDel="000D174D">
          <w:rPr>
            <w:noProof/>
          </w:rPr>
          <w:delText>1</w:delText>
        </w:r>
        <w:r w:rsidR="00000000" w:rsidDel="000D174D">
          <w:rPr>
            <w:noProof/>
          </w:rPr>
          <w:fldChar w:fldCharType="end"/>
        </w:r>
        <w:r w:rsidRPr="00D82B8B" w:rsidDel="000D174D">
          <w:delText xml:space="preserve">: </w:delText>
        </w:r>
        <w:r w:rsidRPr="0078269D" w:rsidDel="000D174D">
          <w:delText>Unscheduled Maintenance Events</w:delText>
        </w:r>
        <w:bookmarkEnd w:id="11752"/>
      </w:del>
    </w:p>
    <w:p w14:paraId="757491D1" w14:textId="77777777" w:rsidR="00C8371A" w:rsidRPr="0078269D" w:rsidRDefault="00C8371A" w:rsidP="00B003E1">
      <w:pPr>
        <w:rPr>
          <w:lang w:eastAsia="en-US"/>
        </w:rPr>
      </w:pPr>
    </w:p>
    <w:p w14:paraId="140AECEC" w14:textId="051A7E63" w:rsidR="00B003E1" w:rsidRDefault="00B003E1" w:rsidP="001057C5">
      <w:pPr>
        <w:pStyle w:val="Heading2"/>
        <w:rPr>
          <w:ins w:id="11754" w:author="Mutali Nepfumbada" w:date="2022-10-14T10:14:00Z"/>
        </w:rPr>
      </w:pPr>
      <w:bookmarkStart w:id="11755" w:name="_Toc111090562"/>
      <w:bookmarkStart w:id="11756" w:name="_Toc118269352"/>
      <w:r w:rsidRPr="0078269D">
        <w:t>Spare Parts</w:t>
      </w:r>
      <w:bookmarkEnd w:id="11755"/>
      <w:bookmarkEnd w:id="11756"/>
    </w:p>
    <w:p w14:paraId="68EB7B58" w14:textId="77777777" w:rsidR="00495732" w:rsidRPr="00495732" w:rsidRDefault="00495732">
      <w:pPr>
        <w:pPrChange w:id="11757" w:author="Mutali Nepfumbada" w:date="2022-10-14T10:14:00Z">
          <w:pPr>
            <w:pStyle w:val="Heading2"/>
          </w:pPr>
        </w:pPrChange>
      </w:pPr>
    </w:p>
    <w:p w14:paraId="646F4A6B" w14:textId="1AE8CDF3" w:rsidR="004865CB" w:rsidRPr="0078269D" w:rsidDel="00495732" w:rsidRDefault="004865CB" w:rsidP="004865CB">
      <w:pPr>
        <w:rPr>
          <w:del w:id="11758" w:author="Mutali Nepfumbada" w:date="2022-10-14T10:14:00Z"/>
        </w:rPr>
      </w:pPr>
    </w:p>
    <w:p w14:paraId="022FE617" w14:textId="2644E531" w:rsidR="00B003E1" w:rsidRPr="0078269D" w:rsidDel="00495732" w:rsidRDefault="006F3B9E" w:rsidP="00B003E1">
      <w:pPr>
        <w:rPr>
          <w:del w:id="11759" w:author="Mutali Nepfumbada" w:date="2022-10-14T10:14:00Z"/>
          <w:lang w:eastAsia="en-US"/>
        </w:rPr>
      </w:pPr>
      <w:del w:id="11760" w:author="Mutali Nepfumbada" w:date="2022-10-14T10:14:00Z">
        <w:r w:rsidRPr="0078269D" w:rsidDel="00495732">
          <w:rPr>
            <w:lang w:eastAsia="en-US"/>
          </w:rPr>
          <w:delText>The following table describes the required maximum spare parts required under the contract vs the minimum spare parts currently available on site.</w:delText>
        </w:r>
      </w:del>
    </w:p>
    <w:p w14:paraId="1F6107DA" w14:textId="3C19572D" w:rsidR="004776AB" w:rsidRPr="0078269D" w:rsidDel="00495732" w:rsidRDefault="004776AB" w:rsidP="00B003E1">
      <w:pPr>
        <w:rPr>
          <w:del w:id="11761" w:author="Mutali Nepfumbada" w:date="2022-10-14T10:14:00Z"/>
          <w:lang w:eastAsia="en-US"/>
        </w:rPr>
      </w:pPr>
    </w:p>
    <w:tbl>
      <w:tblPr>
        <w:tblStyle w:val="TableGridLight"/>
        <w:tblW w:w="0" w:type="auto"/>
        <w:jc w:val="center"/>
        <w:tblLook w:val="04A0" w:firstRow="1" w:lastRow="0" w:firstColumn="1" w:lastColumn="0" w:noHBand="0" w:noVBand="1"/>
      </w:tblPr>
      <w:tblGrid>
        <w:gridCol w:w="2441"/>
        <w:gridCol w:w="1356"/>
        <w:gridCol w:w="1222"/>
        <w:gridCol w:w="1214"/>
        <w:gridCol w:w="1151"/>
        <w:gridCol w:w="1132"/>
        <w:gridCol w:w="1023"/>
      </w:tblGrid>
      <w:tr w:rsidR="00B003E1" w:rsidRPr="0078269D" w:rsidDel="00495732" w14:paraId="03CF9571" w14:textId="018FC7A1" w:rsidTr="00676D01">
        <w:trPr>
          <w:trHeight w:val="90"/>
          <w:jc w:val="center"/>
          <w:del w:id="11762" w:author="Mutali Nepfumbada" w:date="2022-10-14T10:14:00Z"/>
        </w:trPr>
        <w:tc>
          <w:tcPr>
            <w:tcW w:w="0" w:type="auto"/>
            <w:shd w:val="clear" w:color="auto" w:fill="5F0500"/>
            <w:noWrap/>
            <w:hideMark/>
          </w:tcPr>
          <w:p w14:paraId="029AB75B" w14:textId="5C4C59C7" w:rsidR="00B003E1" w:rsidRPr="0078269D" w:rsidDel="00495732" w:rsidRDefault="00B003E1" w:rsidP="00676980">
            <w:pPr>
              <w:rPr>
                <w:del w:id="11763" w:author="Mutali Nepfumbada" w:date="2022-10-14T10:14:00Z"/>
                <w:rFonts w:cs="Calibri"/>
                <w:b/>
                <w:color w:val="FFFFFF" w:themeColor="background1"/>
                <w:lang w:val="en-ZA" w:eastAsia="en-ZA"/>
              </w:rPr>
            </w:pPr>
            <w:del w:id="11764" w:author="Mutali Nepfumbada" w:date="2022-10-14T10:14:00Z">
              <w:r w:rsidRPr="0078269D" w:rsidDel="00495732">
                <w:rPr>
                  <w:rFonts w:cs="Calibri"/>
                  <w:b/>
                  <w:color w:val="FFFFFF" w:themeColor="background1"/>
                  <w:lang w:val="en-ZA" w:eastAsia="en-ZA"/>
                </w:rPr>
                <w:delText xml:space="preserve">Major Parts List – </w:delText>
              </w:r>
              <w:r w:rsidR="00CE5D65" w:rsidRPr="0078269D" w:rsidDel="00495732">
                <w:rPr>
                  <w:rFonts w:cs="Calibri"/>
                  <w:b/>
                  <w:bCs/>
                  <w:color w:val="FFFFFF" w:themeColor="background1"/>
                  <w:lang w:val="en-ZA" w:eastAsia="en-ZA"/>
                </w:rPr>
                <w:delText>2022</w:delText>
              </w:r>
            </w:del>
          </w:p>
        </w:tc>
        <w:tc>
          <w:tcPr>
            <w:tcW w:w="0" w:type="auto"/>
            <w:shd w:val="clear" w:color="auto" w:fill="5F0500"/>
            <w:noWrap/>
            <w:hideMark/>
          </w:tcPr>
          <w:p w14:paraId="0478DDFB" w14:textId="0FA6BA27" w:rsidR="00B003E1" w:rsidRPr="0078269D" w:rsidDel="00495732" w:rsidRDefault="00B003E1" w:rsidP="00676980">
            <w:pPr>
              <w:jc w:val="center"/>
              <w:rPr>
                <w:del w:id="11765" w:author="Mutali Nepfumbada" w:date="2022-10-14T10:14:00Z"/>
                <w:rFonts w:cs="Calibri"/>
                <w:b/>
                <w:color w:val="FFFFFF" w:themeColor="background1"/>
                <w:lang w:val="en-ZA" w:eastAsia="en-ZA"/>
              </w:rPr>
            </w:pPr>
            <w:del w:id="11766" w:author="Mutali Nepfumbada" w:date="2022-10-14T10:14:00Z">
              <w:r w:rsidRPr="0078269D" w:rsidDel="00495732">
                <w:rPr>
                  <w:rFonts w:cs="Calibri"/>
                  <w:b/>
                  <w:color w:val="FFFFFF" w:themeColor="background1"/>
                  <w:lang w:val="en-ZA" w:eastAsia="en-ZA"/>
                </w:rPr>
                <w:delText>Maximum QTY</w:delText>
              </w:r>
            </w:del>
          </w:p>
        </w:tc>
        <w:tc>
          <w:tcPr>
            <w:tcW w:w="0" w:type="auto"/>
            <w:shd w:val="clear" w:color="auto" w:fill="5F0500"/>
          </w:tcPr>
          <w:p w14:paraId="2BE887F9" w14:textId="571A677E" w:rsidR="00B003E1" w:rsidRPr="0078269D" w:rsidDel="00495732" w:rsidRDefault="00B003E1" w:rsidP="00676980">
            <w:pPr>
              <w:jc w:val="center"/>
              <w:rPr>
                <w:del w:id="11767" w:author="Mutali Nepfumbada" w:date="2022-10-14T10:14:00Z"/>
                <w:rFonts w:cs="Calibri"/>
                <w:b/>
                <w:color w:val="FFFFFF" w:themeColor="background1"/>
                <w:lang w:val="en-ZA" w:eastAsia="en-ZA"/>
              </w:rPr>
            </w:pPr>
            <w:del w:id="11768" w:author="Mutali Nepfumbada" w:date="2022-10-14T10:14:00Z">
              <w:r w:rsidRPr="0078269D" w:rsidDel="00495732">
                <w:rPr>
                  <w:b/>
                </w:rPr>
                <w:delText>Durbanville QTY</w:delText>
              </w:r>
            </w:del>
          </w:p>
        </w:tc>
        <w:tc>
          <w:tcPr>
            <w:tcW w:w="0" w:type="auto"/>
            <w:shd w:val="clear" w:color="auto" w:fill="5F0500"/>
          </w:tcPr>
          <w:p w14:paraId="12B52A99" w14:textId="6A0FFA37" w:rsidR="00B003E1" w:rsidRPr="0078269D" w:rsidDel="00495732" w:rsidRDefault="00B003E1" w:rsidP="00676980">
            <w:pPr>
              <w:jc w:val="center"/>
              <w:rPr>
                <w:del w:id="11769" w:author="Mutali Nepfumbada" w:date="2022-10-14T10:14:00Z"/>
                <w:rFonts w:cs="Calibri"/>
                <w:b/>
                <w:color w:val="FFFFFF" w:themeColor="background1"/>
                <w:lang w:val="en-ZA" w:eastAsia="en-ZA"/>
              </w:rPr>
            </w:pPr>
            <w:del w:id="11770" w:author="Mutali Nepfumbada" w:date="2022-10-14T10:14:00Z">
              <w:r w:rsidRPr="0078269D" w:rsidDel="00495732">
                <w:rPr>
                  <w:b/>
                </w:rPr>
                <w:delText>Vergelegen QTY</w:delText>
              </w:r>
            </w:del>
          </w:p>
        </w:tc>
        <w:tc>
          <w:tcPr>
            <w:tcW w:w="0" w:type="auto"/>
            <w:shd w:val="clear" w:color="auto" w:fill="5F0500"/>
          </w:tcPr>
          <w:p w14:paraId="4B2FF2C1" w14:textId="31506A6B" w:rsidR="00B003E1" w:rsidRPr="0078269D" w:rsidDel="00495732" w:rsidRDefault="00B003E1" w:rsidP="00676980">
            <w:pPr>
              <w:jc w:val="center"/>
              <w:rPr>
                <w:del w:id="11771" w:author="Mutali Nepfumbada" w:date="2022-10-14T10:14:00Z"/>
                <w:rFonts w:cs="Calibri"/>
                <w:b/>
                <w:color w:val="FFFFFF" w:themeColor="background1"/>
                <w:lang w:val="en-ZA" w:eastAsia="en-ZA"/>
              </w:rPr>
            </w:pPr>
            <w:del w:id="11772" w:author="Mutali Nepfumbada" w:date="2022-10-14T10:14:00Z">
              <w:r w:rsidRPr="0078269D" w:rsidDel="00495732">
                <w:rPr>
                  <w:b/>
                </w:rPr>
                <w:delText>Midstream QTY</w:delText>
              </w:r>
            </w:del>
          </w:p>
        </w:tc>
        <w:tc>
          <w:tcPr>
            <w:tcW w:w="0" w:type="auto"/>
            <w:shd w:val="clear" w:color="auto" w:fill="5F0500"/>
          </w:tcPr>
          <w:p w14:paraId="0980BD08" w14:textId="6AE7FF2B" w:rsidR="00B003E1" w:rsidRPr="0078269D" w:rsidDel="00495732" w:rsidRDefault="00B003E1" w:rsidP="00676980">
            <w:pPr>
              <w:jc w:val="center"/>
              <w:rPr>
                <w:del w:id="11773" w:author="Mutali Nepfumbada" w:date="2022-10-14T10:14:00Z"/>
                <w:rFonts w:cs="Calibri"/>
                <w:b/>
                <w:color w:val="FFFFFF" w:themeColor="background1"/>
                <w:lang w:val="en-ZA" w:eastAsia="en-ZA"/>
              </w:rPr>
            </w:pPr>
            <w:del w:id="11774" w:author="Mutali Nepfumbada" w:date="2022-10-14T10:14:00Z">
              <w:r w:rsidRPr="0078269D" w:rsidDel="00495732">
                <w:rPr>
                  <w:b/>
                </w:rPr>
                <w:delText>Hermanus QTY</w:delText>
              </w:r>
            </w:del>
          </w:p>
        </w:tc>
        <w:tc>
          <w:tcPr>
            <w:tcW w:w="0" w:type="auto"/>
            <w:shd w:val="clear" w:color="auto" w:fill="5F0500"/>
          </w:tcPr>
          <w:p w14:paraId="2AE08EB6" w14:textId="4AF70536" w:rsidR="00B003E1" w:rsidRPr="0078269D" w:rsidDel="00495732" w:rsidRDefault="00B003E1" w:rsidP="00676980">
            <w:pPr>
              <w:jc w:val="center"/>
              <w:rPr>
                <w:del w:id="11775" w:author="Mutali Nepfumbada" w:date="2022-10-14T10:14:00Z"/>
                <w:rFonts w:cs="Calibri"/>
                <w:b/>
                <w:color w:val="FFFFFF" w:themeColor="background1"/>
                <w:lang w:val="en-ZA" w:eastAsia="en-ZA"/>
              </w:rPr>
            </w:pPr>
            <w:del w:id="11776" w:author="Mutali Nepfumbada" w:date="2022-10-14T10:14:00Z">
              <w:r w:rsidRPr="0078269D" w:rsidDel="00495732">
                <w:rPr>
                  <w:b/>
                </w:rPr>
                <w:delText>Highveld QTY</w:delText>
              </w:r>
            </w:del>
          </w:p>
        </w:tc>
      </w:tr>
      <w:tr w:rsidR="00BC7200" w:rsidRPr="0078269D" w:rsidDel="00495732" w14:paraId="34E25740" w14:textId="796DE256" w:rsidTr="005D5866">
        <w:trPr>
          <w:trHeight w:val="228"/>
          <w:jc w:val="center"/>
          <w:del w:id="11777" w:author="Mutali Nepfumbada" w:date="2022-10-14T10:14:00Z"/>
        </w:trPr>
        <w:tc>
          <w:tcPr>
            <w:tcW w:w="0" w:type="auto"/>
            <w:noWrap/>
            <w:hideMark/>
          </w:tcPr>
          <w:p w14:paraId="4DA4C1CD" w14:textId="0A223DDD" w:rsidR="00BC7200" w:rsidRPr="0078269D" w:rsidDel="00495732" w:rsidRDefault="00BC7200" w:rsidP="00BC7200">
            <w:pPr>
              <w:rPr>
                <w:del w:id="11778" w:author="Mutali Nepfumbada" w:date="2022-10-14T10:14:00Z"/>
                <w:rFonts w:cs="Calibri"/>
                <w:color w:val="000000"/>
                <w:lang w:val="en-ZA" w:eastAsia="en-ZA"/>
              </w:rPr>
            </w:pPr>
            <w:del w:id="11779"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100KTL Inverter</w:delText>
              </w:r>
            </w:del>
          </w:p>
        </w:tc>
        <w:tc>
          <w:tcPr>
            <w:tcW w:w="0" w:type="auto"/>
            <w:noWrap/>
            <w:hideMark/>
          </w:tcPr>
          <w:p w14:paraId="44ABC6B0" w14:textId="04C03389" w:rsidR="00BC7200" w:rsidRPr="0078269D" w:rsidDel="00495732" w:rsidRDefault="00BC7200" w:rsidP="00BC7200">
            <w:pPr>
              <w:jc w:val="center"/>
              <w:rPr>
                <w:del w:id="11780" w:author="Mutali Nepfumbada" w:date="2022-10-14T10:14:00Z"/>
                <w:rFonts w:cs="Calibri"/>
                <w:color w:val="000000"/>
                <w:lang w:val="en-ZA" w:eastAsia="en-ZA"/>
              </w:rPr>
            </w:pPr>
            <w:del w:id="11781"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CF23963" w14:textId="131AB552" w:rsidR="00BC7200" w:rsidRPr="0078269D" w:rsidDel="00495732" w:rsidRDefault="00BC7200" w:rsidP="00BC7200">
            <w:pPr>
              <w:jc w:val="center"/>
              <w:rPr>
                <w:del w:id="11782" w:author="Mutali Nepfumbada" w:date="2022-10-14T10:14:00Z"/>
                <w:rFonts w:cs="Calibri"/>
                <w:color w:val="000000"/>
                <w:lang w:val="en-ZA" w:eastAsia="en-ZA"/>
              </w:rPr>
            </w:pPr>
            <w:del w:id="1178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3905093" w14:textId="6B29CA2F" w:rsidR="00BC7200" w:rsidRPr="0078269D" w:rsidDel="00495732" w:rsidRDefault="00BC7200" w:rsidP="00BC7200">
            <w:pPr>
              <w:jc w:val="center"/>
              <w:rPr>
                <w:del w:id="11784" w:author="Mutali Nepfumbada" w:date="2022-10-14T10:14:00Z"/>
                <w:rFonts w:cs="Calibri"/>
                <w:color w:val="000000"/>
                <w:lang w:val="en-ZA" w:eastAsia="en-ZA"/>
              </w:rPr>
            </w:pPr>
            <w:del w:id="1178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26FE76E" w14:textId="1C07C718" w:rsidR="00BC7200" w:rsidRPr="0078269D" w:rsidDel="00495732" w:rsidRDefault="00BC7200" w:rsidP="00BC7200">
            <w:pPr>
              <w:jc w:val="center"/>
              <w:rPr>
                <w:del w:id="11786" w:author="Mutali Nepfumbada" w:date="2022-10-14T10:14:00Z"/>
                <w:rFonts w:cs="Calibri"/>
                <w:color w:val="000000"/>
                <w:lang w:val="en-ZA" w:eastAsia="en-ZA"/>
              </w:rPr>
            </w:pPr>
            <w:del w:id="1178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A0E1A22" w14:textId="18395DB4" w:rsidR="00BC7200" w:rsidRPr="0078269D" w:rsidDel="00495732" w:rsidRDefault="00BC7200" w:rsidP="00BC7200">
            <w:pPr>
              <w:jc w:val="center"/>
              <w:rPr>
                <w:del w:id="11788" w:author="Mutali Nepfumbada" w:date="2022-10-14T10:14:00Z"/>
                <w:rFonts w:cs="Calibri"/>
                <w:color w:val="000000"/>
                <w:lang w:val="en-ZA" w:eastAsia="en-ZA"/>
              </w:rPr>
            </w:pPr>
            <w:del w:id="1178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A0D8CE1" w14:textId="20B27637" w:rsidR="00BC7200" w:rsidRPr="0078269D" w:rsidDel="00495732" w:rsidRDefault="00BC7200" w:rsidP="00BC7200">
            <w:pPr>
              <w:jc w:val="center"/>
              <w:rPr>
                <w:del w:id="11790" w:author="Mutali Nepfumbada" w:date="2022-10-14T10:14:00Z"/>
                <w:rFonts w:cs="Calibri"/>
                <w:color w:val="000000"/>
                <w:lang w:val="en-ZA" w:eastAsia="en-ZA"/>
              </w:rPr>
            </w:pPr>
            <w:del w:id="11791" w:author="Mutali Nepfumbada" w:date="2022-10-14T10:14:00Z">
              <w:r w:rsidRPr="0078269D" w:rsidDel="00495732">
                <w:rPr>
                  <w:b/>
                  <w:sz w:val="18"/>
                  <w:szCs w:val="18"/>
                </w:rPr>
                <w:delText>TBC</w:delText>
              </w:r>
            </w:del>
          </w:p>
        </w:tc>
      </w:tr>
      <w:tr w:rsidR="00BC7200" w:rsidRPr="0078269D" w:rsidDel="00495732" w14:paraId="65370EBF" w14:textId="5E2E52A2" w:rsidTr="005D5866">
        <w:trPr>
          <w:trHeight w:val="228"/>
          <w:jc w:val="center"/>
          <w:del w:id="11792" w:author="Mutali Nepfumbada" w:date="2022-10-14T10:14:00Z"/>
        </w:trPr>
        <w:tc>
          <w:tcPr>
            <w:tcW w:w="0" w:type="auto"/>
            <w:noWrap/>
            <w:hideMark/>
          </w:tcPr>
          <w:p w14:paraId="6A39FEF9" w14:textId="757394FC" w:rsidR="00BC7200" w:rsidRPr="0078269D" w:rsidDel="00495732" w:rsidRDefault="00BC7200" w:rsidP="00BC7200">
            <w:pPr>
              <w:rPr>
                <w:del w:id="11793" w:author="Mutali Nepfumbada" w:date="2022-10-14T10:14:00Z"/>
                <w:rFonts w:cs="Calibri"/>
                <w:color w:val="000000"/>
                <w:lang w:val="en-ZA" w:eastAsia="en-ZA"/>
              </w:rPr>
            </w:pPr>
            <w:del w:id="11794"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50KTL Inverter</w:delText>
              </w:r>
            </w:del>
          </w:p>
        </w:tc>
        <w:tc>
          <w:tcPr>
            <w:tcW w:w="0" w:type="auto"/>
            <w:noWrap/>
            <w:hideMark/>
          </w:tcPr>
          <w:p w14:paraId="4DF796A9" w14:textId="79933054" w:rsidR="00BC7200" w:rsidRPr="0078269D" w:rsidDel="00495732" w:rsidRDefault="00BC7200" w:rsidP="00BC7200">
            <w:pPr>
              <w:jc w:val="center"/>
              <w:rPr>
                <w:del w:id="11795" w:author="Mutali Nepfumbada" w:date="2022-10-14T10:14:00Z"/>
                <w:rFonts w:cs="Calibri"/>
                <w:color w:val="000000"/>
                <w:lang w:val="en-ZA" w:eastAsia="en-ZA"/>
              </w:rPr>
            </w:pPr>
            <w:del w:id="11796"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2E5BA311" w14:textId="2F708A51" w:rsidR="00BC7200" w:rsidRPr="0078269D" w:rsidDel="00495732" w:rsidRDefault="00BC7200" w:rsidP="00BC7200">
            <w:pPr>
              <w:jc w:val="center"/>
              <w:rPr>
                <w:del w:id="11797" w:author="Mutali Nepfumbada" w:date="2022-10-14T10:14:00Z"/>
                <w:rFonts w:cs="Calibri"/>
                <w:color w:val="000000"/>
                <w:lang w:val="en-ZA" w:eastAsia="en-ZA"/>
              </w:rPr>
            </w:pPr>
            <w:del w:id="1179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C8B9C92" w14:textId="6FE9940F" w:rsidR="00BC7200" w:rsidRPr="0078269D" w:rsidDel="00495732" w:rsidRDefault="00BC7200" w:rsidP="00BC7200">
            <w:pPr>
              <w:jc w:val="center"/>
              <w:rPr>
                <w:del w:id="11799" w:author="Mutali Nepfumbada" w:date="2022-10-14T10:14:00Z"/>
                <w:rFonts w:cs="Calibri"/>
                <w:color w:val="000000"/>
                <w:lang w:val="en-ZA" w:eastAsia="en-ZA"/>
              </w:rPr>
            </w:pPr>
            <w:del w:id="1180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30234E6" w14:textId="6E5CDEBA" w:rsidR="00BC7200" w:rsidRPr="0078269D" w:rsidDel="00495732" w:rsidRDefault="00BC7200" w:rsidP="00BC7200">
            <w:pPr>
              <w:jc w:val="center"/>
              <w:rPr>
                <w:del w:id="11801" w:author="Mutali Nepfumbada" w:date="2022-10-14T10:14:00Z"/>
                <w:rFonts w:cs="Calibri"/>
                <w:color w:val="000000"/>
                <w:lang w:val="en-ZA" w:eastAsia="en-ZA"/>
              </w:rPr>
            </w:pPr>
            <w:del w:id="11802"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6B44DAB" w14:textId="61A05DAD" w:rsidR="00BC7200" w:rsidRPr="0078269D" w:rsidDel="00495732" w:rsidRDefault="00BC7200" w:rsidP="00BC7200">
            <w:pPr>
              <w:jc w:val="center"/>
              <w:rPr>
                <w:del w:id="11803" w:author="Mutali Nepfumbada" w:date="2022-10-14T10:14:00Z"/>
                <w:rFonts w:cs="Calibri"/>
                <w:color w:val="000000"/>
                <w:lang w:val="en-ZA" w:eastAsia="en-ZA"/>
              </w:rPr>
            </w:pPr>
            <w:del w:id="1180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148B77" w14:textId="2BD67AB6" w:rsidR="00BC7200" w:rsidRPr="0078269D" w:rsidDel="00495732" w:rsidRDefault="00BC7200" w:rsidP="00BC7200">
            <w:pPr>
              <w:jc w:val="center"/>
              <w:rPr>
                <w:del w:id="11805" w:author="Mutali Nepfumbada" w:date="2022-10-14T10:14:00Z"/>
                <w:rFonts w:cs="Calibri"/>
                <w:color w:val="000000"/>
                <w:lang w:val="en-ZA" w:eastAsia="en-ZA"/>
              </w:rPr>
            </w:pPr>
            <w:del w:id="11806" w:author="Mutali Nepfumbada" w:date="2022-10-14T10:14:00Z">
              <w:r w:rsidRPr="0078269D" w:rsidDel="00495732">
                <w:rPr>
                  <w:b/>
                  <w:sz w:val="18"/>
                  <w:szCs w:val="18"/>
                </w:rPr>
                <w:delText>TBC</w:delText>
              </w:r>
            </w:del>
          </w:p>
        </w:tc>
      </w:tr>
      <w:tr w:rsidR="00BC7200" w:rsidRPr="0078269D" w:rsidDel="00495732" w14:paraId="0F30B641" w14:textId="68E86197" w:rsidTr="005D5866">
        <w:trPr>
          <w:trHeight w:val="323"/>
          <w:jc w:val="center"/>
          <w:del w:id="11807" w:author="Mutali Nepfumbada" w:date="2022-10-14T10:14:00Z"/>
        </w:trPr>
        <w:tc>
          <w:tcPr>
            <w:tcW w:w="0" w:type="auto"/>
            <w:noWrap/>
            <w:hideMark/>
          </w:tcPr>
          <w:p w14:paraId="0C3DB046" w14:textId="524000F0" w:rsidR="00BC7200" w:rsidRPr="0078269D" w:rsidDel="00495732" w:rsidRDefault="00BC7200" w:rsidP="00BC7200">
            <w:pPr>
              <w:rPr>
                <w:del w:id="11808" w:author="Mutali Nepfumbada" w:date="2022-10-14T10:14:00Z"/>
                <w:rFonts w:cs="Calibri"/>
                <w:color w:val="000000"/>
                <w:lang w:val="en-ZA" w:eastAsia="en-ZA"/>
              </w:rPr>
            </w:pPr>
            <w:del w:id="11809" w:author="Mutali Nepfumbada" w:date="2022-10-14T10:14:00Z">
              <w:r w:rsidRPr="0078269D" w:rsidDel="00495732">
                <w:rPr>
                  <w:rFonts w:cs="Calibri"/>
                  <w:color w:val="000000"/>
                  <w:lang w:val="en-ZA" w:eastAsia="en-ZA"/>
                </w:rPr>
                <w:delText>630A CB</w:delText>
              </w:r>
            </w:del>
          </w:p>
        </w:tc>
        <w:tc>
          <w:tcPr>
            <w:tcW w:w="0" w:type="auto"/>
            <w:noWrap/>
            <w:hideMark/>
          </w:tcPr>
          <w:p w14:paraId="35A01CB6" w14:textId="1299427B" w:rsidR="00BC7200" w:rsidRPr="0078269D" w:rsidDel="00495732" w:rsidRDefault="00BC7200" w:rsidP="00BC7200">
            <w:pPr>
              <w:jc w:val="center"/>
              <w:rPr>
                <w:del w:id="11810" w:author="Mutali Nepfumbada" w:date="2022-10-14T10:14:00Z"/>
                <w:rFonts w:cs="Calibri"/>
                <w:color w:val="000000"/>
                <w:lang w:val="en-ZA" w:eastAsia="en-ZA"/>
              </w:rPr>
            </w:pPr>
            <w:del w:id="11811"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A7A3D32" w14:textId="135D587B" w:rsidR="00BC7200" w:rsidRPr="0078269D" w:rsidDel="00495732" w:rsidRDefault="00BC7200" w:rsidP="00BC7200">
            <w:pPr>
              <w:jc w:val="center"/>
              <w:rPr>
                <w:del w:id="11812" w:author="Mutali Nepfumbada" w:date="2022-10-14T10:14:00Z"/>
                <w:rFonts w:cs="Calibri"/>
                <w:color w:val="000000"/>
                <w:lang w:val="en-ZA" w:eastAsia="en-ZA"/>
              </w:rPr>
            </w:pPr>
            <w:del w:id="1181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E8A8128" w14:textId="5E314037" w:rsidR="00BC7200" w:rsidRPr="0078269D" w:rsidDel="00495732" w:rsidRDefault="00BC7200" w:rsidP="00BC7200">
            <w:pPr>
              <w:jc w:val="center"/>
              <w:rPr>
                <w:del w:id="11814" w:author="Mutali Nepfumbada" w:date="2022-10-14T10:14:00Z"/>
                <w:rFonts w:cs="Calibri"/>
                <w:color w:val="000000"/>
                <w:lang w:val="en-ZA" w:eastAsia="en-ZA"/>
              </w:rPr>
            </w:pPr>
            <w:del w:id="1181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28994C7" w14:textId="26E84568" w:rsidR="00BC7200" w:rsidRPr="0078269D" w:rsidDel="00495732" w:rsidRDefault="00BC7200" w:rsidP="00BC7200">
            <w:pPr>
              <w:jc w:val="center"/>
              <w:rPr>
                <w:del w:id="11816" w:author="Mutali Nepfumbada" w:date="2022-10-14T10:14:00Z"/>
                <w:rFonts w:cs="Calibri"/>
                <w:color w:val="000000"/>
                <w:lang w:val="en-ZA" w:eastAsia="en-ZA"/>
              </w:rPr>
            </w:pPr>
            <w:del w:id="1181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31D6771" w14:textId="2DFA742E" w:rsidR="00BC7200" w:rsidRPr="0078269D" w:rsidDel="00495732" w:rsidRDefault="00BC7200" w:rsidP="00BC7200">
            <w:pPr>
              <w:jc w:val="center"/>
              <w:rPr>
                <w:del w:id="11818" w:author="Mutali Nepfumbada" w:date="2022-10-14T10:14:00Z"/>
                <w:rFonts w:cs="Calibri"/>
                <w:color w:val="000000"/>
                <w:lang w:val="en-ZA" w:eastAsia="en-ZA"/>
              </w:rPr>
            </w:pPr>
            <w:del w:id="1181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A162907" w14:textId="68643F97" w:rsidR="00BC7200" w:rsidRPr="0078269D" w:rsidDel="00495732" w:rsidRDefault="00BC7200" w:rsidP="00BC7200">
            <w:pPr>
              <w:jc w:val="center"/>
              <w:rPr>
                <w:del w:id="11820" w:author="Mutali Nepfumbada" w:date="2022-10-14T10:14:00Z"/>
                <w:rFonts w:cs="Calibri"/>
                <w:color w:val="000000"/>
                <w:lang w:val="en-ZA" w:eastAsia="en-ZA"/>
              </w:rPr>
            </w:pPr>
            <w:del w:id="11821" w:author="Mutali Nepfumbada" w:date="2022-10-14T10:14:00Z">
              <w:r w:rsidRPr="0078269D" w:rsidDel="00495732">
                <w:rPr>
                  <w:b/>
                  <w:sz w:val="18"/>
                  <w:szCs w:val="18"/>
                </w:rPr>
                <w:delText>TBC</w:delText>
              </w:r>
            </w:del>
          </w:p>
        </w:tc>
      </w:tr>
      <w:tr w:rsidR="00BC7200" w:rsidRPr="0078269D" w:rsidDel="00495732" w14:paraId="7153E8CE" w14:textId="0AFC6383" w:rsidTr="005D5866">
        <w:trPr>
          <w:trHeight w:val="90"/>
          <w:jc w:val="center"/>
          <w:del w:id="11822" w:author="Mutali Nepfumbada" w:date="2022-10-14T10:14:00Z"/>
        </w:trPr>
        <w:tc>
          <w:tcPr>
            <w:tcW w:w="0" w:type="auto"/>
            <w:noWrap/>
            <w:hideMark/>
          </w:tcPr>
          <w:p w14:paraId="5ACCA4BE" w14:textId="098E09F3" w:rsidR="00BC7200" w:rsidRPr="0078269D" w:rsidDel="00495732" w:rsidRDefault="00BC7200" w:rsidP="00BC7200">
            <w:pPr>
              <w:rPr>
                <w:del w:id="11823" w:author="Mutali Nepfumbada" w:date="2022-10-14T10:14:00Z"/>
                <w:rFonts w:cs="Calibri"/>
                <w:color w:val="000000"/>
                <w:lang w:val="en-ZA" w:eastAsia="en-ZA"/>
              </w:rPr>
            </w:pPr>
            <w:del w:id="11824" w:author="Mutali Nepfumbada" w:date="2022-10-14T10:14:00Z">
              <w:r w:rsidRPr="0078269D" w:rsidDel="00495732">
                <w:rPr>
                  <w:rFonts w:cs="Calibri"/>
                  <w:color w:val="000000"/>
                  <w:lang w:val="en-ZA" w:eastAsia="en-ZA"/>
                </w:rPr>
                <w:delText>200A CB</w:delText>
              </w:r>
            </w:del>
          </w:p>
        </w:tc>
        <w:tc>
          <w:tcPr>
            <w:tcW w:w="0" w:type="auto"/>
            <w:noWrap/>
            <w:hideMark/>
          </w:tcPr>
          <w:p w14:paraId="77D8F1A6" w14:textId="5BA72A34" w:rsidR="00BC7200" w:rsidRPr="0078269D" w:rsidDel="00495732" w:rsidRDefault="00BC7200" w:rsidP="00BC7200">
            <w:pPr>
              <w:jc w:val="center"/>
              <w:rPr>
                <w:del w:id="11825" w:author="Mutali Nepfumbada" w:date="2022-10-14T10:14:00Z"/>
                <w:rFonts w:cs="Calibri"/>
                <w:color w:val="000000"/>
                <w:lang w:val="en-ZA" w:eastAsia="en-ZA"/>
              </w:rPr>
            </w:pPr>
            <w:del w:id="11826"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8BB6B55" w14:textId="3C55D6A9" w:rsidR="00BC7200" w:rsidRPr="0078269D" w:rsidDel="00495732" w:rsidRDefault="00BC7200" w:rsidP="00BC7200">
            <w:pPr>
              <w:jc w:val="center"/>
              <w:rPr>
                <w:del w:id="11827" w:author="Mutali Nepfumbada" w:date="2022-10-14T10:14:00Z"/>
                <w:rFonts w:cs="Calibri"/>
                <w:color w:val="000000"/>
                <w:lang w:val="en-ZA" w:eastAsia="en-ZA"/>
              </w:rPr>
            </w:pPr>
            <w:del w:id="1182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91189CD" w14:textId="0AFC8EDC" w:rsidR="00BC7200" w:rsidRPr="0078269D" w:rsidDel="00495732" w:rsidRDefault="00BC7200" w:rsidP="00BC7200">
            <w:pPr>
              <w:jc w:val="center"/>
              <w:rPr>
                <w:del w:id="11829" w:author="Mutali Nepfumbada" w:date="2022-10-14T10:14:00Z"/>
                <w:rFonts w:cs="Calibri"/>
                <w:color w:val="000000"/>
                <w:lang w:val="en-ZA" w:eastAsia="en-ZA"/>
              </w:rPr>
            </w:pPr>
            <w:del w:id="1183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0E042DC" w14:textId="4AFFC32A" w:rsidR="00BC7200" w:rsidRPr="0078269D" w:rsidDel="00495732" w:rsidRDefault="00BC7200" w:rsidP="00BC7200">
            <w:pPr>
              <w:jc w:val="center"/>
              <w:rPr>
                <w:del w:id="11831" w:author="Mutali Nepfumbada" w:date="2022-10-14T10:14:00Z"/>
                <w:rFonts w:cs="Calibri"/>
                <w:color w:val="000000"/>
                <w:lang w:val="en-ZA" w:eastAsia="en-ZA"/>
              </w:rPr>
            </w:pPr>
            <w:del w:id="11832"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671AD0A" w14:textId="7AC302D4" w:rsidR="00BC7200" w:rsidRPr="0078269D" w:rsidDel="00495732" w:rsidRDefault="00BC7200" w:rsidP="00BC7200">
            <w:pPr>
              <w:jc w:val="center"/>
              <w:rPr>
                <w:del w:id="11833" w:author="Mutali Nepfumbada" w:date="2022-10-14T10:14:00Z"/>
                <w:rFonts w:cs="Calibri"/>
                <w:color w:val="000000"/>
                <w:lang w:val="en-ZA" w:eastAsia="en-ZA"/>
              </w:rPr>
            </w:pPr>
            <w:del w:id="1183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2083E89" w14:textId="7963F6B4" w:rsidR="00BC7200" w:rsidRPr="0078269D" w:rsidDel="00495732" w:rsidRDefault="00BC7200" w:rsidP="00BC7200">
            <w:pPr>
              <w:jc w:val="center"/>
              <w:rPr>
                <w:del w:id="11835" w:author="Mutali Nepfumbada" w:date="2022-10-14T10:14:00Z"/>
                <w:rFonts w:cs="Calibri"/>
                <w:color w:val="000000"/>
                <w:lang w:val="en-ZA" w:eastAsia="en-ZA"/>
              </w:rPr>
            </w:pPr>
            <w:del w:id="11836" w:author="Mutali Nepfumbada" w:date="2022-10-14T10:14:00Z">
              <w:r w:rsidRPr="0078269D" w:rsidDel="00495732">
                <w:rPr>
                  <w:b/>
                  <w:sz w:val="18"/>
                  <w:szCs w:val="18"/>
                </w:rPr>
                <w:delText>TBC</w:delText>
              </w:r>
            </w:del>
          </w:p>
        </w:tc>
      </w:tr>
      <w:tr w:rsidR="00BC7200" w:rsidRPr="0078269D" w:rsidDel="00495732" w14:paraId="3D615B4E" w14:textId="52166BDF" w:rsidTr="005D5866">
        <w:trPr>
          <w:trHeight w:val="90"/>
          <w:jc w:val="center"/>
          <w:del w:id="11837" w:author="Mutali Nepfumbada" w:date="2022-10-14T10:14:00Z"/>
        </w:trPr>
        <w:tc>
          <w:tcPr>
            <w:tcW w:w="0" w:type="auto"/>
            <w:noWrap/>
            <w:hideMark/>
          </w:tcPr>
          <w:p w14:paraId="3B171B46" w14:textId="12CA0F94" w:rsidR="00BC7200" w:rsidRPr="0078269D" w:rsidDel="00495732" w:rsidRDefault="00BC7200" w:rsidP="00BC7200">
            <w:pPr>
              <w:rPr>
                <w:del w:id="11838" w:author="Mutali Nepfumbada" w:date="2022-10-14T10:14:00Z"/>
                <w:rFonts w:cs="Calibri"/>
                <w:color w:val="000000"/>
                <w:lang w:val="en-ZA" w:eastAsia="en-ZA"/>
              </w:rPr>
            </w:pPr>
            <w:del w:id="11839" w:author="Mutali Nepfumbada" w:date="2022-10-14T10:14:00Z">
              <w:r w:rsidRPr="0078269D" w:rsidDel="00495732">
                <w:rPr>
                  <w:rFonts w:cs="Calibri"/>
                  <w:color w:val="000000"/>
                  <w:lang w:val="en-ZA" w:eastAsia="en-ZA"/>
                </w:rPr>
                <w:delText>100A CB</w:delText>
              </w:r>
            </w:del>
          </w:p>
        </w:tc>
        <w:tc>
          <w:tcPr>
            <w:tcW w:w="0" w:type="auto"/>
            <w:noWrap/>
            <w:hideMark/>
          </w:tcPr>
          <w:p w14:paraId="007E30C3" w14:textId="43145DDE" w:rsidR="00BC7200" w:rsidRPr="0078269D" w:rsidDel="00495732" w:rsidRDefault="00BC7200" w:rsidP="00BC7200">
            <w:pPr>
              <w:jc w:val="center"/>
              <w:rPr>
                <w:del w:id="11840" w:author="Mutali Nepfumbada" w:date="2022-10-14T10:14:00Z"/>
                <w:rFonts w:cs="Calibri"/>
                <w:color w:val="000000"/>
                <w:lang w:val="en-ZA" w:eastAsia="en-ZA"/>
              </w:rPr>
            </w:pPr>
            <w:del w:id="11841"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42164A3" w14:textId="6A4AF475" w:rsidR="00BC7200" w:rsidRPr="0078269D" w:rsidDel="00495732" w:rsidRDefault="00BC7200" w:rsidP="00BC7200">
            <w:pPr>
              <w:jc w:val="center"/>
              <w:rPr>
                <w:del w:id="11842" w:author="Mutali Nepfumbada" w:date="2022-10-14T10:14:00Z"/>
                <w:rFonts w:cs="Calibri"/>
                <w:color w:val="000000"/>
                <w:lang w:val="en-ZA" w:eastAsia="en-ZA"/>
              </w:rPr>
            </w:pPr>
            <w:del w:id="1184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01E72BF" w14:textId="5455EE76" w:rsidR="00BC7200" w:rsidRPr="0078269D" w:rsidDel="00495732" w:rsidRDefault="00BC7200" w:rsidP="00BC7200">
            <w:pPr>
              <w:jc w:val="center"/>
              <w:rPr>
                <w:del w:id="11844" w:author="Mutali Nepfumbada" w:date="2022-10-14T10:14:00Z"/>
                <w:rFonts w:cs="Calibri"/>
                <w:color w:val="000000"/>
                <w:lang w:val="en-ZA" w:eastAsia="en-ZA"/>
              </w:rPr>
            </w:pPr>
            <w:del w:id="1184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B24CAD4" w14:textId="36BD0184" w:rsidR="00BC7200" w:rsidRPr="0078269D" w:rsidDel="00495732" w:rsidRDefault="00BC7200" w:rsidP="00BC7200">
            <w:pPr>
              <w:jc w:val="center"/>
              <w:rPr>
                <w:del w:id="11846" w:author="Mutali Nepfumbada" w:date="2022-10-14T10:14:00Z"/>
                <w:rFonts w:cs="Calibri"/>
                <w:color w:val="000000"/>
                <w:lang w:val="en-ZA" w:eastAsia="en-ZA"/>
              </w:rPr>
            </w:pPr>
            <w:del w:id="1184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D8625DA" w14:textId="0D6B2D53" w:rsidR="00BC7200" w:rsidRPr="0078269D" w:rsidDel="00495732" w:rsidRDefault="00BC7200" w:rsidP="00BC7200">
            <w:pPr>
              <w:jc w:val="center"/>
              <w:rPr>
                <w:del w:id="11848" w:author="Mutali Nepfumbada" w:date="2022-10-14T10:14:00Z"/>
                <w:rFonts w:cs="Calibri"/>
                <w:color w:val="000000"/>
                <w:lang w:val="en-ZA" w:eastAsia="en-ZA"/>
              </w:rPr>
            </w:pPr>
            <w:del w:id="1184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66EB65" w14:textId="69A74BDE" w:rsidR="00BC7200" w:rsidRPr="0078269D" w:rsidDel="00495732" w:rsidRDefault="00BC7200" w:rsidP="00BC7200">
            <w:pPr>
              <w:jc w:val="center"/>
              <w:rPr>
                <w:del w:id="11850" w:author="Mutali Nepfumbada" w:date="2022-10-14T10:14:00Z"/>
                <w:rFonts w:cs="Calibri"/>
                <w:color w:val="000000"/>
                <w:lang w:val="en-ZA" w:eastAsia="en-ZA"/>
              </w:rPr>
            </w:pPr>
            <w:del w:id="11851" w:author="Mutali Nepfumbada" w:date="2022-10-14T10:14:00Z">
              <w:r w:rsidRPr="0078269D" w:rsidDel="00495732">
                <w:rPr>
                  <w:b/>
                  <w:sz w:val="18"/>
                  <w:szCs w:val="18"/>
                </w:rPr>
                <w:delText>TBC</w:delText>
              </w:r>
            </w:del>
          </w:p>
        </w:tc>
      </w:tr>
      <w:tr w:rsidR="00BC7200" w:rsidRPr="0078269D" w:rsidDel="00495732" w14:paraId="2EB16390" w14:textId="739CA69A" w:rsidTr="005D5866">
        <w:trPr>
          <w:trHeight w:val="228"/>
          <w:jc w:val="center"/>
          <w:del w:id="11852" w:author="Mutali Nepfumbada" w:date="2022-10-14T10:14:00Z"/>
        </w:trPr>
        <w:tc>
          <w:tcPr>
            <w:tcW w:w="0" w:type="auto"/>
            <w:noWrap/>
            <w:hideMark/>
          </w:tcPr>
          <w:p w14:paraId="5AF8A277" w14:textId="327BA807" w:rsidR="00BC7200" w:rsidRPr="0078269D" w:rsidDel="00495732" w:rsidRDefault="00BC7200" w:rsidP="00BC7200">
            <w:pPr>
              <w:rPr>
                <w:del w:id="11853" w:author="Mutali Nepfumbada" w:date="2022-10-14T10:14:00Z"/>
                <w:rFonts w:cs="Calibri"/>
                <w:color w:val="000000"/>
                <w:lang w:val="en-ZA" w:eastAsia="en-ZA"/>
              </w:rPr>
            </w:pPr>
            <w:del w:id="11854" w:author="Mutali Nepfumbada" w:date="2022-10-14T10:14:00Z">
              <w:r w:rsidRPr="0078269D" w:rsidDel="00495732">
                <w:rPr>
                  <w:rFonts w:cs="Calibri"/>
                  <w:color w:val="000000"/>
                  <w:lang w:val="en-ZA" w:eastAsia="en-ZA"/>
                </w:rPr>
                <w:delText>Motorised Breaker Mechanism</w:delText>
              </w:r>
            </w:del>
          </w:p>
        </w:tc>
        <w:tc>
          <w:tcPr>
            <w:tcW w:w="0" w:type="auto"/>
            <w:noWrap/>
            <w:hideMark/>
          </w:tcPr>
          <w:p w14:paraId="0F7D94FD" w14:textId="42F57399" w:rsidR="00BC7200" w:rsidRPr="0078269D" w:rsidDel="00495732" w:rsidRDefault="00BC7200" w:rsidP="00BC7200">
            <w:pPr>
              <w:jc w:val="center"/>
              <w:rPr>
                <w:del w:id="11855" w:author="Mutali Nepfumbada" w:date="2022-10-14T10:14:00Z"/>
                <w:rFonts w:cs="Calibri"/>
                <w:color w:val="000000"/>
                <w:lang w:val="en-ZA" w:eastAsia="en-ZA"/>
              </w:rPr>
            </w:pPr>
            <w:del w:id="11856"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FC954A5" w14:textId="5978D71B" w:rsidR="00BC7200" w:rsidRPr="0078269D" w:rsidDel="00495732" w:rsidRDefault="00BC7200" w:rsidP="00BC7200">
            <w:pPr>
              <w:jc w:val="center"/>
              <w:rPr>
                <w:del w:id="11857" w:author="Mutali Nepfumbada" w:date="2022-10-14T10:14:00Z"/>
                <w:rFonts w:cs="Calibri"/>
                <w:color w:val="000000"/>
                <w:lang w:val="en-ZA" w:eastAsia="en-ZA"/>
              </w:rPr>
            </w:pPr>
            <w:del w:id="1185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9C13A9F" w14:textId="561E6138" w:rsidR="00BC7200" w:rsidRPr="0078269D" w:rsidDel="00495732" w:rsidRDefault="00BC7200" w:rsidP="00BC7200">
            <w:pPr>
              <w:jc w:val="center"/>
              <w:rPr>
                <w:del w:id="11859" w:author="Mutali Nepfumbada" w:date="2022-10-14T10:14:00Z"/>
                <w:rFonts w:cs="Calibri"/>
                <w:color w:val="000000"/>
                <w:lang w:val="en-ZA" w:eastAsia="en-ZA"/>
              </w:rPr>
            </w:pPr>
            <w:del w:id="1186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4F2C932" w14:textId="06480B4A" w:rsidR="00BC7200" w:rsidRPr="0078269D" w:rsidDel="00495732" w:rsidRDefault="00BC7200" w:rsidP="00BC7200">
            <w:pPr>
              <w:jc w:val="center"/>
              <w:rPr>
                <w:del w:id="11861" w:author="Mutali Nepfumbada" w:date="2022-10-14T10:14:00Z"/>
                <w:rFonts w:cs="Calibri"/>
                <w:color w:val="000000"/>
                <w:lang w:val="en-ZA" w:eastAsia="en-ZA"/>
              </w:rPr>
            </w:pPr>
            <w:del w:id="11862"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11D3810" w14:textId="4E8FFE69" w:rsidR="00BC7200" w:rsidRPr="0078269D" w:rsidDel="00495732" w:rsidRDefault="00BC7200" w:rsidP="00BC7200">
            <w:pPr>
              <w:jc w:val="center"/>
              <w:rPr>
                <w:del w:id="11863" w:author="Mutali Nepfumbada" w:date="2022-10-14T10:14:00Z"/>
                <w:rFonts w:cs="Calibri"/>
                <w:color w:val="000000"/>
                <w:lang w:val="en-ZA" w:eastAsia="en-ZA"/>
              </w:rPr>
            </w:pPr>
            <w:del w:id="1186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8FCA0CC" w14:textId="35AE1D09" w:rsidR="00BC7200" w:rsidRPr="0078269D" w:rsidDel="00495732" w:rsidRDefault="00BC7200" w:rsidP="00BC7200">
            <w:pPr>
              <w:jc w:val="center"/>
              <w:rPr>
                <w:del w:id="11865" w:author="Mutali Nepfumbada" w:date="2022-10-14T10:14:00Z"/>
                <w:rFonts w:cs="Calibri"/>
                <w:color w:val="000000"/>
                <w:lang w:val="en-ZA" w:eastAsia="en-ZA"/>
              </w:rPr>
            </w:pPr>
            <w:del w:id="11866" w:author="Mutali Nepfumbada" w:date="2022-10-14T10:14:00Z">
              <w:r w:rsidRPr="0078269D" w:rsidDel="00495732">
                <w:rPr>
                  <w:b/>
                  <w:sz w:val="18"/>
                  <w:szCs w:val="18"/>
                </w:rPr>
                <w:delText>TBC</w:delText>
              </w:r>
            </w:del>
          </w:p>
        </w:tc>
      </w:tr>
      <w:tr w:rsidR="00BC7200" w:rsidRPr="0078269D" w:rsidDel="00495732" w14:paraId="50F2651C" w14:textId="3A46C4A0" w:rsidTr="005D5866">
        <w:trPr>
          <w:trHeight w:val="232"/>
          <w:jc w:val="center"/>
          <w:del w:id="11867" w:author="Mutali Nepfumbada" w:date="2022-10-14T10:14:00Z"/>
        </w:trPr>
        <w:tc>
          <w:tcPr>
            <w:tcW w:w="0" w:type="auto"/>
            <w:noWrap/>
            <w:hideMark/>
          </w:tcPr>
          <w:p w14:paraId="664560A7" w14:textId="16B83451" w:rsidR="00BC7200" w:rsidRPr="0078269D" w:rsidDel="00495732" w:rsidRDefault="00BC7200" w:rsidP="00BC7200">
            <w:pPr>
              <w:rPr>
                <w:del w:id="11868" w:author="Mutali Nepfumbada" w:date="2022-10-14T10:14:00Z"/>
                <w:rFonts w:cs="Calibri"/>
                <w:color w:val="000000"/>
                <w:lang w:val="en-ZA" w:eastAsia="en-ZA"/>
              </w:rPr>
            </w:pPr>
            <w:del w:id="11869" w:author="Mutali Nepfumbada" w:date="2022-10-14T10:14:00Z">
              <w:r w:rsidRPr="0078269D" w:rsidDel="00495732">
                <w:rPr>
                  <w:rFonts w:cs="Calibri"/>
                  <w:color w:val="000000"/>
                  <w:lang w:val="en-ZA" w:eastAsia="en-ZA"/>
                </w:rPr>
                <w:delText>JA Solar 540 W modules</w:delText>
              </w:r>
            </w:del>
          </w:p>
        </w:tc>
        <w:tc>
          <w:tcPr>
            <w:tcW w:w="0" w:type="auto"/>
            <w:noWrap/>
            <w:hideMark/>
          </w:tcPr>
          <w:p w14:paraId="0E99E29A" w14:textId="446E1C8C" w:rsidR="00BC7200" w:rsidRPr="0078269D" w:rsidDel="00495732" w:rsidRDefault="00BC7200" w:rsidP="00BC7200">
            <w:pPr>
              <w:jc w:val="center"/>
              <w:rPr>
                <w:del w:id="11870" w:author="Mutali Nepfumbada" w:date="2022-10-14T10:14:00Z"/>
                <w:rFonts w:cs="Calibri"/>
                <w:color w:val="000000"/>
                <w:lang w:val="en-ZA" w:eastAsia="en-ZA"/>
              </w:rPr>
            </w:pPr>
            <w:del w:id="11871" w:author="Mutali Nepfumbada" w:date="2022-10-14T10:14:00Z">
              <w:r w:rsidRPr="0078269D" w:rsidDel="00495732">
                <w:rPr>
                  <w:rFonts w:cs="Calibri"/>
                  <w:color w:val="000000"/>
                  <w:lang w:val="en-ZA" w:eastAsia="en-ZA"/>
                </w:rPr>
                <w:delText>10</w:delText>
              </w:r>
            </w:del>
          </w:p>
        </w:tc>
        <w:tc>
          <w:tcPr>
            <w:tcW w:w="0" w:type="auto"/>
            <w:shd w:val="clear" w:color="auto" w:fill="7F7F7F" w:themeFill="text1" w:themeFillTint="80"/>
            <w:vAlign w:val="center"/>
          </w:tcPr>
          <w:p w14:paraId="4096F20E" w14:textId="63E19205" w:rsidR="00BC7200" w:rsidRPr="0078269D" w:rsidDel="00495732" w:rsidRDefault="00BC7200" w:rsidP="00BC7200">
            <w:pPr>
              <w:jc w:val="center"/>
              <w:rPr>
                <w:del w:id="11872" w:author="Mutali Nepfumbada" w:date="2022-10-14T10:14:00Z"/>
                <w:rFonts w:cs="Calibri"/>
                <w:color w:val="000000"/>
                <w:lang w:val="en-ZA" w:eastAsia="en-ZA"/>
              </w:rPr>
            </w:pPr>
            <w:del w:id="1187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9D0E131" w14:textId="56FFD236" w:rsidR="00BC7200" w:rsidRPr="0078269D" w:rsidDel="00495732" w:rsidRDefault="00BC7200" w:rsidP="00BC7200">
            <w:pPr>
              <w:jc w:val="center"/>
              <w:rPr>
                <w:del w:id="11874" w:author="Mutali Nepfumbada" w:date="2022-10-14T10:14:00Z"/>
                <w:rFonts w:cs="Calibri"/>
                <w:color w:val="000000"/>
                <w:lang w:val="en-ZA" w:eastAsia="en-ZA"/>
              </w:rPr>
            </w:pPr>
            <w:del w:id="1187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D5C1A65" w14:textId="68E7235B" w:rsidR="00BC7200" w:rsidRPr="0078269D" w:rsidDel="00495732" w:rsidRDefault="00BC7200" w:rsidP="00BC7200">
            <w:pPr>
              <w:jc w:val="center"/>
              <w:rPr>
                <w:del w:id="11876" w:author="Mutali Nepfumbada" w:date="2022-10-14T10:14:00Z"/>
                <w:rFonts w:cs="Calibri"/>
                <w:color w:val="000000"/>
                <w:lang w:val="en-ZA" w:eastAsia="en-ZA"/>
              </w:rPr>
            </w:pPr>
            <w:del w:id="1187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16D8FCD" w14:textId="026AE604" w:rsidR="00BC7200" w:rsidRPr="0078269D" w:rsidDel="00495732" w:rsidRDefault="00BC7200" w:rsidP="00BC7200">
            <w:pPr>
              <w:jc w:val="center"/>
              <w:rPr>
                <w:del w:id="11878" w:author="Mutali Nepfumbada" w:date="2022-10-14T10:14:00Z"/>
                <w:rFonts w:cs="Calibri"/>
                <w:color w:val="000000"/>
                <w:lang w:val="en-ZA" w:eastAsia="en-ZA"/>
              </w:rPr>
            </w:pPr>
            <w:del w:id="1187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3326FA8" w14:textId="512CAF1D" w:rsidR="00BC7200" w:rsidRPr="0078269D" w:rsidDel="00495732" w:rsidRDefault="00BC7200" w:rsidP="00BC7200">
            <w:pPr>
              <w:jc w:val="center"/>
              <w:rPr>
                <w:del w:id="11880" w:author="Mutali Nepfumbada" w:date="2022-10-14T10:14:00Z"/>
                <w:rFonts w:cs="Calibri"/>
                <w:color w:val="000000"/>
                <w:lang w:val="en-ZA" w:eastAsia="en-ZA"/>
              </w:rPr>
            </w:pPr>
            <w:del w:id="11881" w:author="Mutali Nepfumbada" w:date="2022-10-14T10:14:00Z">
              <w:r w:rsidRPr="0078269D" w:rsidDel="00495732">
                <w:rPr>
                  <w:b/>
                  <w:sz w:val="18"/>
                  <w:szCs w:val="18"/>
                </w:rPr>
                <w:delText>TBC</w:delText>
              </w:r>
            </w:del>
          </w:p>
        </w:tc>
      </w:tr>
    </w:tbl>
    <w:p w14:paraId="5619CB90" w14:textId="6BE9CED1" w:rsidR="00B003E1" w:rsidRPr="00093966" w:rsidDel="00495732" w:rsidRDefault="00B003E1">
      <w:pPr>
        <w:rPr>
          <w:del w:id="11882" w:author="Mutali Nepfumbada" w:date="2022-10-14T10:14:00Z"/>
          <w:lang w:eastAsia="en-US"/>
        </w:rPr>
        <w:pPrChange w:id="11883" w:author="Mutali Nepfumbada" w:date="2022-10-14T10:15:00Z">
          <w:pPr>
            <w:pStyle w:val="Caption"/>
          </w:pPr>
        </w:pPrChange>
      </w:pPr>
      <w:bookmarkStart w:id="11884" w:name="_Toc114662550"/>
      <w:bookmarkStart w:id="11885" w:name="_Hlk114662072"/>
      <w:del w:id="11886" w:author="Mutali Nepfumbada" w:date="2022-10-14T10:14:00Z">
        <w:r w:rsidRPr="00093966" w:rsidDel="00495732">
          <w:rPr>
            <w:lang w:eastAsia="en-US"/>
            <w:rPrChange w:id="11887" w:author="Mutali Nepfumbada" w:date="2022-10-14T10:15:00Z">
              <w:rPr/>
            </w:rPrChange>
          </w:rPr>
          <w:delText xml:space="preserve">Table </w:delText>
        </w:r>
        <w:r w:rsidR="0044146A" w:rsidRPr="00093966" w:rsidDel="00495732">
          <w:rPr>
            <w:lang w:eastAsia="en-US"/>
            <w:rPrChange w:id="11888" w:author="Mutali Nepfumbada" w:date="2022-10-14T10:15:00Z">
              <w:rPr/>
            </w:rPrChange>
          </w:rPr>
          <w:fldChar w:fldCharType="begin"/>
        </w:r>
        <w:r w:rsidR="0044146A" w:rsidRPr="00093966" w:rsidDel="00495732">
          <w:rPr>
            <w:lang w:eastAsia="en-US"/>
            <w:rPrChange w:id="11889" w:author="Mutali Nepfumbada" w:date="2022-10-14T10:15:00Z">
              <w:rPr/>
            </w:rPrChange>
          </w:rPr>
          <w:delInstrText xml:space="preserve"> STYLEREF 1 \s </w:delInstrText>
        </w:r>
        <w:r w:rsidR="0044146A" w:rsidRPr="00093966" w:rsidDel="00495732">
          <w:rPr>
            <w:lang w:eastAsia="en-US"/>
            <w:rPrChange w:id="11890" w:author="Mutali Nepfumbada" w:date="2022-10-14T10:15:00Z">
              <w:rPr>
                <w:noProof/>
              </w:rPr>
            </w:rPrChange>
          </w:rPr>
          <w:fldChar w:fldCharType="separate"/>
        </w:r>
        <w:r w:rsidR="00E109C1" w:rsidRPr="00093966" w:rsidDel="00495732">
          <w:rPr>
            <w:lang w:eastAsia="en-US"/>
            <w:rPrChange w:id="11891" w:author="Mutali Nepfumbada" w:date="2022-10-14T10:15:00Z">
              <w:rPr>
                <w:noProof/>
              </w:rPr>
            </w:rPrChange>
          </w:rPr>
          <w:delText>10</w:delText>
        </w:r>
        <w:r w:rsidR="0044146A" w:rsidRPr="00093966" w:rsidDel="00495732">
          <w:rPr>
            <w:lang w:eastAsia="en-US"/>
            <w:rPrChange w:id="11892" w:author="Mutali Nepfumbada" w:date="2022-10-14T10:15:00Z">
              <w:rPr>
                <w:noProof/>
              </w:rPr>
            </w:rPrChange>
          </w:rPr>
          <w:fldChar w:fldCharType="end"/>
        </w:r>
        <w:r w:rsidR="00B61424" w:rsidRPr="00093966" w:rsidDel="00495732">
          <w:rPr>
            <w:lang w:eastAsia="en-US"/>
            <w:rPrChange w:id="11893" w:author="Mutali Nepfumbada" w:date="2022-10-14T10:15:00Z">
              <w:rPr/>
            </w:rPrChange>
          </w:rPr>
          <w:noBreakHyphen/>
        </w:r>
        <w:r w:rsidR="0044146A" w:rsidRPr="00093966" w:rsidDel="00495732">
          <w:rPr>
            <w:lang w:eastAsia="en-US"/>
            <w:rPrChange w:id="11894" w:author="Mutali Nepfumbada" w:date="2022-10-14T10:15:00Z">
              <w:rPr/>
            </w:rPrChange>
          </w:rPr>
          <w:fldChar w:fldCharType="begin"/>
        </w:r>
        <w:r w:rsidR="0044146A" w:rsidRPr="00093966" w:rsidDel="00495732">
          <w:rPr>
            <w:lang w:eastAsia="en-US"/>
            <w:rPrChange w:id="11895" w:author="Mutali Nepfumbada" w:date="2022-10-14T10:15:00Z">
              <w:rPr/>
            </w:rPrChange>
          </w:rPr>
          <w:delInstrText xml:space="preserve"> SEQ Table \* ARABIC \s 1 </w:delInstrText>
        </w:r>
        <w:r w:rsidR="0044146A" w:rsidRPr="00093966" w:rsidDel="00495732">
          <w:rPr>
            <w:lang w:eastAsia="en-US"/>
            <w:rPrChange w:id="11896" w:author="Mutali Nepfumbada" w:date="2022-10-14T10:15:00Z">
              <w:rPr>
                <w:noProof/>
              </w:rPr>
            </w:rPrChange>
          </w:rPr>
          <w:fldChar w:fldCharType="separate"/>
        </w:r>
        <w:r w:rsidR="00E109C1" w:rsidRPr="00093966" w:rsidDel="00495732">
          <w:rPr>
            <w:lang w:eastAsia="en-US"/>
            <w:rPrChange w:id="11897" w:author="Mutali Nepfumbada" w:date="2022-10-14T10:15:00Z">
              <w:rPr>
                <w:noProof/>
              </w:rPr>
            </w:rPrChange>
          </w:rPr>
          <w:delText>2</w:delText>
        </w:r>
        <w:r w:rsidR="0044146A" w:rsidRPr="00093966" w:rsidDel="00495732">
          <w:rPr>
            <w:lang w:eastAsia="en-US"/>
            <w:rPrChange w:id="11898" w:author="Mutali Nepfumbada" w:date="2022-10-14T10:15:00Z">
              <w:rPr>
                <w:noProof/>
              </w:rPr>
            </w:rPrChange>
          </w:rPr>
          <w:fldChar w:fldCharType="end"/>
        </w:r>
        <w:r w:rsidRPr="00093966" w:rsidDel="00495732">
          <w:rPr>
            <w:lang w:eastAsia="en-US"/>
            <w:rPrChange w:id="11899" w:author="Mutali Nepfumbada" w:date="2022-10-14T10:15:00Z">
              <w:rPr/>
            </w:rPrChange>
          </w:rPr>
          <w:delText>: Major Spare parts</w:delText>
        </w:r>
        <w:r w:rsidR="006F3B9E" w:rsidRPr="007B05D4" w:rsidDel="00495732">
          <w:rPr>
            <w:lang w:eastAsia="en-US"/>
          </w:rPr>
          <w:delText>.</w:delText>
        </w:r>
        <w:bookmarkEnd w:id="11884"/>
      </w:del>
    </w:p>
    <w:bookmarkEnd w:id="11885"/>
    <w:p w14:paraId="61B6DACC" w14:textId="7B421D88" w:rsidR="004776AB" w:rsidRPr="00093966" w:rsidDel="00D80866" w:rsidRDefault="00495732" w:rsidP="00495732">
      <w:pPr>
        <w:rPr>
          <w:del w:id="11900" w:author="Mutali Nepfumbada" w:date="2022-10-14T10:12:00Z"/>
          <w:lang w:eastAsia="en-US"/>
          <w:rPrChange w:id="11901" w:author="Chanda Nxumalo" w:date="2022-10-18T16:40:00Z">
            <w:rPr>
              <w:del w:id="11902" w:author="Mutali Nepfumbada" w:date="2022-10-14T10:12:00Z"/>
              <w:rFonts w:cs="Segoe UI"/>
              <w:color w:val="000000" w:themeColor="text1"/>
              <w:sz w:val="23"/>
              <w:szCs w:val="23"/>
              <w:shd w:val="clear" w:color="auto" w:fill="FFFFFF"/>
            </w:rPr>
          </w:rPrChange>
        </w:rPr>
      </w:pPr>
      <w:ins w:id="11903" w:author="Mutali Nepfumbada" w:date="2022-10-14T10:14:00Z">
        <w:r w:rsidRPr="00093966">
          <w:rPr>
            <w:lang w:eastAsia="en-US"/>
            <w:rPrChange w:id="11904" w:author="Mutali Nepfumbada" w:date="2022-10-14T10:15:00Z">
              <w:rPr>
                <w:rFonts w:ascii="Segoe UI" w:hAnsi="Segoe UI" w:cs="Segoe UI"/>
                <w:color w:val="FF9900"/>
                <w:sz w:val="23"/>
                <w:szCs w:val="23"/>
                <w:shd w:val="clear" w:color="auto" w:fill="FFFFFF"/>
              </w:rPr>
            </w:rPrChange>
          </w:rPr>
          <w:t>H</w:t>
        </w:r>
      </w:ins>
      <w:ins w:id="11905" w:author="Mutali Nepfumbada" w:date="2022-10-14T10:15:00Z">
        <w:r w:rsidRPr="00093966">
          <w:rPr>
            <w:lang w:eastAsia="en-US"/>
            <w:rPrChange w:id="11906" w:author="Chanda Nxumalo" w:date="2022-10-18T16:40:00Z">
              <w:rPr>
                <w:rFonts w:cs="Segoe UI"/>
                <w:color w:val="000000" w:themeColor="text1"/>
                <w:sz w:val="23"/>
                <w:szCs w:val="23"/>
                <w:shd w:val="clear" w:color="auto" w:fill="FFFFFF"/>
              </w:rPr>
            </w:rPrChange>
          </w:rPr>
          <w:t>armattan notes that no spare</w:t>
        </w:r>
        <w:r w:rsidR="00720A08" w:rsidRPr="00093966">
          <w:rPr>
            <w:lang w:eastAsia="en-US"/>
            <w:rPrChange w:id="11907" w:author="Chanda Nxumalo" w:date="2022-10-18T16:40:00Z">
              <w:rPr>
                <w:rFonts w:cs="Segoe UI"/>
                <w:color w:val="000000" w:themeColor="text1"/>
                <w:sz w:val="23"/>
                <w:szCs w:val="23"/>
                <w:shd w:val="clear" w:color="auto" w:fill="FFFFFF"/>
              </w:rPr>
            </w:rPrChange>
          </w:rPr>
          <w:t xml:space="preserve"> </w:t>
        </w:r>
        <w:r w:rsidRPr="00093966">
          <w:rPr>
            <w:lang w:eastAsia="en-US"/>
            <w:rPrChange w:id="11908" w:author="Chanda Nxumalo" w:date="2022-10-18T16:40:00Z">
              <w:rPr>
                <w:rFonts w:cs="Segoe UI"/>
                <w:color w:val="000000" w:themeColor="text1"/>
                <w:sz w:val="23"/>
                <w:szCs w:val="23"/>
                <w:shd w:val="clear" w:color="auto" w:fill="FFFFFF"/>
              </w:rPr>
            </w:rPrChange>
          </w:rPr>
          <w:t xml:space="preserve">parts </w:t>
        </w:r>
        <w:r w:rsidR="00720A08" w:rsidRPr="00093966">
          <w:rPr>
            <w:lang w:eastAsia="en-US"/>
            <w:rPrChange w:id="11909" w:author="Chanda Nxumalo" w:date="2022-10-18T16:40:00Z">
              <w:rPr>
                <w:rFonts w:cs="Segoe UI"/>
                <w:color w:val="000000" w:themeColor="text1"/>
                <w:sz w:val="23"/>
                <w:szCs w:val="23"/>
                <w:shd w:val="clear" w:color="auto" w:fill="FFFFFF"/>
              </w:rPr>
            </w:rPrChange>
          </w:rPr>
          <w:t>are</w:t>
        </w:r>
      </w:ins>
      <w:ins w:id="11910" w:author="Mutali Nepfumbada" w:date="2022-10-14T10:14:00Z">
        <w:r w:rsidRPr="00093966">
          <w:rPr>
            <w:lang w:eastAsia="en-US"/>
            <w:rPrChange w:id="11911" w:author="Mutali Nepfumbada" w:date="2022-10-14T10:15:00Z">
              <w:rPr>
                <w:rFonts w:ascii="Segoe UI" w:hAnsi="Segoe UI" w:cs="Segoe UI"/>
                <w:color w:val="FF9900"/>
                <w:sz w:val="23"/>
                <w:szCs w:val="23"/>
                <w:shd w:val="clear" w:color="auto" w:fill="FFFFFF"/>
              </w:rPr>
            </w:rPrChange>
          </w:rPr>
          <w:t xml:space="preserve"> ke</w:t>
        </w:r>
      </w:ins>
      <w:ins w:id="11912" w:author="Mutali Nepfumbada" w:date="2022-10-14T10:15:00Z">
        <w:r w:rsidR="00720A08" w:rsidRPr="00093966">
          <w:rPr>
            <w:lang w:eastAsia="en-US"/>
            <w:rPrChange w:id="11913" w:author="Chanda Nxumalo" w:date="2022-10-18T16:40:00Z">
              <w:rPr>
                <w:rFonts w:cs="Segoe UI"/>
                <w:color w:val="000000" w:themeColor="text1"/>
                <w:sz w:val="23"/>
                <w:szCs w:val="23"/>
                <w:shd w:val="clear" w:color="auto" w:fill="FFFFFF"/>
              </w:rPr>
            </w:rPrChange>
          </w:rPr>
          <w:t>pt</w:t>
        </w:r>
      </w:ins>
      <w:ins w:id="11914" w:author="Mutali Nepfumbada" w:date="2022-10-14T10:14:00Z">
        <w:r w:rsidRPr="00093966">
          <w:rPr>
            <w:lang w:eastAsia="en-US"/>
            <w:rPrChange w:id="11915" w:author="Mutali Nepfumbada" w:date="2022-10-14T10:15:00Z">
              <w:rPr>
                <w:rFonts w:ascii="Segoe UI" w:hAnsi="Segoe UI" w:cs="Segoe UI"/>
                <w:color w:val="FF9900"/>
                <w:sz w:val="23"/>
                <w:szCs w:val="23"/>
                <w:shd w:val="clear" w:color="auto" w:fill="FFFFFF"/>
              </w:rPr>
            </w:rPrChange>
          </w:rPr>
          <w:t xml:space="preserve"> parts on site</w:t>
        </w:r>
        <w:del w:id="11916" w:author="Chanda Nxumalo" w:date="2022-10-18T14:02:00Z">
          <w:r w:rsidRPr="00093966">
            <w:rPr>
              <w:lang w:eastAsia="en-US"/>
              <w:rPrChange w:id="11917" w:author="Mutali Nepfumbada" w:date="2022-10-14T10:15:00Z">
                <w:rPr>
                  <w:rFonts w:ascii="Segoe UI" w:hAnsi="Segoe UI" w:cs="Segoe UI"/>
                  <w:color w:val="FF9900"/>
                  <w:sz w:val="23"/>
                  <w:szCs w:val="23"/>
                  <w:shd w:val="clear" w:color="auto" w:fill="FFFFFF"/>
                </w:rPr>
              </w:rPrChange>
            </w:rPr>
            <w:delText xml:space="preserve"> as agreed in</w:delText>
          </w:r>
        </w:del>
      </w:ins>
      <w:ins w:id="11918" w:author="Mutali Nepfumbada" w:date="2022-10-14T10:22:00Z">
        <w:del w:id="11919" w:author="Chanda Nxumalo" w:date="2022-10-18T14:02:00Z">
          <w:r w:rsidR="001050B2" w:rsidRPr="00093966">
            <w:rPr>
              <w:lang w:eastAsia="en-US"/>
              <w:rPrChange w:id="11920" w:author="Chanda Nxumalo" w:date="2022-10-18T16:40:00Z">
                <w:rPr>
                  <w:rFonts w:cs="Segoe UI"/>
                  <w:color w:val="000000" w:themeColor="text1"/>
                  <w:sz w:val="23"/>
                  <w:szCs w:val="23"/>
                  <w:shd w:val="clear" w:color="auto" w:fill="FFFFFF"/>
                </w:rPr>
              </w:rPrChange>
            </w:rPr>
            <w:delText xml:space="preserve"> </w:delText>
          </w:r>
        </w:del>
      </w:ins>
      <w:ins w:id="11921" w:author="Mutali Nepfumbada" w:date="2022-10-14T10:14:00Z">
        <w:del w:id="11922" w:author="Chanda Nxumalo" w:date="2022-10-18T14:02:00Z">
          <w:r w:rsidRPr="00093966">
            <w:rPr>
              <w:lang w:eastAsia="en-US"/>
              <w:rPrChange w:id="11923" w:author="Mutali Nepfumbada" w:date="2022-10-14T10:15:00Z">
                <w:rPr>
                  <w:rFonts w:ascii="Segoe UI" w:hAnsi="Segoe UI" w:cs="Segoe UI"/>
                  <w:color w:val="FF9900"/>
                  <w:sz w:val="23"/>
                  <w:szCs w:val="23"/>
                  <w:shd w:val="clear" w:color="auto" w:fill="FFFFFF"/>
                </w:rPr>
              </w:rPrChange>
            </w:rPr>
            <w:delText>discussions</w:delText>
          </w:r>
        </w:del>
      </w:ins>
      <w:ins w:id="11924" w:author="Mutali Nepfumbada" w:date="2022-10-14T10:22:00Z">
        <w:del w:id="11925" w:author="Chanda Nxumalo" w:date="2022-10-18T14:02:00Z">
          <w:r w:rsidR="001050B2" w:rsidRPr="00093966">
            <w:rPr>
              <w:lang w:eastAsia="en-US"/>
              <w:rPrChange w:id="11926" w:author="Chanda Nxumalo" w:date="2022-10-18T16:40:00Z">
                <w:rPr>
                  <w:rFonts w:cs="Segoe UI"/>
                  <w:color w:val="000000" w:themeColor="text1"/>
                  <w:sz w:val="23"/>
                  <w:szCs w:val="23"/>
                  <w:shd w:val="clear" w:color="auto" w:fill="FFFFFF"/>
                </w:rPr>
              </w:rPrChange>
            </w:rPr>
            <w:delText xml:space="preserve"> </w:delText>
          </w:r>
        </w:del>
      </w:ins>
      <w:ins w:id="11927" w:author="Mutali Nepfumbada" w:date="2022-10-14T10:14:00Z">
        <w:del w:id="11928" w:author="Chanda Nxumalo" w:date="2022-10-18T14:02:00Z">
          <w:r w:rsidRPr="00093966">
            <w:rPr>
              <w:lang w:eastAsia="en-US"/>
              <w:rPrChange w:id="11929" w:author="Mutali Nepfumbada" w:date="2022-10-14T10:15:00Z">
                <w:rPr>
                  <w:rFonts w:ascii="Segoe UI" w:hAnsi="Segoe UI" w:cs="Segoe UI"/>
                  <w:color w:val="FF9900"/>
                  <w:sz w:val="23"/>
                  <w:szCs w:val="23"/>
                  <w:shd w:val="clear" w:color="auto" w:fill="FFFFFF"/>
                </w:rPr>
              </w:rPrChange>
            </w:rPr>
            <w:delText>with Moshesh and Harmattan management and will be reflected in the contract</w:delText>
          </w:r>
        </w:del>
        <w:r w:rsidRPr="00093966">
          <w:rPr>
            <w:lang w:eastAsia="en-US"/>
            <w:rPrChange w:id="11930" w:author="Mutali Nepfumbada" w:date="2022-10-14T10:15:00Z">
              <w:rPr>
                <w:rFonts w:ascii="Segoe UI" w:hAnsi="Segoe UI" w:cs="Segoe UI"/>
                <w:color w:val="FF9900"/>
                <w:sz w:val="23"/>
                <w:szCs w:val="23"/>
                <w:shd w:val="clear" w:color="auto" w:fill="FFFFFF"/>
              </w:rPr>
            </w:rPrChange>
          </w:rPr>
          <w:t xml:space="preserve">. </w:t>
        </w:r>
      </w:ins>
      <w:ins w:id="11931" w:author="Mutali Nepfumbada" w:date="2022-10-14T10:16:00Z">
        <w:r w:rsidR="00D80866" w:rsidRPr="00093966">
          <w:rPr>
            <w:lang w:eastAsia="en-US"/>
            <w:rPrChange w:id="11932" w:author="Chanda Nxumalo" w:date="2022-10-18T16:40:00Z">
              <w:rPr>
                <w:rFonts w:cs="Segoe UI"/>
                <w:color w:val="000000" w:themeColor="text1"/>
                <w:sz w:val="23"/>
                <w:szCs w:val="23"/>
                <w:shd w:val="clear" w:color="auto" w:fill="FFFFFF"/>
              </w:rPr>
            </w:rPrChange>
          </w:rPr>
          <w:t>The Operator</w:t>
        </w:r>
        <w:r w:rsidR="00720A08" w:rsidRPr="00093966">
          <w:rPr>
            <w:lang w:eastAsia="en-US"/>
            <w:rPrChange w:id="11933" w:author="Chanda Nxumalo" w:date="2022-10-18T16:40:00Z">
              <w:rPr>
                <w:rFonts w:cs="Segoe UI"/>
                <w:color w:val="000000" w:themeColor="text1"/>
                <w:sz w:val="23"/>
                <w:szCs w:val="23"/>
                <w:shd w:val="clear" w:color="auto" w:fill="FFFFFF"/>
              </w:rPr>
            </w:rPrChange>
          </w:rPr>
          <w:t xml:space="preserve"> has stated that</w:t>
        </w:r>
      </w:ins>
      <w:ins w:id="11934" w:author="Mutali Nepfumbada" w:date="2022-10-14T10:14:00Z">
        <w:r w:rsidRPr="00093966">
          <w:rPr>
            <w:lang w:eastAsia="en-US"/>
            <w:rPrChange w:id="11935" w:author="Mutali Nepfumbada" w:date="2022-10-14T10:15:00Z">
              <w:rPr>
                <w:rFonts w:ascii="Segoe UI" w:hAnsi="Segoe UI" w:cs="Segoe UI"/>
                <w:color w:val="FF9900"/>
                <w:sz w:val="23"/>
                <w:szCs w:val="23"/>
                <w:shd w:val="clear" w:color="auto" w:fill="FFFFFF"/>
              </w:rPr>
            </w:rPrChange>
          </w:rPr>
          <w:t xml:space="preserve"> </w:t>
        </w:r>
      </w:ins>
      <w:ins w:id="11936" w:author="Mutali Nepfumbada" w:date="2022-10-14T10:17:00Z">
        <w:r w:rsidR="00D80866" w:rsidRPr="00093966">
          <w:rPr>
            <w:lang w:eastAsia="en-US"/>
            <w:rPrChange w:id="11937" w:author="Chanda Nxumalo" w:date="2022-10-18T16:40:00Z">
              <w:rPr>
                <w:rFonts w:cs="Segoe UI"/>
                <w:color w:val="000000" w:themeColor="text1"/>
                <w:sz w:val="23"/>
                <w:szCs w:val="23"/>
                <w:shd w:val="clear" w:color="auto" w:fill="FFFFFF"/>
              </w:rPr>
            </w:rPrChange>
          </w:rPr>
          <w:t xml:space="preserve">minor spare </w:t>
        </w:r>
      </w:ins>
      <w:ins w:id="11938" w:author="Mutali Nepfumbada" w:date="2022-10-14T10:14:00Z">
        <w:r w:rsidRPr="00093966">
          <w:rPr>
            <w:lang w:eastAsia="en-US"/>
            <w:rPrChange w:id="11939" w:author="Mutali Nepfumbada" w:date="2022-10-14T10:15:00Z">
              <w:rPr>
                <w:rFonts w:ascii="Segoe UI" w:hAnsi="Segoe UI" w:cs="Segoe UI"/>
                <w:color w:val="FF9900"/>
                <w:sz w:val="23"/>
                <w:szCs w:val="23"/>
                <w:shd w:val="clear" w:color="auto" w:fill="FFFFFF"/>
              </w:rPr>
            </w:rPrChange>
          </w:rPr>
          <w:t xml:space="preserve">parts </w:t>
        </w:r>
      </w:ins>
      <w:ins w:id="11940" w:author="Mutali Nepfumbada" w:date="2022-10-14T10:29:00Z">
        <w:r w:rsidR="00A16A0E" w:rsidRPr="00093966">
          <w:rPr>
            <w:lang w:eastAsia="en-US"/>
            <w:rPrChange w:id="11941" w:author="Chanda Nxumalo" w:date="2022-10-18T16:40:00Z">
              <w:rPr>
                <w:rFonts w:cs="Segoe UI"/>
                <w:color w:val="000000" w:themeColor="text1"/>
                <w:sz w:val="23"/>
                <w:szCs w:val="23"/>
                <w:shd w:val="clear" w:color="auto" w:fill="FFFFFF"/>
              </w:rPr>
            </w:rPrChange>
          </w:rPr>
          <w:t>are</w:t>
        </w:r>
      </w:ins>
      <w:ins w:id="11942" w:author="Mutali Nepfumbada" w:date="2022-10-14T10:17:00Z">
        <w:r w:rsidR="00D80866" w:rsidRPr="00093966">
          <w:rPr>
            <w:lang w:eastAsia="en-US"/>
            <w:rPrChange w:id="11943" w:author="Chanda Nxumalo" w:date="2022-10-18T16:40:00Z">
              <w:rPr>
                <w:rFonts w:cs="Segoe UI"/>
                <w:color w:val="000000" w:themeColor="text1"/>
                <w:sz w:val="23"/>
                <w:szCs w:val="23"/>
                <w:shd w:val="clear" w:color="auto" w:fill="FFFFFF"/>
              </w:rPr>
            </w:rPrChange>
          </w:rPr>
          <w:t xml:space="preserve"> </w:t>
        </w:r>
      </w:ins>
      <w:ins w:id="11944" w:author="Mutali Nepfumbada" w:date="2022-10-14T10:14:00Z">
        <w:r w:rsidRPr="00093966">
          <w:rPr>
            <w:lang w:eastAsia="en-US"/>
            <w:rPrChange w:id="11945" w:author="Mutali Nepfumbada" w:date="2022-10-14T10:15:00Z">
              <w:rPr>
                <w:rFonts w:ascii="Segoe UI" w:hAnsi="Segoe UI" w:cs="Segoe UI"/>
                <w:color w:val="FF9900"/>
                <w:sz w:val="23"/>
                <w:szCs w:val="23"/>
                <w:shd w:val="clear" w:color="auto" w:fill="FFFFFF"/>
              </w:rPr>
            </w:rPrChange>
          </w:rPr>
          <w:t xml:space="preserve">in stock in </w:t>
        </w:r>
      </w:ins>
      <w:ins w:id="11946" w:author="Mutali Nepfumbada" w:date="2022-10-14T10:19:00Z">
        <w:r w:rsidR="007F0E70" w:rsidRPr="00093966">
          <w:rPr>
            <w:lang w:eastAsia="en-US"/>
            <w:rPrChange w:id="11947" w:author="Chanda Nxumalo" w:date="2022-10-18T16:40:00Z">
              <w:rPr>
                <w:rFonts w:cs="Segoe UI"/>
                <w:color w:val="000000" w:themeColor="text1"/>
                <w:sz w:val="23"/>
                <w:szCs w:val="23"/>
                <w:shd w:val="clear" w:color="auto" w:fill="FFFFFF"/>
              </w:rPr>
            </w:rPrChange>
          </w:rPr>
          <w:t xml:space="preserve">Cape Town </w:t>
        </w:r>
      </w:ins>
      <w:ins w:id="11948" w:author="Mutali Nepfumbada" w:date="2022-10-14T10:14:00Z">
        <w:r w:rsidRPr="00093966">
          <w:rPr>
            <w:lang w:eastAsia="en-US"/>
            <w:rPrChange w:id="11949" w:author="Mutali Nepfumbada" w:date="2022-10-14T10:15:00Z">
              <w:rPr>
                <w:rFonts w:ascii="Segoe UI" w:hAnsi="Segoe UI" w:cs="Segoe UI"/>
                <w:color w:val="FF9900"/>
                <w:sz w:val="23"/>
                <w:szCs w:val="23"/>
                <w:shd w:val="clear" w:color="auto" w:fill="FFFFFF"/>
              </w:rPr>
            </w:rPrChange>
          </w:rPr>
          <w:t xml:space="preserve">and </w:t>
        </w:r>
      </w:ins>
      <w:ins w:id="11950" w:author="Mutali Nepfumbada" w:date="2022-10-14T10:22:00Z">
        <w:r w:rsidR="001050B2" w:rsidRPr="00093966">
          <w:rPr>
            <w:lang w:eastAsia="en-US"/>
            <w:rPrChange w:id="11951" w:author="Chanda Nxumalo" w:date="2022-10-18T16:40:00Z">
              <w:rPr>
                <w:rFonts w:cs="Segoe UI"/>
                <w:color w:val="000000" w:themeColor="text1"/>
                <w:sz w:val="23"/>
                <w:szCs w:val="23"/>
                <w:shd w:val="clear" w:color="auto" w:fill="FFFFFF"/>
              </w:rPr>
            </w:rPrChange>
          </w:rPr>
          <w:t>Johannesburg</w:t>
        </w:r>
      </w:ins>
      <w:ins w:id="11952" w:author="Mutali Nepfumbada" w:date="2022-10-14T10:14:00Z">
        <w:r w:rsidRPr="00093966">
          <w:rPr>
            <w:lang w:eastAsia="en-US"/>
            <w:rPrChange w:id="11953" w:author="Mutali Nepfumbada" w:date="2022-10-14T10:15:00Z">
              <w:rPr>
                <w:rFonts w:ascii="Segoe UI" w:hAnsi="Segoe UI" w:cs="Segoe UI"/>
                <w:color w:val="FF9900"/>
                <w:sz w:val="23"/>
                <w:szCs w:val="23"/>
                <w:shd w:val="clear" w:color="auto" w:fill="FFFFFF"/>
              </w:rPr>
            </w:rPrChange>
          </w:rPr>
          <w:t xml:space="preserve">. Major spares will be kept in </w:t>
        </w:r>
      </w:ins>
      <w:ins w:id="11954" w:author="Mutali Nepfumbada" w:date="2022-10-14T10:18:00Z">
        <w:r w:rsidR="007F0E70" w:rsidRPr="00093966">
          <w:rPr>
            <w:lang w:eastAsia="en-US"/>
            <w:rPrChange w:id="11955" w:author="Chanda Nxumalo" w:date="2022-10-18T16:40:00Z">
              <w:rPr>
                <w:rFonts w:cs="Segoe UI"/>
                <w:color w:val="000000" w:themeColor="text1"/>
                <w:sz w:val="23"/>
                <w:szCs w:val="23"/>
                <w:shd w:val="clear" w:color="auto" w:fill="FFFFFF"/>
              </w:rPr>
            </w:rPrChange>
          </w:rPr>
          <w:t xml:space="preserve">Cape </w:t>
        </w:r>
      </w:ins>
      <w:ins w:id="11956" w:author="Mutali Nepfumbada" w:date="2022-10-14T10:20:00Z">
        <w:r w:rsidR="006930C6" w:rsidRPr="00093966">
          <w:rPr>
            <w:lang w:eastAsia="en-US"/>
            <w:rPrChange w:id="11957" w:author="Chanda Nxumalo" w:date="2022-10-18T16:40:00Z">
              <w:rPr>
                <w:rFonts w:cs="Segoe UI"/>
                <w:color w:val="000000" w:themeColor="text1"/>
                <w:sz w:val="23"/>
                <w:szCs w:val="23"/>
                <w:shd w:val="clear" w:color="auto" w:fill="FFFFFF"/>
              </w:rPr>
            </w:rPrChange>
          </w:rPr>
          <w:t>T</w:t>
        </w:r>
      </w:ins>
      <w:ins w:id="11958" w:author="Mutali Nepfumbada" w:date="2022-10-14T10:19:00Z">
        <w:r w:rsidR="007F0E70" w:rsidRPr="00093966">
          <w:rPr>
            <w:lang w:eastAsia="en-US"/>
            <w:rPrChange w:id="11959" w:author="Chanda Nxumalo" w:date="2022-10-18T16:40:00Z">
              <w:rPr>
                <w:rFonts w:cs="Segoe UI"/>
                <w:color w:val="000000" w:themeColor="text1"/>
                <w:sz w:val="23"/>
                <w:szCs w:val="23"/>
                <w:shd w:val="clear" w:color="auto" w:fill="FFFFFF"/>
              </w:rPr>
            </w:rPrChange>
          </w:rPr>
          <w:t>own.</w:t>
        </w:r>
      </w:ins>
      <w:ins w:id="11960" w:author="Mutali Nepfumbada" w:date="2022-10-14T10:17:00Z">
        <w:r w:rsidR="00D80866" w:rsidRPr="00093966">
          <w:rPr>
            <w:lang w:eastAsia="en-US"/>
            <w:rPrChange w:id="11961" w:author="Chanda Nxumalo" w:date="2022-10-18T16:40:00Z">
              <w:rPr>
                <w:rFonts w:cs="Segoe UI"/>
                <w:color w:val="000000" w:themeColor="text1"/>
                <w:sz w:val="23"/>
                <w:szCs w:val="23"/>
                <w:shd w:val="clear" w:color="auto" w:fill="FFFFFF"/>
              </w:rPr>
            </w:rPrChange>
          </w:rPr>
          <w:t xml:space="preserve"> </w:t>
        </w:r>
      </w:ins>
      <w:del w:id="11962" w:author="Mutali Nepfumbada" w:date="2022-10-14T10:12:00Z">
        <w:r w:rsidR="004776AB" w:rsidRPr="0078269D" w:rsidDel="002D4521">
          <w:rPr>
            <w:lang w:eastAsia="en-US"/>
          </w:rPr>
          <w:delText xml:space="preserve">The </w:delText>
        </w:r>
      </w:del>
      <w:del w:id="11963" w:author="Mutali Nepfumbada" w:date="2022-10-14T06:32:00Z">
        <w:r w:rsidR="004776AB" w:rsidRPr="0078269D" w:rsidDel="0056434F">
          <w:rPr>
            <w:lang w:eastAsia="en-US"/>
          </w:rPr>
          <w:delText>Operator</w:delText>
        </w:r>
      </w:del>
      <w:del w:id="11964" w:author="Mutali Nepfumbada" w:date="2022-10-14T10:12:00Z">
        <w:r w:rsidR="004776AB" w:rsidRPr="0078269D" w:rsidDel="002D4521">
          <w:rPr>
            <w:lang w:eastAsia="en-US"/>
          </w:rPr>
          <w:delText xml:space="preserve"> </w:delText>
        </w:r>
        <w:r w:rsidR="00A65817" w:rsidRPr="0078269D" w:rsidDel="002D4521">
          <w:rPr>
            <w:lang w:eastAsia="en-US"/>
          </w:rPr>
          <w:delText xml:space="preserve">has </w:delText>
        </w:r>
        <w:r w:rsidR="004776AB" w:rsidRPr="0078269D" w:rsidDel="002D4521">
          <w:rPr>
            <w:lang w:eastAsia="en-US"/>
          </w:rPr>
          <w:delText>not provide</w:delText>
        </w:r>
        <w:r w:rsidR="00A65817" w:rsidRPr="0078269D" w:rsidDel="002D4521">
          <w:rPr>
            <w:lang w:eastAsia="en-US"/>
          </w:rPr>
          <w:delText>d</w:delText>
        </w:r>
        <w:r w:rsidR="004776AB" w:rsidRPr="0078269D" w:rsidDel="002D4521">
          <w:rPr>
            <w:lang w:eastAsia="en-US"/>
          </w:rPr>
          <w:delText xml:space="preserve"> a spare parts list for each facility. Harmattan has requested these and is now waiting for the </w:delText>
        </w:r>
      </w:del>
      <w:del w:id="11965" w:author="Mutali Nepfumbada" w:date="2022-10-14T06:32:00Z">
        <w:r w:rsidR="004776AB" w:rsidRPr="0078269D" w:rsidDel="0056434F">
          <w:rPr>
            <w:lang w:eastAsia="en-US"/>
          </w:rPr>
          <w:delText>Operator</w:delText>
        </w:r>
      </w:del>
      <w:del w:id="11966" w:author="Mutali Nepfumbada" w:date="2022-10-14T10:12:00Z">
        <w:r w:rsidR="00F13F5C" w:rsidRPr="0078269D" w:rsidDel="002D4521">
          <w:rPr>
            <w:lang w:eastAsia="en-US"/>
          </w:rPr>
          <w:delText>,</w:delText>
        </w:r>
        <w:r w:rsidR="004776AB" w:rsidRPr="0078269D" w:rsidDel="002D4521">
          <w:rPr>
            <w:lang w:eastAsia="en-US"/>
          </w:rPr>
          <w:delText>s response.</w:delText>
        </w:r>
      </w:del>
    </w:p>
    <w:p w14:paraId="36755423" w14:textId="3C64FE73" w:rsidR="00D80866" w:rsidRPr="0078269D" w:rsidRDefault="00CE67B4" w:rsidP="00CE67B4">
      <w:pPr>
        <w:rPr>
          <w:ins w:id="11967" w:author="Mutali Nepfumbada" w:date="2022-10-14T10:17:00Z"/>
          <w:del w:id="11968" w:author="Chanda Nxumalo" w:date="2022-10-18T14:03:00Z"/>
          <w:lang w:eastAsia="en-US"/>
        </w:rPr>
      </w:pPr>
      <w:ins w:id="11969" w:author="Mutali Nepfumbada" w:date="2022-10-14T10:17:00Z">
        <w:r w:rsidRPr="00093966">
          <w:rPr>
            <w:lang w:eastAsia="en-US"/>
            <w:rPrChange w:id="11970" w:author="Chanda Nxumalo" w:date="2022-10-18T16:40:00Z">
              <w:rPr>
                <w:rFonts w:cs="Segoe UI"/>
                <w:color w:val="000000" w:themeColor="text1"/>
                <w:sz w:val="23"/>
                <w:szCs w:val="23"/>
                <w:shd w:val="clear" w:color="auto" w:fill="FFFFFF"/>
              </w:rPr>
            </w:rPrChange>
          </w:rPr>
          <w:t xml:space="preserve">We note that </w:t>
        </w:r>
      </w:ins>
      <w:ins w:id="11971" w:author="Mutali Nepfumbada" w:date="2022-10-14T10:32:00Z">
        <w:r w:rsidR="0055154D" w:rsidRPr="00093966">
          <w:rPr>
            <w:lang w:eastAsia="en-US"/>
            <w:rPrChange w:id="11972" w:author="Chanda Nxumalo" w:date="2022-10-18T16:40:00Z">
              <w:rPr>
                <w:rFonts w:cs="Segoe UI"/>
                <w:color w:val="000000" w:themeColor="text1"/>
                <w:sz w:val="23"/>
                <w:szCs w:val="23"/>
                <w:shd w:val="clear" w:color="auto" w:fill="FFFFFF"/>
              </w:rPr>
            </w:rPrChange>
          </w:rPr>
          <w:t xml:space="preserve">only </w:t>
        </w:r>
      </w:ins>
      <w:ins w:id="11973" w:author="Mutali Nepfumbada" w:date="2022-10-14T10:18:00Z">
        <w:r w:rsidRPr="00093966">
          <w:rPr>
            <w:lang w:eastAsia="en-US"/>
            <w:rPrChange w:id="11974" w:author="Chanda Nxumalo" w:date="2022-10-18T16:40:00Z">
              <w:rPr>
                <w:rFonts w:cs="Segoe UI"/>
                <w:color w:val="000000" w:themeColor="text1"/>
                <w:sz w:val="23"/>
                <w:szCs w:val="23"/>
                <w:shd w:val="clear" w:color="auto" w:fill="FFFFFF"/>
              </w:rPr>
            </w:rPrChange>
          </w:rPr>
          <w:t xml:space="preserve">keeping the major spare parts </w:t>
        </w:r>
        <w:r w:rsidR="007F0E70" w:rsidRPr="00093966">
          <w:rPr>
            <w:lang w:eastAsia="en-US"/>
            <w:rPrChange w:id="11975" w:author="Chanda Nxumalo" w:date="2022-10-18T16:40:00Z">
              <w:rPr>
                <w:rFonts w:cs="Segoe UI"/>
                <w:color w:val="000000" w:themeColor="text1"/>
                <w:sz w:val="23"/>
                <w:szCs w:val="23"/>
                <w:shd w:val="clear" w:color="auto" w:fill="FFFFFF"/>
              </w:rPr>
            </w:rPrChange>
          </w:rPr>
          <w:t>in</w:t>
        </w:r>
        <w:r w:rsidRPr="00093966">
          <w:rPr>
            <w:lang w:eastAsia="en-US"/>
            <w:rPrChange w:id="11976" w:author="Chanda Nxumalo" w:date="2022-10-18T16:40:00Z">
              <w:rPr>
                <w:rFonts w:cs="Segoe UI"/>
                <w:color w:val="000000" w:themeColor="text1"/>
                <w:sz w:val="23"/>
                <w:szCs w:val="23"/>
                <w:shd w:val="clear" w:color="auto" w:fill="FFFFFF"/>
              </w:rPr>
            </w:rPrChange>
          </w:rPr>
          <w:t xml:space="preserve"> </w:t>
        </w:r>
        <w:r w:rsidR="00461E9B" w:rsidRPr="00093966">
          <w:rPr>
            <w:lang w:eastAsia="en-US"/>
            <w:rPrChange w:id="11977" w:author="Chanda Nxumalo" w:date="2022-10-18T16:40:00Z">
              <w:rPr>
                <w:rFonts w:cs="Segoe UI"/>
                <w:color w:val="000000" w:themeColor="text1"/>
                <w:sz w:val="23"/>
                <w:szCs w:val="23"/>
                <w:shd w:val="clear" w:color="auto" w:fill="FFFFFF"/>
              </w:rPr>
            </w:rPrChange>
          </w:rPr>
          <w:t xml:space="preserve">Cape Town </w:t>
        </w:r>
      </w:ins>
      <w:ins w:id="11978" w:author="Chanda Nxumalo" w:date="2022-10-18T14:02:00Z">
        <w:r w:rsidR="00872A7E">
          <w:rPr>
            <w:lang w:eastAsia="en-US"/>
          </w:rPr>
          <w:t xml:space="preserve">may </w:t>
        </w:r>
      </w:ins>
      <w:ins w:id="11979" w:author="Mutali Nepfumbada" w:date="2022-10-14T10:18:00Z">
        <w:r w:rsidRPr="00093966">
          <w:rPr>
            <w:lang w:eastAsia="en-US"/>
            <w:rPrChange w:id="11980" w:author="Chanda Nxumalo" w:date="2022-10-18T16:40:00Z">
              <w:rPr>
                <w:rFonts w:cs="Segoe UI"/>
                <w:color w:val="000000" w:themeColor="text1"/>
                <w:sz w:val="23"/>
                <w:szCs w:val="23"/>
                <w:shd w:val="clear" w:color="auto" w:fill="FFFFFF"/>
              </w:rPr>
            </w:rPrChange>
          </w:rPr>
          <w:t xml:space="preserve">present a </w:t>
        </w:r>
        <w:r w:rsidR="007F0E70" w:rsidRPr="00093966">
          <w:rPr>
            <w:lang w:eastAsia="en-US"/>
            <w:rPrChange w:id="11981" w:author="Chanda Nxumalo" w:date="2022-10-18T16:40:00Z">
              <w:rPr>
                <w:rFonts w:cs="Segoe UI"/>
                <w:color w:val="000000" w:themeColor="text1"/>
                <w:sz w:val="23"/>
                <w:szCs w:val="23"/>
                <w:shd w:val="clear" w:color="auto" w:fill="FFFFFF"/>
              </w:rPr>
            </w:rPrChange>
          </w:rPr>
          <w:t xml:space="preserve">problem </w:t>
        </w:r>
      </w:ins>
      <w:ins w:id="11982" w:author="Mutali Nepfumbada" w:date="2022-10-14T10:19:00Z">
        <w:r w:rsidR="007F0E70" w:rsidRPr="00093966">
          <w:rPr>
            <w:lang w:eastAsia="en-US"/>
            <w:rPrChange w:id="11983" w:author="Chanda Nxumalo" w:date="2022-10-18T16:40:00Z">
              <w:rPr>
                <w:rFonts w:cs="Segoe UI"/>
                <w:color w:val="000000" w:themeColor="text1"/>
                <w:sz w:val="23"/>
                <w:szCs w:val="23"/>
                <w:shd w:val="clear" w:color="auto" w:fill="FFFFFF"/>
              </w:rPr>
            </w:rPrChange>
          </w:rPr>
          <w:t>for</w:t>
        </w:r>
        <w:r w:rsidR="006930C6" w:rsidRPr="00093966">
          <w:rPr>
            <w:lang w:eastAsia="en-US"/>
            <w:rPrChange w:id="11984" w:author="Chanda Nxumalo" w:date="2022-10-18T16:40:00Z">
              <w:rPr>
                <w:rFonts w:cs="Segoe UI"/>
                <w:color w:val="000000" w:themeColor="text1"/>
                <w:sz w:val="23"/>
                <w:szCs w:val="23"/>
                <w:shd w:val="clear" w:color="auto" w:fill="FFFFFF"/>
              </w:rPr>
            </w:rPrChange>
          </w:rPr>
          <w:t xml:space="preserve"> plants outside of </w:t>
        </w:r>
      </w:ins>
      <w:ins w:id="11985" w:author="Mutali Nepfumbada" w:date="2022-10-14T10:20:00Z">
        <w:r w:rsidR="006930C6" w:rsidRPr="00093966">
          <w:rPr>
            <w:lang w:eastAsia="en-US"/>
            <w:rPrChange w:id="11986" w:author="Chanda Nxumalo" w:date="2022-10-18T16:40:00Z">
              <w:rPr>
                <w:rFonts w:cs="Segoe UI"/>
                <w:color w:val="000000" w:themeColor="text1"/>
                <w:sz w:val="23"/>
                <w:szCs w:val="23"/>
                <w:shd w:val="clear" w:color="auto" w:fill="FFFFFF"/>
              </w:rPr>
            </w:rPrChange>
          </w:rPr>
          <w:t xml:space="preserve">Cape Town </w:t>
        </w:r>
        <w:del w:id="11987" w:author="Chanda Nxumalo" w:date="2022-10-18T14:02:00Z">
          <w:r w:rsidR="006930C6" w:rsidRPr="00093966">
            <w:rPr>
              <w:lang w:eastAsia="en-US"/>
              <w:rPrChange w:id="11988" w:author="Chanda Nxumalo" w:date="2022-10-18T16:40:00Z">
                <w:rPr>
                  <w:rFonts w:cs="Segoe UI"/>
                  <w:color w:val="000000" w:themeColor="text1"/>
                  <w:sz w:val="23"/>
                  <w:szCs w:val="23"/>
                  <w:shd w:val="clear" w:color="auto" w:fill="FFFFFF"/>
                </w:rPr>
              </w:rPrChange>
            </w:rPr>
            <w:delText xml:space="preserve">since it would </w:delText>
          </w:r>
          <w:r w:rsidR="001050B2" w:rsidRPr="00093966">
            <w:rPr>
              <w:lang w:eastAsia="en-US"/>
              <w:rPrChange w:id="11989" w:author="Chanda Nxumalo" w:date="2022-10-18T16:40:00Z">
                <w:rPr>
                  <w:rFonts w:cs="Segoe UI"/>
                  <w:color w:val="000000" w:themeColor="text1"/>
                  <w:sz w:val="23"/>
                  <w:szCs w:val="23"/>
                  <w:shd w:val="clear" w:color="auto" w:fill="FFFFFF"/>
                </w:rPr>
              </w:rPrChange>
            </w:rPr>
            <w:delText>require</w:delText>
          </w:r>
        </w:del>
      </w:ins>
      <w:ins w:id="11990" w:author="Chanda Nxumalo" w:date="2022-10-18T14:02:00Z">
        <w:r w:rsidR="00872A7E">
          <w:rPr>
            <w:lang w:eastAsia="en-US"/>
          </w:rPr>
          <w:t>given the</w:t>
        </w:r>
      </w:ins>
      <w:ins w:id="11991" w:author="Mutali Nepfumbada" w:date="2022-10-14T10:20:00Z">
        <w:r w:rsidR="001050B2" w:rsidRPr="00093966">
          <w:rPr>
            <w:lang w:eastAsia="en-US"/>
            <w:rPrChange w:id="11992" w:author="Chanda Nxumalo" w:date="2022-10-18T14:00:00Z">
              <w:rPr>
                <w:rFonts w:cs="Segoe UI"/>
                <w:color w:val="000000" w:themeColor="text1"/>
                <w:sz w:val="23"/>
                <w:szCs w:val="23"/>
                <w:shd w:val="clear" w:color="auto" w:fill="FFFFFF"/>
              </w:rPr>
            </w:rPrChange>
          </w:rPr>
          <w:t xml:space="preserve"> </w:t>
        </w:r>
        <w:r w:rsidR="001050B2" w:rsidRPr="00093966">
          <w:rPr>
            <w:lang w:eastAsia="en-US"/>
            <w:rPrChange w:id="11993" w:author="Chanda Nxumalo" w:date="2022-10-18T16:40:00Z">
              <w:rPr>
                <w:rFonts w:cs="Segoe UI"/>
                <w:color w:val="000000" w:themeColor="text1"/>
                <w:sz w:val="23"/>
                <w:szCs w:val="23"/>
                <w:shd w:val="clear" w:color="auto" w:fill="FFFFFF"/>
              </w:rPr>
            </w:rPrChange>
          </w:rPr>
          <w:t xml:space="preserve">longer lead </w:t>
        </w:r>
        <w:r w:rsidR="001050B2" w:rsidRPr="00093966">
          <w:rPr>
            <w:lang w:eastAsia="en-US"/>
            <w:rPrChange w:id="11994" w:author="Chanda Nxumalo" w:date="2022-10-18T14:00:00Z">
              <w:rPr>
                <w:rFonts w:cs="Segoe UI"/>
                <w:color w:val="000000" w:themeColor="text1"/>
                <w:sz w:val="23"/>
                <w:szCs w:val="23"/>
                <w:shd w:val="clear" w:color="auto" w:fill="FFFFFF"/>
              </w:rPr>
            </w:rPrChange>
          </w:rPr>
          <w:t>time</w:t>
        </w:r>
      </w:ins>
      <w:ins w:id="11995" w:author="Chanda Nxumalo" w:date="2022-10-18T14:02:00Z">
        <w:r w:rsidR="00872A7E">
          <w:rPr>
            <w:lang w:eastAsia="en-US"/>
          </w:rPr>
          <w:t>s</w:t>
        </w:r>
      </w:ins>
      <w:ins w:id="11996" w:author="Mutali Nepfumbada" w:date="2022-10-14T10:20:00Z">
        <w:r w:rsidR="001050B2" w:rsidRPr="00093966">
          <w:rPr>
            <w:lang w:eastAsia="en-US"/>
            <w:rPrChange w:id="11997" w:author="Chanda Nxumalo" w:date="2022-10-18T16:40:00Z">
              <w:rPr>
                <w:rFonts w:cs="Segoe UI"/>
                <w:color w:val="000000" w:themeColor="text1"/>
                <w:sz w:val="23"/>
                <w:szCs w:val="23"/>
                <w:shd w:val="clear" w:color="auto" w:fill="FFFFFF"/>
              </w:rPr>
            </w:rPrChange>
          </w:rPr>
          <w:t xml:space="preserve"> to deliver </w:t>
        </w:r>
      </w:ins>
      <w:ins w:id="11998" w:author="Mutali Nepfumbada" w:date="2022-10-14T10:33:00Z">
        <w:r w:rsidR="0055154D" w:rsidRPr="00093966">
          <w:rPr>
            <w:lang w:eastAsia="en-US"/>
            <w:rPrChange w:id="11999" w:author="Chanda Nxumalo" w:date="2022-10-18T16:40:00Z">
              <w:rPr>
                <w:rFonts w:cs="Segoe UI"/>
                <w:color w:val="000000" w:themeColor="text1"/>
                <w:sz w:val="23"/>
                <w:szCs w:val="23"/>
                <w:shd w:val="clear" w:color="auto" w:fill="FFFFFF"/>
              </w:rPr>
            </w:rPrChange>
          </w:rPr>
          <w:t>the spare to site</w:t>
        </w:r>
        <w:r w:rsidR="000E4250" w:rsidRPr="00093966">
          <w:rPr>
            <w:lang w:eastAsia="en-US"/>
            <w:rPrChange w:id="12000" w:author="Chanda Nxumalo" w:date="2022-10-18T16:40:00Z">
              <w:rPr>
                <w:rFonts w:cs="Segoe UI"/>
                <w:color w:val="000000" w:themeColor="text1"/>
                <w:sz w:val="23"/>
                <w:szCs w:val="23"/>
                <w:shd w:val="clear" w:color="auto" w:fill="FFFFFF"/>
              </w:rPr>
            </w:rPrChange>
          </w:rPr>
          <w:t>,</w:t>
        </w:r>
        <w:r w:rsidR="0055154D" w:rsidRPr="00093966">
          <w:rPr>
            <w:lang w:eastAsia="en-US"/>
            <w:rPrChange w:id="12001" w:author="Chanda Nxumalo" w:date="2022-10-18T16:40:00Z">
              <w:rPr>
                <w:rFonts w:cs="Segoe UI"/>
                <w:color w:val="000000" w:themeColor="text1"/>
                <w:sz w:val="23"/>
                <w:szCs w:val="23"/>
                <w:shd w:val="clear" w:color="auto" w:fill="FFFFFF"/>
              </w:rPr>
            </w:rPrChange>
          </w:rPr>
          <w:t xml:space="preserve"> </w:t>
        </w:r>
      </w:ins>
      <w:ins w:id="12002" w:author="Mutali Nepfumbada" w:date="2022-10-14T10:21:00Z">
        <w:r w:rsidR="001050B2" w:rsidRPr="00093966">
          <w:rPr>
            <w:lang w:eastAsia="en-US"/>
            <w:rPrChange w:id="12003" w:author="Chanda Nxumalo" w:date="2022-10-18T16:40:00Z">
              <w:rPr>
                <w:rFonts w:cs="Segoe UI"/>
                <w:color w:val="000000" w:themeColor="text1"/>
                <w:sz w:val="23"/>
                <w:szCs w:val="23"/>
                <w:shd w:val="clear" w:color="auto" w:fill="FFFFFF"/>
              </w:rPr>
            </w:rPrChange>
          </w:rPr>
          <w:t xml:space="preserve">resulting in higher production </w:t>
        </w:r>
      </w:ins>
      <w:ins w:id="12004" w:author="Mutali Nepfumbada" w:date="2022-10-14T10:33:00Z">
        <w:r w:rsidR="000E4250" w:rsidRPr="00093966">
          <w:rPr>
            <w:lang w:eastAsia="en-US"/>
            <w:rPrChange w:id="12005" w:author="Chanda Nxumalo" w:date="2022-10-18T16:40:00Z">
              <w:rPr>
                <w:rFonts w:cs="Segoe UI"/>
                <w:color w:val="000000" w:themeColor="text1"/>
                <w:sz w:val="23"/>
                <w:szCs w:val="23"/>
                <w:shd w:val="clear" w:color="auto" w:fill="FFFFFF"/>
              </w:rPr>
            </w:rPrChange>
          </w:rPr>
          <w:t>losses</w:t>
        </w:r>
      </w:ins>
      <w:ins w:id="12006" w:author="Mutali Nepfumbada" w:date="2022-10-14T10:21:00Z">
        <w:r w:rsidR="001050B2" w:rsidRPr="00093966">
          <w:rPr>
            <w:lang w:eastAsia="en-US"/>
            <w:rPrChange w:id="12007" w:author="Chanda Nxumalo" w:date="2022-10-18T16:40:00Z">
              <w:rPr>
                <w:rFonts w:cs="Segoe UI"/>
                <w:color w:val="000000" w:themeColor="text1"/>
                <w:sz w:val="23"/>
                <w:szCs w:val="23"/>
                <w:shd w:val="clear" w:color="auto" w:fill="FFFFFF"/>
              </w:rPr>
            </w:rPrChange>
          </w:rPr>
          <w:t>.</w:t>
        </w:r>
        <w:del w:id="12008" w:author="Chanda Nxumalo" w:date="2022-10-18T14:03:00Z">
          <w:r w:rsidR="001050B2" w:rsidRPr="00093966">
            <w:rPr>
              <w:lang w:eastAsia="en-US"/>
              <w:rPrChange w:id="12009" w:author="Chanda Nxumalo" w:date="2022-10-18T16:40:00Z">
                <w:rPr>
                  <w:rFonts w:cs="Segoe UI"/>
                  <w:color w:val="000000" w:themeColor="text1"/>
                  <w:sz w:val="23"/>
                  <w:szCs w:val="23"/>
                  <w:shd w:val="clear" w:color="auto" w:fill="FFFFFF"/>
                </w:rPr>
              </w:rPrChange>
            </w:rPr>
            <w:delText xml:space="preserve"> Harmattan recommends keeping some major parts in Johannesburg.</w:delText>
          </w:r>
        </w:del>
      </w:ins>
    </w:p>
    <w:p w14:paraId="4B98BB0C" w14:textId="1AFECC77" w:rsidR="004776AB" w:rsidRPr="0078269D" w:rsidDel="00637D50" w:rsidRDefault="004776AB" w:rsidP="003F7CC9">
      <w:pPr>
        <w:rPr>
          <w:del w:id="12010" w:author="Chanda Nxumalo" w:date="2022-10-18T14:03:00Z"/>
          <w:lang w:eastAsia="en-US"/>
        </w:rPr>
      </w:pPr>
    </w:p>
    <w:p w14:paraId="231A60A7" w14:textId="3BF6B557" w:rsidR="009B14B6" w:rsidRPr="0078269D" w:rsidRDefault="009B14B6" w:rsidP="00495732">
      <w:pPr>
        <w:rPr>
          <w:del w:id="12011" w:author="Chanda Nxumalo" w:date="2022-10-18T14:03:00Z"/>
          <w:lang w:eastAsia="en-US"/>
        </w:rPr>
        <w:sectPr w:rsidR="009B14B6" w:rsidRPr="0078269D" w:rsidSect="006C75D2">
          <w:pgSz w:w="11907" w:h="16840" w:code="9"/>
          <w:pgMar w:top="1985" w:right="1179" w:bottom="1134" w:left="1179" w:header="709" w:footer="425" w:gutter="0"/>
          <w:cols w:space="708"/>
          <w:docGrid w:linePitch="360"/>
        </w:sectPr>
      </w:pPr>
      <w:bookmarkStart w:id="12012" w:name="_Toc111090563"/>
    </w:p>
    <w:p w14:paraId="2AD5E5ED" w14:textId="54F7D7C9" w:rsidR="009B14B6" w:rsidRPr="0078269D" w:rsidRDefault="009B14B6" w:rsidP="00B003E1">
      <w:pPr>
        <w:rPr>
          <w:del w:id="12013" w:author="Chanda Nxumalo" w:date="2022-10-18T14:03:00Z"/>
          <w:lang w:eastAsia="en-US"/>
        </w:rPr>
      </w:pPr>
    </w:p>
    <w:bookmarkEnd w:id="4"/>
    <w:bookmarkEnd w:id="12012"/>
    <w:p w14:paraId="48993758" w14:textId="431E2EC2" w:rsidR="00105495" w:rsidRPr="0078269D" w:rsidRDefault="00105495" w:rsidP="00105495">
      <w:pPr>
        <w:rPr>
          <w:del w:id="12014" w:author="Chanda Nxumalo" w:date="2022-10-18T14:03:00Z"/>
        </w:rPr>
      </w:pPr>
    </w:p>
    <w:p w14:paraId="6C9ECFB7" w14:textId="77777777" w:rsidR="009B14B6" w:rsidRPr="0078269D" w:rsidRDefault="009B14B6" w:rsidP="00105495">
      <w:pPr>
        <w:sectPr w:rsidR="009B14B6" w:rsidRPr="0078269D" w:rsidSect="006C75D2">
          <w:pgSz w:w="11907" w:h="16840" w:code="9"/>
          <w:pgMar w:top="1985" w:right="1179" w:bottom="1134" w:left="1179" w:header="709" w:footer="425" w:gutter="0"/>
          <w:cols w:space="708"/>
          <w:docGrid w:linePitch="360"/>
        </w:sectPr>
      </w:pPr>
    </w:p>
    <w:p w14:paraId="77880EBF" w14:textId="39AABDAF" w:rsidR="00105495" w:rsidRPr="0078269D" w:rsidRDefault="00105495" w:rsidP="00105495"/>
    <w:p w14:paraId="194E277F" w14:textId="77777777" w:rsidR="00105495" w:rsidRPr="0078269D" w:rsidRDefault="00105495" w:rsidP="00105495">
      <w:pPr>
        <w:pStyle w:val="Heading1"/>
        <w:ind w:left="431" w:hanging="431"/>
      </w:pPr>
      <w:bookmarkStart w:id="12015" w:name="_Toc113901833"/>
      <w:bookmarkStart w:id="12016" w:name="_Toc118269353"/>
      <w:r w:rsidRPr="0078269D">
        <w:t>Documents Reviewed</w:t>
      </w:r>
      <w:bookmarkEnd w:id="12015"/>
      <w:bookmarkEnd w:id="12016"/>
    </w:p>
    <w:p w14:paraId="664DFF56" w14:textId="77777777" w:rsidR="00105495" w:rsidRPr="0078269D"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78269D" w14:paraId="632C5FCA" w14:textId="77777777" w:rsidTr="0061639C">
        <w:trPr>
          <w:jc w:val="center"/>
        </w:trPr>
        <w:tc>
          <w:tcPr>
            <w:tcW w:w="1555" w:type="dxa"/>
            <w:shd w:val="clear" w:color="auto" w:fill="632423" w:themeFill="accent2" w:themeFillShade="80"/>
          </w:tcPr>
          <w:p w14:paraId="59497C07" w14:textId="77777777" w:rsidR="00105495" w:rsidRPr="0078269D" w:rsidRDefault="00105495" w:rsidP="00676980">
            <w:pPr>
              <w:pStyle w:val="TableHeading"/>
              <w:rPr>
                <w:b/>
                <w:bCs/>
              </w:rPr>
            </w:pPr>
            <w:r w:rsidRPr="0078269D">
              <w:rPr>
                <w:b/>
                <w:bCs/>
              </w:rPr>
              <w:t>Project Name</w:t>
            </w:r>
          </w:p>
        </w:tc>
        <w:tc>
          <w:tcPr>
            <w:tcW w:w="8165" w:type="dxa"/>
            <w:shd w:val="clear" w:color="auto" w:fill="632423" w:themeFill="accent2" w:themeFillShade="80"/>
          </w:tcPr>
          <w:p w14:paraId="61A3C794" w14:textId="77777777" w:rsidR="00105495" w:rsidRPr="0078269D" w:rsidRDefault="00105495" w:rsidP="00676980">
            <w:pPr>
              <w:pStyle w:val="TableHeading"/>
              <w:rPr>
                <w:b/>
                <w:bCs/>
              </w:rPr>
            </w:pPr>
            <w:r w:rsidRPr="0078269D">
              <w:rPr>
                <w:b/>
                <w:bCs/>
              </w:rPr>
              <w:t>Documents Reviewed</w:t>
            </w:r>
          </w:p>
        </w:tc>
      </w:tr>
      <w:tr w:rsidR="00105495" w:rsidRPr="0078269D" w14:paraId="24342D30" w14:textId="77777777" w:rsidTr="0061639C">
        <w:trPr>
          <w:trHeight w:val="448"/>
          <w:jc w:val="center"/>
        </w:trPr>
        <w:tc>
          <w:tcPr>
            <w:tcW w:w="1555" w:type="dxa"/>
          </w:tcPr>
          <w:p w14:paraId="3863BF38" w14:textId="61C4A9CA" w:rsidR="00105495" w:rsidRPr="0078269D" w:rsidRDefault="00105495" w:rsidP="00676980">
            <w:pPr>
              <w:pStyle w:val="TableText"/>
            </w:pPr>
            <w:r w:rsidRPr="0078269D">
              <w:t xml:space="preserve">Vergelegen </w:t>
            </w:r>
          </w:p>
        </w:tc>
        <w:tc>
          <w:tcPr>
            <w:tcW w:w="8165" w:type="dxa"/>
          </w:tcPr>
          <w:p w14:paraId="06D40175" w14:textId="212C9189" w:rsidR="0005597E" w:rsidRPr="0078269D" w:rsidRDefault="0005597E" w:rsidP="0005597E">
            <w:pPr>
              <w:pStyle w:val="Bullet1"/>
              <w:numPr>
                <w:ilvl w:val="0"/>
                <w:numId w:val="18"/>
              </w:numPr>
              <w:rPr>
                <w:sz w:val="18"/>
                <w:szCs w:val="22"/>
              </w:rPr>
            </w:pPr>
            <w:r w:rsidRPr="0078269D">
              <w:rPr>
                <w:sz w:val="18"/>
                <w:szCs w:val="22"/>
              </w:rPr>
              <w:t xml:space="preserve">Vergelegen April </w:t>
            </w:r>
            <w:r w:rsidR="00CE5D65" w:rsidRPr="0078269D">
              <w:rPr>
                <w:sz w:val="18"/>
                <w:szCs w:val="22"/>
              </w:rPr>
              <w:t>2022</w:t>
            </w:r>
          </w:p>
          <w:p w14:paraId="0E48929D" w14:textId="08AD56C7" w:rsidR="0005597E" w:rsidRPr="0078269D" w:rsidRDefault="0005597E" w:rsidP="0005597E">
            <w:pPr>
              <w:pStyle w:val="Bullet1"/>
              <w:numPr>
                <w:ilvl w:val="0"/>
                <w:numId w:val="18"/>
              </w:numPr>
              <w:rPr>
                <w:sz w:val="18"/>
                <w:szCs w:val="22"/>
              </w:rPr>
            </w:pPr>
            <w:r w:rsidRPr="0078269D">
              <w:rPr>
                <w:sz w:val="18"/>
                <w:szCs w:val="22"/>
              </w:rPr>
              <w:t xml:space="preserve">Vergelegen February </w:t>
            </w:r>
            <w:r w:rsidR="00CE5D65" w:rsidRPr="0078269D">
              <w:rPr>
                <w:sz w:val="18"/>
                <w:szCs w:val="22"/>
              </w:rPr>
              <w:t>2022</w:t>
            </w:r>
          </w:p>
          <w:p w14:paraId="112D51DA" w14:textId="40E4F835" w:rsidR="0005597E" w:rsidRPr="0078269D" w:rsidRDefault="0005597E" w:rsidP="0005597E">
            <w:pPr>
              <w:pStyle w:val="Bullet1"/>
              <w:numPr>
                <w:ilvl w:val="0"/>
                <w:numId w:val="18"/>
              </w:numPr>
              <w:rPr>
                <w:sz w:val="18"/>
                <w:szCs w:val="22"/>
              </w:rPr>
            </w:pPr>
            <w:r w:rsidRPr="0078269D">
              <w:rPr>
                <w:sz w:val="18"/>
                <w:szCs w:val="22"/>
              </w:rPr>
              <w:t xml:space="preserve">Vergelegen December </w:t>
            </w:r>
            <w:r w:rsidR="00CE5D65" w:rsidRPr="0078269D">
              <w:rPr>
                <w:sz w:val="18"/>
                <w:szCs w:val="22"/>
              </w:rPr>
              <w:t>2022</w:t>
            </w:r>
          </w:p>
          <w:p w14:paraId="12A9D03F" w14:textId="395EEBDB" w:rsidR="0005597E" w:rsidRPr="0078269D" w:rsidRDefault="0005597E" w:rsidP="0005597E">
            <w:pPr>
              <w:pStyle w:val="Bullet1"/>
              <w:numPr>
                <w:ilvl w:val="0"/>
                <w:numId w:val="18"/>
              </w:numPr>
              <w:rPr>
                <w:sz w:val="18"/>
                <w:szCs w:val="22"/>
              </w:rPr>
            </w:pPr>
            <w:r w:rsidRPr="0078269D">
              <w:rPr>
                <w:sz w:val="18"/>
                <w:szCs w:val="22"/>
              </w:rPr>
              <w:t xml:space="preserve">Vergelegen July </w:t>
            </w:r>
            <w:r w:rsidR="00CE5D65" w:rsidRPr="0078269D">
              <w:rPr>
                <w:sz w:val="18"/>
                <w:szCs w:val="22"/>
              </w:rPr>
              <w:t>2022</w:t>
            </w:r>
          </w:p>
          <w:p w14:paraId="17A6AF45" w14:textId="33BF17E3" w:rsidR="0005597E" w:rsidRPr="0078269D" w:rsidRDefault="0005597E" w:rsidP="0005597E">
            <w:pPr>
              <w:pStyle w:val="Bullet1"/>
              <w:numPr>
                <w:ilvl w:val="0"/>
                <w:numId w:val="18"/>
              </w:numPr>
              <w:rPr>
                <w:sz w:val="18"/>
                <w:szCs w:val="22"/>
              </w:rPr>
            </w:pPr>
            <w:r w:rsidRPr="0078269D">
              <w:rPr>
                <w:sz w:val="18"/>
                <w:szCs w:val="22"/>
              </w:rPr>
              <w:t xml:space="preserve">Vergelegen June </w:t>
            </w:r>
            <w:r w:rsidR="00CE5D65" w:rsidRPr="0078269D">
              <w:rPr>
                <w:sz w:val="18"/>
                <w:szCs w:val="22"/>
              </w:rPr>
              <w:t>2022</w:t>
            </w:r>
          </w:p>
          <w:p w14:paraId="709EAE40" w14:textId="4B7C5503" w:rsidR="0005597E" w:rsidRPr="0078269D" w:rsidRDefault="0005597E" w:rsidP="0005597E">
            <w:pPr>
              <w:pStyle w:val="Bullet1"/>
              <w:numPr>
                <w:ilvl w:val="0"/>
                <w:numId w:val="18"/>
              </w:numPr>
              <w:rPr>
                <w:sz w:val="18"/>
                <w:szCs w:val="22"/>
              </w:rPr>
            </w:pPr>
            <w:r w:rsidRPr="0078269D">
              <w:rPr>
                <w:sz w:val="18"/>
                <w:szCs w:val="22"/>
              </w:rPr>
              <w:t xml:space="preserve">Vergelegen March </w:t>
            </w:r>
            <w:r w:rsidR="00CE5D65" w:rsidRPr="0078269D">
              <w:rPr>
                <w:sz w:val="18"/>
                <w:szCs w:val="22"/>
              </w:rPr>
              <w:t>2022</w:t>
            </w:r>
          </w:p>
          <w:p w14:paraId="128FB255" w14:textId="62289B14" w:rsidR="0005597E" w:rsidRPr="0078269D" w:rsidRDefault="0005597E" w:rsidP="0005597E">
            <w:pPr>
              <w:pStyle w:val="Bullet1"/>
              <w:numPr>
                <w:ilvl w:val="0"/>
                <w:numId w:val="18"/>
              </w:numPr>
              <w:rPr>
                <w:sz w:val="18"/>
                <w:szCs w:val="22"/>
              </w:rPr>
            </w:pPr>
            <w:r w:rsidRPr="0078269D">
              <w:rPr>
                <w:sz w:val="18"/>
                <w:szCs w:val="22"/>
              </w:rPr>
              <w:t xml:space="preserve">Vergelegen January </w:t>
            </w:r>
            <w:r w:rsidR="00CE5D65" w:rsidRPr="0078269D">
              <w:rPr>
                <w:sz w:val="18"/>
                <w:szCs w:val="22"/>
              </w:rPr>
              <w:t>2022</w:t>
            </w:r>
          </w:p>
          <w:p w14:paraId="2DB91BB4" w14:textId="00B1A7ED" w:rsidR="0005597E" w:rsidRPr="0078269D" w:rsidRDefault="0005597E" w:rsidP="0005597E">
            <w:pPr>
              <w:pStyle w:val="Bullet1"/>
              <w:numPr>
                <w:ilvl w:val="0"/>
                <w:numId w:val="18"/>
              </w:numPr>
              <w:rPr>
                <w:sz w:val="18"/>
                <w:szCs w:val="22"/>
              </w:rPr>
            </w:pPr>
            <w:r w:rsidRPr="0078269D">
              <w:rPr>
                <w:sz w:val="18"/>
                <w:szCs w:val="22"/>
              </w:rPr>
              <w:t xml:space="preserve">Vergelegen November </w:t>
            </w:r>
            <w:r w:rsidR="00CE5D65" w:rsidRPr="0078269D">
              <w:rPr>
                <w:sz w:val="18"/>
                <w:szCs w:val="22"/>
              </w:rPr>
              <w:t>2022</w:t>
            </w:r>
          </w:p>
          <w:p w14:paraId="6977A699" w14:textId="6FC33CA5" w:rsidR="00105495" w:rsidRPr="0078269D" w:rsidRDefault="0005597E" w:rsidP="0005597E">
            <w:pPr>
              <w:pStyle w:val="Bullet1"/>
              <w:numPr>
                <w:ilvl w:val="0"/>
                <w:numId w:val="18"/>
              </w:numPr>
              <w:rPr>
                <w:sz w:val="18"/>
                <w:szCs w:val="18"/>
              </w:rPr>
            </w:pPr>
            <w:r w:rsidRPr="0078269D">
              <w:rPr>
                <w:sz w:val="18"/>
                <w:szCs w:val="22"/>
              </w:rPr>
              <w:t xml:space="preserve">Vergelegen August </w:t>
            </w:r>
            <w:r w:rsidR="00CE5D65" w:rsidRPr="0078269D">
              <w:rPr>
                <w:sz w:val="18"/>
                <w:szCs w:val="22"/>
              </w:rPr>
              <w:t>2022</w:t>
            </w:r>
          </w:p>
          <w:p w14:paraId="1A7567AB" w14:textId="77777777" w:rsidR="0061639C" w:rsidRPr="0078269D" w:rsidRDefault="0061639C" w:rsidP="0005597E">
            <w:pPr>
              <w:pStyle w:val="Bullet1"/>
              <w:numPr>
                <w:ilvl w:val="0"/>
                <w:numId w:val="18"/>
              </w:numPr>
              <w:rPr>
                <w:sz w:val="18"/>
                <w:szCs w:val="18"/>
              </w:rPr>
            </w:pPr>
            <w:r w:rsidRPr="0078269D">
              <w:rPr>
                <w:sz w:val="18"/>
                <w:szCs w:val="18"/>
              </w:rPr>
              <w:t>SOIR1_Site Operational Incident Report-VMC001-22feb22</w:t>
            </w:r>
          </w:p>
          <w:p w14:paraId="5B6A8666" w14:textId="4EF4A547" w:rsidR="0061639C" w:rsidRPr="0078269D" w:rsidRDefault="0061639C" w:rsidP="0005597E">
            <w:pPr>
              <w:pStyle w:val="Bullet1"/>
              <w:numPr>
                <w:ilvl w:val="0"/>
                <w:numId w:val="18"/>
              </w:numPr>
              <w:rPr>
                <w:sz w:val="18"/>
                <w:szCs w:val="18"/>
              </w:rPr>
            </w:pPr>
            <w:r w:rsidRPr="0078269D">
              <w:t xml:space="preserve"> </w:t>
            </w:r>
            <w:r w:rsidRPr="0078269D">
              <w:rPr>
                <w:sz w:val="18"/>
                <w:szCs w:val="18"/>
              </w:rPr>
              <w:t>O_M Feedback Report_Vergelegen MC BL1_30-03-22</w:t>
            </w:r>
          </w:p>
          <w:p w14:paraId="204AEA8E" w14:textId="77777777" w:rsidR="0061639C" w:rsidRPr="0078269D" w:rsidRDefault="0061639C" w:rsidP="0005597E">
            <w:pPr>
              <w:pStyle w:val="Bullet1"/>
              <w:numPr>
                <w:ilvl w:val="0"/>
                <w:numId w:val="18"/>
              </w:numPr>
              <w:rPr>
                <w:sz w:val="18"/>
                <w:szCs w:val="18"/>
              </w:rPr>
            </w:pPr>
            <w:r w:rsidRPr="0078269D">
              <w:rPr>
                <w:sz w:val="18"/>
                <w:szCs w:val="18"/>
              </w:rPr>
              <w:t>O_M Feedback Report_Vergelegen MC BL3_01-04-22</w:t>
            </w:r>
          </w:p>
          <w:p w14:paraId="6C903FC0" w14:textId="77777777" w:rsidR="0061639C" w:rsidRPr="0078269D" w:rsidRDefault="0061639C" w:rsidP="0005597E">
            <w:pPr>
              <w:pStyle w:val="Bullet1"/>
              <w:numPr>
                <w:ilvl w:val="0"/>
                <w:numId w:val="18"/>
              </w:numPr>
              <w:rPr>
                <w:sz w:val="18"/>
                <w:szCs w:val="18"/>
              </w:rPr>
            </w:pPr>
            <w:r w:rsidRPr="0078269D">
              <w:rPr>
                <w:sz w:val="18"/>
                <w:szCs w:val="18"/>
              </w:rPr>
              <w:t>Thermal Report_Vergelegen MC Block 1_30-03-22</w:t>
            </w:r>
          </w:p>
          <w:p w14:paraId="3D1A87F8" w14:textId="77777777" w:rsidR="0061639C" w:rsidRPr="0078269D" w:rsidRDefault="0061639C" w:rsidP="0005597E">
            <w:pPr>
              <w:pStyle w:val="Bullet1"/>
              <w:numPr>
                <w:ilvl w:val="0"/>
                <w:numId w:val="18"/>
              </w:numPr>
              <w:rPr>
                <w:sz w:val="18"/>
                <w:szCs w:val="18"/>
              </w:rPr>
            </w:pPr>
            <w:r w:rsidRPr="0078269D">
              <w:rPr>
                <w:sz w:val="18"/>
                <w:szCs w:val="18"/>
              </w:rPr>
              <w:t>Thermal Report_Vergelegen MC Block 3_01-04-22</w:t>
            </w:r>
          </w:p>
          <w:p w14:paraId="142F32AC" w14:textId="77777777" w:rsidR="0061639C" w:rsidRPr="0078269D" w:rsidRDefault="0061639C" w:rsidP="0005597E">
            <w:pPr>
              <w:pStyle w:val="Bullet1"/>
              <w:numPr>
                <w:ilvl w:val="0"/>
                <w:numId w:val="18"/>
              </w:numPr>
              <w:rPr>
                <w:sz w:val="18"/>
                <w:szCs w:val="18"/>
              </w:rPr>
            </w:pPr>
            <w:r w:rsidRPr="0078269D">
              <w:rPr>
                <w:sz w:val="18"/>
                <w:szCs w:val="18"/>
              </w:rPr>
              <w:t>O_M Inspection Checklist_Vergelegen MC B1_01-04-22</w:t>
            </w:r>
          </w:p>
          <w:p w14:paraId="04CC1451" w14:textId="5781CB3C" w:rsidR="0061639C" w:rsidRPr="0078269D" w:rsidRDefault="0061639C" w:rsidP="0005597E">
            <w:pPr>
              <w:pStyle w:val="Bullet1"/>
              <w:numPr>
                <w:ilvl w:val="0"/>
                <w:numId w:val="18"/>
              </w:numPr>
              <w:rPr>
                <w:sz w:val="18"/>
                <w:szCs w:val="18"/>
              </w:rPr>
            </w:pPr>
            <w:r w:rsidRPr="0078269D">
              <w:rPr>
                <w:sz w:val="18"/>
                <w:szCs w:val="18"/>
              </w:rPr>
              <w:t>O_M Inspection Checklist_Vergelegen MC B1_30-03-22</w:t>
            </w:r>
          </w:p>
        </w:tc>
      </w:tr>
      <w:tr w:rsidR="00105495" w:rsidRPr="0078269D" w14:paraId="64478B61" w14:textId="77777777" w:rsidTr="0061639C">
        <w:trPr>
          <w:trHeight w:val="677"/>
          <w:jc w:val="center"/>
        </w:trPr>
        <w:tc>
          <w:tcPr>
            <w:tcW w:w="1555" w:type="dxa"/>
          </w:tcPr>
          <w:p w14:paraId="3EEB31A7" w14:textId="15D5B43E" w:rsidR="00105495" w:rsidRPr="0078269D" w:rsidRDefault="00105495" w:rsidP="00676980">
            <w:pPr>
              <w:pStyle w:val="TableText"/>
            </w:pPr>
            <w:bookmarkStart w:id="12017" w:name="_Toc83221452"/>
            <w:r w:rsidRPr="0078269D">
              <w:t>Durbanville</w:t>
            </w:r>
          </w:p>
        </w:tc>
        <w:tc>
          <w:tcPr>
            <w:tcW w:w="8165" w:type="dxa"/>
          </w:tcPr>
          <w:p w14:paraId="754C3D1A" w14:textId="34951DAE" w:rsidR="00105495" w:rsidRPr="0078269D" w:rsidRDefault="00105495" w:rsidP="00105495">
            <w:pPr>
              <w:pStyle w:val="Bullet1"/>
              <w:numPr>
                <w:ilvl w:val="0"/>
                <w:numId w:val="18"/>
              </w:numPr>
              <w:rPr>
                <w:sz w:val="18"/>
                <w:szCs w:val="22"/>
              </w:rPr>
            </w:pPr>
            <w:r w:rsidRPr="0078269D">
              <w:rPr>
                <w:sz w:val="18"/>
                <w:szCs w:val="22"/>
              </w:rPr>
              <w:t xml:space="preserve">Durbanville April </w:t>
            </w:r>
            <w:r w:rsidR="00CE5D65" w:rsidRPr="0078269D">
              <w:rPr>
                <w:sz w:val="18"/>
                <w:szCs w:val="22"/>
              </w:rPr>
              <w:t>2022</w:t>
            </w:r>
          </w:p>
          <w:p w14:paraId="12238B74" w14:textId="41CF430B" w:rsidR="00105495" w:rsidRPr="0078269D" w:rsidRDefault="00105495" w:rsidP="00105495">
            <w:pPr>
              <w:pStyle w:val="Bullet1"/>
              <w:numPr>
                <w:ilvl w:val="0"/>
                <w:numId w:val="18"/>
              </w:numPr>
              <w:rPr>
                <w:sz w:val="18"/>
                <w:szCs w:val="22"/>
              </w:rPr>
            </w:pPr>
            <w:r w:rsidRPr="0078269D">
              <w:rPr>
                <w:sz w:val="18"/>
                <w:szCs w:val="22"/>
              </w:rPr>
              <w:t xml:space="preserve">Durbanville February </w:t>
            </w:r>
            <w:r w:rsidR="00CE5D65" w:rsidRPr="0078269D">
              <w:rPr>
                <w:sz w:val="18"/>
                <w:szCs w:val="22"/>
              </w:rPr>
              <w:t>2022</w:t>
            </w:r>
          </w:p>
          <w:p w14:paraId="313FE1E6" w14:textId="0E59E47F" w:rsidR="00105495" w:rsidRPr="0078269D" w:rsidRDefault="00105495" w:rsidP="00105495">
            <w:pPr>
              <w:pStyle w:val="Bullet1"/>
              <w:numPr>
                <w:ilvl w:val="0"/>
                <w:numId w:val="18"/>
              </w:numPr>
              <w:rPr>
                <w:sz w:val="18"/>
                <w:szCs w:val="22"/>
              </w:rPr>
            </w:pPr>
            <w:r w:rsidRPr="0078269D">
              <w:rPr>
                <w:sz w:val="18"/>
                <w:szCs w:val="22"/>
              </w:rPr>
              <w:t xml:space="preserve">Durbanville December </w:t>
            </w:r>
            <w:r w:rsidR="00CE5D65" w:rsidRPr="0078269D">
              <w:rPr>
                <w:sz w:val="18"/>
                <w:szCs w:val="22"/>
              </w:rPr>
              <w:t>2022</w:t>
            </w:r>
          </w:p>
          <w:p w14:paraId="5C514EF7" w14:textId="40C320D7" w:rsidR="00105495" w:rsidRPr="0078269D" w:rsidRDefault="00105495" w:rsidP="00105495">
            <w:pPr>
              <w:pStyle w:val="Bullet1"/>
              <w:numPr>
                <w:ilvl w:val="0"/>
                <w:numId w:val="18"/>
              </w:numPr>
              <w:rPr>
                <w:sz w:val="18"/>
                <w:szCs w:val="22"/>
              </w:rPr>
            </w:pPr>
            <w:r w:rsidRPr="0078269D">
              <w:rPr>
                <w:sz w:val="18"/>
                <w:szCs w:val="22"/>
              </w:rPr>
              <w:t xml:space="preserve">Durbanville July </w:t>
            </w:r>
            <w:r w:rsidR="00CE5D65" w:rsidRPr="0078269D">
              <w:rPr>
                <w:sz w:val="18"/>
                <w:szCs w:val="22"/>
              </w:rPr>
              <w:t>2022</w:t>
            </w:r>
          </w:p>
          <w:p w14:paraId="29AC32E2" w14:textId="73717C81" w:rsidR="00105495" w:rsidRPr="0078269D" w:rsidRDefault="00105495" w:rsidP="00105495">
            <w:pPr>
              <w:pStyle w:val="Bullet1"/>
              <w:numPr>
                <w:ilvl w:val="0"/>
                <w:numId w:val="18"/>
              </w:numPr>
              <w:rPr>
                <w:sz w:val="18"/>
                <w:szCs w:val="22"/>
              </w:rPr>
            </w:pPr>
            <w:r w:rsidRPr="0078269D">
              <w:rPr>
                <w:sz w:val="18"/>
                <w:szCs w:val="22"/>
              </w:rPr>
              <w:t xml:space="preserve">Durbanville June </w:t>
            </w:r>
            <w:r w:rsidR="00CE5D65" w:rsidRPr="0078269D">
              <w:rPr>
                <w:sz w:val="18"/>
                <w:szCs w:val="22"/>
              </w:rPr>
              <w:t>2022</w:t>
            </w:r>
          </w:p>
          <w:p w14:paraId="14DE5FD5" w14:textId="32B97EDC" w:rsidR="00105495" w:rsidRPr="0078269D" w:rsidRDefault="00105495" w:rsidP="00105495">
            <w:pPr>
              <w:pStyle w:val="Bullet1"/>
              <w:numPr>
                <w:ilvl w:val="0"/>
                <w:numId w:val="18"/>
              </w:numPr>
              <w:rPr>
                <w:sz w:val="18"/>
                <w:szCs w:val="22"/>
              </w:rPr>
            </w:pPr>
            <w:r w:rsidRPr="0078269D">
              <w:rPr>
                <w:sz w:val="18"/>
                <w:szCs w:val="22"/>
              </w:rPr>
              <w:t xml:space="preserve">Durbanville March </w:t>
            </w:r>
            <w:r w:rsidR="00CE5D65" w:rsidRPr="0078269D">
              <w:rPr>
                <w:sz w:val="18"/>
                <w:szCs w:val="22"/>
              </w:rPr>
              <w:t>2022</w:t>
            </w:r>
          </w:p>
          <w:p w14:paraId="39279414" w14:textId="0B93B2A6" w:rsidR="00105495" w:rsidRPr="0078269D" w:rsidRDefault="00105495" w:rsidP="00105495">
            <w:pPr>
              <w:pStyle w:val="Bullet1"/>
              <w:numPr>
                <w:ilvl w:val="0"/>
                <w:numId w:val="18"/>
              </w:numPr>
              <w:rPr>
                <w:sz w:val="18"/>
                <w:szCs w:val="22"/>
              </w:rPr>
            </w:pPr>
            <w:r w:rsidRPr="0078269D">
              <w:rPr>
                <w:sz w:val="18"/>
                <w:szCs w:val="22"/>
              </w:rPr>
              <w:t xml:space="preserve">Durbanville January </w:t>
            </w:r>
            <w:r w:rsidR="00CE5D65" w:rsidRPr="0078269D">
              <w:rPr>
                <w:sz w:val="18"/>
                <w:szCs w:val="22"/>
              </w:rPr>
              <w:t>2022</w:t>
            </w:r>
          </w:p>
          <w:p w14:paraId="47156FDB" w14:textId="74FBE388" w:rsidR="0005597E" w:rsidRPr="0078269D" w:rsidRDefault="0005597E" w:rsidP="00105495">
            <w:pPr>
              <w:pStyle w:val="Bullet1"/>
              <w:numPr>
                <w:ilvl w:val="0"/>
                <w:numId w:val="18"/>
              </w:numPr>
              <w:rPr>
                <w:sz w:val="18"/>
                <w:szCs w:val="22"/>
              </w:rPr>
            </w:pPr>
            <w:r w:rsidRPr="0078269D">
              <w:rPr>
                <w:sz w:val="18"/>
                <w:szCs w:val="22"/>
              </w:rPr>
              <w:t xml:space="preserve">Durbanville August </w:t>
            </w:r>
            <w:r w:rsidR="006B0498" w:rsidRPr="0078269D">
              <w:rPr>
                <w:sz w:val="18"/>
                <w:szCs w:val="22"/>
              </w:rPr>
              <w:t>20,222</w:t>
            </w:r>
          </w:p>
          <w:p w14:paraId="2621B928" w14:textId="7DC433A4" w:rsidR="0005597E" w:rsidRPr="0078269D" w:rsidRDefault="0061639C" w:rsidP="00105495">
            <w:pPr>
              <w:pStyle w:val="Bullet1"/>
              <w:numPr>
                <w:ilvl w:val="0"/>
                <w:numId w:val="18"/>
              </w:numPr>
              <w:rPr>
                <w:sz w:val="18"/>
                <w:szCs w:val="22"/>
              </w:rPr>
            </w:pPr>
            <w:r w:rsidRPr="0078269D">
              <w:rPr>
                <w:sz w:val="18"/>
                <w:szCs w:val="22"/>
              </w:rPr>
              <w:t>SOIR1_Site Operational Incident Report - DMC001 - 10-05-</w:t>
            </w:r>
            <w:r w:rsidR="00CE5D65" w:rsidRPr="0078269D">
              <w:rPr>
                <w:sz w:val="18"/>
                <w:szCs w:val="22"/>
              </w:rPr>
              <w:t>2022</w:t>
            </w:r>
          </w:p>
          <w:p w14:paraId="0AF74E3E" w14:textId="2F707256" w:rsidR="0061639C" w:rsidRPr="0078269D" w:rsidRDefault="0061639C" w:rsidP="00105495">
            <w:pPr>
              <w:pStyle w:val="Bullet1"/>
              <w:numPr>
                <w:ilvl w:val="0"/>
                <w:numId w:val="18"/>
              </w:numPr>
              <w:rPr>
                <w:sz w:val="18"/>
                <w:szCs w:val="22"/>
              </w:rPr>
            </w:pPr>
            <w:r w:rsidRPr="0078269D">
              <w:rPr>
                <w:sz w:val="18"/>
                <w:szCs w:val="22"/>
              </w:rPr>
              <w:t>SOIR1_Site Operational Incident Report - DMC002 - 27-05-</w:t>
            </w:r>
            <w:r w:rsidR="00CE5D65" w:rsidRPr="0078269D">
              <w:rPr>
                <w:sz w:val="18"/>
                <w:szCs w:val="22"/>
              </w:rPr>
              <w:t>2022</w:t>
            </w:r>
          </w:p>
          <w:p w14:paraId="009F63C7" w14:textId="1416C2E5" w:rsidR="0061639C" w:rsidRPr="0078269D" w:rsidRDefault="0061639C" w:rsidP="00105495">
            <w:pPr>
              <w:pStyle w:val="Bullet1"/>
              <w:numPr>
                <w:ilvl w:val="0"/>
                <w:numId w:val="18"/>
              </w:numPr>
              <w:rPr>
                <w:sz w:val="18"/>
                <w:szCs w:val="22"/>
              </w:rPr>
            </w:pPr>
            <w:r w:rsidRPr="0078269D">
              <w:rPr>
                <w:sz w:val="18"/>
                <w:szCs w:val="22"/>
              </w:rPr>
              <w:t>SOIR1_Site Operational Incident Report - DMC003 - 4-07-</w:t>
            </w:r>
            <w:r w:rsidR="00CE5D65" w:rsidRPr="0078269D">
              <w:rPr>
                <w:sz w:val="18"/>
                <w:szCs w:val="22"/>
              </w:rPr>
              <w:t>2022</w:t>
            </w:r>
          </w:p>
          <w:p w14:paraId="355108BA" w14:textId="77777777" w:rsidR="0061639C" w:rsidRPr="0078269D" w:rsidRDefault="0061639C" w:rsidP="00105495">
            <w:pPr>
              <w:pStyle w:val="Bullet1"/>
              <w:numPr>
                <w:ilvl w:val="0"/>
                <w:numId w:val="18"/>
              </w:numPr>
              <w:rPr>
                <w:sz w:val="18"/>
                <w:szCs w:val="22"/>
              </w:rPr>
            </w:pPr>
            <w:r w:rsidRPr="0078269D">
              <w:rPr>
                <w:sz w:val="18"/>
                <w:szCs w:val="22"/>
              </w:rPr>
              <w:t>O_M Inspection Report_Durbanville MC BL1_20-04-22</w:t>
            </w:r>
          </w:p>
          <w:p w14:paraId="5BEB9FD2" w14:textId="77777777" w:rsidR="0061639C" w:rsidRPr="0078269D" w:rsidRDefault="0061639C" w:rsidP="00105495">
            <w:pPr>
              <w:pStyle w:val="Bullet1"/>
              <w:numPr>
                <w:ilvl w:val="0"/>
                <w:numId w:val="18"/>
              </w:numPr>
              <w:rPr>
                <w:sz w:val="18"/>
                <w:szCs w:val="22"/>
              </w:rPr>
            </w:pPr>
            <w:r w:rsidRPr="0078269D">
              <w:rPr>
                <w:sz w:val="18"/>
                <w:szCs w:val="22"/>
              </w:rPr>
              <w:t>O_M Inspection Report_Durbanville MC BL1_20-04-22</w:t>
            </w:r>
          </w:p>
          <w:p w14:paraId="61CC2C1F" w14:textId="474173EA" w:rsidR="0061639C" w:rsidRPr="0078269D" w:rsidRDefault="0061639C" w:rsidP="00105495">
            <w:pPr>
              <w:pStyle w:val="Bullet1"/>
              <w:numPr>
                <w:ilvl w:val="0"/>
                <w:numId w:val="18"/>
              </w:numPr>
              <w:rPr>
                <w:sz w:val="18"/>
                <w:szCs w:val="22"/>
              </w:rPr>
            </w:pPr>
            <w:r w:rsidRPr="0078269D">
              <w:rPr>
                <w:sz w:val="18"/>
                <w:szCs w:val="22"/>
              </w:rPr>
              <w:t>OMFR_O_M Feedback Report - Durbanville MC Block 1 - 20-04-</w:t>
            </w:r>
            <w:r w:rsidR="00CE5D65" w:rsidRPr="0078269D">
              <w:rPr>
                <w:sz w:val="18"/>
                <w:szCs w:val="22"/>
              </w:rPr>
              <w:t>2022</w:t>
            </w:r>
          </w:p>
          <w:p w14:paraId="1CF57B74" w14:textId="2842B306" w:rsidR="0061639C" w:rsidRPr="0078269D" w:rsidRDefault="0061639C" w:rsidP="00105495">
            <w:pPr>
              <w:pStyle w:val="Bullet1"/>
              <w:numPr>
                <w:ilvl w:val="0"/>
                <w:numId w:val="18"/>
              </w:numPr>
              <w:rPr>
                <w:sz w:val="18"/>
                <w:szCs w:val="22"/>
              </w:rPr>
            </w:pPr>
            <w:r w:rsidRPr="0078269D">
              <w:rPr>
                <w:sz w:val="18"/>
                <w:szCs w:val="22"/>
              </w:rPr>
              <w:t>OMFR_O_M Feedback Report - Durbanville MC Block 3 - 21-04-</w:t>
            </w:r>
            <w:r w:rsidR="00CE5D65" w:rsidRPr="0078269D">
              <w:rPr>
                <w:sz w:val="18"/>
                <w:szCs w:val="22"/>
              </w:rPr>
              <w:t>2022</w:t>
            </w:r>
          </w:p>
          <w:p w14:paraId="71917A9F" w14:textId="77777777" w:rsidR="0061639C" w:rsidRPr="0078269D" w:rsidRDefault="0061639C" w:rsidP="00105495">
            <w:pPr>
              <w:pStyle w:val="Bullet1"/>
              <w:numPr>
                <w:ilvl w:val="0"/>
                <w:numId w:val="18"/>
              </w:numPr>
              <w:rPr>
                <w:sz w:val="18"/>
                <w:szCs w:val="22"/>
              </w:rPr>
            </w:pPr>
            <w:r w:rsidRPr="0078269D">
              <w:rPr>
                <w:sz w:val="18"/>
                <w:szCs w:val="22"/>
              </w:rPr>
              <w:t>Thermal Report_Durbanville MC Block 1_20-04-22</w:t>
            </w:r>
          </w:p>
          <w:p w14:paraId="665EF771" w14:textId="1ADDFD3E" w:rsidR="0061639C" w:rsidRPr="0078269D" w:rsidRDefault="0061639C" w:rsidP="00105495">
            <w:pPr>
              <w:pStyle w:val="Bullet1"/>
              <w:numPr>
                <w:ilvl w:val="0"/>
                <w:numId w:val="18"/>
              </w:numPr>
              <w:rPr>
                <w:sz w:val="18"/>
                <w:szCs w:val="22"/>
              </w:rPr>
            </w:pPr>
            <w:r w:rsidRPr="0078269D">
              <w:rPr>
                <w:sz w:val="18"/>
                <w:szCs w:val="22"/>
              </w:rPr>
              <w:t>Thermal Report_Durbanville MC Block 3_21-04-22</w:t>
            </w:r>
          </w:p>
        </w:tc>
      </w:tr>
      <w:tr w:rsidR="00105495" w:rsidRPr="0078269D" w14:paraId="4B382E61" w14:textId="77777777" w:rsidTr="0061639C">
        <w:trPr>
          <w:trHeight w:val="677"/>
          <w:jc w:val="center"/>
        </w:trPr>
        <w:tc>
          <w:tcPr>
            <w:tcW w:w="1555" w:type="dxa"/>
          </w:tcPr>
          <w:p w14:paraId="5A8AFC1E" w14:textId="50DD0A87" w:rsidR="00105495" w:rsidRPr="0078269D" w:rsidRDefault="00105495" w:rsidP="00676980">
            <w:pPr>
              <w:pStyle w:val="TableText"/>
            </w:pPr>
            <w:r w:rsidRPr="0078269D">
              <w:t>Midstream</w:t>
            </w:r>
          </w:p>
        </w:tc>
        <w:tc>
          <w:tcPr>
            <w:tcW w:w="8165" w:type="dxa"/>
          </w:tcPr>
          <w:p w14:paraId="06036E0B" w14:textId="605FA481" w:rsidR="0005597E" w:rsidRPr="0078269D" w:rsidRDefault="0005597E" w:rsidP="0005597E">
            <w:pPr>
              <w:pStyle w:val="Bullet1"/>
              <w:numPr>
                <w:ilvl w:val="0"/>
                <w:numId w:val="18"/>
              </w:numPr>
              <w:rPr>
                <w:sz w:val="18"/>
                <w:szCs w:val="22"/>
              </w:rPr>
            </w:pPr>
            <w:r w:rsidRPr="0078269D">
              <w:rPr>
                <w:sz w:val="18"/>
                <w:szCs w:val="22"/>
              </w:rPr>
              <w:t xml:space="preserve">Midstream April </w:t>
            </w:r>
            <w:r w:rsidR="00CE5D65" w:rsidRPr="0078269D">
              <w:rPr>
                <w:sz w:val="18"/>
                <w:szCs w:val="22"/>
              </w:rPr>
              <w:t>2022</w:t>
            </w:r>
          </w:p>
          <w:p w14:paraId="4CA148BA" w14:textId="63929A20" w:rsidR="0005597E" w:rsidRPr="0078269D" w:rsidRDefault="0005597E" w:rsidP="0005597E">
            <w:pPr>
              <w:pStyle w:val="Bullet1"/>
              <w:numPr>
                <w:ilvl w:val="0"/>
                <w:numId w:val="18"/>
              </w:numPr>
              <w:rPr>
                <w:sz w:val="18"/>
                <w:szCs w:val="22"/>
              </w:rPr>
            </w:pPr>
            <w:r w:rsidRPr="0078269D">
              <w:rPr>
                <w:sz w:val="18"/>
                <w:szCs w:val="22"/>
              </w:rPr>
              <w:t xml:space="preserve">Midstream February </w:t>
            </w:r>
            <w:r w:rsidR="00CE5D65" w:rsidRPr="0078269D">
              <w:rPr>
                <w:sz w:val="18"/>
                <w:szCs w:val="22"/>
              </w:rPr>
              <w:t>2022</w:t>
            </w:r>
          </w:p>
          <w:p w14:paraId="626FF244" w14:textId="6C96E633" w:rsidR="0005597E" w:rsidRPr="0078269D" w:rsidRDefault="0005597E" w:rsidP="0005597E">
            <w:pPr>
              <w:pStyle w:val="Bullet1"/>
              <w:numPr>
                <w:ilvl w:val="0"/>
                <w:numId w:val="18"/>
              </w:numPr>
              <w:rPr>
                <w:sz w:val="18"/>
                <w:szCs w:val="22"/>
              </w:rPr>
            </w:pPr>
            <w:r w:rsidRPr="0078269D">
              <w:rPr>
                <w:sz w:val="18"/>
                <w:szCs w:val="22"/>
              </w:rPr>
              <w:t xml:space="preserve">Midstream December </w:t>
            </w:r>
            <w:r w:rsidR="00CE5D65" w:rsidRPr="0078269D">
              <w:rPr>
                <w:sz w:val="18"/>
                <w:szCs w:val="22"/>
              </w:rPr>
              <w:t>2022</w:t>
            </w:r>
          </w:p>
          <w:p w14:paraId="7BAE0DB7" w14:textId="60AFAC6F" w:rsidR="0005597E" w:rsidRPr="0078269D" w:rsidRDefault="0005597E" w:rsidP="0005597E">
            <w:pPr>
              <w:pStyle w:val="Bullet1"/>
              <w:numPr>
                <w:ilvl w:val="0"/>
                <w:numId w:val="18"/>
              </w:numPr>
              <w:rPr>
                <w:sz w:val="18"/>
                <w:szCs w:val="22"/>
              </w:rPr>
            </w:pPr>
            <w:r w:rsidRPr="0078269D">
              <w:rPr>
                <w:sz w:val="18"/>
                <w:szCs w:val="22"/>
              </w:rPr>
              <w:t xml:space="preserve">Midstream July </w:t>
            </w:r>
            <w:r w:rsidR="00CE5D65" w:rsidRPr="0078269D">
              <w:rPr>
                <w:sz w:val="18"/>
                <w:szCs w:val="22"/>
              </w:rPr>
              <w:t>2022</w:t>
            </w:r>
          </w:p>
          <w:p w14:paraId="5F511EB6" w14:textId="46012A95" w:rsidR="0005597E" w:rsidRPr="0078269D" w:rsidRDefault="0005597E" w:rsidP="0005597E">
            <w:pPr>
              <w:pStyle w:val="Bullet1"/>
              <w:numPr>
                <w:ilvl w:val="0"/>
                <w:numId w:val="18"/>
              </w:numPr>
              <w:rPr>
                <w:sz w:val="18"/>
                <w:szCs w:val="22"/>
              </w:rPr>
            </w:pPr>
            <w:r w:rsidRPr="0078269D">
              <w:rPr>
                <w:sz w:val="18"/>
                <w:szCs w:val="22"/>
              </w:rPr>
              <w:t xml:space="preserve">Midstream June </w:t>
            </w:r>
            <w:r w:rsidR="00CE5D65" w:rsidRPr="0078269D">
              <w:rPr>
                <w:sz w:val="18"/>
                <w:szCs w:val="22"/>
              </w:rPr>
              <w:t>2022</w:t>
            </w:r>
          </w:p>
          <w:p w14:paraId="4614286C" w14:textId="5AD7F4A4" w:rsidR="0005597E" w:rsidRPr="0078269D" w:rsidRDefault="0005597E" w:rsidP="0005597E">
            <w:pPr>
              <w:pStyle w:val="Bullet1"/>
              <w:numPr>
                <w:ilvl w:val="0"/>
                <w:numId w:val="18"/>
              </w:numPr>
              <w:rPr>
                <w:sz w:val="18"/>
                <w:szCs w:val="22"/>
              </w:rPr>
            </w:pPr>
            <w:r w:rsidRPr="0078269D">
              <w:rPr>
                <w:sz w:val="18"/>
                <w:szCs w:val="22"/>
              </w:rPr>
              <w:t xml:space="preserve">Midstream March </w:t>
            </w:r>
            <w:r w:rsidR="00CE5D65" w:rsidRPr="0078269D">
              <w:rPr>
                <w:sz w:val="18"/>
                <w:szCs w:val="22"/>
              </w:rPr>
              <w:t>2022</w:t>
            </w:r>
          </w:p>
          <w:p w14:paraId="6038E663" w14:textId="563F7467" w:rsidR="00105495" w:rsidRPr="0078269D" w:rsidRDefault="0005597E" w:rsidP="0005597E">
            <w:pPr>
              <w:pStyle w:val="Bullet1"/>
              <w:numPr>
                <w:ilvl w:val="0"/>
                <w:numId w:val="18"/>
              </w:numPr>
              <w:rPr>
                <w:sz w:val="18"/>
                <w:szCs w:val="22"/>
              </w:rPr>
            </w:pPr>
            <w:r w:rsidRPr="0078269D">
              <w:rPr>
                <w:sz w:val="18"/>
                <w:szCs w:val="22"/>
              </w:rPr>
              <w:t xml:space="preserve">Midstream January </w:t>
            </w:r>
            <w:r w:rsidR="00CE5D65" w:rsidRPr="0078269D">
              <w:rPr>
                <w:sz w:val="18"/>
                <w:szCs w:val="22"/>
              </w:rPr>
              <w:t>2022</w:t>
            </w:r>
          </w:p>
          <w:p w14:paraId="6C0910A0" w14:textId="442D88B3" w:rsidR="0005597E" w:rsidRPr="0078269D" w:rsidRDefault="0005597E" w:rsidP="0005597E">
            <w:pPr>
              <w:pStyle w:val="Bullet1"/>
              <w:numPr>
                <w:ilvl w:val="0"/>
                <w:numId w:val="18"/>
              </w:numPr>
              <w:rPr>
                <w:sz w:val="18"/>
                <w:szCs w:val="22"/>
              </w:rPr>
            </w:pPr>
            <w:r w:rsidRPr="0078269D">
              <w:rPr>
                <w:sz w:val="18"/>
                <w:szCs w:val="22"/>
              </w:rPr>
              <w:t xml:space="preserve">Midstream November </w:t>
            </w:r>
            <w:r w:rsidR="00CE5D65" w:rsidRPr="0078269D">
              <w:rPr>
                <w:sz w:val="18"/>
                <w:szCs w:val="22"/>
              </w:rPr>
              <w:t>2022</w:t>
            </w:r>
          </w:p>
          <w:p w14:paraId="4EB9DBF5" w14:textId="798C5737" w:rsidR="0005597E" w:rsidRPr="0078269D" w:rsidRDefault="0005597E" w:rsidP="0005597E">
            <w:pPr>
              <w:pStyle w:val="Bullet1"/>
              <w:numPr>
                <w:ilvl w:val="0"/>
                <w:numId w:val="18"/>
              </w:numPr>
              <w:rPr>
                <w:sz w:val="18"/>
                <w:szCs w:val="22"/>
              </w:rPr>
            </w:pPr>
            <w:r w:rsidRPr="0078269D">
              <w:rPr>
                <w:sz w:val="18"/>
                <w:szCs w:val="22"/>
              </w:rPr>
              <w:t xml:space="preserve">Midstream August </w:t>
            </w:r>
            <w:r w:rsidR="00CE5D65" w:rsidRPr="0078269D">
              <w:rPr>
                <w:sz w:val="18"/>
                <w:szCs w:val="22"/>
              </w:rPr>
              <w:t>2022</w:t>
            </w:r>
          </w:p>
        </w:tc>
      </w:tr>
      <w:tr w:rsidR="00105495" w:rsidRPr="0078269D" w14:paraId="42C84C19" w14:textId="77777777" w:rsidTr="0061639C">
        <w:trPr>
          <w:trHeight w:val="677"/>
          <w:jc w:val="center"/>
        </w:trPr>
        <w:tc>
          <w:tcPr>
            <w:tcW w:w="1555" w:type="dxa"/>
          </w:tcPr>
          <w:p w14:paraId="03A3E6A1" w14:textId="68F9B017" w:rsidR="00105495" w:rsidRPr="0078269D" w:rsidRDefault="00105495" w:rsidP="00676980">
            <w:pPr>
              <w:pStyle w:val="TableText"/>
            </w:pPr>
            <w:r w:rsidRPr="0078269D">
              <w:t xml:space="preserve">Hermanus </w:t>
            </w:r>
          </w:p>
        </w:tc>
        <w:tc>
          <w:tcPr>
            <w:tcW w:w="8165" w:type="dxa"/>
          </w:tcPr>
          <w:p w14:paraId="1354D47B" w14:textId="0A0698E2" w:rsidR="00105495" w:rsidRPr="0078269D" w:rsidRDefault="00105495" w:rsidP="00105495">
            <w:pPr>
              <w:pStyle w:val="Bullet1"/>
              <w:numPr>
                <w:ilvl w:val="0"/>
                <w:numId w:val="18"/>
              </w:numPr>
              <w:rPr>
                <w:sz w:val="18"/>
                <w:szCs w:val="22"/>
              </w:rPr>
            </w:pPr>
            <w:r w:rsidRPr="0078269D">
              <w:rPr>
                <w:sz w:val="18"/>
                <w:szCs w:val="22"/>
              </w:rPr>
              <w:t xml:space="preserve">Hermanus April </w:t>
            </w:r>
            <w:r w:rsidR="00CE5D65" w:rsidRPr="0078269D">
              <w:rPr>
                <w:sz w:val="18"/>
                <w:szCs w:val="22"/>
              </w:rPr>
              <w:t>2022</w:t>
            </w:r>
          </w:p>
          <w:p w14:paraId="4049DE60" w14:textId="07BCFE2D" w:rsidR="0005597E" w:rsidRPr="0078269D" w:rsidRDefault="0005597E" w:rsidP="00105495">
            <w:pPr>
              <w:pStyle w:val="Bullet1"/>
              <w:numPr>
                <w:ilvl w:val="0"/>
                <w:numId w:val="18"/>
              </w:numPr>
              <w:rPr>
                <w:sz w:val="18"/>
                <w:szCs w:val="22"/>
              </w:rPr>
            </w:pPr>
            <w:r w:rsidRPr="0078269D">
              <w:rPr>
                <w:sz w:val="18"/>
                <w:szCs w:val="22"/>
              </w:rPr>
              <w:t xml:space="preserve">Hermanus July </w:t>
            </w:r>
            <w:r w:rsidR="00CE5D65" w:rsidRPr="0078269D">
              <w:rPr>
                <w:sz w:val="18"/>
                <w:szCs w:val="22"/>
              </w:rPr>
              <w:t>2022</w:t>
            </w:r>
          </w:p>
          <w:p w14:paraId="36759466" w14:textId="73057323" w:rsidR="0005597E" w:rsidRPr="0078269D" w:rsidRDefault="0005597E" w:rsidP="00105495">
            <w:pPr>
              <w:pStyle w:val="Bullet1"/>
              <w:numPr>
                <w:ilvl w:val="0"/>
                <w:numId w:val="18"/>
              </w:numPr>
              <w:rPr>
                <w:sz w:val="18"/>
                <w:szCs w:val="22"/>
              </w:rPr>
            </w:pPr>
            <w:r w:rsidRPr="0078269D">
              <w:rPr>
                <w:sz w:val="18"/>
                <w:szCs w:val="22"/>
              </w:rPr>
              <w:t xml:space="preserve">Hermanus June </w:t>
            </w:r>
            <w:r w:rsidR="00CE5D65" w:rsidRPr="0078269D">
              <w:rPr>
                <w:sz w:val="18"/>
                <w:szCs w:val="22"/>
              </w:rPr>
              <w:t>2022</w:t>
            </w:r>
          </w:p>
          <w:p w14:paraId="1D3E550E" w14:textId="47A32096" w:rsidR="0005597E" w:rsidRPr="0078269D" w:rsidRDefault="0005597E" w:rsidP="00105495">
            <w:pPr>
              <w:pStyle w:val="Bullet1"/>
              <w:numPr>
                <w:ilvl w:val="0"/>
                <w:numId w:val="18"/>
              </w:numPr>
              <w:rPr>
                <w:sz w:val="18"/>
                <w:szCs w:val="22"/>
              </w:rPr>
            </w:pPr>
            <w:r w:rsidRPr="0078269D">
              <w:rPr>
                <w:sz w:val="18"/>
                <w:szCs w:val="22"/>
              </w:rPr>
              <w:t xml:space="preserve">Hermanus May </w:t>
            </w:r>
            <w:r w:rsidR="00CE5D65" w:rsidRPr="0078269D">
              <w:rPr>
                <w:sz w:val="18"/>
                <w:szCs w:val="22"/>
              </w:rPr>
              <w:t>2022</w:t>
            </w:r>
          </w:p>
          <w:p w14:paraId="76BE5D8F" w14:textId="4077B0F1" w:rsidR="0005597E" w:rsidRPr="0078269D" w:rsidRDefault="0005597E" w:rsidP="00105495">
            <w:pPr>
              <w:pStyle w:val="Bullet1"/>
              <w:numPr>
                <w:ilvl w:val="0"/>
                <w:numId w:val="18"/>
              </w:numPr>
              <w:rPr>
                <w:sz w:val="18"/>
                <w:szCs w:val="22"/>
              </w:rPr>
            </w:pPr>
            <w:r w:rsidRPr="0078269D">
              <w:rPr>
                <w:sz w:val="18"/>
                <w:szCs w:val="22"/>
              </w:rPr>
              <w:t xml:space="preserve">Highveld August </w:t>
            </w:r>
            <w:r w:rsidR="00CE5D65" w:rsidRPr="0078269D">
              <w:rPr>
                <w:sz w:val="18"/>
                <w:szCs w:val="22"/>
              </w:rPr>
              <w:t>2022</w:t>
            </w:r>
          </w:p>
          <w:p w14:paraId="27408431" w14:textId="0CCEC99D" w:rsidR="0061639C" w:rsidRPr="0078269D" w:rsidRDefault="0061639C" w:rsidP="00105495">
            <w:pPr>
              <w:pStyle w:val="Bullet1"/>
              <w:numPr>
                <w:ilvl w:val="0"/>
                <w:numId w:val="18"/>
              </w:numPr>
              <w:rPr>
                <w:sz w:val="18"/>
                <w:szCs w:val="22"/>
              </w:rPr>
            </w:pPr>
            <w:r w:rsidRPr="0078269D">
              <w:rPr>
                <w:sz w:val="18"/>
                <w:szCs w:val="22"/>
              </w:rPr>
              <w:t>SOIR1_Site Operational Incident Report - HMC001 - 26-05-</w:t>
            </w:r>
            <w:r w:rsidR="00CE5D65" w:rsidRPr="0078269D">
              <w:rPr>
                <w:sz w:val="18"/>
                <w:szCs w:val="22"/>
              </w:rPr>
              <w:t>2022</w:t>
            </w:r>
          </w:p>
          <w:p w14:paraId="4291BAAC" w14:textId="77777777" w:rsidR="00F541E4" w:rsidRPr="0078269D" w:rsidRDefault="00D9364E" w:rsidP="007C61AC">
            <w:pPr>
              <w:pStyle w:val="Bullet1"/>
              <w:numPr>
                <w:ilvl w:val="0"/>
                <w:numId w:val="18"/>
              </w:numPr>
              <w:rPr>
                <w:sz w:val="18"/>
                <w:szCs w:val="22"/>
              </w:rPr>
            </w:pPr>
            <w:r w:rsidRPr="0078269D">
              <w:rPr>
                <w:sz w:val="18"/>
                <w:szCs w:val="22"/>
              </w:rPr>
              <w:t>Thermal Report_Hermanus Mediclinic_24-08-</w:t>
            </w:r>
            <w:r w:rsidR="00CE5D65" w:rsidRPr="0078269D">
              <w:rPr>
                <w:sz w:val="18"/>
                <w:szCs w:val="22"/>
              </w:rPr>
              <w:t>2022</w:t>
            </w:r>
          </w:p>
          <w:p w14:paraId="4B7AD849" w14:textId="013B273E" w:rsidR="00F541E4" w:rsidRPr="0078269D" w:rsidRDefault="00EF2893" w:rsidP="007C61AC">
            <w:pPr>
              <w:pStyle w:val="Bullet1"/>
              <w:numPr>
                <w:ilvl w:val="0"/>
                <w:numId w:val="18"/>
              </w:numPr>
              <w:rPr>
                <w:sz w:val="18"/>
                <w:szCs w:val="22"/>
              </w:rPr>
            </w:pPr>
            <w:r w:rsidRPr="0078269D">
              <w:rPr>
                <w:sz w:val="18"/>
                <w:szCs w:val="22"/>
              </w:rPr>
              <w:t>Inspection_Hermanus_24-08-2022</w:t>
            </w:r>
          </w:p>
        </w:tc>
      </w:tr>
      <w:tr w:rsidR="00105495" w:rsidRPr="0078269D" w14:paraId="06B71241" w14:textId="77777777" w:rsidTr="0061639C">
        <w:trPr>
          <w:trHeight w:val="948"/>
          <w:jc w:val="center"/>
        </w:trPr>
        <w:tc>
          <w:tcPr>
            <w:tcW w:w="1555" w:type="dxa"/>
          </w:tcPr>
          <w:p w14:paraId="7D29A63A" w14:textId="10E229F4" w:rsidR="00105495" w:rsidRPr="0078269D" w:rsidRDefault="00105495" w:rsidP="00676980">
            <w:pPr>
              <w:pStyle w:val="TableText"/>
            </w:pPr>
            <w:r w:rsidRPr="0078269D">
              <w:t>Highveld</w:t>
            </w:r>
            <w:del w:id="12018" w:author="Chanda Nxumalo" w:date="2022-10-18T14:03:00Z">
              <w:r w:rsidRPr="0078269D">
                <w:delText>f</w:delText>
              </w:r>
            </w:del>
          </w:p>
        </w:tc>
        <w:tc>
          <w:tcPr>
            <w:tcW w:w="8165" w:type="dxa"/>
          </w:tcPr>
          <w:p w14:paraId="1E993FBF" w14:textId="2B929652" w:rsidR="00105495" w:rsidRPr="0078269D" w:rsidRDefault="0005597E" w:rsidP="00105495">
            <w:pPr>
              <w:pStyle w:val="Bullet1"/>
              <w:numPr>
                <w:ilvl w:val="0"/>
                <w:numId w:val="18"/>
              </w:numPr>
              <w:rPr>
                <w:sz w:val="18"/>
                <w:szCs w:val="22"/>
              </w:rPr>
            </w:pPr>
            <w:r w:rsidRPr="0078269D">
              <w:rPr>
                <w:sz w:val="18"/>
                <w:szCs w:val="22"/>
              </w:rPr>
              <w:t xml:space="preserve">Highveld April </w:t>
            </w:r>
            <w:r w:rsidR="00CE5D65" w:rsidRPr="0078269D">
              <w:rPr>
                <w:sz w:val="18"/>
                <w:szCs w:val="22"/>
              </w:rPr>
              <w:t>2022</w:t>
            </w:r>
          </w:p>
          <w:p w14:paraId="1D434FBE" w14:textId="06A7B6AA" w:rsidR="0005597E" w:rsidRPr="0078269D" w:rsidRDefault="0005597E" w:rsidP="00105495">
            <w:pPr>
              <w:pStyle w:val="Bullet1"/>
              <w:numPr>
                <w:ilvl w:val="0"/>
                <w:numId w:val="18"/>
              </w:numPr>
              <w:rPr>
                <w:sz w:val="18"/>
                <w:szCs w:val="22"/>
              </w:rPr>
            </w:pPr>
            <w:r w:rsidRPr="0078269D">
              <w:rPr>
                <w:sz w:val="18"/>
                <w:szCs w:val="22"/>
              </w:rPr>
              <w:t xml:space="preserve">Highveld July </w:t>
            </w:r>
            <w:r w:rsidR="00CE5D65" w:rsidRPr="0078269D">
              <w:rPr>
                <w:sz w:val="18"/>
                <w:szCs w:val="22"/>
              </w:rPr>
              <w:t>2022</w:t>
            </w:r>
          </w:p>
          <w:p w14:paraId="39DCF26E" w14:textId="78EFFFFB" w:rsidR="0005597E" w:rsidRPr="0078269D" w:rsidRDefault="0005597E" w:rsidP="00105495">
            <w:pPr>
              <w:pStyle w:val="Bullet1"/>
              <w:numPr>
                <w:ilvl w:val="0"/>
                <w:numId w:val="18"/>
              </w:numPr>
              <w:rPr>
                <w:sz w:val="18"/>
                <w:szCs w:val="22"/>
              </w:rPr>
            </w:pPr>
            <w:r w:rsidRPr="0078269D">
              <w:rPr>
                <w:sz w:val="18"/>
                <w:szCs w:val="22"/>
              </w:rPr>
              <w:t xml:space="preserve">Highveld June </w:t>
            </w:r>
            <w:r w:rsidR="00CE5D65" w:rsidRPr="0078269D">
              <w:rPr>
                <w:sz w:val="18"/>
                <w:szCs w:val="22"/>
              </w:rPr>
              <w:t>2022</w:t>
            </w:r>
          </w:p>
          <w:p w14:paraId="7C2FB31A" w14:textId="64456A4C" w:rsidR="0005597E" w:rsidRPr="0078269D" w:rsidRDefault="0005597E" w:rsidP="00105495">
            <w:pPr>
              <w:pStyle w:val="Bullet1"/>
              <w:numPr>
                <w:ilvl w:val="0"/>
                <w:numId w:val="18"/>
              </w:numPr>
              <w:rPr>
                <w:sz w:val="18"/>
                <w:szCs w:val="22"/>
              </w:rPr>
            </w:pPr>
            <w:r w:rsidRPr="0078269D">
              <w:rPr>
                <w:sz w:val="18"/>
                <w:szCs w:val="22"/>
              </w:rPr>
              <w:t xml:space="preserve">Highveld May </w:t>
            </w:r>
            <w:r w:rsidR="00CE5D65" w:rsidRPr="0078269D">
              <w:rPr>
                <w:sz w:val="18"/>
                <w:szCs w:val="22"/>
              </w:rPr>
              <w:t>2022</w:t>
            </w:r>
          </w:p>
          <w:p w14:paraId="41DAECB1" w14:textId="1D90FB5F" w:rsidR="0005597E" w:rsidRPr="0078269D" w:rsidRDefault="0005597E" w:rsidP="00E2275B">
            <w:pPr>
              <w:pStyle w:val="Bullet1"/>
              <w:numPr>
                <w:ilvl w:val="0"/>
                <w:numId w:val="18"/>
              </w:numPr>
              <w:rPr>
                <w:sz w:val="18"/>
                <w:szCs w:val="22"/>
              </w:rPr>
            </w:pPr>
            <w:r w:rsidRPr="0078269D">
              <w:rPr>
                <w:sz w:val="18"/>
                <w:szCs w:val="22"/>
              </w:rPr>
              <w:t xml:space="preserve">Highveld August </w:t>
            </w:r>
            <w:r w:rsidR="00CE5D65" w:rsidRPr="0078269D">
              <w:rPr>
                <w:sz w:val="18"/>
                <w:szCs w:val="22"/>
              </w:rPr>
              <w:t>2022</w:t>
            </w:r>
            <w:r w:rsidRPr="0078269D">
              <w:rPr>
                <w:sz w:val="18"/>
                <w:szCs w:val="22"/>
              </w:rPr>
              <w:t xml:space="preserve"> </w:t>
            </w:r>
          </w:p>
        </w:tc>
      </w:tr>
      <w:bookmarkEnd w:id="12017"/>
    </w:tbl>
    <w:p w14:paraId="2AB40B24" w14:textId="0DFD10C4" w:rsidR="008F6ABA" w:rsidRPr="0078269D" w:rsidRDefault="008F6ABA" w:rsidP="008F6ABA"/>
    <w:p w14:paraId="15F51C6F" w14:textId="40323616" w:rsidR="008F6ABA" w:rsidRDefault="000D174D" w:rsidP="000D174D">
      <w:pPr>
        <w:pStyle w:val="AppendixHeading"/>
        <w:rPr>
          <w:ins w:id="12019" w:author="Mutali Nepfumbada" w:date="2022-11-28T06:38:00Z"/>
        </w:rPr>
      </w:pPr>
      <w:bookmarkStart w:id="12020" w:name="_Toc118269354"/>
      <w:ins w:id="12021" w:author="Mutali Nepfumbada" w:date="2022-11-28T06:38:00Z">
        <w:r>
          <w:lastRenderedPageBreak/>
          <w:t>Appendix 1</w:t>
        </w:r>
        <w:r w:rsidRPr="000D174D">
          <w:t xml:space="preserve"> </w:t>
        </w:r>
        <w:r w:rsidRPr="000D174D">
          <w:t>Unscheduled Maintenance</w:t>
        </w:r>
      </w:ins>
      <w:commentRangeStart w:id="12022"/>
      <w:del w:id="12023" w:author="Mutali Nepfumbada" w:date="2022-11-28T06:37:00Z">
        <w:r w:rsidR="00032819" w:rsidRPr="0078269D" w:rsidDel="000D174D">
          <w:delText>A1.</w:delText>
        </w:r>
        <w:r w:rsidR="00562281" w:rsidRPr="0078269D" w:rsidDel="000D174D">
          <w:tab/>
          <w:delText xml:space="preserve">Site Visit Report </w:delText>
        </w:r>
        <w:commentRangeEnd w:id="12022"/>
        <w:r w:rsidR="00872A7E" w:rsidDel="000D174D">
          <w:rPr>
            <w:rStyle w:val="CommentReference"/>
            <w:rFonts w:ascii="Verdana" w:hAnsi="Verdana" w:cs="Times New Roman"/>
            <w:color w:val="auto"/>
            <w:kern w:val="0"/>
          </w:rPr>
          <w:commentReference w:id="12022"/>
        </w:r>
      </w:del>
      <w:bookmarkEnd w:id="12020"/>
    </w:p>
    <w:p w14:paraId="3DDE8A3E" w14:textId="77777777" w:rsidR="000D174D" w:rsidRPr="0078269D" w:rsidRDefault="000D174D" w:rsidP="000D174D">
      <w:pPr>
        <w:rPr>
          <w:ins w:id="12024" w:author="Mutali Nepfumbada" w:date="2022-11-28T06:38:00Z"/>
          <w:lang w:eastAsia="en-US"/>
        </w:rPr>
      </w:pPr>
    </w:p>
    <w:p w14:paraId="0F2BC5B4" w14:textId="77777777" w:rsidR="000D174D" w:rsidRPr="0078269D" w:rsidRDefault="000D174D" w:rsidP="000D174D">
      <w:pPr>
        <w:rPr>
          <w:ins w:id="12025" w:author="Mutali Nepfumbada" w:date="2022-11-28T06:38:00Z"/>
          <w:lang w:eastAsia="en-US"/>
        </w:rPr>
      </w:pPr>
    </w:p>
    <w:p w14:paraId="1D4C4FB4" w14:textId="77777777" w:rsidR="000D174D" w:rsidRPr="0078269D" w:rsidRDefault="000D174D" w:rsidP="000D174D">
      <w:pPr>
        <w:rPr>
          <w:ins w:id="12026" w:author="Mutali Nepfumbada" w:date="2022-11-28T06:38:00Z"/>
          <w:lang w:eastAsia="en-US"/>
        </w:rPr>
      </w:pPr>
      <w:ins w:id="12027" w:author="Mutali Nepfumbada" w:date="2022-11-28T06:38:00Z">
        <w:r w:rsidRPr="0078269D">
          <w:rPr>
            <w:lang w:eastAsia="en-US"/>
          </w:rPr>
          <w:t xml:space="preserve">The following table describes the unscheduled maintenance activities that have </w:t>
        </w:r>
        <w:r>
          <w:rPr>
            <w:lang w:eastAsia="en-US"/>
          </w:rPr>
          <w:t>been reported</w:t>
        </w:r>
        <w:r w:rsidRPr="0078269D">
          <w:rPr>
            <w:lang w:eastAsia="en-US"/>
          </w:rPr>
          <w:t xml:space="preserve"> since COD</w:t>
        </w:r>
        <w:r>
          <w:rPr>
            <w:lang w:eastAsia="en-US"/>
          </w:rPr>
          <w:t>:</w:t>
        </w:r>
      </w:ins>
    </w:p>
    <w:p w14:paraId="139A608B" w14:textId="77777777" w:rsidR="000D174D" w:rsidRPr="0078269D" w:rsidRDefault="000D174D" w:rsidP="000D174D">
      <w:pPr>
        <w:rPr>
          <w:ins w:id="12028" w:author="Mutali Nepfumbada" w:date="2022-11-28T06:38:00Z"/>
          <w:lang w:eastAsia="en-US"/>
        </w:rPr>
      </w:pPr>
    </w:p>
    <w:tbl>
      <w:tblPr>
        <w:tblStyle w:val="TableGridLight"/>
        <w:tblW w:w="9651" w:type="dxa"/>
        <w:jc w:val="center"/>
        <w:tblLook w:val="04A0" w:firstRow="1" w:lastRow="0" w:firstColumn="1" w:lastColumn="0" w:noHBand="0" w:noVBand="1"/>
      </w:tblPr>
      <w:tblGrid>
        <w:gridCol w:w="1037"/>
        <w:gridCol w:w="1146"/>
        <w:gridCol w:w="1717"/>
        <w:gridCol w:w="2988"/>
        <w:gridCol w:w="2763"/>
      </w:tblGrid>
      <w:tr w:rsidR="000D174D" w:rsidRPr="0078269D" w14:paraId="7C21F034" w14:textId="77777777" w:rsidTr="002A53ED">
        <w:trPr>
          <w:trHeight w:val="70"/>
          <w:jc w:val="center"/>
          <w:ins w:id="12029" w:author="Mutali Nepfumbada" w:date="2022-11-28T06:38:00Z"/>
        </w:trPr>
        <w:tc>
          <w:tcPr>
            <w:tcW w:w="900" w:type="dxa"/>
            <w:shd w:val="clear" w:color="auto" w:fill="5F0505"/>
          </w:tcPr>
          <w:p w14:paraId="24767829" w14:textId="77777777" w:rsidR="000D174D" w:rsidRPr="0078269D" w:rsidRDefault="000D174D" w:rsidP="002A53ED">
            <w:pPr>
              <w:rPr>
                <w:ins w:id="12030" w:author="Mutali Nepfumbada" w:date="2022-11-28T06:38:00Z"/>
                <w:b/>
                <w:color w:val="FFFFFF" w:themeColor="background1"/>
                <w:lang w:eastAsia="en-US"/>
              </w:rPr>
            </w:pPr>
            <w:ins w:id="12031" w:author="Mutali Nepfumbada" w:date="2022-11-28T06:38:00Z">
              <w:r w:rsidRPr="0078269D">
                <w:rPr>
                  <w:b/>
                  <w:color w:val="FFFFFF" w:themeColor="background1"/>
                  <w:lang w:eastAsia="en-US"/>
                </w:rPr>
                <w:t>Date Occurred</w:t>
              </w:r>
            </w:ins>
          </w:p>
        </w:tc>
        <w:tc>
          <w:tcPr>
            <w:tcW w:w="1149" w:type="dxa"/>
            <w:shd w:val="clear" w:color="auto" w:fill="5F0505"/>
          </w:tcPr>
          <w:p w14:paraId="6FEC7131" w14:textId="77777777" w:rsidR="000D174D" w:rsidRPr="0078269D" w:rsidRDefault="000D174D" w:rsidP="002A53ED">
            <w:pPr>
              <w:tabs>
                <w:tab w:val="left" w:pos="903"/>
              </w:tabs>
              <w:rPr>
                <w:ins w:id="12032" w:author="Mutali Nepfumbada" w:date="2022-11-28T06:38:00Z"/>
                <w:b/>
                <w:color w:val="FFFFFF" w:themeColor="background1"/>
                <w:lang w:eastAsia="en-US"/>
              </w:rPr>
            </w:pPr>
            <w:ins w:id="12033" w:author="Mutali Nepfumbada" w:date="2022-11-28T06:38:00Z">
              <w:r w:rsidRPr="0078269D">
                <w:rPr>
                  <w:b/>
                  <w:color w:val="FFFFFF" w:themeColor="background1"/>
                  <w:lang w:eastAsia="en-US"/>
                </w:rPr>
                <w:t xml:space="preserve">Plant </w:t>
              </w:r>
            </w:ins>
          </w:p>
        </w:tc>
        <w:tc>
          <w:tcPr>
            <w:tcW w:w="1732" w:type="dxa"/>
            <w:shd w:val="clear" w:color="auto" w:fill="5F0505"/>
          </w:tcPr>
          <w:p w14:paraId="5CBF5CC2" w14:textId="77777777" w:rsidR="000D174D" w:rsidRPr="0078269D" w:rsidRDefault="000D174D" w:rsidP="002A53ED">
            <w:pPr>
              <w:tabs>
                <w:tab w:val="left" w:pos="903"/>
              </w:tabs>
              <w:rPr>
                <w:ins w:id="12034" w:author="Mutali Nepfumbada" w:date="2022-11-28T06:38:00Z"/>
                <w:b/>
                <w:color w:val="FFFFFF" w:themeColor="background1"/>
                <w:lang w:eastAsia="en-US"/>
              </w:rPr>
            </w:pPr>
            <w:ins w:id="12035" w:author="Mutali Nepfumbada" w:date="2022-11-28T06:38:00Z">
              <w:r w:rsidRPr="0078269D">
                <w:rPr>
                  <w:b/>
                  <w:color w:val="FFFFFF" w:themeColor="background1"/>
                  <w:lang w:eastAsia="en-US"/>
                </w:rPr>
                <w:t xml:space="preserve">Events </w:t>
              </w:r>
            </w:ins>
          </w:p>
        </w:tc>
        <w:tc>
          <w:tcPr>
            <w:tcW w:w="3048" w:type="dxa"/>
            <w:shd w:val="clear" w:color="auto" w:fill="5F0505"/>
          </w:tcPr>
          <w:p w14:paraId="34567756" w14:textId="77777777" w:rsidR="000D174D" w:rsidRPr="0078269D" w:rsidRDefault="000D174D" w:rsidP="002A53ED">
            <w:pPr>
              <w:tabs>
                <w:tab w:val="left" w:pos="903"/>
              </w:tabs>
              <w:rPr>
                <w:ins w:id="12036" w:author="Mutali Nepfumbada" w:date="2022-11-28T06:38:00Z"/>
                <w:b/>
                <w:color w:val="FFFFFF" w:themeColor="background1"/>
                <w:lang w:eastAsia="en-US"/>
              </w:rPr>
            </w:pPr>
            <w:ins w:id="12037" w:author="Mutali Nepfumbada" w:date="2022-11-28T06:38:00Z">
              <w:r w:rsidRPr="0078269D">
                <w:rPr>
                  <w:b/>
                  <w:color w:val="FFFFFF" w:themeColor="background1"/>
                  <w:lang w:eastAsia="en-US"/>
                </w:rPr>
                <w:t xml:space="preserve">Description </w:t>
              </w:r>
            </w:ins>
          </w:p>
        </w:tc>
        <w:tc>
          <w:tcPr>
            <w:tcW w:w="2822" w:type="dxa"/>
            <w:shd w:val="clear" w:color="auto" w:fill="5F0505"/>
          </w:tcPr>
          <w:p w14:paraId="742CF78E" w14:textId="77777777" w:rsidR="000D174D" w:rsidRPr="0078269D" w:rsidRDefault="000D174D" w:rsidP="002A53ED">
            <w:pPr>
              <w:rPr>
                <w:ins w:id="12038" w:author="Mutali Nepfumbada" w:date="2022-11-28T06:38:00Z"/>
                <w:b/>
                <w:color w:val="FFFFFF" w:themeColor="background1"/>
                <w:lang w:eastAsia="en-US"/>
              </w:rPr>
            </w:pPr>
            <w:ins w:id="12039" w:author="Mutali Nepfumbada" w:date="2022-11-28T06:38:00Z">
              <w:r w:rsidRPr="0078269D">
                <w:rPr>
                  <w:b/>
                  <w:color w:val="FFFFFF" w:themeColor="background1"/>
                  <w:lang w:eastAsia="en-US"/>
                </w:rPr>
                <w:t xml:space="preserve">Resolution </w:t>
              </w:r>
            </w:ins>
          </w:p>
        </w:tc>
      </w:tr>
      <w:tr w:rsidR="000D174D" w:rsidRPr="0078269D" w14:paraId="4C28C4D4" w14:textId="77777777" w:rsidTr="002A53ED">
        <w:trPr>
          <w:trHeight w:val="70"/>
          <w:jc w:val="center"/>
          <w:ins w:id="12040" w:author="Mutali Nepfumbada" w:date="2022-11-28T06:38:00Z"/>
        </w:trPr>
        <w:tc>
          <w:tcPr>
            <w:tcW w:w="900" w:type="dxa"/>
          </w:tcPr>
          <w:p w14:paraId="3D08F134" w14:textId="77777777" w:rsidR="000D174D" w:rsidRPr="0078269D" w:rsidRDefault="000D174D" w:rsidP="002A53ED">
            <w:pPr>
              <w:rPr>
                <w:ins w:id="12041" w:author="Mutali Nepfumbada" w:date="2022-11-28T06:38:00Z"/>
                <w:lang w:eastAsia="en-US"/>
              </w:rPr>
            </w:pPr>
            <w:ins w:id="12042" w:author="Mutali Nepfumbada" w:date="2022-11-28T06:38:00Z">
              <w:r w:rsidRPr="0078269D">
                <w:rPr>
                  <w:lang w:eastAsia="en-US"/>
                </w:rPr>
                <w:t>9/5/2022</w:t>
              </w:r>
            </w:ins>
          </w:p>
        </w:tc>
        <w:tc>
          <w:tcPr>
            <w:tcW w:w="1149" w:type="dxa"/>
          </w:tcPr>
          <w:p w14:paraId="1B1A2A8A" w14:textId="77777777" w:rsidR="000D174D" w:rsidRPr="0078269D" w:rsidRDefault="000D174D" w:rsidP="002A53ED">
            <w:pPr>
              <w:rPr>
                <w:ins w:id="12043" w:author="Mutali Nepfumbada" w:date="2022-11-28T06:38:00Z"/>
                <w:lang w:eastAsia="en-US"/>
              </w:rPr>
            </w:pPr>
            <w:ins w:id="12044" w:author="Mutali Nepfumbada" w:date="2022-11-28T06:38:00Z">
              <w:r w:rsidRPr="0078269D">
                <w:rPr>
                  <w:lang w:eastAsia="en-US"/>
                </w:rPr>
                <w:t>Durbanville</w:t>
              </w:r>
            </w:ins>
          </w:p>
        </w:tc>
        <w:tc>
          <w:tcPr>
            <w:tcW w:w="1732" w:type="dxa"/>
          </w:tcPr>
          <w:p w14:paraId="55DEB105" w14:textId="77777777" w:rsidR="000D174D" w:rsidRPr="0078269D" w:rsidRDefault="000D174D" w:rsidP="002A53ED">
            <w:pPr>
              <w:rPr>
                <w:ins w:id="12045" w:author="Mutali Nepfumbada" w:date="2022-11-28T06:38:00Z"/>
                <w:lang w:eastAsia="en-US"/>
              </w:rPr>
            </w:pPr>
            <w:ins w:id="12046" w:author="Mutali Nepfumbada" w:date="2022-11-28T06:38:00Z">
              <w:r w:rsidRPr="0078269D">
                <w:rPr>
                  <w:lang w:eastAsia="en-US"/>
                </w:rPr>
                <w:t xml:space="preserve">The communication </w:t>
              </w:r>
              <w:r>
                <w:rPr>
                  <w:lang w:eastAsia="en-US"/>
                </w:rPr>
                <w:t>was</w:t>
              </w:r>
              <w:r w:rsidRPr="0078269D">
                <w:rPr>
                  <w:lang w:eastAsia="en-US"/>
                </w:rPr>
                <w:t xml:space="preserve"> down and the inverters </w:t>
              </w:r>
              <w:r>
                <w:rPr>
                  <w:lang w:eastAsia="en-US"/>
                </w:rPr>
                <w:t>were</w:t>
              </w:r>
              <w:r w:rsidRPr="0078269D">
                <w:rPr>
                  <w:lang w:eastAsia="en-US"/>
                </w:rPr>
                <w:t xml:space="preserve"> not producing.</w:t>
              </w:r>
            </w:ins>
          </w:p>
        </w:tc>
        <w:tc>
          <w:tcPr>
            <w:tcW w:w="3048" w:type="dxa"/>
          </w:tcPr>
          <w:p w14:paraId="5B39F231" w14:textId="77777777" w:rsidR="000D174D" w:rsidRPr="0078269D" w:rsidRDefault="000D174D" w:rsidP="002A53ED">
            <w:pPr>
              <w:rPr>
                <w:ins w:id="12047" w:author="Mutali Nepfumbada" w:date="2022-11-28T06:38:00Z"/>
                <w:lang w:eastAsia="en-US"/>
              </w:rPr>
            </w:pPr>
            <w:ins w:id="12048" w:author="Mutali Nepfumbada" w:date="2022-11-28T06:38:00Z">
              <w:r w:rsidRPr="0078269D">
                <w:rPr>
                  <w:lang w:eastAsia="en-US"/>
                </w:rPr>
                <w:t xml:space="preserve">Communication between inverters and logger </w:t>
              </w:r>
              <w:r>
                <w:rPr>
                  <w:lang w:eastAsia="en-US"/>
                </w:rPr>
                <w:t>wa</w:t>
              </w:r>
              <w:r w:rsidRPr="0078269D">
                <w:rPr>
                  <w:lang w:eastAsia="en-US"/>
                </w:rPr>
                <w:t>s interrupted and inverters show</w:t>
              </w:r>
              <w:r>
                <w:rPr>
                  <w:lang w:eastAsia="en-US"/>
                </w:rPr>
                <w:t>ed</w:t>
              </w:r>
              <w:r w:rsidRPr="0078269D">
                <w:rPr>
                  <w:lang w:eastAsia="en-US"/>
                </w:rPr>
                <w:t xml:space="preserve"> no production - idle status.</w:t>
              </w:r>
            </w:ins>
          </w:p>
          <w:p w14:paraId="590D38C9" w14:textId="77777777" w:rsidR="000D174D" w:rsidRPr="0078269D" w:rsidRDefault="000D174D" w:rsidP="002A53ED">
            <w:pPr>
              <w:rPr>
                <w:ins w:id="12049" w:author="Mutali Nepfumbada" w:date="2022-11-28T06:38:00Z"/>
                <w:lang w:eastAsia="en-US"/>
              </w:rPr>
            </w:pPr>
          </w:p>
          <w:p w14:paraId="6B4861F1" w14:textId="77777777" w:rsidR="000D174D" w:rsidRPr="0078269D" w:rsidRDefault="000D174D" w:rsidP="002A53ED">
            <w:pPr>
              <w:rPr>
                <w:ins w:id="12050" w:author="Mutali Nepfumbada" w:date="2022-11-28T06:38:00Z"/>
                <w:lang w:eastAsia="en-US"/>
              </w:rPr>
            </w:pPr>
            <w:ins w:id="12051" w:author="Mutali Nepfumbada" w:date="2022-11-28T06:38:00Z">
              <w:r w:rsidRPr="0078269D">
                <w:rPr>
                  <w:lang w:eastAsia="en-US"/>
                </w:rPr>
                <w:t xml:space="preserve">It has been determined that </w:t>
              </w:r>
              <w:r>
                <w:rPr>
                  <w:lang w:eastAsia="en-US"/>
                </w:rPr>
                <w:t xml:space="preserve">the </w:t>
              </w:r>
              <w:r w:rsidRPr="0078269D">
                <w:rPr>
                  <w:lang w:eastAsia="en-US"/>
                </w:rPr>
                <w:t>UPS for communication on block 3</w:t>
              </w:r>
              <w:r>
                <w:rPr>
                  <w:lang w:eastAsia="en-US"/>
                </w:rPr>
                <w:t xml:space="preserve"> failed</w:t>
              </w:r>
              <w:r w:rsidRPr="0078269D">
                <w:rPr>
                  <w:lang w:eastAsia="en-US"/>
                </w:rPr>
                <w:t>, causing communication to be interrupted. The UPS failed without external causes.</w:t>
              </w:r>
            </w:ins>
          </w:p>
        </w:tc>
        <w:tc>
          <w:tcPr>
            <w:tcW w:w="2822" w:type="dxa"/>
          </w:tcPr>
          <w:p w14:paraId="52E23C1B" w14:textId="77777777" w:rsidR="000D174D" w:rsidRPr="0078269D" w:rsidRDefault="000D174D" w:rsidP="002A53ED">
            <w:pPr>
              <w:autoSpaceDE w:val="0"/>
              <w:autoSpaceDN w:val="0"/>
              <w:adjustRightInd w:val="0"/>
              <w:rPr>
                <w:ins w:id="12052" w:author="Mutali Nepfumbada" w:date="2022-11-28T06:38:00Z"/>
                <w:lang w:eastAsia="en-US"/>
              </w:rPr>
            </w:pPr>
            <w:ins w:id="12053" w:author="Mutali Nepfumbada" w:date="2022-11-28T06:38:00Z">
              <w:r w:rsidRPr="0078269D">
                <w:rPr>
                  <w:rFonts w:cs="Calibri"/>
                  <w:color w:val="000000"/>
                  <w:lang w:val="en-ZA"/>
                </w:rPr>
                <w:t xml:space="preserve">The UPS was repaired on 10 May 2022. The estimated production downtime </w:t>
              </w:r>
              <w:r>
                <w:rPr>
                  <w:rFonts w:cs="Calibri"/>
                  <w:color w:val="000000"/>
                  <w:lang w:val="en-ZA"/>
                </w:rPr>
                <w:t>was</w:t>
              </w:r>
              <w:r w:rsidRPr="0078269D">
                <w:rPr>
                  <w:rFonts w:cs="Calibri"/>
                  <w:color w:val="000000"/>
                  <w:lang w:val="en-ZA"/>
                </w:rPr>
                <w:t xml:space="preserve"> 2MW</w:t>
              </w:r>
              <w:r>
                <w:rPr>
                  <w:rFonts w:cs="Calibri"/>
                  <w:color w:val="000000"/>
                  <w:lang w:val="en-ZA"/>
                </w:rPr>
                <w:t>h</w:t>
              </w:r>
              <w:r w:rsidRPr="0078269D">
                <w:rPr>
                  <w:rFonts w:cs="Calibri"/>
                  <w:color w:val="000000"/>
                  <w:lang w:val="en-ZA"/>
                </w:rPr>
                <w:t>.</w:t>
              </w:r>
            </w:ins>
          </w:p>
        </w:tc>
      </w:tr>
      <w:tr w:rsidR="000D174D" w:rsidRPr="0078269D" w14:paraId="406928BD" w14:textId="77777777" w:rsidTr="002A53ED">
        <w:trPr>
          <w:trHeight w:val="70"/>
          <w:jc w:val="center"/>
          <w:ins w:id="12054" w:author="Mutali Nepfumbada" w:date="2022-11-28T06:38:00Z"/>
        </w:trPr>
        <w:tc>
          <w:tcPr>
            <w:tcW w:w="900" w:type="dxa"/>
          </w:tcPr>
          <w:p w14:paraId="5313DDDE" w14:textId="77777777" w:rsidR="000D174D" w:rsidRPr="0078269D" w:rsidRDefault="000D174D" w:rsidP="002A53ED">
            <w:pPr>
              <w:rPr>
                <w:ins w:id="12055" w:author="Mutali Nepfumbada" w:date="2022-11-28T06:38:00Z"/>
                <w:lang w:eastAsia="en-US"/>
              </w:rPr>
            </w:pPr>
            <w:ins w:id="12056" w:author="Mutali Nepfumbada" w:date="2022-11-28T06:38:00Z">
              <w:r w:rsidRPr="0078269D">
                <w:rPr>
                  <w:lang w:eastAsia="en-US"/>
                </w:rPr>
                <w:t>9/5/2022</w:t>
              </w:r>
            </w:ins>
          </w:p>
        </w:tc>
        <w:tc>
          <w:tcPr>
            <w:tcW w:w="1149" w:type="dxa"/>
          </w:tcPr>
          <w:p w14:paraId="3C337A38" w14:textId="77777777" w:rsidR="000D174D" w:rsidRPr="0078269D" w:rsidRDefault="000D174D" w:rsidP="002A53ED">
            <w:pPr>
              <w:rPr>
                <w:ins w:id="12057" w:author="Mutali Nepfumbada" w:date="2022-11-28T06:38:00Z"/>
                <w:lang w:eastAsia="en-US"/>
              </w:rPr>
            </w:pPr>
            <w:ins w:id="12058" w:author="Mutali Nepfumbada" w:date="2022-11-28T06:38:00Z">
              <w:r w:rsidRPr="0078269D">
                <w:rPr>
                  <w:lang w:eastAsia="en-US"/>
                </w:rPr>
                <w:t>Durbanville</w:t>
              </w:r>
            </w:ins>
          </w:p>
        </w:tc>
        <w:tc>
          <w:tcPr>
            <w:tcW w:w="1732" w:type="dxa"/>
          </w:tcPr>
          <w:p w14:paraId="1DE497C1" w14:textId="77777777" w:rsidR="000D174D" w:rsidRPr="0078269D" w:rsidRDefault="000D174D" w:rsidP="002A53ED">
            <w:pPr>
              <w:rPr>
                <w:ins w:id="12059" w:author="Mutali Nepfumbada" w:date="2022-11-28T06:38:00Z"/>
                <w:lang w:eastAsia="en-US"/>
              </w:rPr>
            </w:pPr>
            <w:ins w:id="12060" w:author="Mutali Nepfumbada" w:date="2022-11-28T06:38:00Z">
              <w:r w:rsidRPr="0078269D">
                <w:rPr>
                  <w:lang w:eastAsia="en-US"/>
                </w:rPr>
                <w:t>Inverter 5 - no production - string fault.</w:t>
              </w:r>
            </w:ins>
          </w:p>
          <w:p w14:paraId="659E7FAF" w14:textId="77777777" w:rsidR="000D174D" w:rsidRPr="0078269D" w:rsidRDefault="000D174D" w:rsidP="002A53ED">
            <w:pPr>
              <w:rPr>
                <w:ins w:id="12061" w:author="Mutali Nepfumbada" w:date="2022-11-28T06:38:00Z"/>
                <w:lang w:eastAsia="en-US"/>
              </w:rPr>
            </w:pPr>
          </w:p>
        </w:tc>
        <w:tc>
          <w:tcPr>
            <w:tcW w:w="3048" w:type="dxa"/>
          </w:tcPr>
          <w:p w14:paraId="0C953BBD" w14:textId="77777777" w:rsidR="000D174D" w:rsidRPr="0078269D" w:rsidRDefault="000D174D" w:rsidP="002A53ED">
            <w:pPr>
              <w:rPr>
                <w:ins w:id="12062" w:author="Mutali Nepfumbada" w:date="2022-11-28T06:38:00Z"/>
                <w:lang w:eastAsia="en-US"/>
              </w:rPr>
            </w:pPr>
            <w:ins w:id="12063" w:author="Mutali Nepfumbada" w:date="2022-11-28T06:38:00Z">
              <w:r w:rsidRPr="0078269D">
                <w:rPr>
                  <w:lang w:eastAsia="en-US"/>
                </w:rPr>
                <w:t>The inverter went into fault mode because one string had an abnormal voltage reading to earth.</w:t>
              </w:r>
            </w:ins>
          </w:p>
          <w:p w14:paraId="542168FF" w14:textId="77777777" w:rsidR="000D174D" w:rsidRPr="0078269D" w:rsidRDefault="000D174D" w:rsidP="002A53ED">
            <w:pPr>
              <w:rPr>
                <w:ins w:id="12064" w:author="Mutali Nepfumbada" w:date="2022-11-28T06:38:00Z"/>
                <w:lang w:eastAsia="en-US"/>
              </w:rPr>
            </w:pPr>
          </w:p>
          <w:p w14:paraId="20C5E657" w14:textId="77777777" w:rsidR="000D174D" w:rsidRPr="0078269D" w:rsidRDefault="000D174D" w:rsidP="002A53ED">
            <w:pPr>
              <w:rPr>
                <w:ins w:id="12065" w:author="Mutali Nepfumbada" w:date="2022-11-28T06:38:00Z"/>
                <w:lang w:eastAsia="en-US"/>
              </w:rPr>
            </w:pPr>
            <w:ins w:id="12066" w:author="Mutali Nepfumbada" w:date="2022-11-28T06:38:00Z">
              <w:r w:rsidRPr="0078269D">
                <w:rPr>
                  <w:lang w:eastAsia="en-US"/>
                </w:rPr>
                <w:t>String 5.4.1 had an insulation fault and there was a voltage leakage into the earth system.</w:t>
              </w:r>
            </w:ins>
          </w:p>
          <w:p w14:paraId="63225A11" w14:textId="77777777" w:rsidR="000D174D" w:rsidRPr="0078269D" w:rsidRDefault="000D174D" w:rsidP="002A53ED">
            <w:pPr>
              <w:rPr>
                <w:ins w:id="12067" w:author="Mutali Nepfumbada" w:date="2022-11-28T06:38:00Z"/>
                <w:lang w:eastAsia="en-US"/>
              </w:rPr>
            </w:pPr>
          </w:p>
          <w:p w14:paraId="37E61C70" w14:textId="77777777" w:rsidR="000D174D" w:rsidRPr="0078269D" w:rsidRDefault="000D174D" w:rsidP="002A53ED">
            <w:pPr>
              <w:rPr>
                <w:ins w:id="12068" w:author="Mutali Nepfumbada" w:date="2022-11-28T06:38:00Z"/>
                <w:lang w:eastAsia="en-US"/>
              </w:rPr>
            </w:pPr>
            <w:ins w:id="12069" w:author="Mutali Nepfumbada" w:date="2022-11-28T06:38:00Z">
              <w:r w:rsidRPr="0078269D">
                <w:rPr>
                  <w:lang w:eastAsia="en-US"/>
                </w:rPr>
                <w:t>The fault could not be corrected within 24 hours because no team was available at that time to lift the equipment and find the fault.</w:t>
              </w:r>
            </w:ins>
          </w:p>
        </w:tc>
        <w:tc>
          <w:tcPr>
            <w:tcW w:w="2822" w:type="dxa"/>
          </w:tcPr>
          <w:p w14:paraId="11DDBB7F" w14:textId="77777777" w:rsidR="000D174D" w:rsidRPr="0078269D" w:rsidRDefault="000D174D" w:rsidP="002A53ED">
            <w:pPr>
              <w:rPr>
                <w:ins w:id="12070" w:author="Mutali Nepfumbada" w:date="2022-11-28T06:38:00Z"/>
                <w:lang w:eastAsia="en-US"/>
              </w:rPr>
            </w:pPr>
            <w:ins w:id="12071" w:author="Mutali Nepfumbada" w:date="2022-11-28T06:38:00Z">
              <w:r w:rsidRPr="0078269D">
                <w:rPr>
                  <w:lang w:eastAsia="en-US"/>
                </w:rPr>
                <w:t>On 27 May 2022, the faulty string was disconnected from the inverter to resume production, and a new connector was attached to the undamaged piece of cable.</w:t>
              </w:r>
            </w:ins>
          </w:p>
          <w:p w14:paraId="026EC391" w14:textId="77777777" w:rsidR="000D174D" w:rsidRPr="0078269D" w:rsidRDefault="000D174D" w:rsidP="002A53ED">
            <w:pPr>
              <w:rPr>
                <w:ins w:id="12072" w:author="Mutali Nepfumbada" w:date="2022-11-28T06:38:00Z"/>
                <w:lang w:eastAsia="en-US"/>
              </w:rPr>
            </w:pPr>
          </w:p>
          <w:p w14:paraId="6E514FA4" w14:textId="77777777" w:rsidR="000D174D" w:rsidRPr="0078269D" w:rsidRDefault="000D174D" w:rsidP="002A53ED">
            <w:pPr>
              <w:rPr>
                <w:ins w:id="12073" w:author="Mutali Nepfumbada" w:date="2022-11-28T06:38:00Z"/>
                <w:lang w:eastAsia="en-US"/>
              </w:rPr>
            </w:pPr>
            <w:ins w:id="12074" w:author="Mutali Nepfumbada" w:date="2022-11-28T06:38:00Z">
              <w:r w:rsidRPr="0078269D">
                <w:rPr>
                  <w:lang w:eastAsia="en-US"/>
                </w:rPr>
                <w:t>The fault resulted in a production loss of 175 kWh.</w:t>
              </w:r>
            </w:ins>
          </w:p>
        </w:tc>
      </w:tr>
      <w:tr w:rsidR="000D174D" w:rsidRPr="0078269D" w14:paraId="3A41921F" w14:textId="77777777" w:rsidTr="002A53ED">
        <w:trPr>
          <w:trHeight w:val="680"/>
          <w:jc w:val="center"/>
          <w:ins w:id="12075" w:author="Mutali Nepfumbada" w:date="2022-11-28T06:38:00Z"/>
        </w:trPr>
        <w:tc>
          <w:tcPr>
            <w:tcW w:w="900" w:type="dxa"/>
          </w:tcPr>
          <w:p w14:paraId="1D4CA345" w14:textId="77777777" w:rsidR="000D174D" w:rsidRPr="0078269D" w:rsidRDefault="000D174D" w:rsidP="002A53ED">
            <w:pPr>
              <w:rPr>
                <w:ins w:id="12076" w:author="Mutali Nepfumbada" w:date="2022-11-28T06:38:00Z"/>
                <w:lang w:eastAsia="en-US"/>
              </w:rPr>
            </w:pPr>
            <w:ins w:id="12077" w:author="Mutali Nepfumbada" w:date="2022-11-28T06:38:00Z">
              <w:r w:rsidRPr="0078269D">
                <w:rPr>
                  <w:lang w:eastAsia="en-US"/>
                </w:rPr>
                <w:t>3/7/2022</w:t>
              </w:r>
            </w:ins>
          </w:p>
        </w:tc>
        <w:tc>
          <w:tcPr>
            <w:tcW w:w="1149" w:type="dxa"/>
          </w:tcPr>
          <w:p w14:paraId="202041EB" w14:textId="77777777" w:rsidR="000D174D" w:rsidRPr="0078269D" w:rsidRDefault="000D174D" w:rsidP="002A53ED">
            <w:pPr>
              <w:rPr>
                <w:ins w:id="12078" w:author="Mutali Nepfumbada" w:date="2022-11-28T06:38:00Z"/>
                <w:lang w:eastAsia="en-US"/>
              </w:rPr>
            </w:pPr>
            <w:ins w:id="12079" w:author="Mutali Nepfumbada" w:date="2022-11-28T06:38:00Z">
              <w:r w:rsidRPr="0078269D">
                <w:rPr>
                  <w:lang w:eastAsia="en-US"/>
                </w:rPr>
                <w:t>Durbanville</w:t>
              </w:r>
            </w:ins>
          </w:p>
        </w:tc>
        <w:tc>
          <w:tcPr>
            <w:tcW w:w="1732" w:type="dxa"/>
          </w:tcPr>
          <w:p w14:paraId="108DA286" w14:textId="77777777" w:rsidR="000D174D" w:rsidRPr="0078269D" w:rsidRDefault="000D174D" w:rsidP="002A53ED">
            <w:pPr>
              <w:rPr>
                <w:ins w:id="12080" w:author="Mutali Nepfumbada" w:date="2022-11-28T06:38:00Z"/>
                <w:lang w:eastAsia="en-US"/>
              </w:rPr>
            </w:pPr>
            <w:ins w:id="12081" w:author="Mutali Nepfumbada" w:date="2022-11-28T06:38:00Z">
              <w:r w:rsidRPr="0078269D">
                <w:rPr>
                  <w:lang w:eastAsia="en-US"/>
                </w:rPr>
                <w:t>Inverters 4 to 7 no production</w:t>
              </w:r>
            </w:ins>
          </w:p>
        </w:tc>
        <w:tc>
          <w:tcPr>
            <w:tcW w:w="3048" w:type="dxa"/>
          </w:tcPr>
          <w:p w14:paraId="24A0B377" w14:textId="77777777" w:rsidR="000D174D" w:rsidRPr="0078269D" w:rsidRDefault="000D174D" w:rsidP="002A53ED">
            <w:pPr>
              <w:rPr>
                <w:ins w:id="12082" w:author="Mutali Nepfumbada" w:date="2022-11-28T06:38:00Z"/>
                <w:lang w:eastAsia="en-US"/>
              </w:rPr>
            </w:pPr>
            <w:ins w:id="12083" w:author="Mutali Nepfumbada" w:date="2022-11-28T06:38:00Z">
              <w:r w:rsidRPr="0078269D">
                <w:rPr>
                  <w:lang w:eastAsia="en-US"/>
                </w:rPr>
                <w:t>No link between the logger and inverters 4 to 7.</w:t>
              </w:r>
            </w:ins>
          </w:p>
          <w:p w14:paraId="4411AC54" w14:textId="77777777" w:rsidR="000D174D" w:rsidRPr="0078269D" w:rsidRDefault="000D174D" w:rsidP="002A53ED">
            <w:pPr>
              <w:rPr>
                <w:ins w:id="12084" w:author="Mutali Nepfumbada" w:date="2022-11-28T06:38:00Z"/>
                <w:lang w:eastAsia="en-US"/>
              </w:rPr>
            </w:pPr>
          </w:p>
          <w:p w14:paraId="750CF305" w14:textId="77777777" w:rsidR="000D174D" w:rsidRPr="0078269D" w:rsidRDefault="000D174D" w:rsidP="002A53ED">
            <w:pPr>
              <w:autoSpaceDE w:val="0"/>
              <w:autoSpaceDN w:val="0"/>
              <w:adjustRightInd w:val="0"/>
              <w:rPr>
                <w:ins w:id="12085" w:author="Mutali Nepfumbada" w:date="2022-11-28T06:38:00Z"/>
                <w:rFonts w:cs="Calibri"/>
                <w:color w:val="000000"/>
                <w:lang w:val="en-ZA"/>
              </w:rPr>
            </w:pPr>
            <w:ins w:id="12086" w:author="Mutali Nepfumbada" w:date="2022-11-28T06:38:00Z">
              <w:r w:rsidRPr="0078269D">
                <w:rPr>
                  <w:rFonts w:cs="Calibri"/>
                  <w:color w:val="000000"/>
                  <w:lang w:val="en-ZA"/>
                </w:rPr>
                <w:t>The UPS for the PA link failed</w:t>
              </w:r>
            </w:ins>
          </w:p>
          <w:p w14:paraId="0CD40539" w14:textId="77777777" w:rsidR="000D174D" w:rsidRPr="0078269D" w:rsidRDefault="000D174D" w:rsidP="002A53ED">
            <w:pPr>
              <w:rPr>
                <w:ins w:id="12087" w:author="Mutali Nepfumbada" w:date="2022-11-28T06:38:00Z"/>
                <w:lang w:eastAsia="en-US"/>
              </w:rPr>
            </w:pPr>
          </w:p>
        </w:tc>
        <w:tc>
          <w:tcPr>
            <w:tcW w:w="2822" w:type="dxa"/>
          </w:tcPr>
          <w:p w14:paraId="3CD91FAB" w14:textId="77777777" w:rsidR="000D174D" w:rsidRPr="0078269D" w:rsidRDefault="000D174D" w:rsidP="002A53ED">
            <w:pPr>
              <w:rPr>
                <w:ins w:id="12088" w:author="Mutali Nepfumbada" w:date="2022-11-28T06:38:00Z"/>
                <w:lang w:eastAsia="en-US"/>
              </w:rPr>
            </w:pPr>
            <w:ins w:id="12089" w:author="Mutali Nepfumbada" w:date="2022-11-28T06:38:00Z">
              <w:r w:rsidRPr="0078269D">
                <w:rPr>
                  <w:lang w:eastAsia="en-US"/>
                </w:rPr>
                <w:t>On 4 July 2022,</w:t>
              </w:r>
            </w:ins>
          </w:p>
          <w:p w14:paraId="70A0B34B" w14:textId="77777777" w:rsidR="000D174D" w:rsidRPr="0078269D" w:rsidRDefault="000D174D" w:rsidP="002A53ED">
            <w:pPr>
              <w:rPr>
                <w:ins w:id="12090" w:author="Mutali Nepfumbada" w:date="2022-11-28T06:38:00Z"/>
                <w:lang w:eastAsia="en-US"/>
              </w:rPr>
            </w:pPr>
            <w:ins w:id="12091" w:author="Mutali Nepfumbada" w:date="2022-11-28T06:38:00Z">
              <w:r w:rsidRPr="0078269D">
                <w:rPr>
                  <w:lang w:eastAsia="en-US"/>
                </w:rPr>
                <w:t>a new part (UPS) was installed</w:t>
              </w:r>
            </w:ins>
          </w:p>
          <w:p w14:paraId="600B2BB8" w14:textId="77777777" w:rsidR="000D174D" w:rsidRPr="0078269D" w:rsidRDefault="000D174D" w:rsidP="002A53ED">
            <w:pPr>
              <w:rPr>
                <w:ins w:id="12092" w:author="Mutali Nepfumbada" w:date="2022-11-28T06:38:00Z"/>
                <w:lang w:eastAsia="en-US"/>
              </w:rPr>
            </w:pPr>
          </w:p>
          <w:p w14:paraId="27992C34" w14:textId="77777777" w:rsidR="000D174D" w:rsidRPr="0078269D" w:rsidRDefault="000D174D" w:rsidP="002A53ED">
            <w:pPr>
              <w:rPr>
                <w:ins w:id="12093" w:author="Mutali Nepfumbada" w:date="2022-11-28T06:38:00Z"/>
                <w:lang w:eastAsia="en-US"/>
              </w:rPr>
            </w:pPr>
            <w:ins w:id="12094" w:author="Mutali Nepfumbada" w:date="2022-11-28T06:38:00Z">
              <w:r w:rsidRPr="0078269D">
                <w:rPr>
                  <w:lang w:eastAsia="en-US"/>
                </w:rPr>
                <w:t xml:space="preserve">The production loss hour </w:t>
              </w:r>
              <w:r>
                <w:rPr>
                  <w:lang w:eastAsia="en-US"/>
                </w:rPr>
                <w:t>wa</w:t>
              </w:r>
              <w:r w:rsidRPr="0078269D">
                <w:rPr>
                  <w:lang w:eastAsia="en-US"/>
                </w:rPr>
                <w:t xml:space="preserve">s 1.1MW </w:t>
              </w:r>
            </w:ins>
          </w:p>
        </w:tc>
      </w:tr>
      <w:tr w:rsidR="000D174D" w:rsidRPr="0078269D" w14:paraId="76E0A5CF" w14:textId="77777777" w:rsidTr="002A53ED">
        <w:trPr>
          <w:trHeight w:val="47"/>
          <w:jc w:val="center"/>
          <w:ins w:id="12095" w:author="Mutali Nepfumbada" w:date="2022-11-28T06:38:00Z"/>
        </w:trPr>
        <w:tc>
          <w:tcPr>
            <w:tcW w:w="900" w:type="dxa"/>
          </w:tcPr>
          <w:p w14:paraId="008F70D4" w14:textId="77777777" w:rsidR="000D174D" w:rsidRPr="0078269D" w:rsidRDefault="000D174D" w:rsidP="002A53ED">
            <w:pPr>
              <w:rPr>
                <w:ins w:id="12096" w:author="Mutali Nepfumbada" w:date="2022-11-28T06:38:00Z"/>
                <w:lang w:eastAsia="en-US"/>
              </w:rPr>
            </w:pPr>
            <w:ins w:id="12097" w:author="Mutali Nepfumbada" w:date="2022-11-28T06:38:00Z">
              <w:r w:rsidRPr="0078269D">
                <w:rPr>
                  <w:lang w:eastAsia="en-US"/>
                </w:rPr>
                <w:t>23/08/2022</w:t>
              </w:r>
            </w:ins>
          </w:p>
        </w:tc>
        <w:tc>
          <w:tcPr>
            <w:tcW w:w="1149" w:type="dxa"/>
          </w:tcPr>
          <w:p w14:paraId="19E82605" w14:textId="77777777" w:rsidR="000D174D" w:rsidRPr="0078269D" w:rsidRDefault="000D174D" w:rsidP="002A53ED">
            <w:pPr>
              <w:rPr>
                <w:ins w:id="12098" w:author="Mutali Nepfumbada" w:date="2022-11-28T06:38:00Z"/>
                <w:lang w:eastAsia="en-US"/>
              </w:rPr>
            </w:pPr>
            <w:ins w:id="12099" w:author="Mutali Nepfumbada" w:date="2022-11-28T06:38:00Z">
              <w:r w:rsidRPr="0078269D">
                <w:rPr>
                  <w:lang w:eastAsia="en-US"/>
                </w:rPr>
                <w:t>Durbanville</w:t>
              </w:r>
            </w:ins>
          </w:p>
        </w:tc>
        <w:tc>
          <w:tcPr>
            <w:tcW w:w="1732" w:type="dxa"/>
          </w:tcPr>
          <w:p w14:paraId="7A075FB6" w14:textId="77777777" w:rsidR="000D174D" w:rsidRPr="0078269D" w:rsidRDefault="000D174D" w:rsidP="002A53ED">
            <w:pPr>
              <w:rPr>
                <w:ins w:id="12100" w:author="Mutali Nepfumbada" w:date="2022-11-28T06:38:00Z"/>
                <w:lang w:eastAsia="en-US"/>
              </w:rPr>
            </w:pPr>
            <w:ins w:id="12101" w:author="Mutali Nepfumbada" w:date="2022-11-28T06:38:00Z">
              <w:r w:rsidRPr="0078269D">
                <w:rPr>
                  <w:lang w:eastAsia="en-US"/>
                </w:rPr>
                <w:t>Theft</w:t>
              </w:r>
            </w:ins>
          </w:p>
        </w:tc>
        <w:tc>
          <w:tcPr>
            <w:tcW w:w="3048" w:type="dxa"/>
          </w:tcPr>
          <w:p w14:paraId="07EFC2EB" w14:textId="77777777" w:rsidR="000D174D" w:rsidRPr="0078269D" w:rsidRDefault="000D174D" w:rsidP="002A53ED">
            <w:pPr>
              <w:rPr>
                <w:ins w:id="12102" w:author="Mutali Nepfumbada" w:date="2022-11-28T06:38:00Z"/>
                <w:lang w:eastAsia="en-US"/>
              </w:rPr>
            </w:pPr>
            <w:ins w:id="12103" w:author="Mutali Nepfumbada" w:date="2022-11-28T06:38:00Z">
              <w:r w:rsidRPr="0078269D">
                <w:rPr>
                  <w:lang w:eastAsia="en-US"/>
                </w:rPr>
                <w:t xml:space="preserve">The main earthing cable of the solar system </w:t>
              </w:r>
              <w:r>
                <w:rPr>
                  <w:lang w:eastAsia="en-US"/>
                </w:rPr>
                <w:t>was</w:t>
              </w:r>
              <w:r w:rsidRPr="0078269D">
                <w:rPr>
                  <w:lang w:eastAsia="en-US"/>
                </w:rPr>
                <w:t xml:space="preserve"> stolen (7 meters) behind the green tanks on the roof slab.</w:t>
              </w:r>
            </w:ins>
          </w:p>
          <w:p w14:paraId="14155B8F" w14:textId="77777777" w:rsidR="000D174D" w:rsidRPr="0078269D" w:rsidRDefault="000D174D" w:rsidP="002A53ED">
            <w:pPr>
              <w:rPr>
                <w:ins w:id="12104" w:author="Mutali Nepfumbada" w:date="2022-11-28T06:38:00Z"/>
                <w:lang w:eastAsia="en-US"/>
              </w:rPr>
            </w:pPr>
          </w:p>
        </w:tc>
        <w:tc>
          <w:tcPr>
            <w:tcW w:w="2822" w:type="dxa"/>
          </w:tcPr>
          <w:p w14:paraId="12663A8B" w14:textId="77777777" w:rsidR="000D174D" w:rsidRPr="0078269D" w:rsidRDefault="000D174D" w:rsidP="002A53ED">
            <w:pPr>
              <w:rPr>
                <w:ins w:id="12105" w:author="Mutali Nepfumbada" w:date="2022-11-28T06:38:00Z"/>
                <w:lang w:eastAsia="en-US"/>
              </w:rPr>
            </w:pPr>
            <w:ins w:id="12106" w:author="Mutali Nepfumbada" w:date="2022-11-28T06:38:00Z">
              <w:r w:rsidRPr="0078269D">
                <w:rPr>
                  <w:lang w:eastAsia="en-US"/>
                </w:rPr>
                <w:t>The earthing cable parts that w</w:t>
              </w:r>
              <w:r>
                <w:rPr>
                  <w:lang w:eastAsia="en-US"/>
                </w:rPr>
                <w:t>ere</w:t>
              </w:r>
              <w:r w:rsidRPr="0078269D">
                <w:rPr>
                  <w:lang w:eastAsia="en-US"/>
                </w:rPr>
                <w:t xml:space="preserve"> stolen have been replaced. Harmattan have also submitted </w:t>
              </w:r>
              <w:r>
                <w:rPr>
                  <w:lang w:eastAsia="en-US"/>
                </w:rPr>
                <w:t>the</w:t>
              </w:r>
              <w:r w:rsidRPr="0078269D">
                <w:rPr>
                  <w:lang w:eastAsia="en-US"/>
                </w:rPr>
                <w:t xml:space="preserve"> incident to the insurer to understand the excess on the claim. The insurer has stated a minimum detectable of R15,000 for theft. Since the total replacement cost for cable was R4,945.00. Harmattan note that the incident cost is too low vs the excess required by the insurer.</w:t>
              </w:r>
            </w:ins>
          </w:p>
        </w:tc>
      </w:tr>
      <w:tr w:rsidR="000D174D" w:rsidRPr="0078269D" w14:paraId="70BF0C36" w14:textId="77777777" w:rsidTr="002A53ED">
        <w:trPr>
          <w:trHeight w:val="1466"/>
          <w:jc w:val="center"/>
          <w:ins w:id="12107" w:author="Mutali Nepfumbada" w:date="2022-11-28T06:38:00Z"/>
        </w:trPr>
        <w:tc>
          <w:tcPr>
            <w:tcW w:w="900" w:type="dxa"/>
          </w:tcPr>
          <w:p w14:paraId="2345E2B3" w14:textId="77777777" w:rsidR="000D174D" w:rsidRPr="0078269D" w:rsidRDefault="000D174D" w:rsidP="002A53ED">
            <w:pPr>
              <w:rPr>
                <w:ins w:id="12108" w:author="Mutali Nepfumbada" w:date="2022-11-28T06:38:00Z"/>
                <w:lang w:eastAsia="en-US"/>
              </w:rPr>
            </w:pPr>
            <w:ins w:id="12109" w:author="Mutali Nepfumbada" w:date="2022-11-28T06:38:00Z">
              <w:r w:rsidRPr="0078269D">
                <w:rPr>
                  <w:lang w:eastAsia="en-US"/>
                </w:rPr>
                <w:t>22/02/2022</w:t>
              </w:r>
            </w:ins>
          </w:p>
        </w:tc>
        <w:tc>
          <w:tcPr>
            <w:tcW w:w="1149" w:type="dxa"/>
          </w:tcPr>
          <w:p w14:paraId="4B16A11A" w14:textId="77777777" w:rsidR="000D174D" w:rsidRPr="0078269D" w:rsidRDefault="000D174D" w:rsidP="002A53ED">
            <w:pPr>
              <w:rPr>
                <w:ins w:id="12110" w:author="Mutali Nepfumbada" w:date="2022-11-28T06:38:00Z"/>
                <w:lang w:eastAsia="en-US"/>
              </w:rPr>
            </w:pPr>
            <w:ins w:id="12111" w:author="Mutali Nepfumbada" w:date="2022-11-28T06:38:00Z">
              <w:r w:rsidRPr="0078269D">
                <w:rPr>
                  <w:lang w:eastAsia="en-US"/>
                </w:rPr>
                <w:t>Vergelegen</w:t>
              </w:r>
            </w:ins>
          </w:p>
        </w:tc>
        <w:tc>
          <w:tcPr>
            <w:tcW w:w="1732" w:type="dxa"/>
          </w:tcPr>
          <w:p w14:paraId="3E2F4580" w14:textId="77777777" w:rsidR="000D174D" w:rsidRPr="0078269D" w:rsidRDefault="000D174D" w:rsidP="002A53ED">
            <w:pPr>
              <w:rPr>
                <w:ins w:id="12112" w:author="Mutali Nepfumbada" w:date="2022-11-28T06:38:00Z"/>
                <w:lang w:eastAsia="en-US"/>
              </w:rPr>
            </w:pPr>
            <w:ins w:id="12113" w:author="Mutali Nepfumbada" w:date="2022-11-28T06:38:00Z">
              <w:r w:rsidRPr="0078269D">
                <w:rPr>
                  <w:lang w:eastAsia="en-US"/>
                </w:rPr>
                <w:t>Block 1, inverter 2, large DC of output current</w:t>
              </w:r>
            </w:ins>
          </w:p>
        </w:tc>
        <w:tc>
          <w:tcPr>
            <w:tcW w:w="3048" w:type="dxa"/>
          </w:tcPr>
          <w:p w14:paraId="368A1E49" w14:textId="77777777" w:rsidR="000D174D" w:rsidRPr="0078269D" w:rsidRDefault="000D174D" w:rsidP="002A53ED">
            <w:pPr>
              <w:rPr>
                <w:ins w:id="12114" w:author="Mutali Nepfumbada" w:date="2022-11-28T06:38:00Z"/>
                <w:lang w:eastAsia="en-US"/>
              </w:rPr>
            </w:pPr>
            <w:ins w:id="12115" w:author="Mutali Nepfumbada" w:date="2022-11-28T06:38:00Z">
              <w:r w:rsidRPr="0078269D">
                <w:rPr>
                  <w:lang w:eastAsia="en-US"/>
                </w:rPr>
                <w:t>Inverter 2 had a string fault that caused a high output DC current.</w:t>
              </w:r>
            </w:ins>
          </w:p>
          <w:p w14:paraId="6BB8A7BD" w14:textId="77777777" w:rsidR="000D174D" w:rsidRPr="0078269D" w:rsidRDefault="000D174D" w:rsidP="002A53ED">
            <w:pPr>
              <w:rPr>
                <w:ins w:id="12116" w:author="Mutali Nepfumbada" w:date="2022-11-28T06:38:00Z"/>
                <w:lang w:eastAsia="en-US"/>
              </w:rPr>
            </w:pPr>
          </w:p>
          <w:p w14:paraId="2607F9F8" w14:textId="77777777" w:rsidR="000D174D" w:rsidRPr="0078269D" w:rsidRDefault="000D174D" w:rsidP="002A53ED">
            <w:pPr>
              <w:rPr>
                <w:ins w:id="12117" w:author="Mutali Nepfumbada" w:date="2022-11-28T06:38:00Z"/>
                <w:lang w:eastAsia="en-US"/>
              </w:rPr>
            </w:pPr>
            <w:ins w:id="12118" w:author="Mutali Nepfumbada" w:date="2022-11-28T06:38:00Z">
              <w:r w:rsidRPr="0078269D">
                <w:rPr>
                  <w:lang w:eastAsia="en-US"/>
                </w:rPr>
                <w:t>It was determined on site that inverter 2, string 2.2.1, had an open circuit voltage reading.  The MC4 connection on the module array of string 2.2.1 failed due to a hot connection and melted, causing an open circuit connection.</w:t>
              </w:r>
            </w:ins>
          </w:p>
        </w:tc>
        <w:tc>
          <w:tcPr>
            <w:tcW w:w="2822" w:type="dxa"/>
          </w:tcPr>
          <w:p w14:paraId="1B0D5FC2" w14:textId="77777777" w:rsidR="000D174D" w:rsidRPr="0078269D" w:rsidRDefault="000D174D" w:rsidP="002A53ED">
            <w:pPr>
              <w:rPr>
                <w:ins w:id="12119" w:author="Mutali Nepfumbada" w:date="2022-11-28T06:38:00Z"/>
                <w:lang w:eastAsia="en-US"/>
              </w:rPr>
            </w:pPr>
            <w:ins w:id="12120" w:author="Mutali Nepfumbada" w:date="2022-11-28T06:38:00Z">
              <w:r w:rsidRPr="0078269D">
                <w:rPr>
                  <w:lang w:eastAsia="en-US"/>
                </w:rPr>
                <w:t>On 23 February 2022, the MC4 was removed, the cables were reconnected, and a new MC4 was installed and properly connected to ensure continuity. The string was retested and found to be functional.</w:t>
              </w:r>
            </w:ins>
          </w:p>
          <w:p w14:paraId="6B1F65F2" w14:textId="77777777" w:rsidR="000D174D" w:rsidRPr="0078269D" w:rsidRDefault="000D174D" w:rsidP="002A53ED">
            <w:pPr>
              <w:rPr>
                <w:ins w:id="12121" w:author="Mutali Nepfumbada" w:date="2022-11-28T06:38:00Z"/>
                <w:lang w:eastAsia="en-US"/>
              </w:rPr>
            </w:pPr>
          </w:p>
          <w:p w14:paraId="2E96F844" w14:textId="77777777" w:rsidR="000D174D" w:rsidRPr="0078269D" w:rsidRDefault="000D174D" w:rsidP="002A53ED">
            <w:pPr>
              <w:rPr>
                <w:ins w:id="12122" w:author="Mutali Nepfumbada" w:date="2022-11-28T06:38:00Z"/>
                <w:lang w:eastAsia="en-US"/>
              </w:rPr>
            </w:pPr>
            <w:ins w:id="12123" w:author="Mutali Nepfumbada" w:date="2022-11-28T06:38:00Z">
              <w:r w:rsidRPr="0078269D">
                <w:rPr>
                  <w:lang w:eastAsia="en-US"/>
                </w:rPr>
                <w:t>The estimated production loss is 68.85 kWh.</w:t>
              </w:r>
            </w:ins>
          </w:p>
        </w:tc>
      </w:tr>
      <w:tr w:rsidR="000D174D" w:rsidRPr="0078269D" w14:paraId="61139201" w14:textId="77777777" w:rsidTr="002A53ED">
        <w:trPr>
          <w:trHeight w:val="680"/>
          <w:jc w:val="center"/>
          <w:ins w:id="12124" w:author="Mutali Nepfumbada" w:date="2022-11-28T06:38:00Z"/>
        </w:trPr>
        <w:tc>
          <w:tcPr>
            <w:tcW w:w="900" w:type="dxa"/>
          </w:tcPr>
          <w:p w14:paraId="6C4466B4" w14:textId="77777777" w:rsidR="000D174D" w:rsidRPr="0078269D" w:rsidRDefault="000D174D" w:rsidP="002A53ED">
            <w:pPr>
              <w:rPr>
                <w:ins w:id="12125" w:author="Mutali Nepfumbada" w:date="2022-11-28T06:38:00Z"/>
                <w:lang w:eastAsia="en-US"/>
              </w:rPr>
            </w:pPr>
            <w:ins w:id="12126" w:author="Mutali Nepfumbada" w:date="2022-11-28T06:38:00Z">
              <w:r w:rsidRPr="0078269D">
                <w:rPr>
                  <w:lang w:eastAsia="en-US"/>
                </w:rPr>
                <w:t>25/05/2022</w:t>
              </w:r>
            </w:ins>
          </w:p>
        </w:tc>
        <w:tc>
          <w:tcPr>
            <w:tcW w:w="1149" w:type="dxa"/>
          </w:tcPr>
          <w:p w14:paraId="17250799" w14:textId="77777777" w:rsidR="000D174D" w:rsidRPr="0078269D" w:rsidRDefault="000D174D" w:rsidP="002A53ED">
            <w:pPr>
              <w:rPr>
                <w:ins w:id="12127" w:author="Mutali Nepfumbada" w:date="2022-11-28T06:38:00Z"/>
                <w:lang w:eastAsia="en-US"/>
              </w:rPr>
            </w:pPr>
            <w:ins w:id="12128" w:author="Mutali Nepfumbada" w:date="2022-11-28T06:38:00Z">
              <w:r w:rsidRPr="0078269D">
                <w:rPr>
                  <w:lang w:eastAsia="en-US"/>
                </w:rPr>
                <w:t>Hermanus</w:t>
              </w:r>
            </w:ins>
          </w:p>
        </w:tc>
        <w:tc>
          <w:tcPr>
            <w:tcW w:w="1732" w:type="dxa"/>
          </w:tcPr>
          <w:p w14:paraId="02A123F8" w14:textId="77777777" w:rsidR="000D174D" w:rsidRPr="0078269D" w:rsidRDefault="000D174D" w:rsidP="002A53ED">
            <w:pPr>
              <w:rPr>
                <w:ins w:id="12129" w:author="Mutali Nepfumbada" w:date="2022-11-28T06:38:00Z"/>
                <w:lang w:eastAsia="en-US"/>
              </w:rPr>
            </w:pPr>
            <w:ins w:id="12130" w:author="Mutali Nepfumbada" w:date="2022-11-28T06:38:00Z">
              <w:r w:rsidRPr="0078269D">
                <w:rPr>
                  <w:lang w:eastAsia="en-US"/>
                </w:rPr>
                <w:t>Main circuit breakers not switching on</w:t>
              </w:r>
            </w:ins>
          </w:p>
        </w:tc>
        <w:tc>
          <w:tcPr>
            <w:tcW w:w="3048" w:type="dxa"/>
          </w:tcPr>
          <w:p w14:paraId="7AED9B16" w14:textId="77777777" w:rsidR="000D174D" w:rsidRPr="0078269D" w:rsidRDefault="000D174D" w:rsidP="002A53ED">
            <w:pPr>
              <w:rPr>
                <w:ins w:id="12131" w:author="Mutali Nepfumbada" w:date="2022-11-28T06:38:00Z"/>
                <w:lang w:eastAsia="en-US"/>
              </w:rPr>
            </w:pPr>
            <w:ins w:id="12132" w:author="Mutali Nepfumbada" w:date="2022-11-28T06:38:00Z">
              <w:r w:rsidRPr="0078269D">
                <w:rPr>
                  <w:lang w:eastAsia="en-US"/>
                </w:rPr>
                <w:t>The main circuit breakers at the feeder and PVDB d</w:t>
              </w:r>
              <w:r>
                <w:rPr>
                  <w:lang w:eastAsia="en-US"/>
                </w:rPr>
                <w:t>id</w:t>
              </w:r>
              <w:r w:rsidRPr="0078269D">
                <w:rPr>
                  <w:lang w:eastAsia="en-US"/>
                </w:rPr>
                <w:t xml:space="preserve"> not want to turn on automatically. </w:t>
              </w:r>
            </w:ins>
          </w:p>
          <w:p w14:paraId="08638B77" w14:textId="77777777" w:rsidR="000D174D" w:rsidRPr="0078269D" w:rsidRDefault="000D174D" w:rsidP="002A53ED">
            <w:pPr>
              <w:rPr>
                <w:ins w:id="12133" w:author="Mutali Nepfumbada" w:date="2022-11-28T06:38:00Z"/>
                <w:lang w:eastAsia="en-US"/>
              </w:rPr>
            </w:pPr>
          </w:p>
          <w:p w14:paraId="6DEA10FF" w14:textId="77777777" w:rsidR="000D174D" w:rsidRPr="0078269D" w:rsidRDefault="000D174D" w:rsidP="002A53ED">
            <w:pPr>
              <w:rPr>
                <w:ins w:id="12134" w:author="Mutali Nepfumbada" w:date="2022-11-28T06:38:00Z"/>
                <w:lang w:eastAsia="en-US"/>
              </w:rPr>
            </w:pPr>
            <w:ins w:id="12135" w:author="Mutali Nepfumbada" w:date="2022-11-28T06:38:00Z">
              <w:r w:rsidRPr="0078269D">
                <w:rPr>
                  <w:lang w:eastAsia="en-US"/>
                </w:rPr>
                <w:t>It was determined on site that the UFD, which automatically turns the circuit breakers on and off, ha</w:t>
              </w:r>
              <w:r>
                <w:rPr>
                  <w:lang w:eastAsia="en-US"/>
                </w:rPr>
                <w:t>d</w:t>
              </w:r>
              <w:r w:rsidRPr="0078269D">
                <w:rPr>
                  <w:lang w:eastAsia="en-US"/>
                </w:rPr>
                <w:t xml:space="preserve"> failed.</w:t>
              </w:r>
            </w:ins>
          </w:p>
        </w:tc>
        <w:tc>
          <w:tcPr>
            <w:tcW w:w="2822" w:type="dxa"/>
          </w:tcPr>
          <w:p w14:paraId="479AEC64" w14:textId="77777777" w:rsidR="000D174D" w:rsidRPr="0078269D" w:rsidRDefault="000D174D" w:rsidP="002A53ED">
            <w:pPr>
              <w:rPr>
                <w:ins w:id="12136" w:author="Mutali Nepfumbada" w:date="2022-11-28T06:38:00Z"/>
                <w:lang w:eastAsia="en-US"/>
              </w:rPr>
            </w:pPr>
            <w:ins w:id="12137" w:author="Mutali Nepfumbada" w:date="2022-11-28T06:38:00Z">
              <w:r w:rsidRPr="0078269D">
                <w:rPr>
                  <w:lang w:eastAsia="en-US"/>
                </w:rPr>
                <w:lastRenderedPageBreak/>
                <w:t>0n 26 May 2022, the UFD was replaced by another UFD.</w:t>
              </w:r>
            </w:ins>
          </w:p>
          <w:p w14:paraId="1D6B8595" w14:textId="77777777" w:rsidR="000D174D" w:rsidRPr="0078269D" w:rsidRDefault="000D174D" w:rsidP="002A53ED">
            <w:pPr>
              <w:rPr>
                <w:ins w:id="12138" w:author="Mutali Nepfumbada" w:date="2022-11-28T06:38:00Z"/>
                <w:lang w:eastAsia="en-US"/>
              </w:rPr>
            </w:pPr>
          </w:p>
          <w:p w14:paraId="40F06305" w14:textId="77777777" w:rsidR="000D174D" w:rsidRPr="0078269D" w:rsidRDefault="000D174D" w:rsidP="002A53ED">
            <w:pPr>
              <w:rPr>
                <w:ins w:id="12139" w:author="Mutali Nepfumbada" w:date="2022-11-28T06:38:00Z"/>
                <w:lang w:eastAsia="en-US"/>
              </w:rPr>
            </w:pPr>
            <w:ins w:id="12140" w:author="Mutali Nepfumbada" w:date="2022-11-28T06:38:00Z">
              <w:r w:rsidRPr="0078269D">
                <w:rPr>
                  <w:lang w:eastAsia="en-US"/>
                </w:rPr>
                <w:lastRenderedPageBreak/>
                <w:t xml:space="preserve">The production downtime </w:t>
              </w:r>
              <w:r>
                <w:rPr>
                  <w:lang w:eastAsia="en-US"/>
                </w:rPr>
                <w:t>wa</w:t>
              </w:r>
              <w:r w:rsidRPr="0078269D">
                <w:rPr>
                  <w:lang w:eastAsia="en-US"/>
                </w:rPr>
                <w:t>s 900kWp</w:t>
              </w:r>
            </w:ins>
          </w:p>
        </w:tc>
      </w:tr>
    </w:tbl>
    <w:p w14:paraId="58E2532A" w14:textId="77777777" w:rsidR="000D174D" w:rsidRPr="000D174D" w:rsidRDefault="000D174D" w:rsidP="000D174D">
      <w:pPr>
        <w:pPrChange w:id="12141" w:author="Mutali Nepfumbada" w:date="2022-11-28T06:38:00Z">
          <w:pPr>
            <w:pStyle w:val="AppendixHeading"/>
          </w:pPr>
        </w:pPrChange>
      </w:pPr>
    </w:p>
    <w:sectPr w:rsidR="000D174D" w:rsidRPr="000D174D" w:rsidSect="006C75D2">
      <w:pgSz w:w="11907" w:h="16840" w:code="9"/>
      <w:pgMar w:top="1985" w:right="1179" w:bottom="1134" w:left="1179" w:header="709" w:footer="42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Chanda Nxumalo" w:date="2022-10-18T11:40:00Z" w:initials="CN">
    <w:p w14:paraId="4E418F2E" w14:textId="77777777" w:rsidR="000946CB" w:rsidRDefault="000946CB" w:rsidP="000946CB">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59" w:name="_@_8844C6BA0D02434EBDD4BC9A81C5451DZ"/>
      <w:r>
        <w:rPr>
          <w:rFonts w:ascii="Verdana" w:hAnsi="Verdana"/>
        </w:rPr>
      </w:r>
      <w:r>
        <w:rPr>
          <w:rFonts w:ascii="Verdana" w:hAnsi="Verdana"/>
        </w:rPr>
        <w:fldChar w:fldCharType="separate"/>
      </w:r>
      <w:bookmarkEnd w:id="59"/>
      <w:r w:rsidRPr="004A2B2E">
        <w:rPr>
          <w:rStyle w:val="Mention"/>
          <w:rFonts w:ascii="Verdana" w:hAnsi="Verdana"/>
          <w:noProof/>
        </w:rPr>
        <w:t>@Mutali Nepfumbada</w:t>
      </w:r>
      <w:r>
        <w:rPr>
          <w:rFonts w:ascii="Verdana" w:hAnsi="Verdana"/>
        </w:rPr>
        <w:fldChar w:fldCharType="end"/>
      </w:r>
      <w:r>
        <w:rPr>
          <w:rFonts w:ascii="Verdana" w:hAnsi="Verdana"/>
        </w:rPr>
        <w:t xml:space="preserve"> update dates</w:t>
      </w:r>
    </w:p>
  </w:comment>
  <w:comment w:id="67" w:author="Chanda Nxumalo" w:date="2022-10-18T11:40:00Z" w:initials="CN">
    <w:p w14:paraId="4926BA19" w14:textId="77777777" w:rsidR="000946CB" w:rsidRDefault="000946CB" w:rsidP="000946CB">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68" w:name="_@_3A1C3CC4FF25413BB6ADFE3E58BD8A05Z"/>
      <w:r>
        <w:rPr>
          <w:rFonts w:ascii="Verdana" w:hAnsi="Verdana"/>
        </w:rPr>
      </w:r>
      <w:r>
        <w:rPr>
          <w:rFonts w:ascii="Verdana" w:hAnsi="Verdana"/>
        </w:rPr>
        <w:fldChar w:fldCharType="separate"/>
      </w:r>
      <w:bookmarkEnd w:id="68"/>
      <w:r w:rsidRPr="004A2B2E">
        <w:rPr>
          <w:rStyle w:val="Mention"/>
          <w:rFonts w:ascii="Verdana" w:hAnsi="Verdana"/>
          <w:noProof/>
        </w:rPr>
        <w:t>@Mutali Nepfumbada</w:t>
      </w:r>
      <w:r>
        <w:rPr>
          <w:rFonts w:ascii="Verdana" w:hAnsi="Verdana"/>
        </w:rPr>
        <w:fldChar w:fldCharType="end"/>
      </w:r>
      <w:r>
        <w:rPr>
          <w:rFonts w:ascii="Verdana" w:hAnsi="Verdana"/>
        </w:rPr>
        <w:t xml:space="preserve"> update dates</w:t>
      </w:r>
    </w:p>
  </w:comment>
  <w:comment w:id="78" w:author="Chanda Nxumalo" w:date="2022-10-18T11:40:00Z" w:initials="CN">
    <w:p w14:paraId="76B85D91" w14:textId="113F7116" w:rsidR="004A2B2E" w:rsidRDefault="004A2B2E">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83" w:name="_@_ED2F5DCF4F966A40AA7A420A1777CA7AZ"/>
      <w:r>
        <w:rPr>
          <w:rFonts w:ascii="Verdana" w:hAnsi="Verdana"/>
        </w:rPr>
      </w:r>
      <w:r>
        <w:rPr>
          <w:rFonts w:ascii="Verdana" w:hAnsi="Verdana"/>
        </w:rPr>
        <w:fldChar w:fldCharType="separate"/>
      </w:r>
      <w:bookmarkEnd w:id="83"/>
      <w:r w:rsidRPr="004A2B2E">
        <w:rPr>
          <w:rStyle w:val="Mention"/>
          <w:rFonts w:ascii="Verdana" w:hAnsi="Verdana"/>
          <w:noProof/>
        </w:rPr>
        <w:t>@Mutali Nepfumbada</w:t>
      </w:r>
      <w:r>
        <w:rPr>
          <w:rFonts w:ascii="Verdana" w:hAnsi="Verdana"/>
        </w:rPr>
        <w:fldChar w:fldCharType="end"/>
      </w:r>
      <w:r>
        <w:rPr>
          <w:rFonts w:ascii="Verdana" w:hAnsi="Verdana"/>
        </w:rPr>
        <w:t xml:space="preserve"> update dates</w:t>
      </w:r>
    </w:p>
  </w:comment>
  <w:comment w:id="966" w:author="Adam Terry" w:date="2022-11-02T13:32:00Z" w:initials="AT">
    <w:p w14:paraId="7726A78D" w14:textId="77777777" w:rsidR="0098533A" w:rsidRDefault="0098533A" w:rsidP="00161836">
      <w:pPr>
        <w:pStyle w:val="CommentText"/>
        <w:jc w:val="left"/>
      </w:pPr>
      <w:r>
        <w:rPr>
          <w:rStyle w:val="CommentReference"/>
        </w:rPr>
        <w:annotationRef/>
      </w:r>
      <w:r>
        <w:t>On mine, the header isn't full width - please fix</w:t>
      </w:r>
    </w:p>
  </w:comment>
  <w:comment w:id="1715" w:author="Chanda Nxumalo" w:date="2022-09-28T06:27:00Z" w:initials="CN">
    <w:p w14:paraId="7A8F902E" w14:textId="1B98CB62" w:rsidR="00A663BB" w:rsidRDefault="00A663BB">
      <w:r>
        <w:rPr>
          <w:rStyle w:val="CommentReference"/>
        </w:rPr>
        <w:annotationRef/>
      </w:r>
      <w:r>
        <w:rPr>
          <w:rFonts w:ascii="Verdana" w:hAnsi="Verdana"/>
        </w:rPr>
        <w:t>Is this date correct?</w:t>
      </w:r>
    </w:p>
  </w:comment>
  <w:comment w:id="1723" w:author="Chanda Nxumalo" w:date="2022-10-18T11:45:00Z" w:initials="CN">
    <w:p w14:paraId="095C30D2" w14:textId="77777777" w:rsidR="00CC08C4" w:rsidRDefault="00CC08C4" w:rsidP="00CC08C4">
      <w:pPr>
        <w:jc w:val="left"/>
      </w:pPr>
      <w:r>
        <w:rPr>
          <w:rStyle w:val="CommentReference"/>
        </w:rPr>
        <w:annotationRef/>
      </w:r>
      <w:r>
        <w:rPr>
          <w:rFonts w:ascii="Verdana" w:hAnsi="Verdana"/>
        </w:rPr>
        <w:t>Update labelling</w:t>
      </w:r>
    </w:p>
  </w:comment>
  <w:comment w:id="1727" w:author="Chanda Nxumalo" w:date="2022-10-18T11:45:00Z" w:initials="CN">
    <w:p w14:paraId="3FC3FA05" w14:textId="77777777" w:rsidR="00B70F32" w:rsidRDefault="00B70F32">
      <w:pPr>
        <w:jc w:val="left"/>
      </w:pPr>
      <w:r>
        <w:rPr>
          <w:rStyle w:val="CommentReference"/>
        </w:rPr>
        <w:annotationRef/>
      </w:r>
      <w:r>
        <w:rPr>
          <w:rFonts w:ascii="Verdana" w:hAnsi="Verdana"/>
        </w:rPr>
        <w:t>Update labelling</w:t>
      </w:r>
    </w:p>
  </w:comment>
  <w:comment w:id="1847" w:author="Chanda Nxumalo" w:date="2022-09-28T06:48:00Z" w:initials="CN">
    <w:p w14:paraId="3F3728AA" w14:textId="4AD6CBB7" w:rsidR="00C52DDA" w:rsidRDefault="00C52DDA" w:rsidP="00C52DDA">
      <w:r>
        <w:rPr>
          <w:rStyle w:val="CommentReference"/>
        </w:rPr>
        <w:annotationRef/>
      </w:r>
      <w:r>
        <w:rPr>
          <w:rFonts w:ascii="Verdana" w:hAnsi="Verdana"/>
        </w:rPr>
        <w:t>Insert map of locations</w:t>
      </w:r>
    </w:p>
  </w:comment>
  <w:comment w:id="1885" w:author="Adam Terry" w:date="2022-09-23T17:50:00Z" w:initials="AT">
    <w:p w14:paraId="5D32377E" w14:textId="77777777" w:rsidR="00C52DDA" w:rsidRDefault="00C52DDA" w:rsidP="00C52DDA">
      <w:pPr>
        <w:pStyle w:val="CommentText"/>
      </w:pPr>
      <w:r>
        <w:rPr>
          <w:rStyle w:val="CommentReference"/>
        </w:rPr>
        <w:annotationRef/>
      </w:r>
      <w:r>
        <w:t>Specify design capacity and achieved capacity for both DC and AC</w:t>
      </w:r>
    </w:p>
  </w:comment>
  <w:comment w:id="1887" w:author="Adam Terry" w:date="2022-09-23T17:50:00Z" w:initials="AT">
    <w:p w14:paraId="6A87B9C2" w14:textId="77777777" w:rsidR="00C52DDA" w:rsidRDefault="00C52DDA" w:rsidP="00C52DDA">
      <w:pPr>
        <w:pStyle w:val="CommentText"/>
      </w:pPr>
      <w:r>
        <w:rPr>
          <w:rStyle w:val="CommentReference"/>
        </w:rPr>
        <w:annotationRef/>
      </w:r>
      <w:r>
        <w:t>Specify design capacity and achieved capacity for both DC and AC</w:t>
      </w:r>
    </w:p>
  </w:comment>
  <w:comment w:id="2049" w:author="Chanda Nxumalo" w:date="2022-10-18T11:52:00Z" w:initials="CN">
    <w:p w14:paraId="4F16AD65" w14:textId="77777777" w:rsidR="00405323" w:rsidRDefault="00405323">
      <w:pPr>
        <w:jc w:val="left"/>
      </w:pPr>
      <w:r>
        <w:rPr>
          <w:rStyle w:val="CommentReference"/>
        </w:rPr>
        <w:annotationRef/>
      </w:r>
      <w:r>
        <w:rPr>
          <w:rFonts w:ascii="Verdana" w:hAnsi="Verdana"/>
        </w:rPr>
        <w:t>Not sure what we are saying here</w:t>
      </w:r>
    </w:p>
  </w:comment>
  <w:comment w:id="2117" w:author="Chanda Nxumalo" w:date="2022-09-28T06:32:00Z" w:initials="CN">
    <w:p w14:paraId="24AB5C9C" w14:textId="73DE601F" w:rsidR="00F860C2" w:rsidRDefault="00F860C2" w:rsidP="00F860C2">
      <w:r>
        <w:rPr>
          <w:rStyle w:val="CommentReference"/>
        </w:rPr>
        <w:annotationRef/>
      </w:r>
      <w:r>
        <w:rPr>
          <w:rFonts w:ascii="Verdana" w:hAnsi="Verdana"/>
        </w:rPr>
        <w:t>Put ; at the end of bullets please and full stop on the last one - I haven’t done all below so please do</w:t>
      </w:r>
    </w:p>
  </w:comment>
  <w:comment w:id="2146" w:author="Chanda Nxumalo" w:date="2022-09-28T07:26:00Z" w:initials="CN">
    <w:p w14:paraId="6AED10F6" w14:textId="77777777" w:rsidR="00C73679" w:rsidRDefault="00C73679" w:rsidP="00C73679">
      <w:r>
        <w:rPr>
          <w:rStyle w:val="CommentReference"/>
        </w:rPr>
        <w:annotationRef/>
      </w:r>
      <w:r>
        <w:rPr>
          <w:rFonts w:ascii="Verdana" w:hAnsi="Verdana"/>
        </w:rPr>
        <w:t>Update last</w:t>
      </w:r>
    </w:p>
  </w:comment>
  <w:comment w:id="2147" w:author="Chanda Nxumalo" w:date="2022-10-18T14:04:00Z" w:initials="CN">
    <w:p w14:paraId="3123E9D6" w14:textId="77777777" w:rsidR="00872A7E" w:rsidRDefault="00872A7E" w:rsidP="00244D60">
      <w:pPr>
        <w:jc w:val="left"/>
      </w:pPr>
      <w:r>
        <w:rPr>
          <w:rStyle w:val="CommentReference"/>
        </w:rPr>
        <w:annotationRef/>
      </w:r>
      <w:r>
        <w:rPr>
          <w:rFonts w:ascii="Verdana" w:hAnsi="Verdana"/>
        </w:rPr>
        <w:t>Try move table onto same page pls</w:t>
      </w:r>
    </w:p>
  </w:comment>
  <w:comment w:id="2148" w:author="Chanda Nxumalo" w:date="2022-10-18T14:39:00Z" w:initials="CN">
    <w:p w14:paraId="38902A37" w14:textId="03E26A26" w:rsidR="00D72B92" w:rsidRDefault="00D72B92" w:rsidP="00CD4F29">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2151" w:name="_@_6421518F53D13D488FB2FF6899EB3F8EZ"/>
      <w:r>
        <w:rPr>
          <w:rFonts w:ascii="Verdana" w:hAnsi="Verdana"/>
        </w:rPr>
      </w:r>
      <w:r>
        <w:rPr>
          <w:rFonts w:ascii="Verdana" w:hAnsi="Verdana"/>
        </w:rPr>
        <w:fldChar w:fldCharType="separate"/>
      </w:r>
      <w:bookmarkEnd w:id="2151"/>
      <w:r w:rsidRPr="00D72B92">
        <w:rPr>
          <w:rStyle w:val="Mention"/>
          <w:rFonts w:ascii="Verdana" w:hAnsi="Verdana"/>
          <w:noProof/>
        </w:rPr>
        <w:t>@Mutali Nepfumbada</w:t>
      </w:r>
      <w:r>
        <w:rPr>
          <w:rFonts w:ascii="Verdana" w:hAnsi="Verdana"/>
        </w:rPr>
        <w:fldChar w:fldCharType="end"/>
      </w:r>
      <w:r>
        <w:rPr>
          <w:rFonts w:ascii="Verdana" w:hAnsi="Verdana"/>
        </w:rPr>
        <w:t xml:space="preserve"> please rewrite this whole summary. What are the key issues across the whole portfolio, what documentation isn’t available, you have enough detail on performance data above so focus on qualitative information here</w:t>
      </w:r>
    </w:p>
  </w:comment>
  <w:comment w:id="2195" w:author="Chanda Nxumalo" w:date="2022-10-18T14:37:00Z" w:initials="CN">
    <w:p w14:paraId="5A79CD27" w14:textId="77777777" w:rsidR="00CC08C4" w:rsidRDefault="00CC08C4" w:rsidP="001F1A83">
      <w:pPr>
        <w:jc w:val="left"/>
      </w:pPr>
      <w:r>
        <w:rPr>
          <w:rStyle w:val="CommentReference"/>
        </w:rPr>
        <w:annotationRef/>
      </w:r>
      <w:r>
        <w:rPr>
          <w:rFonts w:ascii="Verdana" w:hAnsi="Verdana"/>
        </w:rPr>
        <w:t>State this once across the [ortfolio</w:t>
      </w:r>
    </w:p>
  </w:comment>
  <w:comment w:id="2233" w:author="Justin Wimbush" w:date="2022-11-01T16:07:00Z" w:initials="JW">
    <w:p w14:paraId="0DFA5DDE" w14:textId="6BDED416" w:rsidR="00234846" w:rsidRDefault="00234846">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2236" w:name="_@_44E9E6D3818A4BAE9DF07D42A0BEA822Z"/>
      <w:r>
        <w:rPr>
          <w:lang w:val="en-ZA"/>
        </w:rPr>
      </w:r>
      <w:r>
        <w:rPr>
          <w:lang w:val="en-ZA"/>
        </w:rPr>
        <w:fldChar w:fldCharType="separate"/>
      </w:r>
      <w:bookmarkEnd w:id="2236"/>
      <w:r w:rsidRPr="00234846">
        <w:rPr>
          <w:rStyle w:val="Mention"/>
          <w:noProof/>
          <w:lang w:val="en-ZA"/>
        </w:rPr>
        <w:t>@Mutali Nepfumbada</w:t>
      </w:r>
      <w:r>
        <w:rPr>
          <w:lang w:val="en-ZA"/>
        </w:rPr>
        <w:fldChar w:fldCharType="end"/>
      </w:r>
      <w:r>
        <w:rPr>
          <w:lang w:val="en-ZA"/>
        </w:rPr>
        <w:t xml:space="preserve"> a lack of irradiation data, but provision of generation data for the same time periods would result in a higher than expected PR.</w:t>
      </w:r>
    </w:p>
    <w:p w14:paraId="793F262C" w14:textId="77777777" w:rsidR="00234846" w:rsidRDefault="00234846" w:rsidP="0012650B">
      <w:pPr>
        <w:pStyle w:val="CommentText"/>
        <w:jc w:val="left"/>
      </w:pPr>
      <w:r>
        <w:rPr>
          <w:lang w:val="en-ZA"/>
        </w:rPr>
        <w:t>I suspect the lower than expected PRs calculated are due to the irradiation totals including irradiation during loadshedding periods when there is no generation.</w:t>
      </w:r>
    </w:p>
  </w:comment>
  <w:comment w:id="2234" w:author="Justin Wimbush" w:date="2022-11-01T16:08:00Z" w:initials="JW">
    <w:p w14:paraId="7AF09109" w14:textId="77777777" w:rsidR="00E73B84" w:rsidRDefault="00E73B84" w:rsidP="0080548A">
      <w:pPr>
        <w:pStyle w:val="CommentText"/>
        <w:jc w:val="left"/>
      </w:pPr>
      <w:r>
        <w:rPr>
          <w:rStyle w:val="CommentReference"/>
        </w:rPr>
        <w:annotationRef/>
      </w:r>
      <w:r>
        <w:rPr>
          <w:lang w:val="en-ZA"/>
        </w:rPr>
        <w:t>Unless the SCADA distinguishes between irradiation during times of loadshedding and normal operation hours you will not be able to prove this, so no change to the report is required.</w:t>
      </w:r>
    </w:p>
  </w:comment>
  <w:comment w:id="2324" w:author="Chanda Nxumalo" w:date="2022-10-18T14:37:00Z" w:initials="CN">
    <w:p w14:paraId="2D65B609" w14:textId="4EBF9C6E" w:rsidR="00CC08C4" w:rsidRDefault="00CC08C4" w:rsidP="00523F58">
      <w:pPr>
        <w:jc w:val="left"/>
      </w:pPr>
      <w:r>
        <w:rPr>
          <w:rStyle w:val="CommentReference"/>
        </w:rPr>
        <w:annotationRef/>
      </w:r>
      <w:r>
        <w:rPr>
          <w:rFonts w:ascii="Verdana" w:hAnsi="Verdana"/>
        </w:rPr>
        <w:t>We don’t really detail this in the main report</w:t>
      </w:r>
    </w:p>
  </w:comment>
  <w:comment w:id="2541" w:author="Adam Terry" w:date="2022-10-07T17:29:00Z" w:initials="AT">
    <w:p w14:paraId="1D1AB63A" w14:textId="31FFB462" w:rsidR="009F1052" w:rsidRDefault="009F1052" w:rsidP="009F1052">
      <w:pPr>
        <w:pStyle w:val="CommentText"/>
        <w:jc w:val="left"/>
      </w:pPr>
      <w:r>
        <w:rPr>
          <w:rStyle w:val="CommentReference"/>
        </w:rPr>
        <w:annotationRef/>
      </w:r>
      <w:r>
        <w:t>Why would you do this rather than install a bigger UPS?</w:t>
      </w:r>
    </w:p>
  </w:comment>
  <w:comment w:id="2542" w:author="Mutali Nepfumbada" w:date="2022-10-12T06:28:00Z" w:initials="MN">
    <w:p w14:paraId="24CD8120" w14:textId="77777777" w:rsidR="009F1052" w:rsidRDefault="009F1052" w:rsidP="009F1052">
      <w:pPr>
        <w:pStyle w:val="CommentText"/>
        <w:jc w:val="left"/>
      </w:pPr>
      <w:r>
        <w:rPr>
          <w:rStyle w:val="CommentReference"/>
        </w:rPr>
        <w:annotationRef/>
      </w:r>
      <w:r>
        <w:rPr>
          <w:lang w:val="en-ZA"/>
        </w:rPr>
        <w:t>They already have  genset onsite, so it is less complicated to implement a genset integrator</w:t>
      </w:r>
    </w:p>
  </w:comment>
  <w:comment w:id="2595" w:author="Chanda Nxumalo" w:date="2022-10-18T14:37:00Z" w:initials="CN">
    <w:p w14:paraId="075CA4EE" w14:textId="77777777" w:rsidR="004D09EC" w:rsidRDefault="004D09EC" w:rsidP="003F08FC">
      <w:pPr>
        <w:jc w:val="left"/>
      </w:pPr>
      <w:r>
        <w:rPr>
          <w:rStyle w:val="CommentReference"/>
        </w:rPr>
        <w:annotationRef/>
      </w:r>
      <w:r>
        <w:rPr>
          <w:rFonts w:ascii="Verdana" w:hAnsi="Verdana"/>
        </w:rPr>
        <w:t>We don’t really detail this in the main report</w:t>
      </w:r>
    </w:p>
  </w:comment>
  <w:comment w:id="2608" w:author="Chanda Nxumalo" w:date="2022-10-18T14:37:00Z" w:initials="CN">
    <w:p w14:paraId="61E51876" w14:textId="77777777" w:rsidR="003A4B10" w:rsidRDefault="003A4B10" w:rsidP="00DD320E">
      <w:pPr>
        <w:jc w:val="left"/>
      </w:pPr>
      <w:r>
        <w:rPr>
          <w:rStyle w:val="CommentReference"/>
        </w:rPr>
        <w:annotationRef/>
      </w:r>
      <w:r>
        <w:rPr>
          <w:rFonts w:ascii="Verdana" w:hAnsi="Verdana"/>
        </w:rPr>
        <w:t>State this once across the [ortfolio</w:t>
      </w:r>
    </w:p>
  </w:comment>
  <w:comment w:id="2779" w:author="Chanda Nxumalo" w:date="2022-09-28T07:25:00Z" w:initials="CN">
    <w:p w14:paraId="7ADF68FC" w14:textId="207608DA" w:rsidR="009F1052" w:rsidRDefault="009F1052" w:rsidP="009F1052">
      <w:r>
        <w:rPr>
          <w:rStyle w:val="CommentReference"/>
        </w:rPr>
        <w:annotationRef/>
      </w:r>
      <w:r>
        <w:rPr>
          <w:rFonts w:ascii="Verdana" w:hAnsi="Verdana"/>
        </w:rPr>
        <w:t>You state this here but nowhere in the report. Please do not drop bombs in the exec summary. Detail calls in the main body and summary here</w:t>
      </w:r>
    </w:p>
  </w:comment>
  <w:comment w:id="2875" w:author="Adam Terry" w:date="2022-10-07T17:43:00Z" w:initials="AT">
    <w:p w14:paraId="45405862" w14:textId="77777777" w:rsidR="00CC08C4" w:rsidRDefault="00CC08C4" w:rsidP="00CC08C4">
      <w:pPr>
        <w:pStyle w:val="CommentText"/>
        <w:jc w:val="left"/>
      </w:pPr>
      <w:r>
        <w:rPr>
          <w:rStyle w:val="CommentReference"/>
        </w:rPr>
        <w:annotationRef/>
      </w:r>
      <w:r>
        <w:t>I think it's in the contract, it's just they've not done it. Please check</w:t>
      </w:r>
    </w:p>
  </w:comment>
  <w:comment w:id="2876" w:author="Mutali Nepfumbada" w:date="2022-10-07T20:01:00Z" w:initials="MN">
    <w:p w14:paraId="508B7527" w14:textId="77777777" w:rsidR="00CC08C4" w:rsidRDefault="00CC08C4" w:rsidP="00CC08C4">
      <w:pPr>
        <w:pStyle w:val="CommentText"/>
        <w:jc w:val="left"/>
      </w:pPr>
      <w:r>
        <w:rPr>
          <w:rStyle w:val="CommentReference"/>
        </w:rPr>
        <w:annotationRef/>
      </w:r>
      <w:r>
        <w:rPr>
          <w:lang w:val="en-ZA"/>
        </w:rPr>
        <w:t>We have made suggestion for them to include this  since the template monthly report did  not included this.</w:t>
      </w:r>
    </w:p>
  </w:comment>
  <w:comment w:id="2878" w:author="Adam Terry" w:date="2022-10-07T17:43:00Z" w:initials="AT">
    <w:p w14:paraId="6C921008" w14:textId="77777777" w:rsidR="00F91E86" w:rsidRDefault="00F91E86">
      <w:pPr>
        <w:pStyle w:val="CommentText"/>
        <w:jc w:val="left"/>
      </w:pPr>
      <w:r>
        <w:rPr>
          <w:rStyle w:val="CommentReference"/>
        </w:rPr>
        <w:annotationRef/>
      </w:r>
      <w:r>
        <w:t>I think it's in the contract, it's just they've not done it. Please check</w:t>
      </w:r>
    </w:p>
  </w:comment>
  <w:comment w:id="2879" w:author="Mutali Nepfumbada" w:date="2022-10-07T20:01:00Z" w:initials="MN">
    <w:p w14:paraId="620FC7CE" w14:textId="77777777" w:rsidR="006E1345" w:rsidRDefault="006E1345" w:rsidP="00F75CB4">
      <w:pPr>
        <w:pStyle w:val="CommentText"/>
        <w:jc w:val="left"/>
      </w:pPr>
      <w:r>
        <w:rPr>
          <w:rStyle w:val="CommentReference"/>
        </w:rPr>
        <w:annotationRef/>
      </w:r>
      <w:r>
        <w:rPr>
          <w:lang w:val="en-ZA"/>
        </w:rPr>
        <w:t>We have made suggestion for them to include this  since the template monthly report did  not included this.</w:t>
      </w:r>
    </w:p>
  </w:comment>
  <w:comment w:id="2895" w:author="Chanda Nxumalo" w:date="2022-10-18T12:30:00Z" w:initials="CN">
    <w:p w14:paraId="63F509E5" w14:textId="77777777" w:rsidR="00AD54E9" w:rsidRDefault="00AD54E9">
      <w:pPr>
        <w:jc w:val="left"/>
      </w:pPr>
      <w:r>
        <w:rPr>
          <w:rStyle w:val="CommentReference"/>
        </w:rPr>
        <w:annotationRef/>
      </w:r>
      <w:r>
        <w:rPr>
          <w:rFonts w:ascii="Verdana" w:hAnsi="Verdana"/>
        </w:rPr>
        <w:t>Did we ask for this initially?</w:t>
      </w:r>
    </w:p>
  </w:comment>
  <w:comment w:id="2896" w:author="Mutali Nepfumbada" w:date="2022-10-18T12:54:00Z" w:initials="MN">
    <w:p w14:paraId="575F63B6" w14:textId="77777777" w:rsidR="00F843DD" w:rsidRDefault="00F843DD">
      <w:pPr>
        <w:pStyle w:val="CommentText"/>
        <w:jc w:val="left"/>
      </w:pPr>
      <w:r>
        <w:rPr>
          <w:rStyle w:val="CommentReference"/>
        </w:rPr>
        <w:annotationRef/>
      </w:r>
      <w:r>
        <w:rPr>
          <w:lang w:val="en-ZA"/>
        </w:rPr>
        <w:t>We did</w:t>
      </w:r>
    </w:p>
  </w:comment>
  <w:comment w:id="3564" w:author="Mutali Nepfumbada" w:date="2022-09-21T14:12:00Z" w:initials="MN">
    <w:p w14:paraId="3E189181" w14:textId="6B355A31" w:rsidR="00CC49BD" w:rsidRDefault="00CC49BD" w:rsidP="00CC49BD">
      <w:pPr>
        <w:pStyle w:val="CommentText"/>
      </w:pPr>
      <w:r>
        <w:rPr>
          <w:rStyle w:val="CommentReference"/>
        </w:rPr>
        <w:annotationRef/>
      </w:r>
      <w:r>
        <w:rPr>
          <w:lang w:val="en-ZA"/>
        </w:rPr>
        <w:t>Will Delete if client does not provide operational model</w:t>
      </w:r>
    </w:p>
  </w:comment>
  <w:comment w:id="3919" w:author="Chanda Nxumalo" w:date="2022-09-28T06:38:00Z" w:initials="CN">
    <w:p w14:paraId="732A6F8D" w14:textId="77777777" w:rsidR="00553F51" w:rsidRDefault="00553F51" w:rsidP="00553F51">
      <w:r>
        <w:rPr>
          <w:rStyle w:val="CommentReference"/>
        </w:rPr>
        <w:annotationRef/>
      </w:r>
      <w:r>
        <w:rPr>
          <w:rFonts w:ascii="Verdana" w:hAnsi="Verdana"/>
        </w:rPr>
        <w:t>Annual rate of what? The tariff? 12 months from when be specific and accurate</w:t>
      </w:r>
    </w:p>
  </w:comment>
  <w:comment w:id="3926" w:author="Adam Terry" w:date="2022-09-23T17:50:00Z" w:initials="AT">
    <w:p w14:paraId="3E065A80" w14:textId="77777777" w:rsidR="00553F51" w:rsidRDefault="00553F51" w:rsidP="00553F51">
      <w:pPr>
        <w:pStyle w:val="CommentText"/>
      </w:pPr>
      <w:r>
        <w:rPr>
          <w:rStyle w:val="CommentReference"/>
        </w:rPr>
        <w:annotationRef/>
      </w:r>
      <w:r>
        <w:t>And installed capacity (if it’s different)</w:t>
      </w:r>
    </w:p>
  </w:comment>
  <w:comment w:id="3944" w:author="Chanda Nxumalo" w:date="2022-09-28T06:43:00Z" w:initials="CN">
    <w:p w14:paraId="26481802" w14:textId="77777777" w:rsidR="00700056" w:rsidRDefault="00700056" w:rsidP="00700056">
      <w:r>
        <w:rPr>
          <w:rStyle w:val="CommentReference"/>
        </w:rPr>
        <w:annotationRef/>
      </w:r>
      <w:r>
        <w:rPr>
          <w:rFonts w:ascii="Verdana" w:hAnsi="Verdana"/>
        </w:rPr>
        <w:t>Please amend font in original graph to arial narrow</w:t>
      </w:r>
    </w:p>
  </w:comment>
  <w:comment w:id="4011" w:author="Adam Terry" w:date="2022-09-23T17:49:00Z" w:initials="AT">
    <w:p w14:paraId="7FB1D336" w14:textId="2D9D6B86" w:rsidR="00B44295" w:rsidRDefault="00B44295">
      <w:pPr>
        <w:pStyle w:val="CommentText"/>
      </w:pPr>
      <w:r>
        <w:rPr>
          <w:rStyle w:val="CommentReference"/>
        </w:rPr>
        <w:annotationRef/>
      </w:r>
      <w:r>
        <w:t>Include some more horizontal grid lines</w:t>
      </w:r>
    </w:p>
  </w:comment>
  <w:comment w:id="4016" w:author="Chanda Nxumalo" w:date="2022-09-28T06:43:00Z" w:initials="CN">
    <w:p w14:paraId="60E3927A" w14:textId="77777777" w:rsidR="000D332B" w:rsidRDefault="000D332B">
      <w:r>
        <w:rPr>
          <w:rStyle w:val="CommentReference"/>
        </w:rPr>
        <w:annotationRef/>
      </w:r>
      <w:r>
        <w:rPr>
          <w:rFonts w:ascii="Verdana" w:hAnsi="Verdana"/>
        </w:rPr>
        <w:t>Please amend font in original graph to arial narrow</w:t>
      </w:r>
    </w:p>
  </w:comment>
  <w:comment w:id="4207" w:author="Justin Wimbush" w:date="2022-10-21T18:32:00Z" w:initials="JW">
    <w:p w14:paraId="233A8468" w14:textId="77777777" w:rsidR="00115877" w:rsidRDefault="00115877" w:rsidP="00115877">
      <w:pPr>
        <w:pStyle w:val="CommentText"/>
        <w:jc w:val="left"/>
      </w:pPr>
      <w:r>
        <w:rPr>
          <w:rStyle w:val="CommentReference"/>
        </w:rPr>
        <w:annotationRef/>
      </w:r>
      <w:r>
        <w:rPr>
          <w:lang w:val="en-ZA"/>
        </w:rPr>
        <w:t>As the PV can only supply part of the load, it has to either be integrated with a generator , or a battery. This should be clarified</w:t>
      </w:r>
    </w:p>
  </w:comment>
  <w:comment w:id="4292" w:author="Adam Terry" w:date="2022-10-07T18:30:00Z" w:initials="AT">
    <w:p w14:paraId="07BDECE5" w14:textId="77777777" w:rsidR="000D174D" w:rsidRDefault="000D174D" w:rsidP="000D174D">
      <w:pPr>
        <w:pStyle w:val="CommentText"/>
        <w:jc w:val="left"/>
      </w:pPr>
      <w:r>
        <w:rPr>
          <w:rStyle w:val="CommentReference"/>
        </w:rPr>
        <w:annotationRef/>
      </w:r>
      <w:r>
        <w:t>Add where this formula comes from</w:t>
      </w:r>
    </w:p>
  </w:comment>
  <w:comment w:id="4309" w:author="Chanda Nxumalo" w:date="2022-09-28T06:45:00Z" w:initials="CN">
    <w:p w14:paraId="69B2DDBB" w14:textId="77777777" w:rsidR="00B31A9D" w:rsidRDefault="00B31A9D">
      <w:r>
        <w:rPr>
          <w:rStyle w:val="CommentReference"/>
        </w:rPr>
        <w:annotationRef/>
      </w:r>
      <w:r>
        <w:rPr>
          <w:rFonts w:ascii="Verdana" w:hAnsi="Verdana"/>
        </w:rPr>
        <w:t>Why is this in this section? This should only be discussing revenue</w:t>
      </w:r>
    </w:p>
  </w:comment>
  <w:comment w:id="4343" w:author="Adam Terry" w:date="2022-11-02T13:46:00Z" w:initials="AT">
    <w:p w14:paraId="25D90778" w14:textId="77777777" w:rsidR="000356BF" w:rsidRDefault="000356BF" w:rsidP="002C4C13">
      <w:pPr>
        <w:pStyle w:val="CommentText"/>
        <w:jc w:val="left"/>
      </w:pPr>
      <w:r>
        <w:rPr>
          <w:rStyle w:val="CommentReference"/>
        </w:rPr>
        <w:annotationRef/>
      </w:r>
      <w:r>
        <w:t>What kind? Monocrystalline silicon?</w:t>
      </w:r>
    </w:p>
  </w:comment>
  <w:comment w:id="4391" w:author="Adam Terry" w:date="2022-10-07T17:55:00Z" w:initials="AT">
    <w:p w14:paraId="17B2EFD7" w14:textId="654272FA" w:rsidR="001C4BC9" w:rsidRDefault="001C4BC9">
      <w:pPr>
        <w:pStyle w:val="CommentText"/>
        <w:jc w:val="left"/>
      </w:pPr>
      <w:r>
        <w:rPr>
          <w:rStyle w:val="CommentReference"/>
        </w:rPr>
        <w:annotationRef/>
      </w:r>
      <w:r>
        <w:t>Please explain the weather adjusted forecast in the section above i.e. how it's calculated</w:t>
      </w:r>
    </w:p>
  </w:comment>
  <w:comment w:id="4392" w:author="Mutali Nepfumbada" w:date="2022-10-14T10:06:00Z" w:initials="MN">
    <w:p w14:paraId="544E6B01" w14:textId="77777777" w:rsidR="005E7128" w:rsidRDefault="005E7128">
      <w:pPr>
        <w:pStyle w:val="CommentText"/>
        <w:jc w:val="left"/>
      </w:pPr>
      <w:r>
        <w:rPr>
          <w:rStyle w:val="CommentReference"/>
        </w:rPr>
        <w:annotationRef/>
      </w:r>
      <w:r>
        <w:rPr>
          <w:lang w:val="en-ZA"/>
        </w:rPr>
        <w:t>Pending response from operator</w:t>
      </w:r>
    </w:p>
  </w:comment>
  <w:comment w:id="4394" w:author="Adam Terry" w:date="2022-10-07T17:56:00Z" w:initials="AT">
    <w:p w14:paraId="387B90C3" w14:textId="7308102B" w:rsidR="004D13D8" w:rsidRDefault="004D13D8">
      <w:pPr>
        <w:pStyle w:val="CommentText"/>
        <w:jc w:val="left"/>
      </w:pPr>
      <w:r>
        <w:rPr>
          <w:rStyle w:val="CommentReference"/>
        </w:rPr>
        <w:annotationRef/>
      </w:r>
      <w:r>
        <w:t>Is the data basically useless because there isn't enough of it?</w:t>
      </w:r>
    </w:p>
  </w:comment>
  <w:comment w:id="4395" w:author="Adam Terry" w:date="2022-10-07T17:57:00Z" w:initials="AT">
    <w:p w14:paraId="1AA2D6DF" w14:textId="77777777" w:rsidR="001E1105" w:rsidRDefault="001E1105">
      <w:pPr>
        <w:pStyle w:val="CommentText"/>
        <w:jc w:val="left"/>
      </w:pPr>
      <w:r>
        <w:rPr>
          <w:rStyle w:val="CommentReference"/>
        </w:rPr>
        <w:annotationRef/>
      </w:r>
      <w:r>
        <w:t>If so, "it has limited usefulness in explaining the underperformance." i.e. you can use it but it's not especially helpful</w:t>
      </w:r>
    </w:p>
  </w:comment>
  <w:comment w:id="4407" w:author="Adam Terry" w:date="2022-10-07T17:59:00Z" w:initials="AT">
    <w:p w14:paraId="73E0E87C" w14:textId="77777777" w:rsidR="000401DF" w:rsidRDefault="000401DF">
      <w:pPr>
        <w:pStyle w:val="CommentText"/>
        <w:jc w:val="left"/>
      </w:pPr>
      <w:r>
        <w:rPr>
          <w:rStyle w:val="CommentReference"/>
        </w:rPr>
        <w:annotationRef/>
      </w:r>
      <w:r>
        <w:t>Significantly?</w:t>
      </w:r>
    </w:p>
  </w:comment>
  <w:comment w:id="4460" w:author="Adam Terry" w:date="2022-10-07T18:04:00Z" w:initials="AT">
    <w:p w14:paraId="125F7FFF" w14:textId="4B31A98F" w:rsidR="007B626F" w:rsidRDefault="007B626F">
      <w:pPr>
        <w:pStyle w:val="CommentText"/>
        <w:jc w:val="left"/>
      </w:pPr>
      <w:r>
        <w:rPr>
          <w:rStyle w:val="CommentReference"/>
        </w:rPr>
        <w:annotationRef/>
      </w:r>
      <w:r>
        <w:t>Why have we gone straight to a generator? First step should be a cost/benefit analysis of various options for backup power supply to the PV control system,</w:t>
      </w:r>
    </w:p>
  </w:comment>
  <w:comment w:id="4624" w:author="Adam Terry" w:date="2022-10-07T18:30:00Z" w:initials="AT">
    <w:p w14:paraId="229C4ABF" w14:textId="77777777" w:rsidR="002626B4" w:rsidRDefault="002626B4">
      <w:pPr>
        <w:pStyle w:val="CommentText"/>
        <w:jc w:val="left"/>
      </w:pPr>
      <w:r>
        <w:rPr>
          <w:rStyle w:val="CommentReference"/>
        </w:rPr>
        <w:annotationRef/>
      </w:r>
      <w:r>
        <w:t>Add where this formula comes from</w:t>
      </w:r>
    </w:p>
  </w:comment>
  <w:comment w:id="4643" w:author="Adam Terry" w:date="2022-11-02T13:50:00Z" w:initials="AT">
    <w:p w14:paraId="2E0DACE7" w14:textId="77777777" w:rsidR="00695E29" w:rsidRDefault="00695E29" w:rsidP="00982AED">
      <w:pPr>
        <w:pStyle w:val="CommentText"/>
        <w:jc w:val="left"/>
      </w:pPr>
      <w:r>
        <w:rPr>
          <w:rStyle w:val="CommentReference"/>
        </w:rPr>
        <w:annotationRef/>
      </w:r>
      <w:r>
        <w:t>Was this ever resolved to allow the calculation to occur based on data only where the plant was operational or is the P/R badly affected due to periods of load shedding?</w:t>
      </w:r>
    </w:p>
  </w:comment>
  <w:comment w:id="4644" w:author="Adam Terry" w:date="2022-11-02T13:50:00Z" w:initials="AT">
    <w:p w14:paraId="23E241C0" w14:textId="77777777" w:rsidR="00B02B48" w:rsidRDefault="00B02B48" w:rsidP="003D2369">
      <w:pPr>
        <w:pStyle w:val="CommentText"/>
        <w:jc w:val="left"/>
      </w:pPr>
      <w:r>
        <w:rPr>
          <w:rStyle w:val="CommentReference"/>
        </w:rPr>
        <w:annotationRef/>
      </w:r>
      <w:r>
        <w:t>This is really critical for 6.4</w:t>
      </w:r>
    </w:p>
  </w:comment>
  <w:comment w:id="4804" w:author="Adam Terry" w:date="2022-10-07T18:46:00Z" w:initials="AT">
    <w:p w14:paraId="4B076CCF" w14:textId="7B854468" w:rsidR="00D559FF" w:rsidRDefault="00D559FF">
      <w:pPr>
        <w:pStyle w:val="CommentText"/>
        <w:jc w:val="left"/>
      </w:pPr>
      <w:r>
        <w:rPr>
          <w:rStyle w:val="CommentReference"/>
        </w:rPr>
        <w:annotationRef/>
      </w:r>
      <w:r>
        <w:t>This doesn't make sense</w:t>
      </w:r>
    </w:p>
  </w:comment>
  <w:comment w:id="4805" w:author="Adam Terry" w:date="2022-10-07T18:47:00Z" w:initials="AT">
    <w:p w14:paraId="76437010" w14:textId="77777777" w:rsidR="00125204" w:rsidRDefault="00125204">
      <w:pPr>
        <w:pStyle w:val="CommentText"/>
        <w:jc w:val="left"/>
      </w:pPr>
      <w:r>
        <w:rPr>
          <w:rStyle w:val="CommentReference"/>
        </w:rPr>
        <w:annotationRef/>
      </w:r>
      <w:r>
        <w:t>Can you do a weighted mean based upon the number of days in the month?</w:t>
      </w:r>
    </w:p>
  </w:comment>
  <w:comment w:id="4806" w:author="Mutali Nepfumbada" w:date="2022-10-12T06:32:00Z" w:initials="MN">
    <w:p w14:paraId="4D4505DC" w14:textId="77777777" w:rsidR="00D4497F" w:rsidRDefault="00D4497F">
      <w:pPr>
        <w:pStyle w:val="CommentText"/>
        <w:jc w:val="left"/>
      </w:pPr>
      <w:r>
        <w:rPr>
          <w:rStyle w:val="CommentReference"/>
        </w:rPr>
        <w:annotationRef/>
      </w:r>
      <w:r>
        <w:rPr>
          <w:lang w:val="en-ZA"/>
        </w:rPr>
        <w:t>The forecast has already been adjusted based o the number of days of operation.</w:t>
      </w:r>
    </w:p>
  </w:comment>
  <w:comment w:id="4864" w:author="Justin Wimbush" w:date="2022-10-21T18:35:00Z" w:initials="JW">
    <w:p w14:paraId="5AA193D3" w14:textId="77777777" w:rsidR="00CC08C4" w:rsidRDefault="00CC08C4" w:rsidP="00CC08C4">
      <w:pPr>
        <w:pStyle w:val="CommentText"/>
        <w:jc w:val="left"/>
      </w:pPr>
      <w:r>
        <w:rPr>
          <w:rStyle w:val="CommentReference"/>
        </w:rPr>
        <w:annotationRef/>
      </w:r>
      <w:r>
        <w:rPr>
          <w:lang w:val="en-ZA"/>
        </w:rPr>
        <w:t>Checks wording here</w:t>
      </w:r>
    </w:p>
  </w:comment>
  <w:comment w:id="5003" w:author="Chanda Nxumalo" w:date="2022-09-28T07:15:00Z" w:initials="CN">
    <w:p w14:paraId="7728A2A7" w14:textId="25B24D81" w:rsidR="009E2E00" w:rsidRDefault="009E2E00">
      <w:r>
        <w:rPr>
          <w:rStyle w:val="CommentReference"/>
        </w:rPr>
        <w:annotationRef/>
      </w:r>
      <w:r>
        <w:rPr>
          <w:rFonts w:ascii="Verdana" w:hAnsi="Verdana"/>
        </w:rPr>
        <w:t>Check in O&amp;M contract if this is excluded event</w:t>
      </w:r>
    </w:p>
  </w:comment>
  <w:comment w:id="5004" w:author="Mutali Nepfumbada" w:date="2022-10-04T15:40:00Z" w:initials="MN">
    <w:p w14:paraId="1B39D351" w14:textId="77777777" w:rsidR="006052D6" w:rsidRDefault="006052D6">
      <w:pPr>
        <w:pStyle w:val="CommentText"/>
      </w:pPr>
      <w:r>
        <w:rPr>
          <w:rStyle w:val="CommentReference"/>
        </w:rPr>
        <w:annotationRef/>
      </w:r>
      <w:r>
        <w:rPr>
          <w:lang w:val="en-ZA"/>
        </w:rPr>
        <w:t>excluded</w:t>
      </w:r>
    </w:p>
  </w:comment>
  <w:comment w:id="5005" w:author="Adam Terry" w:date="2022-10-07T18:49:00Z" w:initials="AT">
    <w:p w14:paraId="390171E2" w14:textId="77777777" w:rsidR="00970156" w:rsidRDefault="00970156">
      <w:pPr>
        <w:pStyle w:val="CommentText"/>
        <w:jc w:val="left"/>
      </w:pPr>
      <w:r>
        <w:rPr>
          <w:rStyle w:val="CommentReference"/>
        </w:rPr>
        <w:annotationRef/>
      </w:r>
      <w:r>
        <w:t>Is it worth doing a correlation of irradiation vs availability to see if the availability has been bad, when irradiation was good?</w:t>
      </w:r>
    </w:p>
  </w:comment>
  <w:comment w:id="5016" w:author="Adam Terry" w:date="2022-10-07T18:47:00Z" w:initials="AT">
    <w:p w14:paraId="305608FC" w14:textId="77777777" w:rsidR="00313EC0" w:rsidRDefault="00313EC0" w:rsidP="00313EC0">
      <w:pPr>
        <w:pStyle w:val="CommentText"/>
        <w:jc w:val="left"/>
      </w:pPr>
      <w:r>
        <w:rPr>
          <w:rStyle w:val="CommentReference"/>
        </w:rPr>
        <w:annotationRef/>
      </w:r>
      <w:r>
        <w:t>Can you do a weighted mean based upon the number of days in the month?</w:t>
      </w:r>
    </w:p>
  </w:comment>
  <w:comment w:id="5018" w:author="Mutali Nepfumbada" w:date="2022-10-12T06:32:00Z" w:initials="MN">
    <w:p w14:paraId="6FA3744D" w14:textId="77777777" w:rsidR="00313EC0" w:rsidRDefault="00313EC0" w:rsidP="00313EC0">
      <w:pPr>
        <w:pStyle w:val="CommentText"/>
        <w:jc w:val="left"/>
      </w:pPr>
      <w:r>
        <w:rPr>
          <w:rStyle w:val="CommentReference"/>
        </w:rPr>
        <w:annotationRef/>
      </w:r>
      <w:r>
        <w:rPr>
          <w:lang w:val="en-ZA"/>
        </w:rPr>
        <w:t>The forecast has already been adjusted based o the number of days of operation.</w:t>
      </w:r>
    </w:p>
  </w:comment>
  <w:comment w:id="5061" w:author="Chanda Nxumalo" w:date="2022-10-18T12:44:00Z" w:initials="CN">
    <w:p w14:paraId="16B5DAAF" w14:textId="77777777" w:rsidR="002551C1" w:rsidRDefault="002551C1">
      <w:pPr>
        <w:jc w:val="left"/>
      </w:pPr>
      <w:r>
        <w:rPr>
          <w:rStyle w:val="CommentReference"/>
        </w:rPr>
        <w:annotationRef/>
      </w:r>
      <w:r>
        <w:rPr>
          <w:rFonts w:ascii="Verdana" w:hAnsi="Verdana"/>
        </w:rPr>
        <w:t>What are we trying to show here?</w:t>
      </w:r>
    </w:p>
  </w:comment>
  <w:comment w:id="5062" w:author="Mutali Nepfumbada" w:date="2022-10-18T12:56:00Z" w:initials="MN">
    <w:p w14:paraId="78E079EF" w14:textId="77777777" w:rsidR="00DA270A" w:rsidRDefault="00DA270A">
      <w:pPr>
        <w:pStyle w:val="CommentText"/>
        <w:jc w:val="left"/>
      </w:pPr>
      <w:r>
        <w:rPr>
          <w:rStyle w:val="CommentReference"/>
        </w:rPr>
        <w:annotationRef/>
      </w:r>
      <w:r>
        <w:rPr>
          <w:lang w:val="en-ZA"/>
        </w:rPr>
        <w:t xml:space="preserve">We were trying to show if irradiation measurement were affected by plnt avalability r </w:t>
      </w:r>
    </w:p>
  </w:comment>
  <w:comment w:id="5101" w:author="Chanda Nxumalo" w:date="2022-10-18T12:50:00Z" w:initials="CN">
    <w:p w14:paraId="4CF74A43" w14:textId="3E698FE1" w:rsidR="002F5307" w:rsidRDefault="002F5307">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5110" w:name="_@_985669DFDE76154897C21F154B06FEFEZ"/>
      <w:r>
        <w:rPr>
          <w:rFonts w:ascii="Verdana" w:hAnsi="Verdana"/>
        </w:rPr>
      </w:r>
      <w:r>
        <w:rPr>
          <w:rFonts w:ascii="Verdana" w:hAnsi="Verdana"/>
        </w:rPr>
        <w:fldChar w:fldCharType="separate"/>
      </w:r>
      <w:bookmarkEnd w:id="5110"/>
      <w:r w:rsidRPr="002F5307">
        <w:rPr>
          <w:rStyle w:val="Mention"/>
          <w:rFonts w:ascii="Verdana" w:hAnsi="Verdana"/>
          <w:noProof/>
        </w:rPr>
        <w:t>@Mutali Nepfumbada</w:t>
      </w:r>
      <w:r>
        <w:rPr>
          <w:rFonts w:ascii="Verdana" w:hAnsi="Verdana"/>
        </w:rPr>
        <w:fldChar w:fldCharType="end"/>
      </w:r>
      <w:r>
        <w:rPr>
          <w:rFonts w:ascii="Verdana" w:hAnsi="Verdana"/>
        </w:rPr>
        <w:t xml:space="preserve"> this doesn’t match your table below</w:t>
      </w:r>
    </w:p>
  </w:comment>
  <w:comment w:id="5260" w:author="Adam Terry" w:date="2022-11-02T13:54:00Z" w:initials="AT">
    <w:p w14:paraId="03258CD1" w14:textId="77777777" w:rsidR="0016143A" w:rsidRDefault="0016143A" w:rsidP="00645C80">
      <w:pPr>
        <w:pStyle w:val="CommentText"/>
        <w:jc w:val="left"/>
      </w:pPr>
      <w:r>
        <w:rPr>
          <w:rStyle w:val="CommentReference"/>
        </w:rPr>
        <w:annotationRef/>
      </w:r>
      <w:r>
        <w:t>This table feels wrong - having a forecast p/r of 13% doesn't seem real. Please explain as it appears that the forecast was adjusted for data gaps but not the actual</w:t>
      </w:r>
    </w:p>
  </w:comment>
  <w:comment w:id="5307" w:author="Thulani Ndaba" w:date="2022-09-20T15:51:00Z" w:initials="TN">
    <w:p w14:paraId="1902BBD5" w14:textId="2A996C3B" w:rsidR="00F8104B" w:rsidRDefault="00F8104B" w:rsidP="00F8104B">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308" w:name="_@_C4C77BAAC05D45F5896A39642769C947Z"/>
      <w:r>
        <w:rPr>
          <w:lang w:val="en-ZA"/>
        </w:rPr>
      </w:r>
      <w:r>
        <w:rPr>
          <w:lang w:val="en-ZA"/>
        </w:rPr>
        <w:fldChar w:fldCharType="separate"/>
      </w:r>
      <w:bookmarkEnd w:id="5308"/>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322" w:author="Adam Terry" w:date="2022-09-23T17:59:00Z" w:initials="AT">
    <w:p w14:paraId="4A23A55A" w14:textId="77777777" w:rsidR="00F8104B" w:rsidRDefault="00F8104B" w:rsidP="00500908">
      <w:pPr>
        <w:pStyle w:val="CommentText"/>
      </w:pPr>
      <w:r>
        <w:rPr>
          <w:rStyle w:val="CommentReference"/>
        </w:rPr>
        <w:annotationRef/>
      </w:r>
      <w:r>
        <w:t>What does this stand for?</w:t>
      </w:r>
    </w:p>
  </w:comment>
  <w:comment w:id="5325" w:author="Adam Terry" w:date="2022-09-23T17:58:00Z" w:initials="AT">
    <w:p w14:paraId="548B4EF4" w14:textId="77777777" w:rsidR="00F8104B" w:rsidRDefault="00F8104B" w:rsidP="00500908">
      <w:pPr>
        <w:pStyle w:val="CommentText"/>
      </w:pPr>
      <w:r>
        <w:rPr>
          <w:rStyle w:val="CommentReference"/>
        </w:rPr>
        <w:annotationRef/>
      </w:r>
      <w:r>
        <w:t>Expand all these</w:t>
      </w:r>
    </w:p>
  </w:comment>
  <w:comment w:id="5497" w:author="Thulani Ndaba" w:date="2022-09-20T15:51:00Z" w:initials="TN">
    <w:p w14:paraId="070075C7" w14:textId="7AF51CED" w:rsidR="00A17291" w:rsidRDefault="00A17291" w:rsidP="00A17291">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499" w:name="_@_A4214E1625C044C59DBB0E8010000FA6Z"/>
      <w:r>
        <w:rPr>
          <w:lang w:val="en-ZA"/>
        </w:rPr>
      </w:r>
      <w:r>
        <w:rPr>
          <w:lang w:val="en-ZA"/>
        </w:rPr>
        <w:fldChar w:fldCharType="separate"/>
      </w:r>
      <w:bookmarkEnd w:id="549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512" w:author="Adam Terry" w:date="2022-09-23T17:59:00Z" w:initials="AT">
    <w:p w14:paraId="4ECDBBB9" w14:textId="77777777" w:rsidR="00F5760E" w:rsidRDefault="00F5760E" w:rsidP="00F5760E">
      <w:pPr>
        <w:pStyle w:val="CommentText"/>
      </w:pPr>
      <w:r>
        <w:rPr>
          <w:rStyle w:val="CommentReference"/>
        </w:rPr>
        <w:annotationRef/>
      </w:r>
      <w:r>
        <w:t>What does this stand for?</w:t>
      </w:r>
    </w:p>
  </w:comment>
  <w:comment w:id="5517" w:author="Adam Terry" w:date="2022-09-23T17:58:00Z" w:initials="AT">
    <w:p w14:paraId="45A796F3" w14:textId="77777777" w:rsidR="00F5760E" w:rsidRDefault="00F5760E" w:rsidP="00F5760E">
      <w:pPr>
        <w:pStyle w:val="CommentText"/>
      </w:pPr>
      <w:r>
        <w:rPr>
          <w:rStyle w:val="CommentReference"/>
        </w:rPr>
        <w:annotationRef/>
      </w:r>
      <w:r>
        <w:t>Expand all these</w:t>
      </w:r>
    </w:p>
  </w:comment>
  <w:comment w:id="5668" w:author="Adam Terry" w:date="2022-09-23T17:59:00Z" w:initials="AT">
    <w:p w14:paraId="26B5E961" w14:textId="77777777" w:rsidR="00700056" w:rsidRDefault="00700056" w:rsidP="00700056">
      <w:pPr>
        <w:pStyle w:val="CommentText"/>
      </w:pPr>
      <w:r>
        <w:rPr>
          <w:rStyle w:val="CommentReference"/>
        </w:rPr>
        <w:annotationRef/>
      </w:r>
      <w:r>
        <w:t>What does this stand for?</w:t>
      </w:r>
    </w:p>
  </w:comment>
  <w:comment w:id="5671" w:author="Adam Terry" w:date="2022-09-23T17:58:00Z" w:initials="AT">
    <w:p w14:paraId="2BC6F160" w14:textId="77777777" w:rsidR="00700056" w:rsidRDefault="00700056" w:rsidP="00700056">
      <w:pPr>
        <w:pStyle w:val="CommentText"/>
      </w:pPr>
      <w:r>
        <w:rPr>
          <w:rStyle w:val="CommentReference"/>
        </w:rPr>
        <w:annotationRef/>
      </w:r>
      <w:r>
        <w:t>Expand all these</w:t>
      </w:r>
    </w:p>
  </w:comment>
  <w:comment w:id="5735" w:author="Justin Wimbush" w:date="2022-10-21T18:28:00Z" w:initials="JW">
    <w:p w14:paraId="12BC8ED0" w14:textId="77777777" w:rsidR="00663EEA" w:rsidRDefault="00663EEA" w:rsidP="00663EEA">
      <w:pPr>
        <w:pStyle w:val="CommentText"/>
        <w:jc w:val="left"/>
      </w:pPr>
      <w:r>
        <w:rPr>
          <w:rStyle w:val="CommentReference"/>
        </w:rPr>
        <w:annotationRef/>
      </w:r>
      <w:r>
        <w:rPr>
          <w:lang w:val="en-ZA"/>
        </w:rPr>
        <w:t>Will Mediclinic allow integration with the generator, because if the generator fails as a result of the PV integration, Moshesh will be liable. Does ACES or Moshesh want this risk?</w:t>
      </w:r>
    </w:p>
  </w:comment>
  <w:comment w:id="6170" w:author="Thulani Ndaba" w:date="2022-09-20T16:59:00Z" w:initials="TN">
    <w:p w14:paraId="65CC773E" w14:textId="77777777" w:rsidR="00C3627C" w:rsidRDefault="00C3627C" w:rsidP="00C3627C">
      <w:pPr>
        <w:pStyle w:val="CommentText"/>
      </w:pPr>
      <w:r>
        <w:rPr>
          <w:rStyle w:val="CommentReference"/>
        </w:rPr>
        <w:annotationRef/>
      </w:r>
      <w:r>
        <w:rPr>
          <w:lang w:val="en-ZA"/>
        </w:rPr>
        <w:t>Similar to above</w:t>
      </w:r>
    </w:p>
  </w:comment>
  <w:comment w:id="6425" w:author="Adam Terry" w:date="2022-11-02T14:09:00Z" w:initials="AT">
    <w:p w14:paraId="11A973BB" w14:textId="77777777" w:rsidR="00B21AE2" w:rsidRDefault="00B21AE2" w:rsidP="00AC2527">
      <w:pPr>
        <w:pStyle w:val="CommentText"/>
        <w:jc w:val="left"/>
      </w:pPr>
      <w:r>
        <w:rPr>
          <w:rStyle w:val="CommentReference"/>
        </w:rPr>
        <w:annotationRef/>
      </w:r>
      <w:r>
        <w:t>Be careful with this term as it's the guaranteed availability after excluded events. Technically, unless you are sure the actual availability excludes all excluded events…. It's wrong</w:t>
      </w:r>
    </w:p>
  </w:comment>
  <w:comment w:id="6655" w:author="Chanda Nxumalo" w:date="2022-10-18T13:12:00Z" w:initials="CN">
    <w:p w14:paraId="523E097B" w14:textId="7A83DDAF" w:rsidR="00D13C22" w:rsidRDefault="00D13C22" w:rsidP="00B46920">
      <w:pPr>
        <w:jc w:val="left"/>
      </w:pPr>
      <w:r>
        <w:rPr>
          <w:rStyle w:val="CommentReference"/>
        </w:rPr>
        <w:annotationRef/>
      </w:r>
      <w:r>
        <w:rPr>
          <w:rFonts w:ascii="Verdana" w:hAnsi="Verdana"/>
        </w:rPr>
        <w:t>Have we asked if these are the only 3 that occurred ?</w:t>
      </w:r>
    </w:p>
  </w:comment>
  <w:comment w:id="6656" w:author="Mutali Nepfumbada" w:date="2022-10-18T16:45:00Z" w:initials="MN">
    <w:p w14:paraId="64CA6F3A" w14:textId="77777777" w:rsidR="002C798B" w:rsidRDefault="002C798B" w:rsidP="00671D32">
      <w:pPr>
        <w:pStyle w:val="CommentText"/>
        <w:jc w:val="left"/>
      </w:pPr>
      <w:r>
        <w:rPr>
          <w:rStyle w:val="CommentReference"/>
        </w:rPr>
        <w:annotationRef/>
      </w:r>
      <w:r>
        <w:rPr>
          <w:lang w:val="en-ZA"/>
        </w:rPr>
        <w:t>Yes and they have provided us with data room which they have stated contain all the report. And only 3 incidence were reported</w:t>
      </w:r>
    </w:p>
  </w:comment>
  <w:comment w:id="6665" w:author="Chanda Nxumalo" w:date="2022-10-18T13:12:00Z" w:initials="CN">
    <w:p w14:paraId="459635B0" w14:textId="77777777" w:rsidR="00391C24" w:rsidRDefault="00391C24" w:rsidP="00B021A5">
      <w:pPr>
        <w:jc w:val="left"/>
      </w:pPr>
      <w:r>
        <w:rPr>
          <w:rStyle w:val="CommentReference"/>
        </w:rPr>
        <w:annotationRef/>
      </w:r>
      <w:r>
        <w:rPr>
          <w:rFonts w:ascii="Verdana" w:hAnsi="Verdana"/>
        </w:rPr>
        <w:t>This doesn’t really make sense to me</w:t>
      </w:r>
    </w:p>
  </w:comment>
  <w:comment w:id="6680" w:author="Justin Wimbush" w:date="2022-11-01T17:47:00Z" w:initials="JW">
    <w:p w14:paraId="6867E670" w14:textId="40FE9620" w:rsidR="00ED3FC4" w:rsidRDefault="00ED3FC4" w:rsidP="006D653D">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6682" w:name="_@_375596792EAB49428B432DF8F7ED0BF4Z"/>
      <w:r>
        <w:rPr>
          <w:lang w:val="en-ZA"/>
        </w:rPr>
      </w:r>
      <w:r>
        <w:rPr>
          <w:lang w:val="en-ZA"/>
        </w:rPr>
        <w:fldChar w:fldCharType="separate"/>
      </w:r>
      <w:bookmarkEnd w:id="6682"/>
      <w:r w:rsidRPr="00ED3FC4">
        <w:rPr>
          <w:rStyle w:val="Mention"/>
          <w:noProof/>
          <w:lang w:val="en-ZA"/>
        </w:rPr>
        <w:t>@Mutali Nepfumbada</w:t>
      </w:r>
      <w:r>
        <w:rPr>
          <w:lang w:val="en-ZA"/>
        </w:rPr>
        <w:fldChar w:fldCharType="end"/>
      </w:r>
      <w:r>
        <w:rPr>
          <w:lang w:val="en-ZA"/>
        </w:rPr>
        <w:t xml:space="preserve"> should this read same as the level of irradiation unavailability?</w:t>
      </w:r>
    </w:p>
  </w:comment>
  <w:comment w:id="6883" w:author="Thulani Ndaba" w:date="2022-09-20T15:51:00Z" w:initials="TN">
    <w:p w14:paraId="6B206EF1" w14:textId="05DA0A44" w:rsidR="007621C3" w:rsidRDefault="007621C3" w:rsidP="00500908">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6884" w:name="_@_A7361501E59D43568A3E3CE158B0D49CZ"/>
      <w:r>
        <w:rPr>
          <w:lang w:val="en-ZA"/>
        </w:rPr>
      </w:r>
      <w:r>
        <w:rPr>
          <w:lang w:val="en-ZA"/>
        </w:rPr>
        <w:fldChar w:fldCharType="separate"/>
      </w:r>
      <w:bookmarkEnd w:id="6884"/>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898" w:author="Adam Terry" w:date="2022-09-23T17:59:00Z" w:initials="AT">
    <w:p w14:paraId="564CF87A" w14:textId="77777777" w:rsidR="007621C3" w:rsidRDefault="007621C3" w:rsidP="00500908">
      <w:pPr>
        <w:pStyle w:val="CommentText"/>
      </w:pPr>
      <w:r>
        <w:rPr>
          <w:rStyle w:val="CommentReference"/>
        </w:rPr>
        <w:annotationRef/>
      </w:r>
      <w:r>
        <w:t>What does this stand for?</w:t>
      </w:r>
    </w:p>
  </w:comment>
  <w:comment w:id="6901" w:author="Adam Terry" w:date="2022-09-23T17:58:00Z" w:initials="AT">
    <w:p w14:paraId="61E553EF" w14:textId="77777777" w:rsidR="007621C3" w:rsidRDefault="007621C3" w:rsidP="00500908">
      <w:pPr>
        <w:pStyle w:val="CommentText"/>
      </w:pPr>
      <w:r>
        <w:rPr>
          <w:rStyle w:val="CommentReference"/>
        </w:rPr>
        <w:annotationRef/>
      </w:r>
      <w:r>
        <w:t>Expand all these</w:t>
      </w:r>
    </w:p>
  </w:comment>
  <w:comment w:id="7191" w:author="Thulani Ndaba" w:date="2022-09-20T15:51:00Z" w:initials="TN">
    <w:p w14:paraId="7ACFE29E" w14:textId="77777777" w:rsidR="00700056" w:rsidRDefault="00700056" w:rsidP="00700056">
      <w:pPr>
        <w:pStyle w:val="CommentText"/>
      </w:pPr>
      <w:r>
        <w:rPr>
          <w:rStyle w:val="CommentReference"/>
        </w:rPr>
        <w:annotationRef/>
      </w:r>
      <w:hyperlink r:id="rId1"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7199" w:author="Adam Terry" w:date="2022-09-23T17:59:00Z" w:initials="AT">
    <w:p w14:paraId="1435BC84" w14:textId="77777777" w:rsidR="00700056" w:rsidRDefault="00700056" w:rsidP="00700056">
      <w:pPr>
        <w:pStyle w:val="CommentText"/>
      </w:pPr>
      <w:r>
        <w:rPr>
          <w:rStyle w:val="CommentReference"/>
        </w:rPr>
        <w:annotationRef/>
      </w:r>
      <w:r>
        <w:t>What does this stand for?</w:t>
      </w:r>
    </w:p>
  </w:comment>
  <w:comment w:id="7202" w:author="Adam Terry" w:date="2022-09-23T17:58:00Z" w:initials="AT">
    <w:p w14:paraId="6C8DC3D4" w14:textId="77777777" w:rsidR="00700056" w:rsidRDefault="00700056" w:rsidP="00700056">
      <w:pPr>
        <w:pStyle w:val="CommentText"/>
      </w:pPr>
      <w:r>
        <w:rPr>
          <w:rStyle w:val="CommentReference"/>
        </w:rPr>
        <w:annotationRef/>
      </w:r>
      <w:r>
        <w:t>Expand all these</w:t>
      </w:r>
    </w:p>
  </w:comment>
  <w:comment w:id="7264" w:author="Thulani Ndaba" w:date="2022-09-20T15:51:00Z" w:initials="TN">
    <w:p w14:paraId="0002553D" w14:textId="43ECBB37" w:rsidR="007B2F80" w:rsidRDefault="007B2F80" w:rsidP="007B2F80">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7266" w:name="_@_C648F27A2FF3461F80BC66B6AE81C3D2Z"/>
      <w:r>
        <w:rPr>
          <w:lang w:val="en-ZA"/>
        </w:rPr>
      </w:r>
      <w:r>
        <w:rPr>
          <w:lang w:val="en-ZA"/>
        </w:rPr>
        <w:fldChar w:fldCharType="separate"/>
      </w:r>
      <w:bookmarkEnd w:id="7266"/>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7279" w:author="Adam Terry" w:date="2022-09-23T17:59:00Z" w:initials="AT">
    <w:p w14:paraId="748CC346" w14:textId="77777777" w:rsidR="007B2F80" w:rsidRDefault="007B2F80" w:rsidP="007B2F80">
      <w:pPr>
        <w:pStyle w:val="CommentText"/>
      </w:pPr>
      <w:r>
        <w:rPr>
          <w:rStyle w:val="CommentReference"/>
        </w:rPr>
        <w:annotationRef/>
      </w:r>
      <w:r>
        <w:t>What does this stand for?</w:t>
      </w:r>
    </w:p>
  </w:comment>
  <w:comment w:id="7284" w:author="Adam Terry" w:date="2022-09-23T17:58:00Z" w:initials="AT">
    <w:p w14:paraId="572C4486" w14:textId="77777777" w:rsidR="007B2F80" w:rsidRDefault="007B2F80" w:rsidP="007B2F80">
      <w:pPr>
        <w:pStyle w:val="CommentText"/>
      </w:pPr>
      <w:r>
        <w:rPr>
          <w:rStyle w:val="CommentReference"/>
        </w:rPr>
        <w:annotationRef/>
      </w:r>
      <w:r>
        <w:t>Expand all these</w:t>
      </w:r>
    </w:p>
  </w:comment>
  <w:comment w:id="7536" w:author="Chanda Nxumalo" w:date="2022-10-18T13:18:00Z" w:initials="CN">
    <w:p w14:paraId="29A02EC4" w14:textId="7DA354B7" w:rsidR="000877D1" w:rsidRDefault="000877D1" w:rsidP="00C85DE8">
      <w:pPr>
        <w:jc w:val="left"/>
      </w:pPr>
      <w:r>
        <w:rPr>
          <w:rStyle w:val="CommentReference"/>
        </w:rPr>
        <w:annotationRef/>
      </w:r>
      <w:r>
        <w:rPr>
          <w:rFonts w:ascii="Verdana" w:hAnsi="Verdana"/>
        </w:rPr>
        <w:t xml:space="preserve">Plain to me </w:t>
      </w:r>
      <w:r>
        <w:rPr>
          <w:rFonts w:ascii="Verdana" w:hAnsi="Verdana"/>
        </w:rPr>
        <w:fldChar w:fldCharType="begin"/>
      </w:r>
      <w:r>
        <w:rPr>
          <w:rFonts w:ascii="Verdana" w:hAnsi="Verdana"/>
        </w:rPr>
        <w:instrText xml:space="preserve"> HYPERLINK "mailto:justin@harmattanrenewables.com" </w:instrText>
      </w:r>
      <w:bookmarkStart w:id="7561" w:name="_@_E1BC19B63A2AF749BC56000847269A31Z"/>
      <w:r>
        <w:rPr>
          <w:rFonts w:ascii="Verdana" w:hAnsi="Verdana"/>
        </w:rPr>
      </w:r>
      <w:r>
        <w:rPr>
          <w:rFonts w:ascii="Verdana" w:hAnsi="Verdana"/>
        </w:rPr>
        <w:fldChar w:fldCharType="separate"/>
      </w:r>
      <w:bookmarkEnd w:id="7561"/>
      <w:r w:rsidRPr="000877D1">
        <w:rPr>
          <w:rStyle w:val="Mention"/>
          <w:rFonts w:ascii="Verdana" w:hAnsi="Verdana"/>
          <w:noProof/>
        </w:rPr>
        <w:t>@Justin Wimbush</w:t>
      </w:r>
      <w:r>
        <w:rPr>
          <w:rFonts w:ascii="Verdana" w:hAnsi="Verdana"/>
        </w:rPr>
        <w:fldChar w:fldCharType="end"/>
      </w:r>
      <w:r>
        <w:rPr>
          <w:rFonts w:ascii="Verdana" w:hAnsi="Verdana"/>
        </w:rPr>
        <w:t xml:space="preserve"> happy with this?</w:t>
      </w:r>
    </w:p>
  </w:comment>
  <w:comment w:id="7537" w:author="Justin Wimbush" w:date="2022-11-01T17:51:00Z" w:initials="JW">
    <w:p w14:paraId="671936FE" w14:textId="77777777" w:rsidR="00EE2231" w:rsidRDefault="00EE2231" w:rsidP="007B6516">
      <w:pPr>
        <w:pStyle w:val="CommentText"/>
        <w:jc w:val="left"/>
      </w:pPr>
      <w:r>
        <w:rPr>
          <w:rStyle w:val="CommentReference"/>
        </w:rPr>
        <w:annotationRef/>
      </w:r>
      <w:r>
        <w:rPr>
          <w:lang w:val="en-ZA"/>
        </w:rPr>
        <w:t>I'm happy</w:t>
      </w:r>
    </w:p>
  </w:comment>
  <w:comment w:id="7573" w:author="Chanda Nxumalo" w:date="2022-10-18T13:19:00Z" w:initials="CN">
    <w:p w14:paraId="7DE4C686" w14:textId="02C229F5" w:rsidR="000877D1" w:rsidRDefault="000877D1" w:rsidP="00F13901">
      <w:pPr>
        <w:jc w:val="left"/>
      </w:pPr>
      <w:r>
        <w:rPr>
          <w:rStyle w:val="CommentReference"/>
        </w:rPr>
        <w:annotationRef/>
      </w:r>
      <w:r>
        <w:rPr>
          <w:rFonts w:ascii="Verdana" w:hAnsi="Verdana"/>
        </w:rPr>
        <w:t>Do we need to repeat this?</w:t>
      </w:r>
    </w:p>
  </w:comment>
  <w:comment w:id="8169" w:author="Chanda Nxumalo" w:date="2022-10-18T13:24:00Z" w:initials="CN">
    <w:p w14:paraId="7CB7C46A" w14:textId="1DD58EC2" w:rsidR="008868E4" w:rsidRDefault="008868E4" w:rsidP="00502C9B">
      <w:pPr>
        <w:jc w:val="left"/>
      </w:pPr>
      <w:r>
        <w:rPr>
          <w:rStyle w:val="CommentReference"/>
        </w:rPr>
        <w:annotationRef/>
      </w:r>
      <w:r>
        <w:rPr>
          <w:rFonts w:ascii="Verdana" w:hAnsi="Verdana"/>
        </w:rPr>
        <w:t>Where did this come from??</w:t>
      </w:r>
    </w:p>
  </w:comment>
  <w:comment w:id="8230" w:author="Chanda Nxumalo" w:date="2022-10-18T13:42:00Z" w:initials="CN">
    <w:p w14:paraId="6F7BA8AA" w14:textId="77777777" w:rsidR="00311958" w:rsidRDefault="00311958" w:rsidP="002967AE">
      <w:pPr>
        <w:jc w:val="left"/>
      </w:pPr>
      <w:r>
        <w:rPr>
          <w:rStyle w:val="CommentReference"/>
        </w:rPr>
        <w:annotationRef/>
      </w:r>
      <w:r>
        <w:rPr>
          <w:rFonts w:ascii="Verdana" w:hAnsi="Verdana"/>
        </w:rPr>
        <w:t>What is the average if you remove that month?</w:t>
      </w:r>
    </w:p>
  </w:comment>
  <w:comment w:id="8511" w:author="Chanda Nxumalo" w:date="2022-10-18T13:44:00Z" w:initials="CN">
    <w:p w14:paraId="1F957030" w14:textId="77777777" w:rsidR="0033329B" w:rsidRDefault="0033329B" w:rsidP="00A44A04">
      <w:pPr>
        <w:jc w:val="left"/>
      </w:pPr>
      <w:r>
        <w:rPr>
          <w:rStyle w:val="CommentReference"/>
        </w:rPr>
        <w:annotationRef/>
      </w:r>
      <w:r>
        <w:rPr>
          <w:rFonts w:ascii="Verdana" w:hAnsi="Verdana"/>
        </w:rPr>
        <w:t>Again I’m just not convinced by thisanalysis</w:t>
      </w:r>
    </w:p>
  </w:comment>
  <w:comment w:id="8763" w:author="Thulani Ndaba" w:date="2022-09-20T15:51:00Z" w:initials="TN">
    <w:p w14:paraId="25106CE9" w14:textId="77777777" w:rsidR="007E7132" w:rsidRDefault="007E7132" w:rsidP="007E7132">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8764" w:name="_@_B7CBA873C1C146BDA9F1880A6744D83CZ"/>
      <w:r>
        <w:rPr>
          <w:lang w:val="en-ZA"/>
        </w:rPr>
      </w:r>
      <w:r>
        <w:rPr>
          <w:lang w:val="en-ZA"/>
        </w:rPr>
        <w:fldChar w:fldCharType="separate"/>
      </w:r>
      <w:bookmarkEnd w:id="8764"/>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8772" w:author="Adam Terry" w:date="2022-09-23T17:59:00Z" w:initials="AT">
    <w:p w14:paraId="022EFFBD" w14:textId="77777777" w:rsidR="007E7132" w:rsidRDefault="007E7132" w:rsidP="007E7132">
      <w:pPr>
        <w:pStyle w:val="CommentText"/>
      </w:pPr>
      <w:r>
        <w:rPr>
          <w:rStyle w:val="CommentReference"/>
        </w:rPr>
        <w:annotationRef/>
      </w:r>
      <w:r>
        <w:t>What does this stand for?</w:t>
      </w:r>
    </w:p>
  </w:comment>
  <w:comment w:id="8775" w:author="Adam Terry" w:date="2022-09-23T17:58:00Z" w:initials="AT">
    <w:p w14:paraId="6015A803" w14:textId="77777777" w:rsidR="007E7132" w:rsidRDefault="007E7132" w:rsidP="007E7132">
      <w:pPr>
        <w:pStyle w:val="CommentText"/>
      </w:pPr>
      <w:r>
        <w:rPr>
          <w:rStyle w:val="CommentReference"/>
        </w:rPr>
        <w:annotationRef/>
      </w:r>
      <w:r>
        <w:t>Expand all these</w:t>
      </w:r>
    </w:p>
  </w:comment>
  <w:comment w:id="8972" w:author="Chanda Nxumalo" w:date="2022-10-18T13:47:00Z" w:initials="CN">
    <w:p w14:paraId="2B7D8454" w14:textId="77777777" w:rsidR="00837CF8" w:rsidRDefault="00837CF8" w:rsidP="002F0465">
      <w:pPr>
        <w:jc w:val="left"/>
      </w:pPr>
      <w:r>
        <w:rPr>
          <w:rStyle w:val="CommentReference"/>
        </w:rPr>
        <w:annotationRef/>
      </w:r>
      <w:r>
        <w:rPr>
          <w:rFonts w:ascii="Verdana" w:hAnsi="Verdana"/>
        </w:rPr>
        <w:t>Repeat?</w:t>
      </w:r>
    </w:p>
  </w:comment>
  <w:comment w:id="9016" w:author="Justin Wimbush" w:date="2022-11-01T18:13:00Z" w:initials="JW">
    <w:p w14:paraId="15EFEE70" w14:textId="1C342EEF" w:rsidR="00BC60AB" w:rsidRDefault="00BC60AB" w:rsidP="002B239D">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9020" w:name="_@_A6B85A161FC249EF88E4AE46FAFC692BZ"/>
      <w:r>
        <w:rPr>
          <w:lang w:val="en-ZA"/>
        </w:rPr>
      </w:r>
      <w:r>
        <w:rPr>
          <w:lang w:val="en-ZA"/>
        </w:rPr>
        <w:fldChar w:fldCharType="separate"/>
      </w:r>
      <w:bookmarkEnd w:id="9020"/>
      <w:r w:rsidRPr="00BC60AB">
        <w:rPr>
          <w:rStyle w:val="Mention"/>
          <w:noProof/>
          <w:lang w:val="en-ZA"/>
        </w:rPr>
        <w:t>@Mutali Nepfumbada</w:t>
      </w:r>
      <w:r>
        <w:rPr>
          <w:lang w:val="en-ZA"/>
        </w:rPr>
        <w:fldChar w:fldCharType="end"/>
      </w:r>
      <w:r>
        <w:rPr>
          <w:lang w:val="en-ZA"/>
        </w:rPr>
        <w:t xml:space="preserve"> how can the data capture in march be a problem if the pyranometer was only installed in April? Should this say May?</w:t>
      </w:r>
    </w:p>
  </w:comment>
  <w:comment w:id="9458" w:author="Thulani Ndaba" w:date="2022-09-20T15:51:00Z" w:initials="TN">
    <w:p w14:paraId="0B1EA694" w14:textId="77777777" w:rsidR="007E7132" w:rsidRDefault="007E7132" w:rsidP="007E7132">
      <w:pPr>
        <w:pStyle w:val="CommentText"/>
      </w:pPr>
      <w:r>
        <w:rPr>
          <w:rStyle w:val="CommentReference"/>
        </w:rPr>
        <w:annotationRef/>
      </w:r>
      <w:hyperlink r:id="rId2"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9466" w:author="Adam Terry" w:date="2022-09-23T17:59:00Z" w:initials="AT">
    <w:p w14:paraId="31E92880" w14:textId="77777777" w:rsidR="007E7132" w:rsidRDefault="007E7132" w:rsidP="007E7132">
      <w:pPr>
        <w:pStyle w:val="CommentText"/>
      </w:pPr>
      <w:r>
        <w:rPr>
          <w:rStyle w:val="CommentReference"/>
        </w:rPr>
        <w:annotationRef/>
      </w:r>
      <w:r>
        <w:t>What does this stand for?</w:t>
      </w:r>
    </w:p>
  </w:comment>
  <w:comment w:id="9469" w:author="Adam Terry" w:date="2022-09-23T17:58:00Z" w:initials="AT">
    <w:p w14:paraId="58C37AD5" w14:textId="77777777" w:rsidR="007E7132" w:rsidRDefault="007E7132" w:rsidP="007E7132">
      <w:pPr>
        <w:pStyle w:val="CommentText"/>
      </w:pPr>
      <w:r>
        <w:rPr>
          <w:rStyle w:val="CommentReference"/>
        </w:rPr>
        <w:annotationRef/>
      </w:r>
      <w:r>
        <w:t>Expand all these</w:t>
      </w:r>
    </w:p>
  </w:comment>
  <w:comment w:id="9779" w:author="Thulani Ndaba" w:date="2022-09-20T15:51:00Z" w:initials="TN">
    <w:p w14:paraId="6EFB4E98" w14:textId="77777777" w:rsidR="007E7132" w:rsidRDefault="007E7132" w:rsidP="007E7132">
      <w:pPr>
        <w:pStyle w:val="CommentText"/>
      </w:pPr>
      <w:r>
        <w:rPr>
          <w:rStyle w:val="CommentReference"/>
        </w:rPr>
        <w:annotationRef/>
      </w:r>
      <w:hyperlink r:id="rId3"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9787" w:author="Adam Terry" w:date="2022-09-23T17:59:00Z" w:initials="AT">
    <w:p w14:paraId="3A031B79" w14:textId="77777777" w:rsidR="007E7132" w:rsidRDefault="007E7132" w:rsidP="007E7132">
      <w:pPr>
        <w:pStyle w:val="CommentText"/>
      </w:pPr>
      <w:r>
        <w:rPr>
          <w:rStyle w:val="CommentReference"/>
        </w:rPr>
        <w:annotationRef/>
      </w:r>
      <w:r>
        <w:t>What does this stand for?</w:t>
      </w:r>
    </w:p>
  </w:comment>
  <w:comment w:id="9790" w:author="Adam Terry" w:date="2022-09-23T17:58:00Z" w:initials="AT">
    <w:p w14:paraId="2441CD58" w14:textId="77777777" w:rsidR="007E7132" w:rsidRDefault="007E7132" w:rsidP="007E7132">
      <w:pPr>
        <w:pStyle w:val="CommentText"/>
      </w:pPr>
      <w:r>
        <w:rPr>
          <w:rStyle w:val="CommentReference"/>
        </w:rPr>
        <w:annotationRef/>
      </w:r>
      <w:r>
        <w:t>Expand all these</w:t>
      </w:r>
    </w:p>
  </w:comment>
  <w:comment w:id="9849" w:author="Thulani Ndaba" w:date="2022-09-20T15:51:00Z" w:initials="TN">
    <w:p w14:paraId="09151A0D" w14:textId="717248FF" w:rsidR="001A3EA3" w:rsidRDefault="001A3EA3" w:rsidP="001A3EA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9851" w:name="_@_A32F6D1C8A3B4C4A977EF9210B5DA892Z"/>
      <w:r>
        <w:rPr>
          <w:lang w:val="en-ZA"/>
        </w:rPr>
      </w:r>
      <w:r>
        <w:rPr>
          <w:lang w:val="en-ZA"/>
        </w:rPr>
        <w:fldChar w:fldCharType="separate"/>
      </w:r>
      <w:bookmarkEnd w:id="985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9864" w:author="Adam Terry" w:date="2022-09-23T17:59:00Z" w:initials="AT">
    <w:p w14:paraId="09950F23" w14:textId="77777777" w:rsidR="001A3EA3" w:rsidRDefault="001A3EA3" w:rsidP="001A3EA3">
      <w:pPr>
        <w:pStyle w:val="CommentText"/>
      </w:pPr>
      <w:r>
        <w:rPr>
          <w:rStyle w:val="CommentReference"/>
        </w:rPr>
        <w:annotationRef/>
      </w:r>
      <w:r>
        <w:t>What does this stand for?</w:t>
      </w:r>
    </w:p>
  </w:comment>
  <w:comment w:id="9869" w:author="Adam Terry" w:date="2022-09-23T17:58:00Z" w:initials="AT">
    <w:p w14:paraId="36725DD9" w14:textId="77777777" w:rsidR="001A3EA3" w:rsidRDefault="001A3EA3" w:rsidP="001A3EA3">
      <w:pPr>
        <w:pStyle w:val="CommentText"/>
      </w:pPr>
      <w:r>
        <w:rPr>
          <w:rStyle w:val="CommentReference"/>
        </w:rPr>
        <w:annotationRef/>
      </w:r>
      <w:r>
        <w:t>Expand all these</w:t>
      </w:r>
    </w:p>
  </w:comment>
  <w:comment w:id="10025" w:author="Chanda Nxumalo" w:date="2022-10-18T13:52:00Z" w:initials="CN">
    <w:p w14:paraId="655FC8A4" w14:textId="77777777" w:rsidR="007A664A" w:rsidRDefault="007A664A" w:rsidP="0067176F">
      <w:pPr>
        <w:jc w:val="left"/>
      </w:pPr>
      <w:r>
        <w:rPr>
          <w:rStyle w:val="CommentReference"/>
        </w:rPr>
        <w:annotationRef/>
      </w:r>
      <w:r>
        <w:rPr>
          <w:rFonts w:ascii="Verdana" w:hAnsi="Verdana"/>
        </w:rPr>
        <w:t>Maybe delete depending on the decision</w:t>
      </w:r>
    </w:p>
  </w:comment>
  <w:comment w:id="10026" w:author="Mutali Nepfumbada" w:date="2022-10-21T06:35:00Z" w:initials="MN">
    <w:p w14:paraId="65098384" w14:textId="77777777" w:rsidR="00877EB7" w:rsidRDefault="00877EB7" w:rsidP="00A2347A">
      <w:pPr>
        <w:pStyle w:val="CommentText"/>
        <w:jc w:val="left"/>
      </w:pPr>
      <w:r>
        <w:rPr>
          <w:rStyle w:val="CommentReference"/>
        </w:rPr>
        <w:annotationRef/>
      </w:r>
      <w:r>
        <w:rPr>
          <w:lang w:val="en-ZA"/>
        </w:rPr>
        <w:t xml:space="preserve">What decision </w:t>
      </w:r>
    </w:p>
  </w:comment>
  <w:comment w:id="10070" w:author="Adam Terry" w:date="2022-09-23T17:52:00Z" w:initials="AT">
    <w:p w14:paraId="6BF56760" w14:textId="285FFEB4" w:rsidR="00C3627C" w:rsidRDefault="00C3627C" w:rsidP="00C3627C">
      <w:pPr>
        <w:pStyle w:val="CommentText"/>
      </w:pPr>
      <w:r>
        <w:rPr>
          <w:rStyle w:val="CommentReference"/>
        </w:rPr>
        <w:annotationRef/>
      </w:r>
      <w:r>
        <w:t>Sort these sections by worst to best performing project so High, Dur, Mid, Her, Ver</w:t>
      </w:r>
    </w:p>
  </w:comment>
  <w:comment w:id="10089" w:author="Thulani Ndaba" w:date="2022-09-20T16:41:00Z" w:initials="TN">
    <w:p w14:paraId="6D15B821" w14:textId="77777777" w:rsidR="00551B8A" w:rsidRDefault="00551B8A" w:rsidP="00551B8A">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10106" w:author="Adam Terry" w:date="2022-09-23T17:57:00Z" w:initials="AT">
    <w:p w14:paraId="48AF9D1B" w14:textId="77777777" w:rsidR="00C3627C" w:rsidRDefault="00C3627C" w:rsidP="00C3627C">
      <w:pPr>
        <w:pStyle w:val="CommentText"/>
      </w:pPr>
      <w:r>
        <w:rPr>
          <w:rStyle w:val="CommentReference"/>
        </w:rPr>
        <w:annotationRef/>
      </w:r>
      <w:r>
        <w:t>Technology rather than resource</w:t>
      </w:r>
    </w:p>
  </w:comment>
  <w:comment w:id="10120" w:author="Adam Terry" w:date="2022-09-23T18:08:00Z" w:initials="AT">
    <w:p w14:paraId="142AF206" w14:textId="77777777" w:rsidR="00C3627C" w:rsidRDefault="00C3627C" w:rsidP="00C3627C">
      <w:pPr>
        <w:pStyle w:val="CommentText"/>
      </w:pPr>
      <w:r>
        <w:rPr>
          <w:rStyle w:val="CommentReference"/>
        </w:rPr>
        <w:annotationRef/>
      </w:r>
      <w:r>
        <w:t>Add COD</w:t>
      </w:r>
    </w:p>
  </w:comment>
  <w:comment w:id="10150" w:author="Chanda Nxumalo" w:date="2022-10-18T13:53:00Z" w:initials="CN">
    <w:p w14:paraId="5197F51C" w14:textId="77777777" w:rsidR="00F24D99" w:rsidRDefault="00F24D99" w:rsidP="00400B8F">
      <w:pPr>
        <w:jc w:val="left"/>
      </w:pPr>
      <w:r>
        <w:rPr>
          <w:rStyle w:val="CommentReference"/>
        </w:rPr>
        <w:annotationRef/>
      </w:r>
      <w:r>
        <w:rPr>
          <w:rFonts w:ascii="Verdana" w:hAnsi="Verdana"/>
        </w:rPr>
        <w:t>repeat</w:t>
      </w:r>
    </w:p>
  </w:comment>
  <w:comment w:id="10249" w:author="Justin Wimbush" w:date="2022-11-01T18:22:00Z" w:initials="JW">
    <w:p w14:paraId="6281DB90" w14:textId="5C857AF7" w:rsidR="00C3477E" w:rsidRDefault="00C3477E" w:rsidP="00A702A0">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10252" w:name="_@_89D05EECAB5F4B71A73AF391E0BC615FZ"/>
      <w:r>
        <w:rPr>
          <w:lang w:val="en-ZA"/>
        </w:rPr>
      </w:r>
      <w:r>
        <w:rPr>
          <w:lang w:val="en-ZA"/>
        </w:rPr>
        <w:fldChar w:fldCharType="separate"/>
      </w:r>
      <w:bookmarkEnd w:id="10252"/>
      <w:r w:rsidRPr="00C3477E">
        <w:rPr>
          <w:rStyle w:val="Mention"/>
          <w:noProof/>
          <w:lang w:val="en-ZA"/>
        </w:rPr>
        <w:t>@Mutali Nepfumbada</w:t>
      </w:r>
      <w:r>
        <w:rPr>
          <w:lang w:val="en-ZA"/>
        </w:rPr>
        <w:fldChar w:fldCharType="end"/>
      </w:r>
      <w:r>
        <w:rPr>
          <w:lang w:val="en-ZA"/>
        </w:rPr>
        <w:t xml:space="preserve"> March or May?</w:t>
      </w:r>
    </w:p>
  </w:comment>
  <w:comment w:id="10475" w:author="Chanda Nxumalo" w:date="2022-10-18T13:55:00Z" w:initials="CN">
    <w:p w14:paraId="4FD7CAC2" w14:textId="0EC0C216" w:rsidR="00FC463E" w:rsidRDefault="00FC463E" w:rsidP="00856D67">
      <w:pPr>
        <w:jc w:val="left"/>
      </w:pPr>
      <w:r>
        <w:rPr>
          <w:rStyle w:val="CommentReference"/>
        </w:rPr>
        <w:annotationRef/>
      </w:r>
      <w:r>
        <w:rPr>
          <w:rFonts w:ascii="Verdana" w:hAnsi="Verdana"/>
        </w:rPr>
        <w:t>You exclude here but not in the previous one - why?</w:t>
      </w:r>
    </w:p>
  </w:comment>
  <w:comment w:id="10980" w:author="Adam Terry" w:date="2022-09-23T18:09:00Z" w:initials="AT">
    <w:p w14:paraId="40A7B395" w14:textId="77777777" w:rsidR="00F63D71" w:rsidRDefault="00F63D71" w:rsidP="00F63D71">
      <w:pPr>
        <w:pStyle w:val="CommentText"/>
      </w:pPr>
      <w:r>
        <w:rPr>
          <w:rStyle w:val="CommentReference"/>
        </w:rPr>
        <w:annotationRef/>
      </w:r>
      <w:r>
        <w:t>Use same number formats as the table please</w:t>
      </w:r>
    </w:p>
  </w:comment>
  <w:comment w:id="10982" w:author="Adam Terry" w:date="2022-09-23T18:10:00Z" w:initials="AT">
    <w:p w14:paraId="7CA13D95" w14:textId="77777777" w:rsidR="00F63D71" w:rsidRDefault="00F63D71" w:rsidP="00F63D71">
      <w:pPr>
        <w:pStyle w:val="CommentText"/>
      </w:pPr>
      <w:r>
        <w:rPr>
          <w:rStyle w:val="CommentReference"/>
        </w:rPr>
        <w:annotationRef/>
      </w:r>
      <w:r>
        <w:t>You’ve used a space between the number and units earlier so please do the same throughout the document</w:t>
      </w:r>
    </w:p>
  </w:comment>
  <w:comment w:id="11004" w:author="Thulani Ndaba" w:date="2022-09-20T15:51:00Z" w:initials="TN">
    <w:p w14:paraId="45A356B3" w14:textId="77777777" w:rsidR="007E7132" w:rsidRDefault="007E7132" w:rsidP="007E7132">
      <w:pPr>
        <w:pStyle w:val="CommentText"/>
      </w:pPr>
      <w:r>
        <w:rPr>
          <w:rStyle w:val="CommentReference"/>
        </w:rPr>
        <w:annotationRef/>
      </w:r>
      <w:hyperlink r:id="rId4"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11012" w:author="Adam Terry" w:date="2022-09-23T17:59:00Z" w:initials="AT">
    <w:p w14:paraId="2641E0AE" w14:textId="77777777" w:rsidR="007E7132" w:rsidRDefault="007E7132" w:rsidP="007E7132">
      <w:pPr>
        <w:pStyle w:val="CommentText"/>
      </w:pPr>
      <w:r>
        <w:rPr>
          <w:rStyle w:val="CommentReference"/>
        </w:rPr>
        <w:annotationRef/>
      </w:r>
      <w:r>
        <w:t>What does this stand for?</w:t>
      </w:r>
    </w:p>
  </w:comment>
  <w:comment w:id="11015" w:author="Adam Terry" w:date="2022-09-23T17:58:00Z" w:initials="AT">
    <w:p w14:paraId="485529E9" w14:textId="77777777" w:rsidR="007E7132" w:rsidRDefault="007E7132" w:rsidP="007E7132">
      <w:pPr>
        <w:pStyle w:val="CommentText"/>
      </w:pPr>
      <w:r>
        <w:rPr>
          <w:rStyle w:val="CommentReference"/>
        </w:rPr>
        <w:annotationRef/>
      </w:r>
      <w:r>
        <w:t>Expand all these</w:t>
      </w:r>
    </w:p>
  </w:comment>
  <w:comment w:id="11074" w:author="Thulani Ndaba" w:date="2022-09-20T15:51:00Z" w:initials="TN">
    <w:p w14:paraId="73C06BFA" w14:textId="77777777" w:rsidR="005E47CD" w:rsidRDefault="005E47CD" w:rsidP="005E47CD">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11076" w:name="_@_ACFE934FC9DA4815A1A1F9DAE18234A7Z"/>
      <w:r>
        <w:rPr>
          <w:lang w:val="en-ZA"/>
        </w:rPr>
      </w:r>
      <w:r>
        <w:rPr>
          <w:lang w:val="en-ZA"/>
        </w:rPr>
        <w:fldChar w:fldCharType="separate"/>
      </w:r>
      <w:bookmarkEnd w:id="11076"/>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11088" w:author="Adam Terry" w:date="2022-09-23T17:59:00Z" w:initials="AT">
    <w:p w14:paraId="37FB5307" w14:textId="77777777" w:rsidR="005E47CD" w:rsidRDefault="005E47CD" w:rsidP="005E47CD">
      <w:pPr>
        <w:pStyle w:val="CommentText"/>
      </w:pPr>
      <w:r>
        <w:rPr>
          <w:rStyle w:val="CommentReference"/>
        </w:rPr>
        <w:annotationRef/>
      </w:r>
      <w:r>
        <w:t>What does this stand for?</w:t>
      </w:r>
    </w:p>
  </w:comment>
  <w:comment w:id="11093" w:author="Adam Terry" w:date="2022-09-23T17:58:00Z" w:initials="AT">
    <w:p w14:paraId="3FAD06A4" w14:textId="77777777" w:rsidR="005E47CD" w:rsidRDefault="005E47CD" w:rsidP="005E47CD">
      <w:pPr>
        <w:pStyle w:val="CommentText"/>
      </w:pPr>
      <w:r>
        <w:rPr>
          <w:rStyle w:val="CommentReference"/>
        </w:rPr>
        <w:annotationRef/>
      </w:r>
      <w:r>
        <w:t>Expand all these</w:t>
      </w:r>
    </w:p>
  </w:comment>
  <w:comment w:id="11486" w:author="Thulani Ndaba" w:date="2022-09-20T16:34:00Z" w:initials="TN">
    <w:p w14:paraId="44D2EF01" w14:textId="77777777" w:rsidR="00F63D71" w:rsidRDefault="00F63D71" w:rsidP="00F63D71">
      <w:pPr>
        <w:pStyle w:val="CommentText"/>
      </w:pPr>
      <w:r>
        <w:rPr>
          <w:rStyle w:val="CommentReference"/>
        </w:rPr>
        <w:annotationRef/>
      </w:r>
      <w:r>
        <w:rPr>
          <w:lang w:val="en-ZA"/>
        </w:rPr>
        <w:t>Is it just 1 inverter?</w:t>
      </w:r>
    </w:p>
  </w:comment>
  <w:comment w:id="11496" w:author="Thulani Ndaba" w:date="2022-09-20T16:41:00Z" w:initials="TN">
    <w:p w14:paraId="4B63D3C9" w14:textId="77777777" w:rsidR="00E87C17" w:rsidRDefault="00E87C17" w:rsidP="00E87C17">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11503" w:author="Thulani Ndaba" w:date="2022-09-20T16:41:00Z" w:initials="TN">
    <w:p w14:paraId="6B27D599" w14:textId="77777777" w:rsidR="00F63D71" w:rsidRDefault="00F63D71" w:rsidP="00F63D71">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11531" w:author="Chanda Nxumalo" w:date="2022-10-18T13:59:00Z" w:initials="CN">
    <w:p w14:paraId="18DCFDD5" w14:textId="77777777" w:rsidR="00093966" w:rsidRDefault="00093966" w:rsidP="008175A4">
      <w:pPr>
        <w:jc w:val="left"/>
      </w:pPr>
      <w:r>
        <w:rPr>
          <w:rStyle w:val="CommentReference"/>
        </w:rPr>
        <w:annotationRef/>
      </w:r>
      <w:r>
        <w:rPr>
          <w:rFonts w:ascii="Verdana" w:hAnsi="Verdana"/>
        </w:rPr>
        <w:t>But we mention dirt on one of the plants?</w:t>
      </w:r>
    </w:p>
  </w:comment>
  <w:comment w:id="12022" w:author="Chanda Nxumalo" w:date="2022-10-18T14:03:00Z" w:initials="CN">
    <w:p w14:paraId="37BCC50E" w14:textId="77777777" w:rsidR="00872A7E" w:rsidRDefault="00872A7E" w:rsidP="00DC6DDF">
      <w:pPr>
        <w:jc w:val="left"/>
      </w:pPr>
      <w:r>
        <w:rPr>
          <w:rStyle w:val="CommentReference"/>
        </w:rPr>
        <w:annotationRef/>
      </w:r>
      <w:r>
        <w:rPr>
          <w:rFonts w:ascii="Verdana" w:hAnsi="Verdana"/>
        </w:rPr>
        <w:t>Separate them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418F2E" w15:done="1"/>
  <w15:commentEx w15:paraId="4926BA19" w15:done="1"/>
  <w15:commentEx w15:paraId="76B85D91" w15:done="1"/>
  <w15:commentEx w15:paraId="7726A78D" w15:done="0"/>
  <w15:commentEx w15:paraId="7A8F902E" w15:done="1"/>
  <w15:commentEx w15:paraId="095C30D2" w15:done="1"/>
  <w15:commentEx w15:paraId="3FC3FA05" w15:done="0"/>
  <w15:commentEx w15:paraId="3F3728AA" w15:done="1"/>
  <w15:commentEx w15:paraId="5D32377E" w15:done="1"/>
  <w15:commentEx w15:paraId="6A87B9C2" w15:done="1"/>
  <w15:commentEx w15:paraId="4F16AD65" w15:done="0"/>
  <w15:commentEx w15:paraId="24AB5C9C" w15:done="1"/>
  <w15:commentEx w15:paraId="6AED10F6" w15:done="1"/>
  <w15:commentEx w15:paraId="3123E9D6" w15:done="1"/>
  <w15:commentEx w15:paraId="38902A37" w15:paraIdParent="3123E9D6" w15:done="1"/>
  <w15:commentEx w15:paraId="5A79CD27" w15:done="1"/>
  <w15:commentEx w15:paraId="793F262C" w15:done="0"/>
  <w15:commentEx w15:paraId="7AF09109" w15:paraIdParent="793F262C" w15:done="0"/>
  <w15:commentEx w15:paraId="2D65B609" w15:done="1"/>
  <w15:commentEx w15:paraId="1D1AB63A" w15:done="0"/>
  <w15:commentEx w15:paraId="24CD8120" w15:paraIdParent="1D1AB63A" w15:done="0"/>
  <w15:commentEx w15:paraId="075CA4EE" w15:done="1"/>
  <w15:commentEx w15:paraId="61E51876" w15:done="1"/>
  <w15:commentEx w15:paraId="7ADF68FC" w15:done="1"/>
  <w15:commentEx w15:paraId="45405862" w15:done="0"/>
  <w15:commentEx w15:paraId="508B7527" w15:paraIdParent="45405862" w15:done="0"/>
  <w15:commentEx w15:paraId="6C921008" w15:done="0"/>
  <w15:commentEx w15:paraId="620FC7CE" w15:paraIdParent="6C921008" w15:done="0"/>
  <w15:commentEx w15:paraId="63F509E5" w15:done="0"/>
  <w15:commentEx w15:paraId="575F63B6" w15:paraIdParent="63F509E5" w15:done="0"/>
  <w15:commentEx w15:paraId="3E189181" w15:done="0"/>
  <w15:commentEx w15:paraId="732A6F8D" w15:done="1"/>
  <w15:commentEx w15:paraId="3E065A80" w15:done="1"/>
  <w15:commentEx w15:paraId="26481802" w15:done="0"/>
  <w15:commentEx w15:paraId="7FB1D336" w15:done="1"/>
  <w15:commentEx w15:paraId="60E3927A" w15:done="1"/>
  <w15:commentEx w15:paraId="233A8468" w15:done="1"/>
  <w15:commentEx w15:paraId="07BDECE5" w15:done="1"/>
  <w15:commentEx w15:paraId="69B2DDBB" w15:done="1"/>
  <w15:commentEx w15:paraId="25D90778" w15:done="0"/>
  <w15:commentEx w15:paraId="17B2EFD7" w15:done="1"/>
  <w15:commentEx w15:paraId="544E6B01" w15:paraIdParent="17B2EFD7" w15:done="1"/>
  <w15:commentEx w15:paraId="387B90C3" w15:done="1"/>
  <w15:commentEx w15:paraId="1AA2D6DF" w15:paraIdParent="387B90C3" w15:done="1"/>
  <w15:commentEx w15:paraId="73E0E87C" w15:done="1"/>
  <w15:commentEx w15:paraId="125F7FFF" w15:done="1"/>
  <w15:commentEx w15:paraId="229C4ABF" w15:done="1"/>
  <w15:commentEx w15:paraId="2E0DACE7" w15:done="0"/>
  <w15:commentEx w15:paraId="23E241C0" w15:paraIdParent="2E0DACE7" w15:done="0"/>
  <w15:commentEx w15:paraId="4B076CCF" w15:done="0"/>
  <w15:commentEx w15:paraId="76437010" w15:done="0"/>
  <w15:commentEx w15:paraId="4D4505DC" w15:paraIdParent="76437010" w15:done="0"/>
  <w15:commentEx w15:paraId="5AA193D3" w15:done="1"/>
  <w15:commentEx w15:paraId="7728A2A7" w15:done="1"/>
  <w15:commentEx w15:paraId="1B39D351" w15:paraIdParent="7728A2A7" w15:done="1"/>
  <w15:commentEx w15:paraId="390171E2" w15:paraIdParent="7728A2A7" w15:done="1"/>
  <w15:commentEx w15:paraId="305608FC" w15:done="1"/>
  <w15:commentEx w15:paraId="6FA3744D" w15:paraIdParent="305608FC" w15:done="1"/>
  <w15:commentEx w15:paraId="16B5DAAF" w15:done="0"/>
  <w15:commentEx w15:paraId="78E079EF" w15:paraIdParent="16B5DAAF" w15:done="0"/>
  <w15:commentEx w15:paraId="4CF74A43" w15:done="1"/>
  <w15:commentEx w15:paraId="03258CD1" w15:done="0"/>
  <w15:commentEx w15:paraId="1902BBD5" w15:done="1"/>
  <w15:commentEx w15:paraId="4A23A55A" w15:done="1"/>
  <w15:commentEx w15:paraId="548B4EF4" w15:done="1"/>
  <w15:commentEx w15:paraId="070075C7" w15:done="1"/>
  <w15:commentEx w15:paraId="4ECDBBB9" w15:done="1"/>
  <w15:commentEx w15:paraId="45A796F3" w15:done="1"/>
  <w15:commentEx w15:paraId="26B5E961" w15:done="1"/>
  <w15:commentEx w15:paraId="2BC6F160" w15:done="1"/>
  <w15:commentEx w15:paraId="12BC8ED0" w15:done="1"/>
  <w15:commentEx w15:paraId="65CC773E" w15:done="1"/>
  <w15:commentEx w15:paraId="11A973BB" w15:done="0"/>
  <w15:commentEx w15:paraId="523E097B" w15:done="0"/>
  <w15:commentEx w15:paraId="64CA6F3A" w15:paraIdParent="523E097B" w15:done="0"/>
  <w15:commentEx w15:paraId="459635B0" w15:done="1"/>
  <w15:commentEx w15:paraId="6867E670" w15:done="1"/>
  <w15:commentEx w15:paraId="6B206EF1" w15:done="1"/>
  <w15:commentEx w15:paraId="564CF87A" w15:done="1"/>
  <w15:commentEx w15:paraId="61E553EF" w15:done="1"/>
  <w15:commentEx w15:paraId="7ACFE29E" w15:done="1"/>
  <w15:commentEx w15:paraId="1435BC84" w15:done="1"/>
  <w15:commentEx w15:paraId="6C8DC3D4" w15:done="1"/>
  <w15:commentEx w15:paraId="0002553D" w15:done="1"/>
  <w15:commentEx w15:paraId="748CC346" w15:done="1"/>
  <w15:commentEx w15:paraId="572C4486" w15:done="1"/>
  <w15:commentEx w15:paraId="29A02EC4" w15:done="0"/>
  <w15:commentEx w15:paraId="671936FE" w15:paraIdParent="29A02EC4" w15:done="0"/>
  <w15:commentEx w15:paraId="7DE4C686" w15:done="1"/>
  <w15:commentEx w15:paraId="7CB7C46A" w15:done="1"/>
  <w15:commentEx w15:paraId="6F7BA8AA" w15:done="1"/>
  <w15:commentEx w15:paraId="1F957030" w15:done="1"/>
  <w15:commentEx w15:paraId="25106CE9" w15:done="1"/>
  <w15:commentEx w15:paraId="022EFFBD" w15:done="1"/>
  <w15:commentEx w15:paraId="6015A803" w15:done="1"/>
  <w15:commentEx w15:paraId="2B7D8454" w15:done="1"/>
  <w15:commentEx w15:paraId="15EFEE70" w15:done="1"/>
  <w15:commentEx w15:paraId="0B1EA694" w15:done="1"/>
  <w15:commentEx w15:paraId="31E92880" w15:done="1"/>
  <w15:commentEx w15:paraId="58C37AD5" w15:done="1"/>
  <w15:commentEx w15:paraId="6EFB4E98" w15:done="1"/>
  <w15:commentEx w15:paraId="3A031B79" w15:done="1"/>
  <w15:commentEx w15:paraId="2441CD58" w15:done="1"/>
  <w15:commentEx w15:paraId="09151A0D" w15:done="1"/>
  <w15:commentEx w15:paraId="09950F23" w15:done="1"/>
  <w15:commentEx w15:paraId="36725DD9" w15:done="1"/>
  <w15:commentEx w15:paraId="655FC8A4" w15:done="1"/>
  <w15:commentEx w15:paraId="65098384" w15:paraIdParent="655FC8A4" w15:done="1"/>
  <w15:commentEx w15:paraId="6BF56760" w15:done="1"/>
  <w15:commentEx w15:paraId="6D15B821" w15:done="1"/>
  <w15:commentEx w15:paraId="48AF9D1B" w15:done="1"/>
  <w15:commentEx w15:paraId="142AF206" w15:done="1"/>
  <w15:commentEx w15:paraId="5197F51C" w15:done="1"/>
  <w15:commentEx w15:paraId="6281DB90" w15:done="1"/>
  <w15:commentEx w15:paraId="4FD7CAC2" w15:done="1"/>
  <w15:commentEx w15:paraId="40A7B395" w15:done="1"/>
  <w15:commentEx w15:paraId="7CA13D95" w15:done="1"/>
  <w15:commentEx w15:paraId="45A356B3" w15:done="1"/>
  <w15:commentEx w15:paraId="2641E0AE" w15:done="1"/>
  <w15:commentEx w15:paraId="485529E9" w15:done="1"/>
  <w15:commentEx w15:paraId="73C06BFA" w15:done="1"/>
  <w15:commentEx w15:paraId="37FB5307" w15:done="1"/>
  <w15:commentEx w15:paraId="3FAD06A4" w15:done="1"/>
  <w15:commentEx w15:paraId="44D2EF01" w15:done="1"/>
  <w15:commentEx w15:paraId="4B63D3C9" w15:done="1"/>
  <w15:commentEx w15:paraId="6B27D599" w15:done="1"/>
  <w15:commentEx w15:paraId="18DCFDD5" w15:done="1"/>
  <w15:commentEx w15:paraId="37BCC50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C0B28" w16cex:dateUtc="2022-10-18T09:40:00Z"/>
  <w16cex:commentExtensible w16cex:durableId="270C0B4D" w16cex:dateUtc="2022-10-18T09:40:00Z"/>
  <w16cex:commentExtensible w16cex:durableId="26F90F23" w16cex:dateUtc="2022-10-18T09:40:00Z"/>
  <w16cex:commentExtensible w16cex:durableId="270CF003" w16cex:dateUtc="2022-11-02T13:32:00Z"/>
  <w16cex:commentExtensible w16cex:durableId="26DE67B9" w16cex:dateUtc="2022-09-28T04:27:00Z"/>
  <w16cex:commentExtensible w16cex:durableId="2704A374" w16cex:dateUtc="2022-10-18T09:45:00Z"/>
  <w16cex:commentExtensible w16cex:durableId="26F9103F" w16cex:dateUtc="2022-10-18T09:45:00Z"/>
  <w16cex:commentExtensible w16cex:durableId="26DE6EB2" w16cex:dateUtc="2022-09-28T04:48:00Z"/>
  <w16cex:commentExtensible w16cex:durableId="26DE6EB0" w16cex:dateUtc="2022-09-23T16:50:00Z"/>
  <w16cex:commentExtensible w16cex:durableId="26DE6EAF" w16cex:dateUtc="2022-09-23T16:50:00Z"/>
  <w16cex:commentExtensible w16cex:durableId="26F911F9" w16cex:dateUtc="2022-10-18T09:52:00Z"/>
  <w16cex:commentExtensible w16cex:durableId="26DE6907" w16cex:dateUtc="2022-09-28T04:32:00Z"/>
  <w16cex:commentExtensible w16cex:durableId="26EAE225" w16cex:dateUtc="2022-09-28T05:26:00Z"/>
  <w16cex:commentExtensible w16cex:durableId="26F930E4" w16cex:dateUtc="2022-10-18T12:04:00Z"/>
  <w16cex:commentExtensible w16cex:durableId="26F9392C" w16cex:dateUtc="2022-10-18T12:39:00Z"/>
  <w16cex:commentExtensible w16cex:durableId="26FB9FA4" w16cex:dateUtc="2022-10-18T12:37:00Z"/>
  <w16cex:commentExtensible w16cex:durableId="270BC2B8" w16cex:dateUtc="2022-11-01T14:07:00Z"/>
  <w16cex:commentExtensible w16cex:durableId="270BC31B" w16cex:dateUtc="2022-11-01T14:08:00Z"/>
  <w16cex:commentExtensible w16cex:durableId="26FB6149" w16cex:dateUtc="2022-10-18T12:37:00Z"/>
  <w16cex:commentExtensible w16cex:durableId="26EAE083" w16cex:dateUtc="2022-10-07T16:29:00Z"/>
  <w16cex:commentExtensible w16cex:durableId="26F0DD10" w16cex:dateUtc="2022-10-12T04:28:00Z"/>
  <w16cex:commentExtensible w16cex:durableId="26F938E1" w16cex:dateUtc="2022-10-18T12:37:00Z"/>
  <w16cex:commentExtensible w16cex:durableId="26F938E3" w16cex:dateUtc="2022-10-18T12:37:00Z"/>
  <w16cex:commentExtensible w16cex:durableId="26EADC85" w16cex:dateUtc="2022-09-28T05:25:00Z"/>
  <w16cex:commentExtensible w16cex:durableId="2704A425" w16cex:dateUtc="2022-10-07T16:43:00Z"/>
  <w16cex:commentExtensible w16cex:durableId="2704A424" w16cex:dateUtc="2022-10-07T18:01:00Z"/>
  <w16cex:commentExtensible w16cex:durableId="26EAE3AF" w16cex:dateUtc="2022-10-07T16:43:00Z"/>
  <w16cex:commentExtensible w16cex:durableId="26EB0403" w16cex:dateUtc="2022-10-07T18:01:00Z"/>
  <w16cex:commentExtensible w16cex:durableId="26F91ADA" w16cex:dateUtc="2022-10-18T10:30:00Z"/>
  <w16cex:commentExtensible w16cex:durableId="26F920C4" w16cex:dateUtc="2022-10-18T10:54:00Z"/>
  <w16cex:commentExtensible w16cex:durableId="26E8EB9E" w16cex:dateUtc="2022-09-21T12:12:00Z"/>
  <w16cex:commentExtensible w16cex:durableId="26DE6A9C" w16cex:dateUtc="2022-09-28T04:38:00Z"/>
  <w16cex:commentExtensible w16cex:durableId="26D8707E" w16cex:dateUtc="2022-09-23T16:50:00Z"/>
  <w16cex:commentExtensible w16cex:durableId="272E5F24" w16cex:dateUtc="2022-09-28T04:43:00Z"/>
  <w16cex:commentExtensible w16cex:durableId="26D87023" w16cex:dateUtc="2022-09-23T16:49:00Z"/>
  <w16cex:commentExtensible w16cex:durableId="26DE6B8E" w16cex:dateUtc="2022-09-28T04:43:00Z"/>
  <w16cex:commentExtensible w16cex:durableId="27027C4F" w16cex:dateUtc="2022-10-21T16:32:00Z"/>
  <w16cex:commentExtensible w16cex:durableId="272ED171" w16cex:dateUtc="2022-10-07T17:30:00Z"/>
  <w16cex:commentExtensible w16cex:durableId="26DE6C1A" w16cex:dateUtc="2022-09-28T04:45:00Z"/>
  <w16cex:commentExtensible w16cex:durableId="270CF328" w16cex:dateUtc="2022-11-02T13:46:00Z"/>
  <w16cex:commentExtensible w16cex:durableId="26EAE6A6" w16cex:dateUtc="2022-10-07T16:55:00Z"/>
  <w16cex:commentExtensible w16cex:durableId="26F3B314" w16cex:dateUtc="2022-10-14T08:06:00Z"/>
  <w16cex:commentExtensible w16cex:durableId="26EAE6DF" w16cex:dateUtc="2022-10-07T16:56:00Z"/>
  <w16cex:commentExtensible w16cex:durableId="26EAE71A" w16cex:dateUtc="2022-10-07T16:57:00Z"/>
  <w16cex:commentExtensible w16cex:durableId="26EAE783" w16cex:dateUtc="2022-10-07T16:59:00Z"/>
  <w16cex:commentExtensible w16cex:durableId="26EAE8C3" w16cex:dateUtc="2022-10-07T17:04:00Z"/>
  <w16cex:commentExtensible w16cex:durableId="26EAEEBA" w16cex:dateUtc="2022-10-07T17:30:00Z"/>
  <w16cex:commentExtensible w16cex:durableId="270CF41B" w16cex:dateUtc="2022-11-02T13:50:00Z"/>
  <w16cex:commentExtensible w16cex:durableId="270CF442" w16cex:dateUtc="2022-11-02T13:50:00Z"/>
  <w16cex:commentExtensible w16cex:durableId="26EAF298" w16cex:dateUtc="2022-10-07T17:46:00Z"/>
  <w16cex:commentExtensible w16cex:durableId="26EAF2BA" w16cex:dateUtc="2022-10-07T17:47:00Z"/>
  <w16cex:commentExtensible w16cex:durableId="26F0DDEC" w16cex:dateUtc="2022-10-12T04:32:00Z"/>
  <w16cex:commentExtensible w16cex:durableId="26FD6504" w16cex:dateUtc="2022-10-21T16:35:00Z"/>
  <w16cex:commentExtensible w16cex:durableId="26DE7327" w16cex:dateUtc="2022-09-28T05:15:00Z"/>
  <w16cex:commentExtensible w16cex:durableId="26E6D259" w16cex:dateUtc="2022-10-04T13:40:00Z"/>
  <w16cex:commentExtensible w16cex:durableId="26EAF327" w16cex:dateUtc="2022-10-07T17:49:00Z"/>
  <w16cex:commentExtensible w16cex:durableId="26F2A3DB" w16cex:dateUtc="2022-10-07T17:47:00Z"/>
  <w16cex:commentExtensible w16cex:durableId="26F2A3DA" w16cex:dateUtc="2022-10-12T04:32:00Z"/>
  <w16cex:commentExtensible w16cex:durableId="26F91E3D" w16cex:dateUtc="2022-10-18T10:44:00Z"/>
  <w16cex:commentExtensible w16cex:durableId="26F920F6" w16cex:dateUtc="2022-10-18T10:56:00Z"/>
  <w16cex:commentExtensible w16cex:durableId="26F91F87" w16cex:dateUtc="2022-10-18T10:50:00Z"/>
  <w16cex:commentExtensible w16cex:durableId="270CF502" w16cex:dateUtc="2022-11-02T13:54:00Z"/>
  <w16cex:commentExtensible w16cex:durableId="2705E212" w16cex:dateUtc="2022-09-20T13:51:00Z"/>
  <w16cex:commentExtensible w16cex:durableId="27052338" w16cex:dateUtc="2022-09-23T16:59:00Z"/>
  <w16cex:commentExtensible w16cex:durableId="27052337" w16cex:dateUtc="2022-09-23T16:58:00Z"/>
  <w16cex:commentExtensible w16cex:durableId="26E7B013" w16cex:dateUtc="2022-09-20T13:51:00Z"/>
  <w16cex:commentExtensible w16cex:durableId="26D92827" w16cex:dateUtc="2022-09-23T16:59:00Z"/>
  <w16cex:commentExtensible w16cex:durableId="26D92826" w16cex:dateUtc="2022-09-23T16:58:00Z"/>
  <w16cex:commentExtensible w16cex:durableId="272E5FED" w16cex:dateUtc="2022-09-23T16:59:00Z"/>
  <w16cex:commentExtensible w16cex:durableId="272E5FEC" w16cex:dateUtc="2022-09-23T16:58:00Z"/>
  <w16cex:commentExtensible w16cex:durableId="2709D9BB" w16cex:dateUtc="2022-10-21T16:28:00Z"/>
  <w16cex:commentExtensible w16cex:durableId="26D46FF1" w16cex:dateUtc="2022-09-20T14:59:00Z"/>
  <w16cex:commentExtensible w16cex:durableId="270CF89E" w16cex:dateUtc="2022-11-02T14:09:00Z"/>
  <w16cex:commentExtensible w16cex:durableId="26F924A1" w16cex:dateUtc="2022-10-18T11:12:00Z"/>
  <w16cex:commentExtensible w16cex:durableId="26F956C0" w16cex:dateUtc="2022-10-18T14:45:00Z"/>
  <w16cex:commentExtensible w16cex:durableId="26F924CE" w16cex:dateUtc="2022-10-18T11:12:00Z"/>
  <w16cex:commentExtensible w16cex:durableId="270BDA48" w16cex:dateUtc="2022-11-01T15:47:00Z"/>
  <w16cex:commentExtensible w16cex:durableId="2705242C" w16cex:dateUtc="2022-09-20T13:51:00Z"/>
  <w16cex:commentExtensible w16cex:durableId="2705242B" w16cex:dateUtc="2022-09-23T16:59:00Z"/>
  <w16cex:commentExtensible w16cex:durableId="2705242A" w16cex:dateUtc="2022-09-23T16:58:00Z"/>
  <w16cex:commentExtensible w16cex:durableId="272E60DA" w16cex:dateUtc="2022-09-20T13:51:00Z"/>
  <w16cex:commentExtensible w16cex:durableId="272E60D9" w16cex:dateUtc="2022-09-23T16:59:00Z"/>
  <w16cex:commentExtensible w16cex:durableId="272E60D8" w16cex:dateUtc="2022-09-23T16:58:00Z"/>
  <w16cex:commentExtensible w16cex:durableId="26DF5028" w16cex:dateUtc="2022-09-20T13:51:00Z"/>
  <w16cex:commentExtensible w16cex:durableId="26DF5027" w16cex:dateUtc="2022-09-23T16:59:00Z"/>
  <w16cex:commentExtensible w16cex:durableId="26DF5026" w16cex:dateUtc="2022-09-23T16:58:00Z"/>
  <w16cex:commentExtensible w16cex:durableId="26F92625" w16cex:dateUtc="2022-10-18T11:18:00Z"/>
  <w16cex:commentExtensible w16cex:durableId="270BDB26" w16cex:dateUtc="2022-11-01T15:51:00Z"/>
  <w16cex:commentExtensible w16cex:durableId="26F92652" w16cex:dateUtc="2022-10-18T11:19:00Z"/>
  <w16cex:commentExtensible w16cex:durableId="26F927A7" w16cex:dateUtc="2022-10-18T11:24:00Z"/>
  <w16cex:commentExtensible w16cex:durableId="26F92BC5" w16cex:dateUtc="2022-10-18T11:42:00Z"/>
  <w16cex:commentExtensible w16cex:durableId="26F92C29" w16cex:dateUtc="2022-10-18T11:44:00Z"/>
  <w16cex:commentExtensible w16cex:durableId="26DF5304" w16cex:dateUtc="2022-09-20T13:51:00Z"/>
  <w16cex:commentExtensible w16cex:durableId="26DF5303" w16cex:dateUtc="2022-09-23T16:59:00Z"/>
  <w16cex:commentExtensible w16cex:durableId="26DF5302" w16cex:dateUtc="2022-09-23T16:58:00Z"/>
  <w16cex:commentExtensible w16cex:durableId="26F92CF2" w16cex:dateUtc="2022-10-18T11:47:00Z"/>
  <w16cex:commentExtensible w16cex:durableId="270BE030" w16cex:dateUtc="2022-11-01T16:13:00Z"/>
  <w16cex:commentExtensible w16cex:durableId="272E629A" w16cex:dateUtc="2022-09-20T13:51:00Z"/>
  <w16cex:commentExtensible w16cex:durableId="272E6299" w16cex:dateUtc="2022-09-23T16:59:00Z"/>
  <w16cex:commentExtensible w16cex:durableId="272E6298" w16cex:dateUtc="2022-09-23T16:58:00Z"/>
  <w16cex:commentExtensible w16cex:durableId="272E62D8" w16cex:dateUtc="2022-09-20T13:51:00Z"/>
  <w16cex:commentExtensible w16cex:durableId="272E62D7" w16cex:dateUtc="2022-09-23T16:59:00Z"/>
  <w16cex:commentExtensible w16cex:durableId="272E62D6" w16cex:dateUtc="2022-09-23T16:58:00Z"/>
  <w16cex:commentExtensible w16cex:durableId="26DF53C8" w16cex:dateUtc="2022-09-20T13:51:00Z"/>
  <w16cex:commentExtensible w16cex:durableId="26DF53C7" w16cex:dateUtc="2022-09-23T16:59:00Z"/>
  <w16cex:commentExtensible w16cex:durableId="26DF53C6" w16cex:dateUtc="2022-09-23T16:58:00Z"/>
  <w16cex:commentExtensible w16cex:durableId="26F92E05" w16cex:dateUtc="2022-10-18T11:52:00Z"/>
  <w16cex:commentExtensible w16cex:durableId="26FCBC29" w16cex:dateUtc="2022-10-21T04:35:00Z"/>
  <w16cex:commentExtensible w16cex:durableId="26D870F3" w16cex:dateUtc="2022-09-23T16:52:00Z"/>
  <w16cex:commentExtensible w16cex:durableId="26E97D58" w16cex:dateUtc="2022-09-20T14:41:00Z"/>
  <w16cex:commentExtensible w16cex:durableId="26D8721B" w16cex:dateUtc="2022-09-23T16:57:00Z"/>
  <w16cex:commentExtensible w16cex:durableId="26D874B4" w16cex:dateUtc="2022-09-23T17:08:00Z"/>
  <w16cex:commentExtensible w16cex:durableId="26F92E65" w16cex:dateUtc="2022-10-18T11:53:00Z"/>
  <w16cex:commentExtensible w16cex:durableId="270BE24E" w16cex:dateUtc="2022-11-01T16:22:00Z"/>
  <w16cex:commentExtensible w16cex:durableId="26F92ED8" w16cex:dateUtc="2022-10-18T11:55:00Z"/>
  <w16cex:commentExtensible w16cex:durableId="26E9600C" w16cex:dateUtc="2022-09-23T17:09:00Z"/>
  <w16cex:commentExtensible w16cex:durableId="26E9600B" w16cex:dateUtc="2022-09-23T17:10:00Z"/>
  <w16cex:commentExtensible w16cex:durableId="272E6428" w16cex:dateUtc="2022-09-20T13:51:00Z"/>
  <w16cex:commentExtensible w16cex:durableId="272E6427" w16cex:dateUtc="2022-09-23T16:59:00Z"/>
  <w16cex:commentExtensible w16cex:durableId="272E6426" w16cex:dateUtc="2022-09-23T16:58:00Z"/>
  <w16cex:commentExtensible w16cex:durableId="26DF5872" w16cex:dateUtc="2022-09-20T13:51:00Z"/>
  <w16cex:commentExtensible w16cex:durableId="26DF5871" w16cex:dateUtc="2022-09-23T16:59:00Z"/>
  <w16cex:commentExtensible w16cex:durableId="26DF5870" w16cex:dateUtc="2022-09-23T16:58:00Z"/>
  <w16cex:commentExtensible w16cex:durableId="26E96042" w16cex:dateUtc="2022-09-20T14:34:00Z"/>
  <w16cex:commentExtensible w16cex:durableId="26F3A936" w16cex:dateUtc="2022-09-20T14:41:00Z"/>
  <w16cex:commentExtensible w16cex:durableId="26E96041" w16cex:dateUtc="2022-09-20T14:41:00Z"/>
  <w16cex:commentExtensible w16cex:durableId="26F92FDB" w16cex:dateUtc="2022-10-18T11:59:00Z"/>
  <w16cex:commentExtensible w16cex:durableId="26F930C1" w16cex:dateUtc="2022-10-18T1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418F2E" w16cid:durableId="270C0B28"/>
  <w16cid:commentId w16cid:paraId="4926BA19" w16cid:durableId="270C0B4D"/>
  <w16cid:commentId w16cid:paraId="76B85D91" w16cid:durableId="26F90F23"/>
  <w16cid:commentId w16cid:paraId="7726A78D" w16cid:durableId="270CF003"/>
  <w16cid:commentId w16cid:paraId="7A8F902E" w16cid:durableId="26DE67B9"/>
  <w16cid:commentId w16cid:paraId="095C30D2" w16cid:durableId="2704A374"/>
  <w16cid:commentId w16cid:paraId="3FC3FA05" w16cid:durableId="26F9103F"/>
  <w16cid:commentId w16cid:paraId="3F3728AA" w16cid:durableId="26DE6EB2"/>
  <w16cid:commentId w16cid:paraId="5D32377E" w16cid:durableId="26DE6EB0"/>
  <w16cid:commentId w16cid:paraId="6A87B9C2" w16cid:durableId="26DE6EAF"/>
  <w16cid:commentId w16cid:paraId="4F16AD65" w16cid:durableId="26F911F9"/>
  <w16cid:commentId w16cid:paraId="24AB5C9C" w16cid:durableId="26DE6907"/>
  <w16cid:commentId w16cid:paraId="6AED10F6" w16cid:durableId="26EAE225"/>
  <w16cid:commentId w16cid:paraId="3123E9D6" w16cid:durableId="26F930E4"/>
  <w16cid:commentId w16cid:paraId="38902A37" w16cid:durableId="26F9392C"/>
  <w16cid:commentId w16cid:paraId="5A79CD27" w16cid:durableId="26FB9FA4"/>
  <w16cid:commentId w16cid:paraId="793F262C" w16cid:durableId="270BC2B8"/>
  <w16cid:commentId w16cid:paraId="7AF09109" w16cid:durableId="270BC31B"/>
  <w16cid:commentId w16cid:paraId="2D65B609" w16cid:durableId="26FB6149"/>
  <w16cid:commentId w16cid:paraId="1D1AB63A" w16cid:durableId="26EAE083"/>
  <w16cid:commentId w16cid:paraId="24CD8120" w16cid:durableId="26F0DD10"/>
  <w16cid:commentId w16cid:paraId="075CA4EE" w16cid:durableId="26F938E1"/>
  <w16cid:commentId w16cid:paraId="61E51876" w16cid:durableId="26F938E3"/>
  <w16cid:commentId w16cid:paraId="7ADF68FC" w16cid:durableId="26EADC85"/>
  <w16cid:commentId w16cid:paraId="45405862" w16cid:durableId="2704A425"/>
  <w16cid:commentId w16cid:paraId="508B7527" w16cid:durableId="2704A424"/>
  <w16cid:commentId w16cid:paraId="6C921008" w16cid:durableId="26EAE3AF"/>
  <w16cid:commentId w16cid:paraId="620FC7CE" w16cid:durableId="26EB0403"/>
  <w16cid:commentId w16cid:paraId="63F509E5" w16cid:durableId="26F91ADA"/>
  <w16cid:commentId w16cid:paraId="575F63B6" w16cid:durableId="26F920C4"/>
  <w16cid:commentId w16cid:paraId="3E189181" w16cid:durableId="26E8EB9E"/>
  <w16cid:commentId w16cid:paraId="732A6F8D" w16cid:durableId="26DE6A9C"/>
  <w16cid:commentId w16cid:paraId="3E065A80" w16cid:durableId="26D8707E"/>
  <w16cid:commentId w16cid:paraId="26481802" w16cid:durableId="272E5F24"/>
  <w16cid:commentId w16cid:paraId="7FB1D336" w16cid:durableId="26D87023"/>
  <w16cid:commentId w16cid:paraId="60E3927A" w16cid:durableId="26DE6B8E"/>
  <w16cid:commentId w16cid:paraId="233A8468" w16cid:durableId="27027C4F"/>
  <w16cid:commentId w16cid:paraId="07BDECE5" w16cid:durableId="272ED171"/>
  <w16cid:commentId w16cid:paraId="69B2DDBB" w16cid:durableId="26DE6C1A"/>
  <w16cid:commentId w16cid:paraId="25D90778" w16cid:durableId="270CF328"/>
  <w16cid:commentId w16cid:paraId="17B2EFD7" w16cid:durableId="26EAE6A6"/>
  <w16cid:commentId w16cid:paraId="544E6B01" w16cid:durableId="26F3B314"/>
  <w16cid:commentId w16cid:paraId="387B90C3" w16cid:durableId="26EAE6DF"/>
  <w16cid:commentId w16cid:paraId="1AA2D6DF" w16cid:durableId="26EAE71A"/>
  <w16cid:commentId w16cid:paraId="73E0E87C" w16cid:durableId="26EAE783"/>
  <w16cid:commentId w16cid:paraId="125F7FFF" w16cid:durableId="26EAE8C3"/>
  <w16cid:commentId w16cid:paraId="229C4ABF" w16cid:durableId="26EAEEBA"/>
  <w16cid:commentId w16cid:paraId="2E0DACE7" w16cid:durableId="270CF41B"/>
  <w16cid:commentId w16cid:paraId="23E241C0" w16cid:durableId="270CF442"/>
  <w16cid:commentId w16cid:paraId="4B076CCF" w16cid:durableId="26EAF298"/>
  <w16cid:commentId w16cid:paraId="76437010" w16cid:durableId="26EAF2BA"/>
  <w16cid:commentId w16cid:paraId="4D4505DC" w16cid:durableId="26F0DDEC"/>
  <w16cid:commentId w16cid:paraId="5AA193D3" w16cid:durableId="26FD6504"/>
  <w16cid:commentId w16cid:paraId="7728A2A7" w16cid:durableId="26DE7327"/>
  <w16cid:commentId w16cid:paraId="1B39D351" w16cid:durableId="26E6D259"/>
  <w16cid:commentId w16cid:paraId="390171E2" w16cid:durableId="26EAF327"/>
  <w16cid:commentId w16cid:paraId="305608FC" w16cid:durableId="26F2A3DB"/>
  <w16cid:commentId w16cid:paraId="6FA3744D" w16cid:durableId="26F2A3DA"/>
  <w16cid:commentId w16cid:paraId="16B5DAAF" w16cid:durableId="26F91E3D"/>
  <w16cid:commentId w16cid:paraId="78E079EF" w16cid:durableId="26F920F6"/>
  <w16cid:commentId w16cid:paraId="4CF74A43" w16cid:durableId="26F91F87"/>
  <w16cid:commentId w16cid:paraId="03258CD1" w16cid:durableId="270CF502"/>
  <w16cid:commentId w16cid:paraId="1902BBD5" w16cid:durableId="2705E212"/>
  <w16cid:commentId w16cid:paraId="4A23A55A" w16cid:durableId="27052338"/>
  <w16cid:commentId w16cid:paraId="548B4EF4" w16cid:durableId="27052337"/>
  <w16cid:commentId w16cid:paraId="070075C7" w16cid:durableId="26E7B013"/>
  <w16cid:commentId w16cid:paraId="4ECDBBB9" w16cid:durableId="26D92827"/>
  <w16cid:commentId w16cid:paraId="45A796F3" w16cid:durableId="26D92826"/>
  <w16cid:commentId w16cid:paraId="26B5E961" w16cid:durableId="272E5FED"/>
  <w16cid:commentId w16cid:paraId="2BC6F160" w16cid:durableId="272E5FEC"/>
  <w16cid:commentId w16cid:paraId="12BC8ED0" w16cid:durableId="2709D9BB"/>
  <w16cid:commentId w16cid:paraId="65CC773E" w16cid:durableId="26D46FF1"/>
  <w16cid:commentId w16cid:paraId="11A973BB" w16cid:durableId="270CF89E"/>
  <w16cid:commentId w16cid:paraId="523E097B" w16cid:durableId="26F924A1"/>
  <w16cid:commentId w16cid:paraId="64CA6F3A" w16cid:durableId="26F956C0"/>
  <w16cid:commentId w16cid:paraId="459635B0" w16cid:durableId="26F924CE"/>
  <w16cid:commentId w16cid:paraId="6867E670" w16cid:durableId="270BDA48"/>
  <w16cid:commentId w16cid:paraId="6B206EF1" w16cid:durableId="2705242C"/>
  <w16cid:commentId w16cid:paraId="564CF87A" w16cid:durableId="2705242B"/>
  <w16cid:commentId w16cid:paraId="61E553EF" w16cid:durableId="2705242A"/>
  <w16cid:commentId w16cid:paraId="7ACFE29E" w16cid:durableId="272E60DA"/>
  <w16cid:commentId w16cid:paraId="1435BC84" w16cid:durableId="272E60D9"/>
  <w16cid:commentId w16cid:paraId="6C8DC3D4" w16cid:durableId="272E60D8"/>
  <w16cid:commentId w16cid:paraId="0002553D" w16cid:durableId="26DF5028"/>
  <w16cid:commentId w16cid:paraId="748CC346" w16cid:durableId="26DF5027"/>
  <w16cid:commentId w16cid:paraId="572C4486" w16cid:durableId="26DF5026"/>
  <w16cid:commentId w16cid:paraId="29A02EC4" w16cid:durableId="26F92625"/>
  <w16cid:commentId w16cid:paraId="671936FE" w16cid:durableId="270BDB26"/>
  <w16cid:commentId w16cid:paraId="7DE4C686" w16cid:durableId="26F92652"/>
  <w16cid:commentId w16cid:paraId="7CB7C46A" w16cid:durableId="26F927A7"/>
  <w16cid:commentId w16cid:paraId="6F7BA8AA" w16cid:durableId="26F92BC5"/>
  <w16cid:commentId w16cid:paraId="1F957030" w16cid:durableId="26F92C29"/>
  <w16cid:commentId w16cid:paraId="25106CE9" w16cid:durableId="26DF5304"/>
  <w16cid:commentId w16cid:paraId="022EFFBD" w16cid:durableId="26DF5303"/>
  <w16cid:commentId w16cid:paraId="6015A803" w16cid:durableId="26DF5302"/>
  <w16cid:commentId w16cid:paraId="2B7D8454" w16cid:durableId="26F92CF2"/>
  <w16cid:commentId w16cid:paraId="15EFEE70" w16cid:durableId="270BE030"/>
  <w16cid:commentId w16cid:paraId="0B1EA694" w16cid:durableId="272E629A"/>
  <w16cid:commentId w16cid:paraId="31E92880" w16cid:durableId="272E6299"/>
  <w16cid:commentId w16cid:paraId="58C37AD5" w16cid:durableId="272E6298"/>
  <w16cid:commentId w16cid:paraId="6EFB4E98" w16cid:durableId="272E62D8"/>
  <w16cid:commentId w16cid:paraId="3A031B79" w16cid:durableId="272E62D7"/>
  <w16cid:commentId w16cid:paraId="2441CD58" w16cid:durableId="272E62D6"/>
  <w16cid:commentId w16cid:paraId="09151A0D" w16cid:durableId="26DF53C8"/>
  <w16cid:commentId w16cid:paraId="09950F23" w16cid:durableId="26DF53C7"/>
  <w16cid:commentId w16cid:paraId="36725DD9" w16cid:durableId="26DF53C6"/>
  <w16cid:commentId w16cid:paraId="655FC8A4" w16cid:durableId="26F92E05"/>
  <w16cid:commentId w16cid:paraId="65098384" w16cid:durableId="26FCBC29"/>
  <w16cid:commentId w16cid:paraId="6BF56760" w16cid:durableId="26D870F3"/>
  <w16cid:commentId w16cid:paraId="6D15B821" w16cid:durableId="26E97D58"/>
  <w16cid:commentId w16cid:paraId="48AF9D1B" w16cid:durableId="26D8721B"/>
  <w16cid:commentId w16cid:paraId="142AF206" w16cid:durableId="26D874B4"/>
  <w16cid:commentId w16cid:paraId="5197F51C" w16cid:durableId="26F92E65"/>
  <w16cid:commentId w16cid:paraId="6281DB90" w16cid:durableId="270BE24E"/>
  <w16cid:commentId w16cid:paraId="4FD7CAC2" w16cid:durableId="26F92ED8"/>
  <w16cid:commentId w16cid:paraId="40A7B395" w16cid:durableId="26E9600C"/>
  <w16cid:commentId w16cid:paraId="7CA13D95" w16cid:durableId="26E9600B"/>
  <w16cid:commentId w16cid:paraId="45A356B3" w16cid:durableId="272E6428"/>
  <w16cid:commentId w16cid:paraId="2641E0AE" w16cid:durableId="272E6427"/>
  <w16cid:commentId w16cid:paraId="485529E9" w16cid:durableId="272E6426"/>
  <w16cid:commentId w16cid:paraId="73C06BFA" w16cid:durableId="26DF5872"/>
  <w16cid:commentId w16cid:paraId="37FB5307" w16cid:durableId="26DF5871"/>
  <w16cid:commentId w16cid:paraId="3FAD06A4" w16cid:durableId="26DF5870"/>
  <w16cid:commentId w16cid:paraId="44D2EF01" w16cid:durableId="26E96042"/>
  <w16cid:commentId w16cid:paraId="4B63D3C9" w16cid:durableId="26F3A936"/>
  <w16cid:commentId w16cid:paraId="6B27D599" w16cid:durableId="26E96041"/>
  <w16cid:commentId w16cid:paraId="18DCFDD5" w16cid:durableId="26F92FDB"/>
  <w16cid:commentId w16cid:paraId="37BCC50E" w16cid:durableId="26F930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64A09" w14:textId="77777777" w:rsidR="0020289D" w:rsidRDefault="0020289D" w:rsidP="00126033">
      <w:r>
        <w:separator/>
      </w:r>
    </w:p>
  </w:endnote>
  <w:endnote w:type="continuationSeparator" w:id="0">
    <w:p w14:paraId="4E619A54" w14:textId="77777777" w:rsidR="0020289D" w:rsidRDefault="0020289D" w:rsidP="00126033">
      <w:r>
        <w:continuationSeparator/>
      </w:r>
    </w:p>
  </w:endnote>
  <w:endnote w:type="continuationNotice" w:id="1">
    <w:p w14:paraId="39436F1F" w14:textId="77777777" w:rsidR="0020289D" w:rsidRDefault="0020289D"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B23D6" w14:textId="77777777" w:rsidR="0020289D" w:rsidRDefault="0020289D" w:rsidP="00126033">
      <w:r>
        <w:separator/>
      </w:r>
    </w:p>
  </w:footnote>
  <w:footnote w:type="continuationSeparator" w:id="0">
    <w:p w14:paraId="1F983BFB" w14:textId="77777777" w:rsidR="0020289D" w:rsidRDefault="0020289D" w:rsidP="00126033">
      <w:r>
        <w:continuationSeparator/>
      </w:r>
    </w:p>
  </w:footnote>
  <w:footnote w:type="continuationNotice" w:id="1">
    <w:p w14:paraId="2CB898AE" w14:textId="77777777" w:rsidR="0020289D" w:rsidRDefault="0020289D"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10" name="Picture 10"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11" name="Picture 11"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12" name="Picture 12"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18" name="Picture 18"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463" w:type="pct"/>
      <w:tblBorders>
        <w:bottom w:val="single" w:sz="4" w:space="0" w:color="319135"/>
      </w:tblBorders>
      <w:tblLayout w:type="fixed"/>
      <w:tblCellMar>
        <w:left w:w="0" w:type="dxa"/>
        <w:right w:w="0" w:type="dxa"/>
      </w:tblCellMar>
      <w:tblLook w:val="01E0" w:firstRow="1" w:lastRow="1" w:firstColumn="1" w:lastColumn="1" w:noHBand="0" w:noVBand="0"/>
    </w:tblPr>
    <w:tblGrid>
      <w:gridCol w:w="6314"/>
      <w:gridCol w:w="300"/>
    </w:tblGrid>
    <w:tr w:rsidR="00EC3081" w:rsidRPr="00F5183A" w14:paraId="4C721EE0" w14:textId="77777777" w:rsidTr="009F1052">
      <w:trPr>
        <w:trHeight w:val="422"/>
      </w:trPr>
      <w:tc>
        <w:tcPr>
          <w:tcW w:w="4773" w:type="pct"/>
          <w:tcBorders>
            <w:bottom w:val="single" w:sz="4" w:space="0" w:color="5F0505"/>
          </w:tcBorders>
          <w:tcMar>
            <w:left w:w="0" w:type="dxa"/>
            <w:bottom w:w="170" w:type="dxa"/>
            <w:right w:w="0" w:type="dxa"/>
          </w:tcMar>
        </w:tcPr>
        <w:p w14:paraId="340D270C" w14:textId="45270DB5" w:rsidR="00EC3081" w:rsidRDefault="000A6A42" w:rsidP="00126033">
          <w:r>
            <w:t xml:space="preserve">Moshesh </w:t>
          </w:r>
          <w:r w:rsidR="00FF5AF2">
            <w:t>Mediclinic</w:t>
          </w:r>
          <w:r>
            <w:t xml:space="preserve"> </w:t>
          </w:r>
          <w:r w:rsidR="005D6E27">
            <w:t>Rooftop PV Projects</w:t>
          </w:r>
        </w:p>
        <w:p w14:paraId="779FBCAA" w14:textId="046E124C" w:rsidR="00EC3081" w:rsidRPr="00451210" w:rsidRDefault="005D6E27" w:rsidP="00126033">
          <w:r>
            <w:t xml:space="preserve">Performance </w:t>
          </w:r>
          <w:r w:rsidR="00C43413">
            <w:t>Report</w:t>
          </w:r>
        </w:p>
      </w:tc>
      <w:tc>
        <w:tcPr>
          <w:tcW w:w="227" w:type="pct"/>
          <w:tcBorders>
            <w:bottom w:val="single" w:sz="4" w:space="0" w:color="5F0505"/>
          </w:tcBorders>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3D255358" w14:textId="5BA31A5D" w:rsidR="009E786E" w:rsidRDefault="009E786E" w:rsidP="009E786E">
          <w:r>
            <w:t>M</w:t>
          </w:r>
          <w:ins w:id="2810" w:author="Chanda Nxumalo" w:date="2022-10-18T14:40:00Z">
            <w:r w:rsidR="00D72B92">
              <w:t>oshesh</w:t>
            </w:r>
          </w:ins>
          <w:del w:id="2811" w:author="Chanda Nxumalo" w:date="2022-10-18T14:39:00Z">
            <w:r w:rsidDel="00D72B92">
              <w:delText xml:space="preserve">ediclinic </w:delText>
            </w:r>
          </w:del>
        </w:p>
        <w:p w14:paraId="04DE80A3" w14:textId="187EC71B" w:rsidR="00EC3081" w:rsidRPr="00451210" w:rsidRDefault="00D72B92" w:rsidP="00126033">
          <w:ins w:id="2812" w:author="Chanda Nxumalo" w:date="2022-10-18T14:39:00Z">
            <w:r>
              <w:t xml:space="preserve">Mediclinic Portfolio </w:t>
            </w:r>
          </w:ins>
          <w:del w:id="2813" w:author="Chanda Nxumalo" w:date="2022-10-18T12:45:00Z">
            <w:r w:rsidR="00C43413">
              <w:delText xml:space="preserve">Monthly </w:delText>
            </w:r>
          </w:del>
          <w:ins w:id="2814" w:author="Chanda Nxumalo" w:date="2022-10-18T12:45:00Z">
            <w:r w:rsidR="002551C1">
              <w:t xml:space="preserve">Performance </w:t>
            </w:r>
          </w:ins>
          <w:r w:rsidR="00C43413">
            <w:t>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4C87429"/>
    <w:multiLevelType w:val="hybridMultilevel"/>
    <w:tmpl w:val="423427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69B74B2"/>
    <w:multiLevelType w:val="multilevel"/>
    <w:tmpl w:val="529212A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80"/>
        </w:tabs>
        <w:ind w:left="576" w:hanging="576"/>
      </w:pPr>
    </w:lvl>
    <w:lvl w:ilvl="2">
      <w:start w:val="1"/>
      <w:numFmt w:val="decimal"/>
      <w:pStyle w:val="Heading3"/>
      <w:lvlText w:val="%1.%2.%3."/>
      <w:lvlJc w:val="left"/>
      <w:pPr>
        <w:tabs>
          <w:tab w:val="num" w:pos="1843"/>
        </w:tabs>
        <w:ind w:left="1712"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A511C"/>
    <w:multiLevelType w:val="hybridMultilevel"/>
    <w:tmpl w:val="7D5247DE"/>
    <w:lvl w:ilvl="0" w:tplc="1C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7CD23B9"/>
    <w:multiLevelType w:val="multilevel"/>
    <w:tmpl w:val="4758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B00CE0"/>
    <w:multiLevelType w:val="hybridMultilevel"/>
    <w:tmpl w:val="26F85A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13"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6"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7"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CEA5033"/>
    <w:multiLevelType w:val="hybridMultilevel"/>
    <w:tmpl w:val="1340BD4E"/>
    <w:lvl w:ilvl="0" w:tplc="BC885AAC">
      <w:numFmt w:val="bullet"/>
      <w:lvlText w:val="•"/>
      <w:lvlJc w:val="left"/>
      <w:pPr>
        <w:ind w:left="1080" w:hanging="720"/>
      </w:pPr>
      <w:rPr>
        <w:rFonts w:ascii="Arial Narrow" w:eastAsia="Times New Roman" w:hAnsi="Arial Narrow"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22" w15:restartNumberingAfterBreak="0">
    <w:nsid w:val="6D220419"/>
    <w:multiLevelType w:val="hybridMultilevel"/>
    <w:tmpl w:val="BB5C35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DD47B9"/>
    <w:multiLevelType w:val="hybridMultilevel"/>
    <w:tmpl w:val="966E8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BCB5B5E"/>
    <w:multiLevelType w:val="hybridMultilevel"/>
    <w:tmpl w:val="93B0588E"/>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684538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6"/>
  </w:num>
  <w:num w:numId="4" w16cid:durableId="1208906992">
    <w:abstractNumId w:val="18"/>
  </w:num>
  <w:num w:numId="5" w16cid:durableId="1948078217">
    <w:abstractNumId w:val="4"/>
  </w:num>
  <w:num w:numId="6" w16cid:durableId="1438482150">
    <w:abstractNumId w:val="13"/>
  </w:num>
  <w:num w:numId="7" w16cid:durableId="479880836">
    <w:abstractNumId w:val="20"/>
  </w:num>
  <w:num w:numId="8" w16cid:durableId="677922959">
    <w:abstractNumId w:val="23"/>
  </w:num>
  <w:num w:numId="9" w16cid:durableId="1458331402">
    <w:abstractNumId w:val="12"/>
  </w:num>
  <w:num w:numId="10" w16cid:durableId="1889759430">
    <w:abstractNumId w:val="7"/>
  </w:num>
  <w:num w:numId="11" w16cid:durableId="2018194501">
    <w:abstractNumId w:val="8"/>
  </w:num>
  <w:num w:numId="12" w16cid:durableId="149912440">
    <w:abstractNumId w:val="15"/>
  </w:num>
  <w:num w:numId="13" w16cid:durableId="55983247">
    <w:abstractNumId w:val="3"/>
  </w:num>
  <w:num w:numId="14" w16cid:durableId="52431472">
    <w:abstractNumId w:val="2"/>
  </w:num>
  <w:num w:numId="15" w16cid:durableId="803347794">
    <w:abstractNumId w:val="5"/>
  </w:num>
  <w:num w:numId="16" w16cid:durableId="539710729">
    <w:abstractNumId w:val="17"/>
  </w:num>
  <w:num w:numId="17" w16cid:durableId="1973367044">
    <w:abstractNumId w:val="14"/>
  </w:num>
  <w:num w:numId="18" w16cid:durableId="861167906">
    <w:abstractNumId w:val="25"/>
  </w:num>
  <w:num w:numId="19" w16cid:durableId="1162046267">
    <w:abstractNumId w:val="21"/>
  </w:num>
  <w:num w:numId="20" w16cid:durableId="1550461756">
    <w:abstractNumId w:val="7"/>
  </w:num>
  <w:num w:numId="21" w16cid:durableId="932586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7"/>
  </w:num>
  <w:num w:numId="25" w16cid:durableId="290131706">
    <w:abstractNumId w:val="26"/>
  </w:num>
  <w:num w:numId="26" w16cid:durableId="476193146">
    <w:abstractNumId w:val="22"/>
  </w:num>
  <w:num w:numId="27" w16cid:durableId="1508445478">
    <w:abstractNumId w:val="11"/>
  </w:num>
  <w:num w:numId="28" w16cid:durableId="839663999">
    <w:abstractNumId w:val="10"/>
  </w:num>
  <w:num w:numId="29" w16cid:durableId="1410422574">
    <w:abstractNumId w:val="6"/>
  </w:num>
  <w:num w:numId="30" w16cid:durableId="1442919936">
    <w:abstractNumId w:val="19"/>
  </w:num>
  <w:num w:numId="31" w16cid:durableId="1737050810">
    <w:abstractNumId w:val="9"/>
  </w:num>
  <w:num w:numId="32" w16cid:durableId="528836284">
    <w:abstractNumId w:val="24"/>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tali Nepfumbada">
    <w15:presenceInfo w15:providerId="AD" w15:userId="S::mutali@harmattanrenewables.com::b0d113d4-3337-4a8b-a91b-7156d9c2801c"/>
  </w15:person>
  <w15:person w15:author="Chanda Nxumalo">
    <w15:presenceInfo w15:providerId="AD" w15:userId="S::chanda@harmattanrenewables.com::d0617941-5196-47e8-ae22-f105e4f48afa"/>
  </w15:person>
  <w15:person w15:author="Adam Terry">
    <w15:presenceInfo w15:providerId="None" w15:userId="Adam Terry"/>
  </w15:person>
  <w15:person w15:author="Justin Wimbush">
    <w15:presenceInfo w15:providerId="None" w15:userId="Justin Wimbush"/>
  </w15:person>
  <w15:person w15:author="Thulani Ndaba">
    <w15:presenceInfo w15:providerId="AD" w15:userId="S::thulani@harmattanrenewables.com::983c79cc-4abf-4127-809c-6e5f635c56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activeWritingStyle w:appName="MSWord" w:lang="en-ZA"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0E2E"/>
    <w:rsid w:val="0000184E"/>
    <w:rsid w:val="00001BF8"/>
    <w:rsid w:val="00002FC1"/>
    <w:rsid w:val="000030A9"/>
    <w:rsid w:val="000031F4"/>
    <w:rsid w:val="000037FF"/>
    <w:rsid w:val="000046E5"/>
    <w:rsid w:val="00004801"/>
    <w:rsid w:val="00004B9E"/>
    <w:rsid w:val="00004F26"/>
    <w:rsid w:val="00005295"/>
    <w:rsid w:val="0000555E"/>
    <w:rsid w:val="000067B1"/>
    <w:rsid w:val="0000682F"/>
    <w:rsid w:val="00006E2D"/>
    <w:rsid w:val="00006F8E"/>
    <w:rsid w:val="00007071"/>
    <w:rsid w:val="000077B3"/>
    <w:rsid w:val="000102D6"/>
    <w:rsid w:val="000118B0"/>
    <w:rsid w:val="00011E53"/>
    <w:rsid w:val="00012134"/>
    <w:rsid w:val="00013AB5"/>
    <w:rsid w:val="00013D11"/>
    <w:rsid w:val="00015255"/>
    <w:rsid w:val="00015380"/>
    <w:rsid w:val="000165AE"/>
    <w:rsid w:val="00016955"/>
    <w:rsid w:val="00016A6A"/>
    <w:rsid w:val="00016E8B"/>
    <w:rsid w:val="00017490"/>
    <w:rsid w:val="000175CF"/>
    <w:rsid w:val="000176AB"/>
    <w:rsid w:val="00017BDF"/>
    <w:rsid w:val="00020643"/>
    <w:rsid w:val="000207B9"/>
    <w:rsid w:val="00020BF0"/>
    <w:rsid w:val="00020D47"/>
    <w:rsid w:val="000213EB"/>
    <w:rsid w:val="00021D70"/>
    <w:rsid w:val="000223F0"/>
    <w:rsid w:val="00022510"/>
    <w:rsid w:val="000227D3"/>
    <w:rsid w:val="00022D9B"/>
    <w:rsid w:val="00022EDA"/>
    <w:rsid w:val="00023745"/>
    <w:rsid w:val="00023794"/>
    <w:rsid w:val="00024A17"/>
    <w:rsid w:val="00025238"/>
    <w:rsid w:val="0002538A"/>
    <w:rsid w:val="000254D5"/>
    <w:rsid w:val="000260C8"/>
    <w:rsid w:val="000262BA"/>
    <w:rsid w:val="00027388"/>
    <w:rsid w:val="00027533"/>
    <w:rsid w:val="00027E48"/>
    <w:rsid w:val="0003020D"/>
    <w:rsid w:val="0003084C"/>
    <w:rsid w:val="0003088F"/>
    <w:rsid w:val="00030B0A"/>
    <w:rsid w:val="00030B98"/>
    <w:rsid w:val="00030C65"/>
    <w:rsid w:val="00031251"/>
    <w:rsid w:val="00031439"/>
    <w:rsid w:val="000321A4"/>
    <w:rsid w:val="00032819"/>
    <w:rsid w:val="00032D66"/>
    <w:rsid w:val="000335C2"/>
    <w:rsid w:val="00033A6E"/>
    <w:rsid w:val="00033E2E"/>
    <w:rsid w:val="00034388"/>
    <w:rsid w:val="00034D24"/>
    <w:rsid w:val="000356BF"/>
    <w:rsid w:val="000357E0"/>
    <w:rsid w:val="00035F9A"/>
    <w:rsid w:val="0003606B"/>
    <w:rsid w:val="00036941"/>
    <w:rsid w:val="00036FFD"/>
    <w:rsid w:val="00037DA4"/>
    <w:rsid w:val="000401DF"/>
    <w:rsid w:val="0004058A"/>
    <w:rsid w:val="000406B6"/>
    <w:rsid w:val="0004092C"/>
    <w:rsid w:val="00040AD4"/>
    <w:rsid w:val="00040FDF"/>
    <w:rsid w:val="00041B88"/>
    <w:rsid w:val="00042742"/>
    <w:rsid w:val="0004300B"/>
    <w:rsid w:val="0004332A"/>
    <w:rsid w:val="0004340D"/>
    <w:rsid w:val="000437AD"/>
    <w:rsid w:val="0004421D"/>
    <w:rsid w:val="00044A55"/>
    <w:rsid w:val="00044E48"/>
    <w:rsid w:val="000450EE"/>
    <w:rsid w:val="00045123"/>
    <w:rsid w:val="000454AF"/>
    <w:rsid w:val="00045DD4"/>
    <w:rsid w:val="00046379"/>
    <w:rsid w:val="00046757"/>
    <w:rsid w:val="00046C74"/>
    <w:rsid w:val="000470B0"/>
    <w:rsid w:val="0004726F"/>
    <w:rsid w:val="00047464"/>
    <w:rsid w:val="00047ADB"/>
    <w:rsid w:val="0005058B"/>
    <w:rsid w:val="00050BC7"/>
    <w:rsid w:val="000510D7"/>
    <w:rsid w:val="00051788"/>
    <w:rsid w:val="00051CEA"/>
    <w:rsid w:val="00051F39"/>
    <w:rsid w:val="000523E6"/>
    <w:rsid w:val="0005279E"/>
    <w:rsid w:val="0005322D"/>
    <w:rsid w:val="000553B7"/>
    <w:rsid w:val="00055467"/>
    <w:rsid w:val="0005597E"/>
    <w:rsid w:val="00055C1B"/>
    <w:rsid w:val="00057162"/>
    <w:rsid w:val="00057231"/>
    <w:rsid w:val="000572C6"/>
    <w:rsid w:val="00057830"/>
    <w:rsid w:val="00057E52"/>
    <w:rsid w:val="0006041F"/>
    <w:rsid w:val="000609F6"/>
    <w:rsid w:val="00060AF5"/>
    <w:rsid w:val="00060B28"/>
    <w:rsid w:val="000615C8"/>
    <w:rsid w:val="00061AB5"/>
    <w:rsid w:val="00062174"/>
    <w:rsid w:val="00062BB0"/>
    <w:rsid w:val="0006339D"/>
    <w:rsid w:val="000637E4"/>
    <w:rsid w:val="00063D9F"/>
    <w:rsid w:val="000642BF"/>
    <w:rsid w:val="00064591"/>
    <w:rsid w:val="00065228"/>
    <w:rsid w:val="00065E31"/>
    <w:rsid w:val="00066E6C"/>
    <w:rsid w:val="000675B3"/>
    <w:rsid w:val="00067BD8"/>
    <w:rsid w:val="00067D80"/>
    <w:rsid w:val="000701FA"/>
    <w:rsid w:val="0007056E"/>
    <w:rsid w:val="000709AE"/>
    <w:rsid w:val="00071012"/>
    <w:rsid w:val="000723AC"/>
    <w:rsid w:val="0007297F"/>
    <w:rsid w:val="00072B57"/>
    <w:rsid w:val="00072F2D"/>
    <w:rsid w:val="000734D7"/>
    <w:rsid w:val="00073A34"/>
    <w:rsid w:val="00073F62"/>
    <w:rsid w:val="00074CB2"/>
    <w:rsid w:val="00074D1F"/>
    <w:rsid w:val="00074F00"/>
    <w:rsid w:val="00074F0A"/>
    <w:rsid w:val="00075505"/>
    <w:rsid w:val="00075B7A"/>
    <w:rsid w:val="000763B0"/>
    <w:rsid w:val="00076866"/>
    <w:rsid w:val="00076C5C"/>
    <w:rsid w:val="00076FD4"/>
    <w:rsid w:val="000773D5"/>
    <w:rsid w:val="000778B5"/>
    <w:rsid w:val="00080099"/>
    <w:rsid w:val="000800E5"/>
    <w:rsid w:val="00080258"/>
    <w:rsid w:val="00081306"/>
    <w:rsid w:val="00081A20"/>
    <w:rsid w:val="000822F0"/>
    <w:rsid w:val="00083155"/>
    <w:rsid w:val="00084177"/>
    <w:rsid w:val="000841F4"/>
    <w:rsid w:val="00084469"/>
    <w:rsid w:val="00084A7E"/>
    <w:rsid w:val="00084AD4"/>
    <w:rsid w:val="00084FBB"/>
    <w:rsid w:val="000857E8"/>
    <w:rsid w:val="00085ED5"/>
    <w:rsid w:val="000863BD"/>
    <w:rsid w:val="00086B3A"/>
    <w:rsid w:val="000870B9"/>
    <w:rsid w:val="0008736E"/>
    <w:rsid w:val="000877D1"/>
    <w:rsid w:val="000879D1"/>
    <w:rsid w:val="00087BB1"/>
    <w:rsid w:val="00087C7D"/>
    <w:rsid w:val="000908B5"/>
    <w:rsid w:val="00090DBD"/>
    <w:rsid w:val="000913EA"/>
    <w:rsid w:val="00091480"/>
    <w:rsid w:val="00091CC1"/>
    <w:rsid w:val="00091F82"/>
    <w:rsid w:val="00092BD9"/>
    <w:rsid w:val="00092C2E"/>
    <w:rsid w:val="00092C4C"/>
    <w:rsid w:val="00092C82"/>
    <w:rsid w:val="00092ECC"/>
    <w:rsid w:val="00093939"/>
    <w:rsid w:val="00093966"/>
    <w:rsid w:val="00093AA1"/>
    <w:rsid w:val="00093C16"/>
    <w:rsid w:val="00093E6F"/>
    <w:rsid w:val="000946CB"/>
    <w:rsid w:val="0009489E"/>
    <w:rsid w:val="000949FE"/>
    <w:rsid w:val="00094C68"/>
    <w:rsid w:val="00094E7F"/>
    <w:rsid w:val="00095AF1"/>
    <w:rsid w:val="00095B78"/>
    <w:rsid w:val="00095EE3"/>
    <w:rsid w:val="00095F6A"/>
    <w:rsid w:val="000961B0"/>
    <w:rsid w:val="00096C61"/>
    <w:rsid w:val="00096F66"/>
    <w:rsid w:val="00097067"/>
    <w:rsid w:val="00097D1A"/>
    <w:rsid w:val="000A0A78"/>
    <w:rsid w:val="000A0ECB"/>
    <w:rsid w:val="000A0F0B"/>
    <w:rsid w:val="000A1B6E"/>
    <w:rsid w:val="000A20B2"/>
    <w:rsid w:val="000A23FC"/>
    <w:rsid w:val="000A287C"/>
    <w:rsid w:val="000A2D27"/>
    <w:rsid w:val="000A37E5"/>
    <w:rsid w:val="000A4900"/>
    <w:rsid w:val="000A4FD8"/>
    <w:rsid w:val="000A5C83"/>
    <w:rsid w:val="000A601D"/>
    <w:rsid w:val="000A6A42"/>
    <w:rsid w:val="000A7986"/>
    <w:rsid w:val="000A7B4E"/>
    <w:rsid w:val="000B049D"/>
    <w:rsid w:val="000B087A"/>
    <w:rsid w:val="000B0DE8"/>
    <w:rsid w:val="000B151A"/>
    <w:rsid w:val="000B1D9C"/>
    <w:rsid w:val="000B25CA"/>
    <w:rsid w:val="000B263A"/>
    <w:rsid w:val="000B30C3"/>
    <w:rsid w:val="000B348D"/>
    <w:rsid w:val="000B3C60"/>
    <w:rsid w:val="000B3FE1"/>
    <w:rsid w:val="000B40A3"/>
    <w:rsid w:val="000B42F5"/>
    <w:rsid w:val="000B5281"/>
    <w:rsid w:val="000B548D"/>
    <w:rsid w:val="000B6150"/>
    <w:rsid w:val="000B61ED"/>
    <w:rsid w:val="000B6205"/>
    <w:rsid w:val="000B69C6"/>
    <w:rsid w:val="000B7065"/>
    <w:rsid w:val="000B79BC"/>
    <w:rsid w:val="000C0244"/>
    <w:rsid w:val="000C0449"/>
    <w:rsid w:val="000C0AAA"/>
    <w:rsid w:val="000C0C50"/>
    <w:rsid w:val="000C2611"/>
    <w:rsid w:val="000C266E"/>
    <w:rsid w:val="000C4ECA"/>
    <w:rsid w:val="000C599C"/>
    <w:rsid w:val="000C619E"/>
    <w:rsid w:val="000C6A4E"/>
    <w:rsid w:val="000C6C3C"/>
    <w:rsid w:val="000C7218"/>
    <w:rsid w:val="000C7853"/>
    <w:rsid w:val="000C7A98"/>
    <w:rsid w:val="000C7E17"/>
    <w:rsid w:val="000C7E3E"/>
    <w:rsid w:val="000D077C"/>
    <w:rsid w:val="000D1335"/>
    <w:rsid w:val="000D14C8"/>
    <w:rsid w:val="000D1527"/>
    <w:rsid w:val="000D171C"/>
    <w:rsid w:val="000D174D"/>
    <w:rsid w:val="000D1939"/>
    <w:rsid w:val="000D19AC"/>
    <w:rsid w:val="000D1F89"/>
    <w:rsid w:val="000D2309"/>
    <w:rsid w:val="000D24B3"/>
    <w:rsid w:val="000D2831"/>
    <w:rsid w:val="000D2EBC"/>
    <w:rsid w:val="000D2F48"/>
    <w:rsid w:val="000D2FED"/>
    <w:rsid w:val="000D332B"/>
    <w:rsid w:val="000D3646"/>
    <w:rsid w:val="000D443A"/>
    <w:rsid w:val="000D45ED"/>
    <w:rsid w:val="000D466E"/>
    <w:rsid w:val="000D4950"/>
    <w:rsid w:val="000D4EAC"/>
    <w:rsid w:val="000D52BC"/>
    <w:rsid w:val="000D55AB"/>
    <w:rsid w:val="000D565D"/>
    <w:rsid w:val="000D56C6"/>
    <w:rsid w:val="000D6132"/>
    <w:rsid w:val="000D6607"/>
    <w:rsid w:val="000D6AB0"/>
    <w:rsid w:val="000D6ED4"/>
    <w:rsid w:val="000D715D"/>
    <w:rsid w:val="000D79E9"/>
    <w:rsid w:val="000E0756"/>
    <w:rsid w:val="000E0771"/>
    <w:rsid w:val="000E07E2"/>
    <w:rsid w:val="000E09E1"/>
    <w:rsid w:val="000E1181"/>
    <w:rsid w:val="000E168A"/>
    <w:rsid w:val="000E2CF9"/>
    <w:rsid w:val="000E2E05"/>
    <w:rsid w:val="000E3273"/>
    <w:rsid w:val="000E3AE0"/>
    <w:rsid w:val="000E4250"/>
    <w:rsid w:val="000E4964"/>
    <w:rsid w:val="000E5E85"/>
    <w:rsid w:val="000E6099"/>
    <w:rsid w:val="000E77C5"/>
    <w:rsid w:val="000F02B1"/>
    <w:rsid w:val="000F03F8"/>
    <w:rsid w:val="000F057D"/>
    <w:rsid w:val="000F121A"/>
    <w:rsid w:val="000F1245"/>
    <w:rsid w:val="000F1E98"/>
    <w:rsid w:val="000F22E1"/>
    <w:rsid w:val="000F2681"/>
    <w:rsid w:val="000F4276"/>
    <w:rsid w:val="000F4969"/>
    <w:rsid w:val="000F4D75"/>
    <w:rsid w:val="000F5553"/>
    <w:rsid w:val="000F58B7"/>
    <w:rsid w:val="000F5B18"/>
    <w:rsid w:val="000F6414"/>
    <w:rsid w:val="000F6816"/>
    <w:rsid w:val="000F6A56"/>
    <w:rsid w:val="000F70A3"/>
    <w:rsid w:val="000F71CB"/>
    <w:rsid w:val="000F7686"/>
    <w:rsid w:val="000F77B3"/>
    <w:rsid w:val="000F7A60"/>
    <w:rsid w:val="000F7AFF"/>
    <w:rsid w:val="0010051F"/>
    <w:rsid w:val="001005D1"/>
    <w:rsid w:val="00100FD3"/>
    <w:rsid w:val="0010157C"/>
    <w:rsid w:val="001015AF"/>
    <w:rsid w:val="00102099"/>
    <w:rsid w:val="00102228"/>
    <w:rsid w:val="001025AB"/>
    <w:rsid w:val="001025B4"/>
    <w:rsid w:val="001029D0"/>
    <w:rsid w:val="00102AFF"/>
    <w:rsid w:val="001036AF"/>
    <w:rsid w:val="001038C2"/>
    <w:rsid w:val="001038DA"/>
    <w:rsid w:val="0010451C"/>
    <w:rsid w:val="001045CE"/>
    <w:rsid w:val="001048E0"/>
    <w:rsid w:val="00104B05"/>
    <w:rsid w:val="001050B2"/>
    <w:rsid w:val="00105495"/>
    <w:rsid w:val="001054E7"/>
    <w:rsid w:val="001057C5"/>
    <w:rsid w:val="00105EE3"/>
    <w:rsid w:val="00106071"/>
    <w:rsid w:val="001060F8"/>
    <w:rsid w:val="001067B8"/>
    <w:rsid w:val="001070D1"/>
    <w:rsid w:val="0010728F"/>
    <w:rsid w:val="001077E9"/>
    <w:rsid w:val="001079AE"/>
    <w:rsid w:val="001079D0"/>
    <w:rsid w:val="00107AEF"/>
    <w:rsid w:val="00107B4C"/>
    <w:rsid w:val="00107CC5"/>
    <w:rsid w:val="001101C4"/>
    <w:rsid w:val="00110C8A"/>
    <w:rsid w:val="0011154B"/>
    <w:rsid w:val="00111CAD"/>
    <w:rsid w:val="00112633"/>
    <w:rsid w:val="0011332B"/>
    <w:rsid w:val="00113D32"/>
    <w:rsid w:val="00113E84"/>
    <w:rsid w:val="00114559"/>
    <w:rsid w:val="0011499B"/>
    <w:rsid w:val="001149A8"/>
    <w:rsid w:val="00115877"/>
    <w:rsid w:val="00116519"/>
    <w:rsid w:val="00117B38"/>
    <w:rsid w:val="001200B3"/>
    <w:rsid w:val="001200E2"/>
    <w:rsid w:val="0012032B"/>
    <w:rsid w:val="00120DF3"/>
    <w:rsid w:val="00120F77"/>
    <w:rsid w:val="0012128F"/>
    <w:rsid w:val="001217C0"/>
    <w:rsid w:val="001219C6"/>
    <w:rsid w:val="00121C00"/>
    <w:rsid w:val="00121CC6"/>
    <w:rsid w:val="00121D10"/>
    <w:rsid w:val="00121E32"/>
    <w:rsid w:val="0012214D"/>
    <w:rsid w:val="001223F4"/>
    <w:rsid w:val="00122D11"/>
    <w:rsid w:val="001230CA"/>
    <w:rsid w:val="00123CD0"/>
    <w:rsid w:val="00123F22"/>
    <w:rsid w:val="001244F8"/>
    <w:rsid w:val="00125204"/>
    <w:rsid w:val="0012523E"/>
    <w:rsid w:val="00125892"/>
    <w:rsid w:val="00125F0D"/>
    <w:rsid w:val="00126033"/>
    <w:rsid w:val="001266A9"/>
    <w:rsid w:val="00126736"/>
    <w:rsid w:val="001274AE"/>
    <w:rsid w:val="00127564"/>
    <w:rsid w:val="001276D9"/>
    <w:rsid w:val="001301E2"/>
    <w:rsid w:val="0013075D"/>
    <w:rsid w:val="00130D58"/>
    <w:rsid w:val="00130FCB"/>
    <w:rsid w:val="00130FF3"/>
    <w:rsid w:val="0013141B"/>
    <w:rsid w:val="001315D7"/>
    <w:rsid w:val="0013250C"/>
    <w:rsid w:val="001327DA"/>
    <w:rsid w:val="0013282F"/>
    <w:rsid w:val="001328B9"/>
    <w:rsid w:val="00132C65"/>
    <w:rsid w:val="00133413"/>
    <w:rsid w:val="00133A05"/>
    <w:rsid w:val="00133B31"/>
    <w:rsid w:val="00134523"/>
    <w:rsid w:val="0013478D"/>
    <w:rsid w:val="001348C5"/>
    <w:rsid w:val="00135760"/>
    <w:rsid w:val="00135A7A"/>
    <w:rsid w:val="00136352"/>
    <w:rsid w:val="0013696F"/>
    <w:rsid w:val="00136DA0"/>
    <w:rsid w:val="00136E78"/>
    <w:rsid w:val="00136EAF"/>
    <w:rsid w:val="00136F2E"/>
    <w:rsid w:val="00137589"/>
    <w:rsid w:val="00140071"/>
    <w:rsid w:val="001403FA"/>
    <w:rsid w:val="00140A87"/>
    <w:rsid w:val="0014100A"/>
    <w:rsid w:val="00142217"/>
    <w:rsid w:val="00142BCA"/>
    <w:rsid w:val="00143386"/>
    <w:rsid w:val="00143474"/>
    <w:rsid w:val="00143998"/>
    <w:rsid w:val="00143D9E"/>
    <w:rsid w:val="00143E75"/>
    <w:rsid w:val="001441DB"/>
    <w:rsid w:val="00144202"/>
    <w:rsid w:val="00144ADC"/>
    <w:rsid w:val="00144DE1"/>
    <w:rsid w:val="00144E4E"/>
    <w:rsid w:val="00145E10"/>
    <w:rsid w:val="00145ECF"/>
    <w:rsid w:val="001460BB"/>
    <w:rsid w:val="00146238"/>
    <w:rsid w:val="00147087"/>
    <w:rsid w:val="00147503"/>
    <w:rsid w:val="00147B02"/>
    <w:rsid w:val="00147D5D"/>
    <w:rsid w:val="0015041E"/>
    <w:rsid w:val="00150911"/>
    <w:rsid w:val="001510F0"/>
    <w:rsid w:val="001513B7"/>
    <w:rsid w:val="001514FE"/>
    <w:rsid w:val="0015155A"/>
    <w:rsid w:val="0015174D"/>
    <w:rsid w:val="001521D2"/>
    <w:rsid w:val="00152630"/>
    <w:rsid w:val="001526DF"/>
    <w:rsid w:val="00152FAC"/>
    <w:rsid w:val="00153163"/>
    <w:rsid w:val="00153D91"/>
    <w:rsid w:val="00154829"/>
    <w:rsid w:val="00154A6D"/>
    <w:rsid w:val="00155655"/>
    <w:rsid w:val="0015590C"/>
    <w:rsid w:val="0015592E"/>
    <w:rsid w:val="0015671C"/>
    <w:rsid w:val="00156A44"/>
    <w:rsid w:val="0015751C"/>
    <w:rsid w:val="001600B1"/>
    <w:rsid w:val="00160371"/>
    <w:rsid w:val="0016038C"/>
    <w:rsid w:val="001604AE"/>
    <w:rsid w:val="00161004"/>
    <w:rsid w:val="00161262"/>
    <w:rsid w:val="0016143A"/>
    <w:rsid w:val="00161998"/>
    <w:rsid w:val="00161FBE"/>
    <w:rsid w:val="0016281E"/>
    <w:rsid w:val="00163BF0"/>
    <w:rsid w:val="001645F6"/>
    <w:rsid w:val="00164C21"/>
    <w:rsid w:val="00164E76"/>
    <w:rsid w:val="001653F5"/>
    <w:rsid w:val="00165CDE"/>
    <w:rsid w:val="00166192"/>
    <w:rsid w:val="0016627A"/>
    <w:rsid w:val="00166294"/>
    <w:rsid w:val="0016671E"/>
    <w:rsid w:val="00166AA8"/>
    <w:rsid w:val="00166C7B"/>
    <w:rsid w:val="0016705F"/>
    <w:rsid w:val="001676B8"/>
    <w:rsid w:val="00167A24"/>
    <w:rsid w:val="00167EB3"/>
    <w:rsid w:val="001708B8"/>
    <w:rsid w:val="00170921"/>
    <w:rsid w:val="00170F91"/>
    <w:rsid w:val="00171603"/>
    <w:rsid w:val="001718FF"/>
    <w:rsid w:val="00171940"/>
    <w:rsid w:val="00171C44"/>
    <w:rsid w:val="001726C7"/>
    <w:rsid w:val="00173257"/>
    <w:rsid w:val="00173613"/>
    <w:rsid w:val="00173621"/>
    <w:rsid w:val="0017362B"/>
    <w:rsid w:val="00173989"/>
    <w:rsid w:val="00173AA8"/>
    <w:rsid w:val="00173DF1"/>
    <w:rsid w:val="00173EA2"/>
    <w:rsid w:val="00173F20"/>
    <w:rsid w:val="0017407A"/>
    <w:rsid w:val="001748E8"/>
    <w:rsid w:val="00174D5A"/>
    <w:rsid w:val="00174F72"/>
    <w:rsid w:val="001751DB"/>
    <w:rsid w:val="00175330"/>
    <w:rsid w:val="0017544E"/>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2501"/>
    <w:rsid w:val="00182D70"/>
    <w:rsid w:val="001837B2"/>
    <w:rsid w:val="00183997"/>
    <w:rsid w:val="00184102"/>
    <w:rsid w:val="00184715"/>
    <w:rsid w:val="00185414"/>
    <w:rsid w:val="0018542B"/>
    <w:rsid w:val="00185E0D"/>
    <w:rsid w:val="001861C7"/>
    <w:rsid w:val="00186794"/>
    <w:rsid w:val="00186A28"/>
    <w:rsid w:val="001872F7"/>
    <w:rsid w:val="0018747F"/>
    <w:rsid w:val="0018796F"/>
    <w:rsid w:val="001879EA"/>
    <w:rsid w:val="00187E9C"/>
    <w:rsid w:val="00187FBF"/>
    <w:rsid w:val="001906D1"/>
    <w:rsid w:val="00191930"/>
    <w:rsid w:val="00191B7B"/>
    <w:rsid w:val="00191FDD"/>
    <w:rsid w:val="0019212C"/>
    <w:rsid w:val="001924B4"/>
    <w:rsid w:val="00192812"/>
    <w:rsid w:val="00192B22"/>
    <w:rsid w:val="00192D29"/>
    <w:rsid w:val="00192FAB"/>
    <w:rsid w:val="0019315F"/>
    <w:rsid w:val="001934F3"/>
    <w:rsid w:val="0019375D"/>
    <w:rsid w:val="00194664"/>
    <w:rsid w:val="00194B3C"/>
    <w:rsid w:val="001958EA"/>
    <w:rsid w:val="00196720"/>
    <w:rsid w:val="00196D86"/>
    <w:rsid w:val="00197294"/>
    <w:rsid w:val="0019740C"/>
    <w:rsid w:val="001974BA"/>
    <w:rsid w:val="00197D4D"/>
    <w:rsid w:val="00197EB9"/>
    <w:rsid w:val="001A08D6"/>
    <w:rsid w:val="001A0C3C"/>
    <w:rsid w:val="001A186C"/>
    <w:rsid w:val="001A2354"/>
    <w:rsid w:val="001A258E"/>
    <w:rsid w:val="001A35F8"/>
    <w:rsid w:val="001A37B0"/>
    <w:rsid w:val="001A387D"/>
    <w:rsid w:val="001A3A61"/>
    <w:rsid w:val="001A3EA3"/>
    <w:rsid w:val="001A4082"/>
    <w:rsid w:val="001A44F7"/>
    <w:rsid w:val="001A4DF8"/>
    <w:rsid w:val="001A511A"/>
    <w:rsid w:val="001A5462"/>
    <w:rsid w:val="001A5B5D"/>
    <w:rsid w:val="001A6CCF"/>
    <w:rsid w:val="001A710A"/>
    <w:rsid w:val="001A711C"/>
    <w:rsid w:val="001A7264"/>
    <w:rsid w:val="001A74A1"/>
    <w:rsid w:val="001B05E5"/>
    <w:rsid w:val="001B07BE"/>
    <w:rsid w:val="001B0884"/>
    <w:rsid w:val="001B0B42"/>
    <w:rsid w:val="001B0F4F"/>
    <w:rsid w:val="001B25B8"/>
    <w:rsid w:val="001B26AC"/>
    <w:rsid w:val="001B29D8"/>
    <w:rsid w:val="001B40AD"/>
    <w:rsid w:val="001B452C"/>
    <w:rsid w:val="001B4742"/>
    <w:rsid w:val="001B4AA4"/>
    <w:rsid w:val="001B4D04"/>
    <w:rsid w:val="001B5219"/>
    <w:rsid w:val="001B5B6E"/>
    <w:rsid w:val="001B5D2C"/>
    <w:rsid w:val="001B68DA"/>
    <w:rsid w:val="001B72C9"/>
    <w:rsid w:val="001B74B1"/>
    <w:rsid w:val="001B767D"/>
    <w:rsid w:val="001B7AD5"/>
    <w:rsid w:val="001B7F8C"/>
    <w:rsid w:val="001C03AB"/>
    <w:rsid w:val="001C1501"/>
    <w:rsid w:val="001C168A"/>
    <w:rsid w:val="001C18F9"/>
    <w:rsid w:val="001C1930"/>
    <w:rsid w:val="001C1AF3"/>
    <w:rsid w:val="001C1DF1"/>
    <w:rsid w:val="001C1EFF"/>
    <w:rsid w:val="001C2098"/>
    <w:rsid w:val="001C2185"/>
    <w:rsid w:val="001C2912"/>
    <w:rsid w:val="001C3621"/>
    <w:rsid w:val="001C380E"/>
    <w:rsid w:val="001C3C72"/>
    <w:rsid w:val="001C4BA1"/>
    <w:rsid w:val="001C4BC9"/>
    <w:rsid w:val="001C4C64"/>
    <w:rsid w:val="001C5265"/>
    <w:rsid w:val="001C528E"/>
    <w:rsid w:val="001C5799"/>
    <w:rsid w:val="001C71FF"/>
    <w:rsid w:val="001C7F36"/>
    <w:rsid w:val="001D0070"/>
    <w:rsid w:val="001D1C42"/>
    <w:rsid w:val="001D1FA1"/>
    <w:rsid w:val="001D2528"/>
    <w:rsid w:val="001D29BC"/>
    <w:rsid w:val="001D2A50"/>
    <w:rsid w:val="001D2CF7"/>
    <w:rsid w:val="001D2D16"/>
    <w:rsid w:val="001D3ADD"/>
    <w:rsid w:val="001D3C6A"/>
    <w:rsid w:val="001D4503"/>
    <w:rsid w:val="001D4681"/>
    <w:rsid w:val="001D531D"/>
    <w:rsid w:val="001D53BA"/>
    <w:rsid w:val="001D617C"/>
    <w:rsid w:val="001D7005"/>
    <w:rsid w:val="001D7812"/>
    <w:rsid w:val="001E043A"/>
    <w:rsid w:val="001E0917"/>
    <w:rsid w:val="001E1105"/>
    <w:rsid w:val="001E1843"/>
    <w:rsid w:val="001E198C"/>
    <w:rsid w:val="001E1CEB"/>
    <w:rsid w:val="001E20E1"/>
    <w:rsid w:val="001E2E1C"/>
    <w:rsid w:val="001E319B"/>
    <w:rsid w:val="001E36DF"/>
    <w:rsid w:val="001E3FA6"/>
    <w:rsid w:val="001E416C"/>
    <w:rsid w:val="001E421D"/>
    <w:rsid w:val="001E4B92"/>
    <w:rsid w:val="001E53A5"/>
    <w:rsid w:val="001E5BBF"/>
    <w:rsid w:val="001E6196"/>
    <w:rsid w:val="001E66FA"/>
    <w:rsid w:val="001E67A9"/>
    <w:rsid w:val="001E6C86"/>
    <w:rsid w:val="001E764C"/>
    <w:rsid w:val="001E771D"/>
    <w:rsid w:val="001E7B14"/>
    <w:rsid w:val="001F007D"/>
    <w:rsid w:val="001F0E90"/>
    <w:rsid w:val="001F1A83"/>
    <w:rsid w:val="001F1F19"/>
    <w:rsid w:val="001F2146"/>
    <w:rsid w:val="001F2E95"/>
    <w:rsid w:val="001F3DEB"/>
    <w:rsid w:val="001F448D"/>
    <w:rsid w:val="001F4BC1"/>
    <w:rsid w:val="001F4DD2"/>
    <w:rsid w:val="001F5242"/>
    <w:rsid w:val="001F5461"/>
    <w:rsid w:val="001F5B5E"/>
    <w:rsid w:val="001F654F"/>
    <w:rsid w:val="001F6A19"/>
    <w:rsid w:val="001F6CD9"/>
    <w:rsid w:val="001F7D3D"/>
    <w:rsid w:val="00200ACB"/>
    <w:rsid w:val="00200B62"/>
    <w:rsid w:val="00200DB9"/>
    <w:rsid w:val="0020280A"/>
    <w:rsid w:val="0020289D"/>
    <w:rsid w:val="0020299F"/>
    <w:rsid w:val="00202B5A"/>
    <w:rsid w:val="00202D28"/>
    <w:rsid w:val="0020312C"/>
    <w:rsid w:val="00203165"/>
    <w:rsid w:val="00203D97"/>
    <w:rsid w:val="002043C8"/>
    <w:rsid w:val="002044FB"/>
    <w:rsid w:val="0020459F"/>
    <w:rsid w:val="002046F4"/>
    <w:rsid w:val="00204999"/>
    <w:rsid w:val="00205700"/>
    <w:rsid w:val="002058F1"/>
    <w:rsid w:val="00205DBE"/>
    <w:rsid w:val="00207315"/>
    <w:rsid w:val="0021064E"/>
    <w:rsid w:val="00210F5F"/>
    <w:rsid w:val="002112A7"/>
    <w:rsid w:val="00211BEE"/>
    <w:rsid w:val="00211D37"/>
    <w:rsid w:val="00212E6F"/>
    <w:rsid w:val="00212FD2"/>
    <w:rsid w:val="00213479"/>
    <w:rsid w:val="00213C62"/>
    <w:rsid w:val="0021423B"/>
    <w:rsid w:val="00214994"/>
    <w:rsid w:val="00214A47"/>
    <w:rsid w:val="0021520F"/>
    <w:rsid w:val="00215388"/>
    <w:rsid w:val="00215DE9"/>
    <w:rsid w:val="00215DF1"/>
    <w:rsid w:val="002169E7"/>
    <w:rsid w:val="00216BCE"/>
    <w:rsid w:val="00217357"/>
    <w:rsid w:val="00217ACE"/>
    <w:rsid w:val="00217CF8"/>
    <w:rsid w:val="00217EF0"/>
    <w:rsid w:val="00220017"/>
    <w:rsid w:val="002201A1"/>
    <w:rsid w:val="00220227"/>
    <w:rsid w:val="002203D1"/>
    <w:rsid w:val="00220693"/>
    <w:rsid w:val="00220E68"/>
    <w:rsid w:val="0022122A"/>
    <w:rsid w:val="0022127A"/>
    <w:rsid w:val="002212B3"/>
    <w:rsid w:val="00221743"/>
    <w:rsid w:val="002218FB"/>
    <w:rsid w:val="00221F27"/>
    <w:rsid w:val="00222081"/>
    <w:rsid w:val="0022267B"/>
    <w:rsid w:val="0022286C"/>
    <w:rsid w:val="00223611"/>
    <w:rsid w:val="002239C6"/>
    <w:rsid w:val="00223A2D"/>
    <w:rsid w:val="00223E16"/>
    <w:rsid w:val="002243A4"/>
    <w:rsid w:val="002249C2"/>
    <w:rsid w:val="00224B28"/>
    <w:rsid w:val="002251A4"/>
    <w:rsid w:val="00225620"/>
    <w:rsid w:val="002257FA"/>
    <w:rsid w:val="00225A43"/>
    <w:rsid w:val="00226A47"/>
    <w:rsid w:val="0022760F"/>
    <w:rsid w:val="00227F09"/>
    <w:rsid w:val="00230BDD"/>
    <w:rsid w:val="00230E82"/>
    <w:rsid w:val="00230F94"/>
    <w:rsid w:val="002317A5"/>
    <w:rsid w:val="00231A57"/>
    <w:rsid w:val="00231B39"/>
    <w:rsid w:val="00231C38"/>
    <w:rsid w:val="00231DBE"/>
    <w:rsid w:val="00232415"/>
    <w:rsid w:val="00232CFD"/>
    <w:rsid w:val="00232DD3"/>
    <w:rsid w:val="002337CE"/>
    <w:rsid w:val="00233CF1"/>
    <w:rsid w:val="00233DAC"/>
    <w:rsid w:val="00234846"/>
    <w:rsid w:val="00234D2A"/>
    <w:rsid w:val="0023508F"/>
    <w:rsid w:val="00235111"/>
    <w:rsid w:val="00235156"/>
    <w:rsid w:val="002353BF"/>
    <w:rsid w:val="00235ADB"/>
    <w:rsid w:val="00235E30"/>
    <w:rsid w:val="00236140"/>
    <w:rsid w:val="002361AB"/>
    <w:rsid w:val="00236514"/>
    <w:rsid w:val="002368A5"/>
    <w:rsid w:val="0023735F"/>
    <w:rsid w:val="0023749B"/>
    <w:rsid w:val="00237563"/>
    <w:rsid w:val="002377B9"/>
    <w:rsid w:val="00237B47"/>
    <w:rsid w:val="002410D2"/>
    <w:rsid w:val="002416A2"/>
    <w:rsid w:val="002417B3"/>
    <w:rsid w:val="002422B2"/>
    <w:rsid w:val="00242C32"/>
    <w:rsid w:val="00242D56"/>
    <w:rsid w:val="00243292"/>
    <w:rsid w:val="002432F8"/>
    <w:rsid w:val="002437DD"/>
    <w:rsid w:val="002439C1"/>
    <w:rsid w:val="00243D27"/>
    <w:rsid w:val="0024410A"/>
    <w:rsid w:val="00245167"/>
    <w:rsid w:val="002452CD"/>
    <w:rsid w:val="0024558D"/>
    <w:rsid w:val="00245864"/>
    <w:rsid w:val="0024597A"/>
    <w:rsid w:val="002460C6"/>
    <w:rsid w:val="0024613F"/>
    <w:rsid w:val="002465FA"/>
    <w:rsid w:val="00246E4E"/>
    <w:rsid w:val="002470EF"/>
    <w:rsid w:val="0024711A"/>
    <w:rsid w:val="00247556"/>
    <w:rsid w:val="00247D96"/>
    <w:rsid w:val="00247DF6"/>
    <w:rsid w:val="00247EF8"/>
    <w:rsid w:val="002512FC"/>
    <w:rsid w:val="0025174F"/>
    <w:rsid w:val="002518FD"/>
    <w:rsid w:val="00251979"/>
    <w:rsid w:val="00251BCE"/>
    <w:rsid w:val="00251DAB"/>
    <w:rsid w:val="0025208E"/>
    <w:rsid w:val="002527B0"/>
    <w:rsid w:val="00252C04"/>
    <w:rsid w:val="002538EC"/>
    <w:rsid w:val="00253A18"/>
    <w:rsid w:val="00253A36"/>
    <w:rsid w:val="00253BA9"/>
    <w:rsid w:val="00254314"/>
    <w:rsid w:val="00254527"/>
    <w:rsid w:val="002547B2"/>
    <w:rsid w:val="002549F8"/>
    <w:rsid w:val="002551C1"/>
    <w:rsid w:val="00255782"/>
    <w:rsid w:val="00255915"/>
    <w:rsid w:val="00255DFE"/>
    <w:rsid w:val="0025667A"/>
    <w:rsid w:val="002575B1"/>
    <w:rsid w:val="00257DC7"/>
    <w:rsid w:val="00257E66"/>
    <w:rsid w:val="00257F3A"/>
    <w:rsid w:val="00260CE2"/>
    <w:rsid w:val="002612D7"/>
    <w:rsid w:val="002612E3"/>
    <w:rsid w:val="00261864"/>
    <w:rsid w:val="002620F8"/>
    <w:rsid w:val="002622B1"/>
    <w:rsid w:val="002626B4"/>
    <w:rsid w:val="00262EA6"/>
    <w:rsid w:val="00263004"/>
    <w:rsid w:val="00263312"/>
    <w:rsid w:val="002633EE"/>
    <w:rsid w:val="002635C0"/>
    <w:rsid w:val="002637CF"/>
    <w:rsid w:val="002638D0"/>
    <w:rsid w:val="00263F98"/>
    <w:rsid w:val="00264005"/>
    <w:rsid w:val="002641DD"/>
    <w:rsid w:val="002641E9"/>
    <w:rsid w:val="002643BC"/>
    <w:rsid w:val="00264CCA"/>
    <w:rsid w:val="00264FE6"/>
    <w:rsid w:val="00265047"/>
    <w:rsid w:val="002652B6"/>
    <w:rsid w:val="002658A1"/>
    <w:rsid w:val="00265957"/>
    <w:rsid w:val="00265998"/>
    <w:rsid w:val="00265B27"/>
    <w:rsid w:val="00265DE7"/>
    <w:rsid w:val="002667C6"/>
    <w:rsid w:val="00266B8D"/>
    <w:rsid w:val="00267119"/>
    <w:rsid w:val="00267F18"/>
    <w:rsid w:val="0027031E"/>
    <w:rsid w:val="0027049C"/>
    <w:rsid w:val="002706D5"/>
    <w:rsid w:val="002709A7"/>
    <w:rsid w:val="00270D13"/>
    <w:rsid w:val="00270E60"/>
    <w:rsid w:val="002710A9"/>
    <w:rsid w:val="0027154B"/>
    <w:rsid w:val="00271E53"/>
    <w:rsid w:val="00272126"/>
    <w:rsid w:val="00272608"/>
    <w:rsid w:val="00273FC8"/>
    <w:rsid w:val="00275263"/>
    <w:rsid w:val="002753BD"/>
    <w:rsid w:val="00275688"/>
    <w:rsid w:val="00275AEB"/>
    <w:rsid w:val="00275FC7"/>
    <w:rsid w:val="00276918"/>
    <w:rsid w:val="00276B4C"/>
    <w:rsid w:val="0027762C"/>
    <w:rsid w:val="00277721"/>
    <w:rsid w:val="002807F8"/>
    <w:rsid w:val="00280C94"/>
    <w:rsid w:val="00280CE0"/>
    <w:rsid w:val="002815FD"/>
    <w:rsid w:val="00281C4D"/>
    <w:rsid w:val="00281C79"/>
    <w:rsid w:val="00281D55"/>
    <w:rsid w:val="0028279D"/>
    <w:rsid w:val="002832CA"/>
    <w:rsid w:val="00283456"/>
    <w:rsid w:val="002841A9"/>
    <w:rsid w:val="002850B3"/>
    <w:rsid w:val="002852BC"/>
    <w:rsid w:val="002854A0"/>
    <w:rsid w:val="00285822"/>
    <w:rsid w:val="00285E50"/>
    <w:rsid w:val="002862E0"/>
    <w:rsid w:val="00286471"/>
    <w:rsid w:val="002864EC"/>
    <w:rsid w:val="0028663A"/>
    <w:rsid w:val="00286C6C"/>
    <w:rsid w:val="00286D8E"/>
    <w:rsid w:val="0028701E"/>
    <w:rsid w:val="0028705C"/>
    <w:rsid w:val="00287BFE"/>
    <w:rsid w:val="00290A7D"/>
    <w:rsid w:val="00290D9B"/>
    <w:rsid w:val="00290F5C"/>
    <w:rsid w:val="002916AC"/>
    <w:rsid w:val="002919B2"/>
    <w:rsid w:val="002921AA"/>
    <w:rsid w:val="00292235"/>
    <w:rsid w:val="002925F1"/>
    <w:rsid w:val="002929A2"/>
    <w:rsid w:val="00292CEE"/>
    <w:rsid w:val="0029362F"/>
    <w:rsid w:val="002937CE"/>
    <w:rsid w:val="00293A30"/>
    <w:rsid w:val="00294B46"/>
    <w:rsid w:val="00294C0B"/>
    <w:rsid w:val="00295071"/>
    <w:rsid w:val="0029555C"/>
    <w:rsid w:val="00295B82"/>
    <w:rsid w:val="00296768"/>
    <w:rsid w:val="0029703B"/>
    <w:rsid w:val="00297554"/>
    <w:rsid w:val="002975FD"/>
    <w:rsid w:val="0029767D"/>
    <w:rsid w:val="00297FF6"/>
    <w:rsid w:val="002A0170"/>
    <w:rsid w:val="002A017A"/>
    <w:rsid w:val="002A04B5"/>
    <w:rsid w:val="002A0EEA"/>
    <w:rsid w:val="002A1362"/>
    <w:rsid w:val="002A1922"/>
    <w:rsid w:val="002A1D9F"/>
    <w:rsid w:val="002A29DC"/>
    <w:rsid w:val="002A2DCD"/>
    <w:rsid w:val="002A3D94"/>
    <w:rsid w:val="002A4110"/>
    <w:rsid w:val="002A43DB"/>
    <w:rsid w:val="002A4870"/>
    <w:rsid w:val="002A4D29"/>
    <w:rsid w:val="002A69C8"/>
    <w:rsid w:val="002A6FE4"/>
    <w:rsid w:val="002A754D"/>
    <w:rsid w:val="002A7683"/>
    <w:rsid w:val="002A77DE"/>
    <w:rsid w:val="002A7846"/>
    <w:rsid w:val="002A79FB"/>
    <w:rsid w:val="002B011C"/>
    <w:rsid w:val="002B04B1"/>
    <w:rsid w:val="002B06C3"/>
    <w:rsid w:val="002B0F1C"/>
    <w:rsid w:val="002B156A"/>
    <w:rsid w:val="002B2496"/>
    <w:rsid w:val="002B260F"/>
    <w:rsid w:val="002B287F"/>
    <w:rsid w:val="002B2F4B"/>
    <w:rsid w:val="002B3947"/>
    <w:rsid w:val="002B3EA0"/>
    <w:rsid w:val="002B4402"/>
    <w:rsid w:val="002B475E"/>
    <w:rsid w:val="002B4907"/>
    <w:rsid w:val="002B4C42"/>
    <w:rsid w:val="002B4DD2"/>
    <w:rsid w:val="002B4E50"/>
    <w:rsid w:val="002B4EDF"/>
    <w:rsid w:val="002B532E"/>
    <w:rsid w:val="002B5683"/>
    <w:rsid w:val="002B5704"/>
    <w:rsid w:val="002B5867"/>
    <w:rsid w:val="002B5E21"/>
    <w:rsid w:val="002B609D"/>
    <w:rsid w:val="002B67D3"/>
    <w:rsid w:val="002B6862"/>
    <w:rsid w:val="002B713B"/>
    <w:rsid w:val="002B779F"/>
    <w:rsid w:val="002B7BFB"/>
    <w:rsid w:val="002B7D6A"/>
    <w:rsid w:val="002C091F"/>
    <w:rsid w:val="002C0A5A"/>
    <w:rsid w:val="002C0D94"/>
    <w:rsid w:val="002C1592"/>
    <w:rsid w:val="002C1629"/>
    <w:rsid w:val="002C2118"/>
    <w:rsid w:val="002C2397"/>
    <w:rsid w:val="002C26AA"/>
    <w:rsid w:val="002C2846"/>
    <w:rsid w:val="002C31EE"/>
    <w:rsid w:val="002C359F"/>
    <w:rsid w:val="002C37A4"/>
    <w:rsid w:val="002C3A6E"/>
    <w:rsid w:val="002C3D27"/>
    <w:rsid w:val="002C3EFA"/>
    <w:rsid w:val="002C43E9"/>
    <w:rsid w:val="002C4485"/>
    <w:rsid w:val="002C4E75"/>
    <w:rsid w:val="002C5C7A"/>
    <w:rsid w:val="002C6566"/>
    <w:rsid w:val="002C65FB"/>
    <w:rsid w:val="002C67D9"/>
    <w:rsid w:val="002C6A45"/>
    <w:rsid w:val="002C770F"/>
    <w:rsid w:val="002C78F1"/>
    <w:rsid w:val="002C798B"/>
    <w:rsid w:val="002C7D5B"/>
    <w:rsid w:val="002D0515"/>
    <w:rsid w:val="002D0C72"/>
    <w:rsid w:val="002D0F7B"/>
    <w:rsid w:val="002D1084"/>
    <w:rsid w:val="002D13E8"/>
    <w:rsid w:val="002D14AC"/>
    <w:rsid w:val="002D1E68"/>
    <w:rsid w:val="002D1ECF"/>
    <w:rsid w:val="002D2284"/>
    <w:rsid w:val="002D2966"/>
    <w:rsid w:val="002D29A4"/>
    <w:rsid w:val="002D3BAD"/>
    <w:rsid w:val="002D4521"/>
    <w:rsid w:val="002D4702"/>
    <w:rsid w:val="002D47EB"/>
    <w:rsid w:val="002D4952"/>
    <w:rsid w:val="002D4C3B"/>
    <w:rsid w:val="002D4ECB"/>
    <w:rsid w:val="002D50B8"/>
    <w:rsid w:val="002D5B81"/>
    <w:rsid w:val="002D5BD2"/>
    <w:rsid w:val="002D5D03"/>
    <w:rsid w:val="002D6649"/>
    <w:rsid w:val="002D6F4A"/>
    <w:rsid w:val="002D7C7E"/>
    <w:rsid w:val="002D7E3D"/>
    <w:rsid w:val="002E0038"/>
    <w:rsid w:val="002E05F3"/>
    <w:rsid w:val="002E08A7"/>
    <w:rsid w:val="002E1228"/>
    <w:rsid w:val="002E1478"/>
    <w:rsid w:val="002E2118"/>
    <w:rsid w:val="002E2CCC"/>
    <w:rsid w:val="002E32E8"/>
    <w:rsid w:val="002E3A09"/>
    <w:rsid w:val="002E3A61"/>
    <w:rsid w:val="002E557F"/>
    <w:rsid w:val="002E5B7D"/>
    <w:rsid w:val="002E5C2F"/>
    <w:rsid w:val="002E633A"/>
    <w:rsid w:val="002E706E"/>
    <w:rsid w:val="002E7281"/>
    <w:rsid w:val="002E738A"/>
    <w:rsid w:val="002E74C5"/>
    <w:rsid w:val="002E7BD4"/>
    <w:rsid w:val="002E7F42"/>
    <w:rsid w:val="002F001A"/>
    <w:rsid w:val="002F0347"/>
    <w:rsid w:val="002F0903"/>
    <w:rsid w:val="002F0C0C"/>
    <w:rsid w:val="002F1149"/>
    <w:rsid w:val="002F1C6B"/>
    <w:rsid w:val="002F1EF5"/>
    <w:rsid w:val="002F253B"/>
    <w:rsid w:val="002F2A21"/>
    <w:rsid w:val="002F2A91"/>
    <w:rsid w:val="002F2EE2"/>
    <w:rsid w:val="002F4595"/>
    <w:rsid w:val="002F466C"/>
    <w:rsid w:val="002F46F9"/>
    <w:rsid w:val="002F4CB8"/>
    <w:rsid w:val="002F5307"/>
    <w:rsid w:val="002F53E5"/>
    <w:rsid w:val="002F557B"/>
    <w:rsid w:val="002F5713"/>
    <w:rsid w:val="002F583E"/>
    <w:rsid w:val="002F636F"/>
    <w:rsid w:val="002F6382"/>
    <w:rsid w:val="002F6A2E"/>
    <w:rsid w:val="002F6A57"/>
    <w:rsid w:val="002F6D8F"/>
    <w:rsid w:val="002F6E94"/>
    <w:rsid w:val="002F7614"/>
    <w:rsid w:val="002F7730"/>
    <w:rsid w:val="002F7940"/>
    <w:rsid w:val="002F7B12"/>
    <w:rsid w:val="002F7B80"/>
    <w:rsid w:val="002F7C96"/>
    <w:rsid w:val="002F7DCE"/>
    <w:rsid w:val="0030068D"/>
    <w:rsid w:val="0030116C"/>
    <w:rsid w:val="0030118F"/>
    <w:rsid w:val="0030164B"/>
    <w:rsid w:val="00301D5A"/>
    <w:rsid w:val="003022F6"/>
    <w:rsid w:val="003024D1"/>
    <w:rsid w:val="0030281B"/>
    <w:rsid w:val="00302867"/>
    <w:rsid w:val="00302909"/>
    <w:rsid w:val="003035A8"/>
    <w:rsid w:val="00303F75"/>
    <w:rsid w:val="0030404C"/>
    <w:rsid w:val="003045FC"/>
    <w:rsid w:val="003048A8"/>
    <w:rsid w:val="0030518E"/>
    <w:rsid w:val="0030578B"/>
    <w:rsid w:val="003068F7"/>
    <w:rsid w:val="00306CB1"/>
    <w:rsid w:val="0030725A"/>
    <w:rsid w:val="00307582"/>
    <w:rsid w:val="003076EA"/>
    <w:rsid w:val="003107BB"/>
    <w:rsid w:val="00310E6B"/>
    <w:rsid w:val="00311326"/>
    <w:rsid w:val="00311958"/>
    <w:rsid w:val="00311AA4"/>
    <w:rsid w:val="00311B10"/>
    <w:rsid w:val="003121AC"/>
    <w:rsid w:val="0031265C"/>
    <w:rsid w:val="003126CA"/>
    <w:rsid w:val="00312DC1"/>
    <w:rsid w:val="00312E06"/>
    <w:rsid w:val="00313635"/>
    <w:rsid w:val="00313B12"/>
    <w:rsid w:val="00313E37"/>
    <w:rsid w:val="00313E6E"/>
    <w:rsid w:val="00313EC0"/>
    <w:rsid w:val="0031413C"/>
    <w:rsid w:val="003149FC"/>
    <w:rsid w:val="00314AC1"/>
    <w:rsid w:val="00315462"/>
    <w:rsid w:val="00315770"/>
    <w:rsid w:val="003157ED"/>
    <w:rsid w:val="003158E5"/>
    <w:rsid w:val="00315A89"/>
    <w:rsid w:val="00315DC6"/>
    <w:rsid w:val="00315F9D"/>
    <w:rsid w:val="0031610F"/>
    <w:rsid w:val="00316EC4"/>
    <w:rsid w:val="0031705F"/>
    <w:rsid w:val="00317E59"/>
    <w:rsid w:val="003200D3"/>
    <w:rsid w:val="003212DD"/>
    <w:rsid w:val="00321663"/>
    <w:rsid w:val="0032198A"/>
    <w:rsid w:val="00321DA7"/>
    <w:rsid w:val="00321E5B"/>
    <w:rsid w:val="00322173"/>
    <w:rsid w:val="0032235B"/>
    <w:rsid w:val="0032245A"/>
    <w:rsid w:val="0032255E"/>
    <w:rsid w:val="00322B53"/>
    <w:rsid w:val="003232EC"/>
    <w:rsid w:val="00323915"/>
    <w:rsid w:val="00324040"/>
    <w:rsid w:val="003242C4"/>
    <w:rsid w:val="003245D2"/>
    <w:rsid w:val="003245F0"/>
    <w:rsid w:val="0032465C"/>
    <w:rsid w:val="00324AA8"/>
    <w:rsid w:val="00325B76"/>
    <w:rsid w:val="00325DCF"/>
    <w:rsid w:val="00325E9A"/>
    <w:rsid w:val="0032666E"/>
    <w:rsid w:val="00326C4B"/>
    <w:rsid w:val="003275E8"/>
    <w:rsid w:val="00327D9A"/>
    <w:rsid w:val="00330049"/>
    <w:rsid w:val="003309B8"/>
    <w:rsid w:val="003313BB"/>
    <w:rsid w:val="00331523"/>
    <w:rsid w:val="003318F1"/>
    <w:rsid w:val="00331C0E"/>
    <w:rsid w:val="0033265D"/>
    <w:rsid w:val="00332D2A"/>
    <w:rsid w:val="0033329B"/>
    <w:rsid w:val="00333659"/>
    <w:rsid w:val="00333731"/>
    <w:rsid w:val="00333D04"/>
    <w:rsid w:val="003346F4"/>
    <w:rsid w:val="003347B9"/>
    <w:rsid w:val="003347BD"/>
    <w:rsid w:val="00334866"/>
    <w:rsid w:val="00335C36"/>
    <w:rsid w:val="00335C7B"/>
    <w:rsid w:val="00336725"/>
    <w:rsid w:val="00336937"/>
    <w:rsid w:val="00336CCF"/>
    <w:rsid w:val="003377AA"/>
    <w:rsid w:val="003404AC"/>
    <w:rsid w:val="00340E82"/>
    <w:rsid w:val="003413C4"/>
    <w:rsid w:val="003417AE"/>
    <w:rsid w:val="00341C80"/>
    <w:rsid w:val="00342770"/>
    <w:rsid w:val="003429F8"/>
    <w:rsid w:val="003429FC"/>
    <w:rsid w:val="00342E02"/>
    <w:rsid w:val="00343BB5"/>
    <w:rsid w:val="00344321"/>
    <w:rsid w:val="003444E8"/>
    <w:rsid w:val="00344A15"/>
    <w:rsid w:val="00345124"/>
    <w:rsid w:val="003453AE"/>
    <w:rsid w:val="00345A57"/>
    <w:rsid w:val="00345BBD"/>
    <w:rsid w:val="00345EDD"/>
    <w:rsid w:val="003465A6"/>
    <w:rsid w:val="00346897"/>
    <w:rsid w:val="00346C7D"/>
    <w:rsid w:val="00346D56"/>
    <w:rsid w:val="00346E5D"/>
    <w:rsid w:val="003479E9"/>
    <w:rsid w:val="00347C6F"/>
    <w:rsid w:val="003508D2"/>
    <w:rsid w:val="0035144A"/>
    <w:rsid w:val="00351CCC"/>
    <w:rsid w:val="00352188"/>
    <w:rsid w:val="003524C5"/>
    <w:rsid w:val="00352C1D"/>
    <w:rsid w:val="00352F27"/>
    <w:rsid w:val="00353002"/>
    <w:rsid w:val="00353A50"/>
    <w:rsid w:val="00353AE7"/>
    <w:rsid w:val="003549A8"/>
    <w:rsid w:val="00354B51"/>
    <w:rsid w:val="00354C43"/>
    <w:rsid w:val="003559C4"/>
    <w:rsid w:val="00355B61"/>
    <w:rsid w:val="00355BB6"/>
    <w:rsid w:val="003563BD"/>
    <w:rsid w:val="00356A1F"/>
    <w:rsid w:val="00356B24"/>
    <w:rsid w:val="0035796B"/>
    <w:rsid w:val="00360CCB"/>
    <w:rsid w:val="003612E0"/>
    <w:rsid w:val="00362582"/>
    <w:rsid w:val="003632A1"/>
    <w:rsid w:val="00363D50"/>
    <w:rsid w:val="003642B0"/>
    <w:rsid w:val="00364B8C"/>
    <w:rsid w:val="00364E78"/>
    <w:rsid w:val="003652D7"/>
    <w:rsid w:val="003655A3"/>
    <w:rsid w:val="0036564D"/>
    <w:rsid w:val="00365C89"/>
    <w:rsid w:val="00367A99"/>
    <w:rsid w:val="00367B96"/>
    <w:rsid w:val="00367DA9"/>
    <w:rsid w:val="00367FDE"/>
    <w:rsid w:val="00370354"/>
    <w:rsid w:val="00370E33"/>
    <w:rsid w:val="00371774"/>
    <w:rsid w:val="00371C17"/>
    <w:rsid w:val="00371D2D"/>
    <w:rsid w:val="00371E42"/>
    <w:rsid w:val="00371E5F"/>
    <w:rsid w:val="00372AF7"/>
    <w:rsid w:val="00373D08"/>
    <w:rsid w:val="00373F3D"/>
    <w:rsid w:val="00374A5B"/>
    <w:rsid w:val="00374CC5"/>
    <w:rsid w:val="00374D31"/>
    <w:rsid w:val="00375089"/>
    <w:rsid w:val="00375574"/>
    <w:rsid w:val="00375B63"/>
    <w:rsid w:val="00375CBA"/>
    <w:rsid w:val="00375D88"/>
    <w:rsid w:val="003761D1"/>
    <w:rsid w:val="00377511"/>
    <w:rsid w:val="003776DA"/>
    <w:rsid w:val="003779E7"/>
    <w:rsid w:val="00380229"/>
    <w:rsid w:val="003802A5"/>
    <w:rsid w:val="003806EC"/>
    <w:rsid w:val="003807DE"/>
    <w:rsid w:val="00380C7F"/>
    <w:rsid w:val="00380E72"/>
    <w:rsid w:val="003818B4"/>
    <w:rsid w:val="00381F69"/>
    <w:rsid w:val="00382030"/>
    <w:rsid w:val="0038254E"/>
    <w:rsid w:val="00382C19"/>
    <w:rsid w:val="00383012"/>
    <w:rsid w:val="00383462"/>
    <w:rsid w:val="0038374E"/>
    <w:rsid w:val="00383E39"/>
    <w:rsid w:val="00384585"/>
    <w:rsid w:val="00384DF7"/>
    <w:rsid w:val="00385651"/>
    <w:rsid w:val="003856FA"/>
    <w:rsid w:val="0038636E"/>
    <w:rsid w:val="00386720"/>
    <w:rsid w:val="00386EF4"/>
    <w:rsid w:val="00386F02"/>
    <w:rsid w:val="0038739E"/>
    <w:rsid w:val="003874E9"/>
    <w:rsid w:val="00387720"/>
    <w:rsid w:val="00387DF3"/>
    <w:rsid w:val="00390299"/>
    <w:rsid w:val="0039042B"/>
    <w:rsid w:val="0039062B"/>
    <w:rsid w:val="003909EE"/>
    <w:rsid w:val="00390BC1"/>
    <w:rsid w:val="00390CDF"/>
    <w:rsid w:val="00391212"/>
    <w:rsid w:val="00391785"/>
    <w:rsid w:val="00391C24"/>
    <w:rsid w:val="0039233A"/>
    <w:rsid w:val="00392497"/>
    <w:rsid w:val="00392C9D"/>
    <w:rsid w:val="00392CC6"/>
    <w:rsid w:val="00392DE9"/>
    <w:rsid w:val="00393013"/>
    <w:rsid w:val="003934DB"/>
    <w:rsid w:val="00393BFE"/>
    <w:rsid w:val="00394075"/>
    <w:rsid w:val="00394DFF"/>
    <w:rsid w:val="00395578"/>
    <w:rsid w:val="003956C1"/>
    <w:rsid w:val="00395F44"/>
    <w:rsid w:val="00396239"/>
    <w:rsid w:val="00396826"/>
    <w:rsid w:val="003969C0"/>
    <w:rsid w:val="00396B92"/>
    <w:rsid w:val="003974A3"/>
    <w:rsid w:val="00397765"/>
    <w:rsid w:val="00397D18"/>
    <w:rsid w:val="00397E80"/>
    <w:rsid w:val="003A0557"/>
    <w:rsid w:val="003A0892"/>
    <w:rsid w:val="003A08B7"/>
    <w:rsid w:val="003A0E74"/>
    <w:rsid w:val="003A139E"/>
    <w:rsid w:val="003A1A19"/>
    <w:rsid w:val="003A1F27"/>
    <w:rsid w:val="003A2653"/>
    <w:rsid w:val="003A2F7D"/>
    <w:rsid w:val="003A36FA"/>
    <w:rsid w:val="003A4556"/>
    <w:rsid w:val="003A4B10"/>
    <w:rsid w:val="003A5158"/>
    <w:rsid w:val="003A5211"/>
    <w:rsid w:val="003A6166"/>
    <w:rsid w:val="003A6589"/>
    <w:rsid w:val="003A682D"/>
    <w:rsid w:val="003A6C04"/>
    <w:rsid w:val="003A6EE7"/>
    <w:rsid w:val="003A7124"/>
    <w:rsid w:val="003A72EC"/>
    <w:rsid w:val="003A7457"/>
    <w:rsid w:val="003B00A0"/>
    <w:rsid w:val="003B0687"/>
    <w:rsid w:val="003B092E"/>
    <w:rsid w:val="003B0A57"/>
    <w:rsid w:val="003B0CEE"/>
    <w:rsid w:val="003B0D99"/>
    <w:rsid w:val="003B1690"/>
    <w:rsid w:val="003B197D"/>
    <w:rsid w:val="003B1D5A"/>
    <w:rsid w:val="003B1E9A"/>
    <w:rsid w:val="003B251A"/>
    <w:rsid w:val="003B302B"/>
    <w:rsid w:val="003B307F"/>
    <w:rsid w:val="003B3E65"/>
    <w:rsid w:val="003B4210"/>
    <w:rsid w:val="003B45EA"/>
    <w:rsid w:val="003B48A1"/>
    <w:rsid w:val="003B4924"/>
    <w:rsid w:val="003B4BB0"/>
    <w:rsid w:val="003B4D67"/>
    <w:rsid w:val="003B4EA2"/>
    <w:rsid w:val="003B51BE"/>
    <w:rsid w:val="003B5310"/>
    <w:rsid w:val="003B5892"/>
    <w:rsid w:val="003B5B27"/>
    <w:rsid w:val="003B5DDD"/>
    <w:rsid w:val="003B5DF0"/>
    <w:rsid w:val="003B5E6B"/>
    <w:rsid w:val="003B6247"/>
    <w:rsid w:val="003B7055"/>
    <w:rsid w:val="003B737C"/>
    <w:rsid w:val="003C0037"/>
    <w:rsid w:val="003C0240"/>
    <w:rsid w:val="003C0281"/>
    <w:rsid w:val="003C0D26"/>
    <w:rsid w:val="003C0D91"/>
    <w:rsid w:val="003C1A5C"/>
    <w:rsid w:val="003C1B6C"/>
    <w:rsid w:val="003C1EF6"/>
    <w:rsid w:val="003C1FAB"/>
    <w:rsid w:val="003C2347"/>
    <w:rsid w:val="003C247D"/>
    <w:rsid w:val="003C2A65"/>
    <w:rsid w:val="003C2ACC"/>
    <w:rsid w:val="003C3305"/>
    <w:rsid w:val="003C331D"/>
    <w:rsid w:val="003C397D"/>
    <w:rsid w:val="003C4887"/>
    <w:rsid w:val="003C5737"/>
    <w:rsid w:val="003C5AB3"/>
    <w:rsid w:val="003C5C4F"/>
    <w:rsid w:val="003C62E6"/>
    <w:rsid w:val="003C6AF3"/>
    <w:rsid w:val="003C6FE2"/>
    <w:rsid w:val="003C72DC"/>
    <w:rsid w:val="003C7A3D"/>
    <w:rsid w:val="003C7F4C"/>
    <w:rsid w:val="003D0AA6"/>
    <w:rsid w:val="003D0CB8"/>
    <w:rsid w:val="003D0E09"/>
    <w:rsid w:val="003D17DA"/>
    <w:rsid w:val="003D1D2C"/>
    <w:rsid w:val="003D328E"/>
    <w:rsid w:val="003D3D4C"/>
    <w:rsid w:val="003D4F7C"/>
    <w:rsid w:val="003D5589"/>
    <w:rsid w:val="003D58B4"/>
    <w:rsid w:val="003D6579"/>
    <w:rsid w:val="003D730E"/>
    <w:rsid w:val="003D7A50"/>
    <w:rsid w:val="003D7E74"/>
    <w:rsid w:val="003E055A"/>
    <w:rsid w:val="003E09B0"/>
    <w:rsid w:val="003E0CE0"/>
    <w:rsid w:val="003E2AC4"/>
    <w:rsid w:val="003E2B60"/>
    <w:rsid w:val="003E3046"/>
    <w:rsid w:val="003E39A6"/>
    <w:rsid w:val="003E3B33"/>
    <w:rsid w:val="003E3EEF"/>
    <w:rsid w:val="003E44C6"/>
    <w:rsid w:val="003E4830"/>
    <w:rsid w:val="003E4A93"/>
    <w:rsid w:val="003E50E6"/>
    <w:rsid w:val="003E550B"/>
    <w:rsid w:val="003E608B"/>
    <w:rsid w:val="003E624E"/>
    <w:rsid w:val="003E6390"/>
    <w:rsid w:val="003E6741"/>
    <w:rsid w:val="003E7232"/>
    <w:rsid w:val="003E7370"/>
    <w:rsid w:val="003E7496"/>
    <w:rsid w:val="003E7E58"/>
    <w:rsid w:val="003F061D"/>
    <w:rsid w:val="003F07DB"/>
    <w:rsid w:val="003F09F3"/>
    <w:rsid w:val="003F0DAC"/>
    <w:rsid w:val="003F0DD1"/>
    <w:rsid w:val="003F13AD"/>
    <w:rsid w:val="003F17DE"/>
    <w:rsid w:val="003F1A1D"/>
    <w:rsid w:val="003F1C3C"/>
    <w:rsid w:val="003F1D0A"/>
    <w:rsid w:val="003F2782"/>
    <w:rsid w:val="003F2F26"/>
    <w:rsid w:val="003F466F"/>
    <w:rsid w:val="003F47D1"/>
    <w:rsid w:val="003F48AE"/>
    <w:rsid w:val="003F4A12"/>
    <w:rsid w:val="003F4DA7"/>
    <w:rsid w:val="003F5649"/>
    <w:rsid w:val="003F5DC4"/>
    <w:rsid w:val="003F6432"/>
    <w:rsid w:val="003F65F7"/>
    <w:rsid w:val="003F68A3"/>
    <w:rsid w:val="003F69D1"/>
    <w:rsid w:val="003F74B6"/>
    <w:rsid w:val="003F7665"/>
    <w:rsid w:val="003F7793"/>
    <w:rsid w:val="003F77EF"/>
    <w:rsid w:val="003F7CBD"/>
    <w:rsid w:val="003F7CC9"/>
    <w:rsid w:val="003F7D6F"/>
    <w:rsid w:val="003F7F2D"/>
    <w:rsid w:val="003F7F3E"/>
    <w:rsid w:val="00400FF8"/>
    <w:rsid w:val="004016FF"/>
    <w:rsid w:val="0040179F"/>
    <w:rsid w:val="004019E6"/>
    <w:rsid w:val="00401D26"/>
    <w:rsid w:val="00401E44"/>
    <w:rsid w:val="00401E56"/>
    <w:rsid w:val="00402148"/>
    <w:rsid w:val="004026B9"/>
    <w:rsid w:val="00402F85"/>
    <w:rsid w:val="0040410C"/>
    <w:rsid w:val="00404290"/>
    <w:rsid w:val="00404CD5"/>
    <w:rsid w:val="00404DB3"/>
    <w:rsid w:val="00405323"/>
    <w:rsid w:val="004057DB"/>
    <w:rsid w:val="00405C88"/>
    <w:rsid w:val="00405F13"/>
    <w:rsid w:val="00407E79"/>
    <w:rsid w:val="00407F21"/>
    <w:rsid w:val="0041002B"/>
    <w:rsid w:val="00410116"/>
    <w:rsid w:val="00411BAA"/>
    <w:rsid w:val="004121A7"/>
    <w:rsid w:val="00412DB0"/>
    <w:rsid w:val="004139DB"/>
    <w:rsid w:val="00413B0F"/>
    <w:rsid w:val="00413BEF"/>
    <w:rsid w:val="00413C15"/>
    <w:rsid w:val="004147D9"/>
    <w:rsid w:val="004149F0"/>
    <w:rsid w:val="00414B85"/>
    <w:rsid w:val="004151D4"/>
    <w:rsid w:val="00415D7F"/>
    <w:rsid w:val="00415FF9"/>
    <w:rsid w:val="004161C6"/>
    <w:rsid w:val="00416253"/>
    <w:rsid w:val="00416325"/>
    <w:rsid w:val="00416505"/>
    <w:rsid w:val="00416A7C"/>
    <w:rsid w:val="00416CAC"/>
    <w:rsid w:val="00416EE6"/>
    <w:rsid w:val="00417E2E"/>
    <w:rsid w:val="0042128C"/>
    <w:rsid w:val="00421ACE"/>
    <w:rsid w:val="00421B0D"/>
    <w:rsid w:val="00421C13"/>
    <w:rsid w:val="004223B2"/>
    <w:rsid w:val="0042325C"/>
    <w:rsid w:val="00423261"/>
    <w:rsid w:val="0042392E"/>
    <w:rsid w:val="00423E35"/>
    <w:rsid w:val="00423E71"/>
    <w:rsid w:val="00423ECC"/>
    <w:rsid w:val="00423F6A"/>
    <w:rsid w:val="00424006"/>
    <w:rsid w:val="00424151"/>
    <w:rsid w:val="0042444B"/>
    <w:rsid w:val="00424DA7"/>
    <w:rsid w:val="0042507E"/>
    <w:rsid w:val="004255EC"/>
    <w:rsid w:val="0042593D"/>
    <w:rsid w:val="00425B13"/>
    <w:rsid w:val="00426045"/>
    <w:rsid w:val="0042617C"/>
    <w:rsid w:val="00426497"/>
    <w:rsid w:val="00426977"/>
    <w:rsid w:val="00426AD4"/>
    <w:rsid w:val="00426CB9"/>
    <w:rsid w:val="00426D36"/>
    <w:rsid w:val="00426F2E"/>
    <w:rsid w:val="0042723E"/>
    <w:rsid w:val="004276FC"/>
    <w:rsid w:val="00427758"/>
    <w:rsid w:val="004279DE"/>
    <w:rsid w:val="00427B2A"/>
    <w:rsid w:val="004301CA"/>
    <w:rsid w:val="0043062A"/>
    <w:rsid w:val="00430F21"/>
    <w:rsid w:val="004317F6"/>
    <w:rsid w:val="00431954"/>
    <w:rsid w:val="00431C21"/>
    <w:rsid w:val="00431CD5"/>
    <w:rsid w:val="00431D8B"/>
    <w:rsid w:val="00431F5A"/>
    <w:rsid w:val="00432026"/>
    <w:rsid w:val="004323E3"/>
    <w:rsid w:val="0043345D"/>
    <w:rsid w:val="00433BFC"/>
    <w:rsid w:val="00433E8B"/>
    <w:rsid w:val="00434022"/>
    <w:rsid w:val="0043432D"/>
    <w:rsid w:val="004344E4"/>
    <w:rsid w:val="004345B1"/>
    <w:rsid w:val="00434B19"/>
    <w:rsid w:val="00434BBC"/>
    <w:rsid w:val="00434BF3"/>
    <w:rsid w:val="00434E7F"/>
    <w:rsid w:val="0043509E"/>
    <w:rsid w:val="00436062"/>
    <w:rsid w:val="0043653D"/>
    <w:rsid w:val="00437215"/>
    <w:rsid w:val="00437374"/>
    <w:rsid w:val="0043753A"/>
    <w:rsid w:val="0043792C"/>
    <w:rsid w:val="00437A4F"/>
    <w:rsid w:val="00437F1E"/>
    <w:rsid w:val="00440174"/>
    <w:rsid w:val="00440502"/>
    <w:rsid w:val="00440531"/>
    <w:rsid w:val="00440DCE"/>
    <w:rsid w:val="0044146A"/>
    <w:rsid w:val="00441536"/>
    <w:rsid w:val="004420D6"/>
    <w:rsid w:val="0044359D"/>
    <w:rsid w:val="00443E51"/>
    <w:rsid w:val="004440BA"/>
    <w:rsid w:val="004441A7"/>
    <w:rsid w:val="004444EE"/>
    <w:rsid w:val="00444852"/>
    <w:rsid w:val="00444EDD"/>
    <w:rsid w:val="004452EE"/>
    <w:rsid w:val="00445CD9"/>
    <w:rsid w:val="004462BF"/>
    <w:rsid w:val="00446541"/>
    <w:rsid w:val="004468BF"/>
    <w:rsid w:val="00446907"/>
    <w:rsid w:val="00446C5E"/>
    <w:rsid w:val="004474FB"/>
    <w:rsid w:val="0044778B"/>
    <w:rsid w:val="00447CF4"/>
    <w:rsid w:val="00450252"/>
    <w:rsid w:val="0045038A"/>
    <w:rsid w:val="0045046E"/>
    <w:rsid w:val="00450993"/>
    <w:rsid w:val="00450F50"/>
    <w:rsid w:val="00451210"/>
    <w:rsid w:val="00451277"/>
    <w:rsid w:val="00451F4B"/>
    <w:rsid w:val="00452211"/>
    <w:rsid w:val="004528AB"/>
    <w:rsid w:val="00453071"/>
    <w:rsid w:val="0045352C"/>
    <w:rsid w:val="004544AE"/>
    <w:rsid w:val="00454F0E"/>
    <w:rsid w:val="00455098"/>
    <w:rsid w:val="0045591B"/>
    <w:rsid w:val="00455F26"/>
    <w:rsid w:val="004562A4"/>
    <w:rsid w:val="004565B8"/>
    <w:rsid w:val="00456906"/>
    <w:rsid w:val="00456D01"/>
    <w:rsid w:val="004573E0"/>
    <w:rsid w:val="004575B5"/>
    <w:rsid w:val="00457A5E"/>
    <w:rsid w:val="00457DC0"/>
    <w:rsid w:val="00460533"/>
    <w:rsid w:val="004612A4"/>
    <w:rsid w:val="0046162A"/>
    <w:rsid w:val="00461C7D"/>
    <w:rsid w:val="00461E9B"/>
    <w:rsid w:val="00462182"/>
    <w:rsid w:val="004626F1"/>
    <w:rsid w:val="00462840"/>
    <w:rsid w:val="00462ECE"/>
    <w:rsid w:val="00463916"/>
    <w:rsid w:val="00463963"/>
    <w:rsid w:val="00464753"/>
    <w:rsid w:val="004648EE"/>
    <w:rsid w:val="00465668"/>
    <w:rsid w:val="00465DC3"/>
    <w:rsid w:val="00466335"/>
    <w:rsid w:val="00466421"/>
    <w:rsid w:val="00466862"/>
    <w:rsid w:val="00466880"/>
    <w:rsid w:val="0046764B"/>
    <w:rsid w:val="004702EB"/>
    <w:rsid w:val="00470657"/>
    <w:rsid w:val="00470A07"/>
    <w:rsid w:val="00470A0A"/>
    <w:rsid w:val="00470E65"/>
    <w:rsid w:val="00471604"/>
    <w:rsid w:val="004717E8"/>
    <w:rsid w:val="00471955"/>
    <w:rsid w:val="00471C60"/>
    <w:rsid w:val="004724B4"/>
    <w:rsid w:val="00472584"/>
    <w:rsid w:val="004727B4"/>
    <w:rsid w:val="00472807"/>
    <w:rsid w:val="00472EFC"/>
    <w:rsid w:val="00472F89"/>
    <w:rsid w:val="004731AB"/>
    <w:rsid w:val="00473818"/>
    <w:rsid w:val="00473A2F"/>
    <w:rsid w:val="00473ED1"/>
    <w:rsid w:val="0047408A"/>
    <w:rsid w:val="00474894"/>
    <w:rsid w:val="00474B12"/>
    <w:rsid w:val="00474B1D"/>
    <w:rsid w:val="00474D69"/>
    <w:rsid w:val="00474D6B"/>
    <w:rsid w:val="0047588A"/>
    <w:rsid w:val="0047598A"/>
    <w:rsid w:val="00475D03"/>
    <w:rsid w:val="00476129"/>
    <w:rsid w:val="00476637"/>
    <w:rsid w:val="00476FDC"/>
    <w:rsid w:val="00476FFE"/>
    <w:rsid w:val="00477243"/>
    <w:rsid w:val="004776AB"/>
    <w:rsid w:val="0048071C"/>
    <w:rsid w:val="00480D07"/>
    <w:rsid w:val="004813B0"/>
    <w:rsid w:val="00481C9A"/>
    <w:rsid w:val="00481CB0"/>
    <w:rsid w:val="004825C0"/>
    <w:rsid w:val="004825F4"/>
    <w:rsid w:val="00482905"/>
    <w:rsid w:val="00482D62"/>
    <w:rsid w:val="004835B8"/>
    <w:rsid w:val="00483602"/>
    <w:rsid w:val="00483905"/>
    <w:rsid w:val="0048398D"/>
    <w:rsid w:val="00483C90"/>
    <w:rsid w:val="00483D35"/>
    <w:rsid w:val="004849D6"/>
    <w:rsid w:val="00485213"/>
    <w:rsid w:val="00485533"/>
    <w:rsid w:val="00485554"/>
    <w:rsid w:val="00485921"/>
    <w:rsid w:val="0048599E"/>
    <w:rsid w:val="00485CD9"/>
    <w:rsid w:val="0048618A"/>
    <w:rsid w:val="004865CB"/>
    <w:rsid w:val="00486C91"/>
    <w:rsid w:val="00486E50"/>
    <w:rsid w:val="0048771B"/>
    <w:rsid w:val="00490099"/>
    <w:rsid w:val="004909B2"/>
    <w:rsid w:val="0049134A"/>
    <w:rsid w:val="0049140B"/>
    <w:rsid w:val="004919BC"/>
    <w:rsid w:val="00491B5D"/>
    <w:rsid w:val="004920C2"/>
    <w:rsid w:val="004923F5"/>
    <w:rsid w:val="00492502"/>
    <w:rsid w:val="0049259C"/>
    <w:rsid w:val="00492BDE"/>
    <w:rsid w:val="00492E64"/>
    <w:rsid w:val="00493DB6"/>
    <w:rsid w:val="00494F05"/>
    <w:rsid w:val="00495169"/>
    <w:rsid w:val="004952B3"/>
    <w:rsid w:val="00495732"/>
    <w:rsid w:val="004957AE"/>
    <w:rsid w:val="00495856"/>
    <w:rsid w:val="00495970"/>
    <w:rsid w:val="00495E5F"/>
    <w:rsid w:val="00496249"/>
    <w:rsid w:val="004964A8"/>
    <w:rsid w:val="00496A2F"/>
    <w:rsid w:val="00496C97"/>
    <w:rsid w:val="00496CE6"/>
    <w:rsid w:val="00497196"/>
    <w:rsid w:val="004974AA"/>
    <w:rsid w:val="00497A2B"/>
    <w:rsid w:val="004A02A3"/>
    <w:rsid w:val="004A06A9"/>
    <w:rsid w:val="004A0B34"/>
    <w:rsid w:val="004A0DF7"/>
    <w:rsid w:val="004A1C10"/>
    <w:rsid w:val="004A22AB"/>
    <w:rsid w:val="004A230C"/>
    <w:rsid w:val="004A2668"/>
    <w:rsid w:val="004A2819"/>
    <w:rsid w:val="004A2B2E"/>
    <w:rsid w:val="004A329D"/>
    <w:rsid w:val="004A3F31"/>
    <w:rsid w:val="004A515C"/>
    <w:rsid w:val="004A55BC"/>
    <w:rsid w:val="004A5722"/>
    <w:rsid w:val="004A57BD"/>
    <w:rsid w:val="004A607F"/>
    <w:rsid w:val="004A6259"/>
    <w:rsid w:val="004A65E7"/>
    <w:rsid w:val="004A70B6"/>
    <w:rsid w:val="004A714F"/>
    <w:rsid w:val="004A7266"/>
    <w:rsid w:val="004A72C2"/>
    <w:rsid w:val="004A7D62"/>
    <w:rsid w:val="004B0067"/>
    <w:rsid w:val="004B0F1F"/>
    <w:rsid w:val="004B1410"/>
    <w:rsid w:val="004B17A9"/>
    <w:rsid w:val="004B18D1"/>
    <w:rsid w:val="004B1BB1"/>
    <w:rsid w:val="004B257F"/>
    <w:rsid w:val="004B261A"/>
    <w:rsid w:val="004B30AB"/>
    <w:rsid w:val="004B3366"/>
    <w:rsid w:val="004B348D"/>
    <w:rsid w:val="004B35C9"/>
    <w:rsid w:val="004B3704"/>
    <w:rsid w:val="004B3713"/>
    <w:rsid w:val="004B4430"/>
    <w:rsid w:val="004B4788"/>
    <w:rsid w:val="004B49CD"/>
    <w:rsid w:val="004B4A92"/>
    <w:rsid w:val="004B500E"/>
    <w:rsid w:val="004B5886"/>
    <w:rsid w:val="004B5AFC"/>
    <w:rsid w:val="004B5B3C"/>
    <w:rsid w:val="004B6F0F"/>
    <w:rsid w:val="004B7386"/>
    <w:rsid w:val="004B7E01"/>
    <w:rsid w:val="004C02F4"/>
    <w:rsid w:val="004C0893"/>
    <w:rsid w:val="004C0B76"/>
    <w:rsid w:val="004C0BCE"/>
    <w:rsid w:val="004C252E"/>
    <w:rsid w:val="004C2597"/>
    <w:rsid w:val="004C2E53"/>
    <w:rsid w:val="004C3473"/>
    <w:rsid w:val="004C4874"/>
    <w:rsid w:val="004C4A19"/>
    <w:rsid w:val="004C4A37"/>
    <w:rsid w:val="004C5298"/>
    <w:rsid w:val="004C52DD"/>
    <w:rsid w:val="004C58C7"/>
    <w:rsid w:val="004C5C0C"/>
    <w:rsid w:val="004C5D0E"/>
    <w:rsid w:val="004C64C4"/>
    <w:rsid w:val="004C66F5"/>
    <w:rsid w:val="004C67B7"/>
    <w:rsid w:val="004C6D1C"/>
    <w:rsid w:val="004C6E7B"/>
    <w:rsid w:val="004C7B8C"/>
    <w:rsid w:val="004C7E7F"/>
    <w:rsid w:val="004D09EC"/>
    <w:rsid w:val="004D109B"/>
    <w:rsid w:val="004D125F"/>
    <w:rsid w:val="004D13D8"/>
    <w:rsid w:val="004D1FC1"/>
    <w:rsid w:val="004D20B2"/>
    <w:rsid w:val="004D21BB"/>
    <w:rsid w:val="004D26DD"/>
    <w:rsid w:val="004D2B33"/>
    <w:rsid w:val="004D2F92"/>
    <w:rsid w:val="004D3DC5"/>
    <w:rsid w:val="004D4018"/>
    <w:rsid w:val="004D473C"/>
    <w:rsid w:val="004D47AF"/>
    <w:rsid w:val="004D4BB1"/>
    <w:rsid w:val="004D5059"/>
    <w:rsid w:val="004D5694"/>
    <w:rsid w:val="004D574C"/>
    <w:rsid w:val="004D6139"/>
    <w:rsid w:val="004D64E1"/>
    <w:rsid w:val="004D6F6A"/>
    <w:rsid w:val="004D70B2"/>
    <w:rsid w:val="004D714C"/>
    <w:rsid w:val="004D71D4"/>
    <w:rsid w:val="004D73E5"/>
    <w:rsid w:val="004D7AF5"/>
    <w:rsid w:val="004E07E8"/>
    <w:rsid w:val="004E0E67"/>
    <w:rsid w:val="004E1387"/>
    <w:rsid w:val="004E13CE"/>
    <w:rsid w:val="004E14AC"/>
    <w:rsid w:val="004E2117"/>
    <w:rsid w:val="004E2C31"/>
    <w:rsid w:val="004E2F95"/>
    <w:rsid w:val="004E36A3"/>
    <w:rsid w:val="004E3855"/>
    <w:rsid w:val="004E3BD1"/>
    <w:rsid w:val="004E40D1"/>
    <w:rsid w:val="004E462E"/>
    <w:rsid w:val="004E470B"/>
    <w:rsid w:val="004E4E38"/>
    <w:rsid w:val="004E5376"/>
    <w:rsid w:val="004E5C82"/>
    <w:rsid w:val="004E6089"/>
    <w:rsid w:val="004E61E2"/>
    <w:rsid w:val="004E697F"/>
    <w:rsid w:val="004E6D4C"/>
    <w:rsid w:val="004E7245"/>
    <w:rsid w:val="004E7A4D"/>
    <w:rsid w:val="004F0933"/>
    <w:rsid w:val="004F0CF2"/>
    <w:rsid w:val="004F1C9E"/>
    <w:rsid w:val="004F266A"/>
    <w:rsid w:val="004F294F"/>
    <w:rsid w:val="004F2E84"/>
    <w:rsid w:val="004F3B8B"/>
    <w:rsid w:val="004F4697"/>
    <w:rsid w:val="004F542C"/>
    <w:rsid w:val="004F58B7"/>
    <w:rsid w:val="004F5AFA"/>
    <w:rsid w:val="004F5E3B"/>
    <w:rsid w:val="004F6FEE"/>
    <w:rsid w:val="004F748A"/>
    <w:rsid w:val="005001AF"/>
    <w:rsid w:val="0050087C"/>
    <w:rsid w:val="00500886"/>
    <w:rsid w:val="00500908"/>
    <w:rsid w:val="00500A05"/>
    <w:rsid w:val="00500D45"/>
    <w:rsid w:val="005017CF"/>
    <w:rsid w:val="00501A2F"/>
    <w:rsid w:val="00501EE2"/>
    <w:rsid w:val="00502793"/>
    <w:rsid w:val="00502A46"/>
    <w:rsid w:val="00502AD4"/>
    <w:rsid w:val="005039CC"/>
    <w:rsid w:val="00504431"/>
    <w:rsid w:val="0050473B"/>
    <w:rsid w:val="0050474B"/>
    <w:rsid w:val="005048A0"/>
    <w:rsid w:val="00505565"/>
    <w:rsid w:val="005061ED"/>
    <w:rsid w:val="00506305"/>
    <w:rsid w:val="00506D3B"/>
    <w:rsid w:val="00507AD9"/>
    <w:rsid w:val="005106A0"/>
    <w:rsid w:val="00510C85"/>
    <w:rsid w:val="00511133"/>
    <w:rsid w:val="00511209"/>
    <w:rsid w:val="00511811"/>
    <w:rsid w:val="005118E7"/>
    <w:rsid w:val="00511C39"/>
    <w:rsid w:val="0051288F"/>
    <w:rsid w:val="005130C2"/>
    <w:rsid w:val="00513312"/>
    <w:rsid w:val="0051367B"/>
    <w:rsid w:val="00513E53"/>
    <w:rsid w:val="005153B0"/>
    <w:rsid w:val="00515F36"/>
    <w:rsid w:val="00516577"/>
    <w:rsid w:val="00516767"/>
    <w:rsid w:val="00516D42"/>
    <w:rsid w:val="00517455"/>
    <w:rsid w:val="00517BCE"/>
    <w:rsid w:val="0052041B"/>
    <w:rsid w:val="00520681"/>
    <w:rsid w:val="00520ABE"/>
    <w:rsid w:val="00521B4C"/>
    <w:rsid w:val="00521C46"/>
    <w:rsid w:val="0052264F"/>
    <w:rsid w:val="00522B24"/>
    <w:rsid w:val="00522EF4"/>
    <w:rsid w:val="0052373D"/>
    <w:rsid w:val="00523F51"/>
    <w:rsid w:val="00524CCF"/>
    <w:rsid w:val="00524DAE"/>
    <w:rsid w:val="00524F48"/>
    <w:rsid w:val="00525705"/>
    <w:rsid w:val="005257C9"/>
    <w:rsid w:val="00525E4E"/>
    <w:rsid w:val="00525F5B"/>
    <w:rsid w:val="00526215"/>
    <w:rsid w:val="00526248"/>
    <w:rsid w:val="00526351"/>
    <w:rsid w:val="005264C7"/>
    <w:rsid w:val="00526621"/>
    <w:rsid w:val="005266BD"/>
    <w:rsid w:val="005267D2"/>
    <w:rsid w:val="005269C7"/>
    <w:rsid w:val="005271D3"/>
    <w:rsid w:val="005273BF"/>
    <w:rsid w:val="00527CF8"/>
    <w:rsid w:val="005304AA"/>
    <w:rsid w:val="005304C0"/>
    <w:rsid w:val="00530548"/>
    <w:rsid w:val="005305F4"/>
    <w:rsid w:val="00530631"/>
    <w:rsid w:val="0053064E"/>
    <w:rsid w:val="0053094E"/>
    <w:rsid w:val="00530B02"/>
    <w:rsid w:val="005312A3"/>
    <w:rsid w:val="00531B80"/>
    <w:rsid w:val="00531D05"/>
    <w:rsid w:val="00531EB9"/>
    <w:rsid w:val="005321A0"/>
    <w:rsid w:val="00532F1F"/>
    <w:rsid w:val="00532FD0"/>
    <w:rsid w:val="005333D4"/>
    <w:rsid w:val="00533609"/>
    <w:rsid w:val="00533666"/>
    <w:rsid w:val="00535339"/>
    <w:rsid w:val="005357A9"/>
    <w:rsid w:val="0053584C"/>
    <w:rsid w:val="005363BB"/>
    <w:rsid w:val="005371E4"/>
    <w:rsid w:val="00540513"/>
    <w:rsid w:val="0054071F"/>
    <w:rsid w:val="0054093E"/>
    <w:rsid w:val="00540AC8"/>
    <w:rsid w:val="00540C01"/>
    <w:rsid w:val="00540D65"/>
    <w:rsid w:val="005415A2"/>
    <w:rsid w:val="0054169B"/>
    <w:rsid w:val="005423F9"/>
    <w:rsid w:val="00543696"/>
    <w:rsid w:val="00543F3B"/>
    <w:rsid w:val="005443B8"/>
    <w:rsid w:val="00544875"/>
    <w:rsid w:val="00544984"/>
    <w:rsid w:val="00545085"/>
    <w:rsid w:val="0054530D"/>
    <w:rsid w:val="00545998"/>
    <w:rsid w:val="00546A21"/>
    <w:rsid w:val="00547468"/>
    <w:rsid w:val="005474A2"/>
    <w:rsid w:val="00550C88"/>
    <w:rsid w:val="0055154D"/>
    <w:rsid w:val="005515E5"/>
    <w:rsid w:val="005518B2"/>
    <w:rsid w:val="00551B8A"/>
    <w:rsid w:val="00551FAD"/>
    <w:rsid w:val="0055347C"/>
    <w:rsid w:val="00553487"/>
    <w:rsid w:val="00553C57"/>
    <w:rsid w:val="00553F51"/>
    <w:rsid w:val="005540D0"/>
    <w:rsid w:val="005546A2"/>
    <w:rsid w:val="00554D83"/>
    <w:rsid w:val="00555F62"/>
    <w:rsid w:val="00556223"/>
    <w:rsid w:val="00556643"/>
    <w:rsid w:val="00556870"/>
    <w:rsid w:val="00557221"/>
    <w:rsid w:val="00557A37"/>
    <w:rsid w:val="00557C06"/>
    <w:rsid w:val="00557ED9"/>
    <w:rsid w:val="005602C3"/>
    <w:rsid w:val="005606FE"/>
    <w:rsid w:val="0056162A"/>
    <w:rsid w:val="0056211D"/>
    <w:rsid w:val="005621C3"/>
    <w:rsid w:val="005621C4"/>
    <w:rsid w:val="00562281"/>
    <w:rsid w:val="005634D9"/>
    <w:rsid w:val="005641B8"/>
    <w:rsid w:val="0056434F"/>
    <w:rsid w:val="00564D2D"/>
    <w:rsid w:val="00565091"/>
    <w:rsid w:val="00565787"/>
    <w:rsid w:val="00565B3F"/>
    <w:rsid w:val="00565D4D"/>
    <w:rsid w:val="00566321"/>
    <w:rsid w:val="00566E4F"/>
    <w:rsid w:val="00566EA0"/>
    <w:rsid w:val="00566F40"/>
    <w:rsid w:val="00566F85"/>
    <w:rsid w:val="00567002"/>
    <w:rsid w:val="0056749F"/>
    <w:rsid w:val="00567ABF"/>
    <w:rsid w:val="00567E6F"/>
    <w:rsid w:val="00570E0C"/>
    <w:rsid w:val="00570E48"/>
    <w:rsid w:val="00571237"/>
    <w:rsid w:val="0057164B"/>
    <w:rsid w:val="0057189D"/>
    <w:rsid w:val="00571914"/>
    <w:rsid w:val="00571E07"/>
    <w:rsid w:val="00572501"/>
    <w:rsid w:val="005725B9"/>
    <w:rsid w:val="00572612"/>
    <w:rsid w:val="00572D80"/>
    <w:rsid w:val="005731C7"/>
    <w:rsid w:val="0057327F"/>
    <w:rsid w:val="00573318"/>
    <w:rsid w:val="00573970"/>
    <w:rsid w:val="00573A3D"/>
    <w:rsid w:val="00573B5B"/>
    <w:rsid w:val="005748B7"/>
    <w:rsid w:val="00574BA5"/>
    <w:rsid w:val="00574D1E"/>
    <w:rsid w:val="00574D50"/>
    <w:rsid w:val="005750CE"/>
    <w:rsid w:val="0057551B"/>
    <w:rsid w:val="0057670D"/>
    <w:rsid w:val="0057704C"/>
    <w:rsid w:val="005772ED"/>
    <w:rsid w:val="005777CF"/>
    <w:rsid w:val="00577C32"/>
    <w:rsid w:val="00577DF9"/>
    <w:rsid w:val="005809BD"/>
    <w:rsid w:val="0058114D"/>
    <w:rsid w:val="0058146A"/>
    <w:rsid w:val="00581532"/>
    <w:rsid w:val="00581ED0"/>
    <w:rsid w:val="00582447"/>
    <w:rsid w:val="005826C7"/>
    <w:rsid w:val="00582C90"/>
    <w:rsid w:val="005830E4"/>
    <w:rsid w:val="005842A2"/>
    <w:rsid w:val="005842F5"/>
    <w:rsid w:val="005845EF"/>
    <w:rsid w:val="00585154"/>
    <w:rsid w:val="0058541E"/>
    <w:rsid w:val="0058546E"/>
    <w:rsid w:val="005856CE"/>
    <w:rsid w:val="00585BA4"/>
    <w:rsid w:val="00586A57"/>
    <w:rsid w:val="00587644"/>
    <w:rsid w:val="005878EB"/>
    <w:rsid w:val="00587A9F"/>
    <w:rsid w:val="00587DC9"/>
    <w:rsid w:val="00587F36"/>
    <w:rsid w:val="0059007D"/>
    <w:rsid w:val="0059016A"/>
    <w:rsid w:val="005901A8"/>
    <w:rsid w:val="0059052E"/>
    <w:rsid w:val="00590A23"/>
    <w:rsid w:val="00590C29"/>
    <w:rsid w:val="00590DFC"/>
    <w:rsid w:val="00590FF8"/>
    <w:rsid w:val="005913C6"/>
    <w:rsid w:val="005917BD"/>
    <w:rsid w:val="005917CB"/>
    <w:rsid w:val="00591834"/>
    <w:rsid w:val="005918E9"/>
    <w:rsid w:val="00591C3F"/>
    <w:rsid w:val="005927E4"/>
    <w:rsid w:val="0059299F"/>
    <w:rsid w:val="00592B91"/>
    <w:rsid w:val="0059311F"/>
    <w:rsid w:val="005932AC"/>
    <w:rsid w:val="005933F2"/>
    <w:rsid w:val="00593791"/>
    <w:rsid w:val="00593CCE"/>
    <w:rsid w:val="00594869"/>
    <w:rsid w:val="005948B3"/>
    <w:rsid w:val="00594D02"/>
    <w:rsid w:val="00595148"/>
    <w:rsid w:val="00595295"/>
    <w:rsid w:val="00595AB0"/>
    <w:rsid w:val="005968A7"/>
    <w:rsid w:val="0059698A"/>
    <w:rsid w:val="00596D4E"/>
    <w:rsid w:val="00596F59"/>
    <w:rsid w:val="005979CB"/>
    <w:rsid w:val="00597B9A"/>
    <w:rsid w:val="005A0803"/>
    <w:rsid w:val="005A222B"/>
    <w:rsid w:val="005A2477"/>
    <w:rsid w:val="005A3249"/>
    <w:rsid w:val="005A375F"/>
    <w:rsid w:val="005A3B55"/>
    <w:rsid w:val="005A3C2F"/>
    <w:rsid w:val="005A3D34"/>
    <w:rsid w:val="005A3D5F"/>
    <w:rsid w:val="005A47D3"/>
    <w:rsid w:val="005A5C66"/>
    <w:rsid w:val="005A61ED"/>
    <w:rsid w:val="005A6E82"/>
    <w:rsid w:val="005B0BC9"/>
    <w:rsid w:val="005B10AD"/>
    <w:rsid w:val="005B11C8"/>
    <w:rsid w:val="005B11CA"/>
    <w:rsid w:val="005B1C71"/>
    <w:rsid w:val="005B2D3D"/>
    <w:rsid w:val="005B37EA"/>
    <w:rsid w:val="005B4034"/>
    <w:rsid w:val="005B4652"/>
    <w:rsid w:val="005B46D4"/>
    <w:rsid w:val="005B48F9"/>
    <w:rsid w:val="005B4972"/>
    <w:rsid w:val="005B5753"/>
    <w:rsid w:val="005B66C3"/>
    <w:rsid w:val="005B6737"/>
    <w:rsid w:val="005B690F"/>
    <w:rsid w:val="005B6BCC"/>
    <w:rsid w:val="005B6BF9"/>
    <w:rsid w:val="005B6EB5"/>
    <w:rsid w:val="005B6F06"/>
    <w:rsid w:val="005B707D"/>
    <w:rsid w:val="005B7489"/>
    <w:rsid w:val="005C0B25"/>
    <w:rsid w:val="005C0BD0"/>
    <w:rsid w:val="005C0D80"/>
    <w:rsid w:val="005C0D8A"/>
    <w:rsid w:val="005C1321"/>
    <w:rsid w:val="005C134A"/>
    <w:rsid w:val="005C1774"/>
    <w:rsid w:val="005C198A"/>
    <w:rsid w:val="005C1BB1"/>
    <w:rsid w:val="005C22A1"/>
    <w:rsid w:val="005C2B81"/>
    <w:rsid w:val="005C38E4"/>
    <w:rsid w:val="005C4242"/>
    <w:rsid w:val="005C459C"/>
    <w:rsid w:val="005C467A"/>
    <w:rsid w:val="005C4F81"/>
    <w:rsid w:val="005C55E3"/>
    <w:rsid w:val="005C59A5"/>
    <w:rsid w:val="005C5B5A"/>
    <w:rsid w:val="005C6590"/>
    <w:rsid w:val="005C68BD"/>
    <w:rsid w:val="005C74D6"/>
    <w:rsid w:val="005C7A88"/>
    <w:rsid w:val="005D0082"/>
    <w:rsid w:val="005D0915"/>
    <w:rsid w:val="005D118C"/>
    <w:rsid w:val="005D11E6"/>
    <w:rsid w:val="005D1506"/>
    <w:rsid w:val="005D1AB2"/>
    <w:rsid w:val="005D1D34"/>
    <w:rsid w:val="005D2273"/>
    <w:rsid w:val="005D30EC"/>
    <w:rsid w:val="005D35FF"/>
    <w:rsid w:val="005D3818"/>
    <w:rsid w:val="005D3B0D"/>
    <w:rsid w:val="005D3B2A"/>
    <w:rsid w:val="005D3DA0"/>
    <w:rsid w:val="005D48E0"/>
    <w:rsid w:val="005D507C"/>
    <w:rsid w:val="005D565F"/>
    <w:rsid w:val="005D5866"/>
    <w:rsid w:val="005D63B7"/>
    <w:rsid w:val="005D6B24"/>
    <w:rsid w:val="005D6B44"/>
    <w:rsid w:val="005D6C0B"/>
    <w:rsid w:val="005D6E27"/>
    <w:rsid w:val="005D6FAA"/>
    <w:rsid w:val="005D744C"/>
    <w:rsid w:val="005D7D2F"/>
    <w:rsid w:val="005D7D8C"/>
    <w:rsid w:val="005D7EB4"/>
    <w:rsid w:val="005E0A34"/>
    <w:rsid w:val="005E1D4D"/>
    <w:rsid w:val="005E1F90"/>
    <w:rsid w:val="005E205F"/>
    <w:rsid w:val="005E214F"/>
    <w:rsid w:val="005E2FFF"/>
    <w:rsid w:val="005E3F78"/>
    <w:rsid w:val="005E47CD"/>
    <w:rsid w:val="005E48BF"/>
    <w:rsid w:val="005E4AEB"/>
    <w:rsid w:val="005E5232"/>
    <w:rsid w:val="005E57C2"/>
    <w:rsid w:val="005E5BA3"/>
    <w:rsid w:val="005E5CAB"/>
    <w:rsid w:val="005E5D38"/>
    <w:rsid w:val="005E69FA"/>
    <w:rsid w:val="005E6CE7"/>
    <w:rsid w:val="005E6E44"/>
    <w:rsid w:val="005E6F99"/>
    <w:rsid w:val="005E7128"/>
    <w:rsid w:val="005E76D8"/>
    <w:rsid w:val="005F07E8"/>
    <w:rsid w:val="005F0963"/>
    <w:rsid w:val="005F0C2F"/>
    <w:rsid w:val="005F1531"/>
    <w:rsid w:val="005F1879"/>
    <w:rsid w:val="005F1B0C"/>
    <w:rsid w:val="005F1BA2"/>
    <w:rsid w:val="005F23CB"/>
    <w:rsid w:val="005F2403"/>
    <w:rsid w:val="005F274A"/>
    <w:rsid w:val="005F2A55"/>
    <w:rsid w:val="005F3862"/>
    <w:rsid w:val="005F3EF7"/>
    <w:rsid w:val="005F4D51"/>
    <w:rsid w:val="005F4FDB"/>
    <w:rsid w:val="005F5128"/>
    <w:rsid w:val="005F516A"/>
    <w:rsid w:val="005F5722"/>
    <w:rsid w:val="005F58D6"/>
    <w:rsid w:val="005F58D8"/>
    <w:rsid w:val="005F64A0"/>
    <w:rsid w:val="005F67C3"/>
    <w:rsid w:val="005F685B"/>
    <w:rsid w:val="005F6F08"/>
    <w:rsid w:val="005F7103"/>
    <w:rsid w:val="005F733A"/>
    <w:rsid w:val="005F7CBD"/>
    <w:rsid w:val="005F7CCD"/>
    <w:rsid w:val="00600924"/>
    <w:rsid w:val="00601543"/>
    <w:rsid w:val="006018CE"/>
    <w:rsid w:val="006025EA"/>
    <w:rsid w:val="00603E80"/>
    <w:rsid w:val="00604426"/>
    <w:rsid w:val="0060475B"/>
    <w:rsid w:val="00604B76"/>
    <w:rsid w:val="006052D6"/>
    <w:rsid w:val="0060598C"/>
    <w:rsid w:val="00605E56"/>
    <w:rsid w:val="006060BC"/>
    <w:rsid w:val="006069D4"/>
    <w:rsid w:val="00607213"/>
    <w:rsid w:val="0060721B"/>
    <w:rsid w:val="0060744F"/>
    <w:rsid w:val="006076CD"/>
    <w:rsid w:val="0061016E"/>
    <w:rsid w:val="0061068F"/>
    <w:rsid w:val="00610841"/>
    <w:rsid w:val="00610CBD"/>
    <w:rsid w:val="00611543"/>
    <w:rsid w:val="0061185A"/>
    <w:rsid w:val="006118A1"/>
    <w:rsid w:val="0061197C"/>
    <w:rsid w:val="006119A0"/>
    <w:rsid w:val="00611C53"/>
    <w:rsid w:val="00611DA9"/>
    <w:rsid w:val="006121F3"/>
    <w:rsid w:val="006123F0"/>
    <w:rsid w:val="006125F1"/>
    <w:rsid w:val="00612A0A"/>
    <w:rsid w:val="0061308E"/>
    <w:rsid w:val="00613887"/>
    <w:rsid w:val="00613C69"/>
    <w:rsid w:val="0061495B"/>
    <w:rsid w:val="006149D2"/>
    <w:rsid w:val="006149D7"/>
    <w:rsid w:val="0061500A"/>
    <w:rsid w:val="006150E8"/>
    <w:rsid w:val="00615381"/>
    <w:rsid w:val="00615849"/>
    <w:rsid w:val="00615C18"/>
    <w:rsid w:val="00616253"/>
    <w:rsid w:val="0061639C"/>
    <w:rsid w:val="00616C9B"/>
    <w:rsid w:val="00617191"/>
    <w:rsid w:val="006172F5"/>
    <w:rsid w:val="0061799B"/>
    <w:rsid w:val="0062074D"/>
    <w:rsid w:val="00620F14"/>
    <w:rsid w:val="00621198"/>
    <w:rsid w:val="00621986"/>
    <w:rsid w:val="00622157"/>
    <w:rsid w:val="006223A4"/>
    <w:rsid w:val="006224AF"/>
    <w:rsid w:val="00622BE2"/>
    <w:rsid w:val="00622FDF"/>
    <w:rsid w:val="00623A25"/>
    <w:rsid w:val="00623CB1"/>
    <w:rsid w:val="00623CED"/>
    <w:rsid w:val="006242DF"/>
    <w:rsid w:val="00624CC3"/>
    <w:rsid w:val="00625122"/>
    <w:rsid w:val="006257D6"/>
    <w:rsid w:val="00625B5B"/>
    <w:rsid w:val="00625C7E"/>
    <w:rsid w:val="00625EDE"/>
    <w:rsid w:val="00626869"/>
    <w:rsid w:val="00627276"/>
    <w:rsid w:val="00627B3F"/>
    <w:rsid w:val="0063011B"/>
    <w:rsid w:val="00630B83"/>
    <w:rsid w:val="00630F17"/>
    <w:rsid w:val="00631348"/>
    <w:rsid w:val="006313CC"/>
    <w:rsid w:val="0063168A"/>
    <w:rsid w:val="00631A18"/>
    <w:rsid w:val="0063226D"/>
    <w:rsid w:val="00632413"/>
    <w:rsid w:val="006329F5"/>
    <w:rsid w:val="00632F24"/>
    <w:rsid w:val="006331CD"/>
    <w:rsid w:val="00633944"/>
    <w:rsid w:val="00634371"/>
    <w:rsid w:val="006343AB"/>
    <w:rsid w:val="006344AB"/>
    <w:rsid w:val="006345BA"/>
    <w:rsid w:val="0063472A"/>
    <w:rsid w:val="006347A7"/>
    <w:rsid w:val="00634C30"/>
    <w:rsid w:val="00634D57"/>
    <w:rsid w:val="00634E2E"/>
    <w:rsid w:val="00634FF2"/>
    <w:rsid w:val="0063538A"/>
    <w:rsid w:val="00635B18"/>
    <w:rsid w:val="00635B9A"/>
    <w:rsid w:val="00635C8A"/>
    <w:rsid w:val="00635F77"/>
    <w:rsid w:val="00636768"/>
    <w:rsid w:val="006368B1"/>
    <w:rsid w:val="006369D1"/>
    <w:rsid w:val="00636B09"/>
    <w:rsid w:val="00636C3F"/>
    <w:rsid w:val="00637165"/>
    <w:rsid w:val="00637A2D"/>
    <w:rsid w:val="00637D50"/>
    <w:rsid w:val="00640128"/>
    <w:rsid w:val="0064140B"/>
    <w:rsid w:val="00641C5B"/>
    <w:rsid w:val="0064239F"/>
    <w:rsid w:val="00642C22"/>
    <w:rsid w:val="00642D49"/>
    <w:rsid w:val="00644FD4"/>
    <w:rsid w:val="00645A48"/>
    <w:rsid w:val="006464C5"/>
    <w:rsid w:val="00646723"/>
    <w:rsid w:val="00646DB8"/>
    <w:rsid w:val="00646F2B"/>
    <w:rsid w:val="0064785F"/>
    <w:rsid w:val="006478E3"/>
    <w:rsid w:val="006508C7"/>
    <w:rsid w:val="00650BE0"/>
    <w:rsid w:val="00650C10"/>
    <w:rsid w:val="0065138E"/>
    <w:rsid w:val="00651875"/>
    <w:rsid w:val="00651D15"/>
    <w:rsid w:val="00651DAB"/>
    <w:rsid w:val="006521FB"/>
    <w:rsid w:val="00652393"/>
    <w:rsid w:val="00652B0C"/>
    <w:rsid w:val="0065363F"/>
    <w:rsid w:val="0065384B"/>
    <w:rsid w:val="00653A5B"/>
    <w:rsid w:val="0065402C"/>
    <w:rsid w:val="0065402D"/>
    <w:rsid w:val="00654288"/>
    <w:rsid w:val="00654299"/>
    <w:rsid w:val="00654963"/>
    <w:rsid w:val="00654C58"/>
    <w:rsid w:val="006557C4"/>
    <w:rsid w:val="00655800"/>
    <w:rsid w:val="00655836"/>
    <w:rsid w:val="006565AA"/>
    <w:rsid w:val="006569AE"/>
    <w:rsid w:val="006569C6"/>
    <w:rsid w:val="00656C3F"/>
    <w:rsid w:val="00656D59"/>
    <w:rsid w:val="006573C9"/>
    <w:rsid w:val="006577DE"/>
    <w:rsid w:val="00657877"/>
    <w:rsid w:val="0066032B"/>
    <w:rsid w:val="00660586"/>
    <w:rsid w:val="00660640"/>
    <w:rsid w:val="00660DC9"/>
    <w:rsid w:val="006610AA"/>
    <w:rsid w:val="006613B3"/>
    <w:rsid w:val="0066157B"/>
    <w:rsid w:val="006620C6"/>
    <w:rsid w:val="00662565"/>
    <w:rsid w:val="0066273A"/>
    <w:rsid w:val="00663953"/>
    <w:rsid w:val="006639E6"/>
    <w:rsid w:val="00663C9D"/>
    <w:rsid w:val="00663D78"/>
    <w:rsid w:val="00663DAE"/>
    <w:rsid w:val="00663EEA"/>
    <w:rsid w:val="00664AF3"/>
    <w:rsid w:val="006655D7"/>
    <w:rsid w:val="00666745"/>
    <w:rsid w:val="00666A37"/>
    <w:rsid w:val="00666BF5"/>
    <w:rsid w:val="0066706C"/>
    <w:rsid w:val="006671A2"/>
    <w:rsid w:val="0066797E"/>
    <w:rsid w:val="00667BB8"/>
    <w:rsid w:val="00667CCF"/>
    <w:rsid w:val="006701B9"/>
    <w:rsid w:val="006702CD"/>
    <w:rsid w:val="0067125F"/>
    <w:rsid w:val="00672104"/>
    <w:rsid w:val="006724B6"/>
    <w:rsid w:val="006726D9"/>
    <w:rsid w:val="00672C3F"/>
    <w:rsid w:val="00673DD1"/>
    <w:rsid w:val="006744F0"/>
    <w:rsid w:val="00674740"/>
    <w:rsid w:val="0067576A"/>
    <w:rsid w:val="006758C7"/>
    <w:rsid w:val="00675F7C"/>
    <w:rsid w:val="0067655C"/>
    <w:rsid w:val="00676980"/>
    <w:rsid w:val="00676D01"/>
    <w:rsid w:val="00681610"/>
    <w:rsid w:val="006825C9"/>
    <w:rsid w:val="006826EC"/>
    <w:rsid w:val="00682F7D"/>
    <w:rsid w:val="006839F3"/>
    <w:rsid w:val="00683AC4"/>
    <w:rsid w:val="00684E10"/>
    <w:rsid w:val="00684E93"/>
    <w:rsid w:val="00684F38"/>
    <w:rsid w:val="006854A3"/>
    <w:rsid w:val="00685A30"/>
    <w:rsid w:val="00685DDA"/>
    <w:rsid w:val="00686304"/>
    <w:rsid w:val="00686372"/>
    <w:rsid w:val="00686B3B"/>
    <w:rsid w:val="00686F6C"/>
    <w:rsid w:val="00687233"/>
    <w:rsid w:val="0068799C"/>
    <w:rsid w:val="00690083"/>
    <w:rsid w:val="0069024C"/>
    <w:rsid w:val="006903C5"/>
    <w:rsid w:val="006916E9"/>
    <w:rsid w:val="00691885"/>
    <w:rsid w:val="00692435"/>
    <w:rsid w:val="0069253A"/>
    <w:rsid w:val="00692ACD"/>
    <w:rsid w:val="00692CA3"/>
    <w:rsid w:val="006930C6"/>
    <w:rsid w:val="00693CB9"/>
    <w:rsid w:val="00693DB9"/>
    <w:rsid w:val="00693F07"/>
    <w:rsid w:val="00694156"/>
    <w:rsid w:val="006943B7"/>
    <w:rsid w:val="006945E9"/>
    <w:rsid w:val="006948AD"/>
    <w:rsid w:val="0069536A"/>
    <w:rsid w:val="00695545"/>
    <w:rsid w:val="00695C8C"/>
    <w:rsid w:val="00695DF8"/>
    <w:rsid w:val="00695E29"/>
    <w:rsid w:val="00696B7B"/>
    <w:rsid w:val="00697052"/>
    <w:rsid w:val="006974F9"/>
    <w:rsid w:val="0069773A"/>
    <w:rsid w:val="006A0988"/>
    <w:rsid w:val="006A0A39"/>
    <w:rsid w:val="006A11BF"/>
    <w:rsid w:val="006A1222"/>
    <w:rsid w:val="006A1468"/>
    <w:rsid w:val="006A14D5"/>
    <w:rsid w:val="006A1535"/>
    <w:rsid w:val="006A179B"/>
    <w:rsid w:val="006A203E"/>
    <w:rsid w:val="006A20FC"/>
    <w:rsid w:val="006A2157"/>
    <w:rsid w:val="006A244D"/>
    <w:rsid w:val="006A2D8A"/>
    <w:rsid w:val="006A2E03"/>
    <w:rsid w:val="006A2E30"/>
    <w:rsid w:val="006A3535"/>
    <w:rsid w:val="006A3858"/>
    <w:rsid w:val="006A3B57"/>
    <w:rsid w:val="006A458E"/>
    <w:rsid w:val="006A46BC"/>
    <w:rsid w:val="006A4742"/>
    <w:rsid w:val="006A4D8D"/>
    <w:rsid w:val="006A4F67"/>
    <w:rsid w:val="006A505C"/>
    <w:rsid w:val="006A587A"/>
    <w:rsid w:val="006A62A2"/>
    <w:rsid w:val="006A630E"/>
    <w:rsid w:val="006A63D8"/>
    <w:rsid w:val="006A66F9"/>
    <w:rsid w:val="006A67EF"/>
    <w:rsid w:val="006A7599"/>
    <w:rsid w:val="006A7AE2"/>
    <w:rsid w:val="006A7CBA"/>
    <w:rsid w:val="006B0254"/>
    <w:rsid w:val="006B0498"/>
    <w:rsid w:val="006B0E63"/>
    <w:rsid w:val="006B1481"/>
    <w:rsid w:val="006B170B"/>
    <w:rsid w:val="006B192B"/>
    <w:rsid w:val="006B1D08"/>
    <w:rsid w:val="006B20AB"/>
    <w:rsid w:val="006B2798"/>
    <w:rsid w:val="006B29FF"/>
    <w:rsid w:val="006B2C36"/>
    <w:rsid w:val="006B2DFB"/>
    <w:rsid w:val="006B3256"/>
    <w:rsid w:val="006B3E41"/>
    <w:rsid w:val="006B43EF"/>
    <w:rsid w:val="006B45D0"/>
    <w:rsid w:val="006B47C1"/>
    <w:rsid w:val="006B55D0"/>
    <w:rsid w:val="006B5D97"/>
    <w:rsid w:val="006B5F5B"/>
    <w:rsid w:val="006B608E"/>
    <w:rsid w:val="006B645D"/>
    <w:rsid w:val="006B6872"/>
    <w:rsid w:val="006B6F66"/>
    <w:rsid w:val="006B7564"/>
    <w:rsid w:val="006B7E7D"/>
    <w:rsid w:val="006C0AB1"/>
    <w:rsid w:val="006C0DD3"/>
    <w:rsid w:val="006C1A1C"/>
    <w:rsid w:val="006C2049"/>
    <w:rsid w:val="006C2DBA"/>
    <w:rsid w:val="006C3EF8"/>
    <w:rsid w:val="006C4DD9"/>
    <w:rsid w:val="006C519E"/>
    <w:rsid w:val="006C529E"/>
    <w:rsid w:val="006C532F"/>
    <w:rsid w:val="006C534E"/>
    <w:rsid w:val="006C5354"/>
    <w:rsid w:val="006C57B1"/>
    <w:rsid w:val="006C5D48"/>
    <w:rsid w:val="006C5E7C"/>
    <w:rsid w:val="006C6C8A"/>
    <w:rsid w:val="006C6DD0"/>
    <w:rsid w:val="006C706E"/>
    <w:rsid w:val="006C7245"/>
    <w:rsid w:val="006C74CA"/>
    <w:rsid w:val="006C75D2"/>
    <w:rsid w:val="006D03E1"/>
    <w:rsid w:val="006D0821"/>
    <w:rsid w:val="006D19BE"/>
    <w:rsid w:val="006D1B6A"/>
    <w:rsid w:val="006D1E53"/>
    <w:rsid w:val="006D21AB"/>
    <w:rsid w:val="006D2654"/>
    <w:rsid w:val="006D26A6"/>
    <w:rsid w:val="006D2886"/>
    <w:rsid w:val="006D2BA1"/>
    <w:rsid w:val="006D2F6B"/>
    <w:rsid w:val="006D3DD3"/>
    <w:rsid w:val="006D4311"/>
    <w:rsid w:val="006D4504"/>
    <w:rsid w:val="006D4517"/>
    <w:rsid w:val="006D461D"/>
    <w:rsid w:val="006D4C10"/>
    <w:rsid w:val="006D5073"/>
    <w:rsid w:val="006D50B6"/>
    <w:rsid w:val="006D5161"/>
    <w:rsid w:val="006D552B"/>
    <w:rsid w:val="006D5990"/>
    <w:rsid w:val="006D5E93"/>
    <w:rsid w:val="006D66FA"/>
    <w:rsid w:val="006D6ADE"/>
    <w:rsid w:val="006D7774"/>
    <w:rsid w:val="006D79B1"/>
    <w:rsid w:val="006E06B1"/>
    <w:rsid w:val="006E098D"/>
    <w:rsid w:val="006E0CC2"/>
    <w:rsid w:val="006E104E"/>
    <w:rsid w:val="006E1345"/>
    <w:rsid w:val="006E1898"/>
    <w:rsid w:val="006E18C9"/>
    <w:rsid w:val="006E1F13"/>
    <w:rsid w:val="006E236C"/>
    <w:rsid w:val="006E2849"/>
    <w:rsid w:val="006E2B01"/>
    <w:rsid w:val="006E3293"/>
    <w:rsid w:val="006E337B"/>
    <w:rsid w:val="006E34CF"/>
    <w:rsid w:val="006E43AB"/>
    <w:rsid w:val="006E4565"/>
    <w:rsid w:val="006E495C"/>
    <w:rsid w:val="006E4CB8"/>
    <w:rsid w:val="006E5AAB"/>
    <w:rsid w:val="006E6039"/>
    <w:rsid w:val="006E69E6"/>
    <w:rsid w:val="006E6BDA"/>
    <w:rsid w:val="006E6BE6"/>
    <w:rsid w:val="006E74DF"/>
    <w:rsid w:val="006E7869"/>
    <w:rsid w:val="006E7C67"/>
    <w:rsid w:val="006F0810"/>
    <w:rsid w:val="006F0BE6"/>
    <w:rsid w:val="006F13D5"/>
    <w:rsid w:val="006F1705"/>
    <w:rsid w:val="006F1712"/>
    <w:rsid w:val="006F1D9B"/>
    <w:rsid w:val="006F1F64"/>
    <w:rsid w:val="006F29EE"/>
    <w:rsid w:val="006F2B47"/>
    <w:rsid w:val="006F3B5C"/>
    <w:rsid w:val="006F3B62"/>
    <w:rsid w:val="006F3B9E"/>
    <w:rsid w:val="006F3DAA"/>
    <w:rsid w:val="006F445A"/>
    <w:rsid w:val="006F4786"/>
    <w:rsid w:val="006F4E04"/>
    <w:rsid w:val="006F53E2"/>
    <w:rsid w:val="006F556E"/>
    <w:rsid w:val="006F5694"/>
    <w:rsid w:val="006F5739"/>
    <w:rsid w:val="006F64AB"/>
    <w:rsid w:val="006F7433"/>
    <w:rsid w:val="006F765B"/>
    <w:rsid w:val="00700056"/>
    <w:rsid w:val="00700200"/>
    <w:rsid w:val="0070112C"/>
    <w:rsid w:val="00701856"/>
    <w:rsid w:val="00701C5B"/>
    <w:rsid w:val="00702B01"/>
    <w:rsid w:val="0070324E"/>
    <w:rsid w:val="0070326E"/>
    <w:rsid w:val="007032F9"/>
    <w:rsid w:val="007033BA"/>
    <w:rsid w:val="00703582"/>
    <w:rsid w:val="00703CD7"/>
    <w:rsid w:val="007040EB"/>
    <w:rsid w:val="007042A9"/>
    <w:rsid w:val="0070544A"/>
    <w:rsid w:val="0070550E"/>
    <w:rsid w:val="00705707"/>
    <w:rsid w:val="007059E4"/>
    <w:rsid w:val="00705ACF"/>
    <w:rsid w:val="00705C42"/>
    <w:rsid w:val="007063EF"/>
    <w:rsid w:val="00706678"/>
    <w:rsid w:val="0070669C"/>
    <w:rsid w:val="00707137"/>
    <w:rsid w:val="007075B3"/>
    <w:rsid w:val="007077A5"/>
    <w:rsid w:val="00707C86"/>
    <w:rsid w:val="00707DD5"/>
    <w:rsid w:val="0071018C"/>
    <w:rsid w:val="00710223"/>
    <w:rsid w:val="0071070B"/>
    <w:rsid w:val="00711136"/>
    <w:rsid w:val="00711D75"/>
    <w:rsid w:val="0071227D"/>
    <w:rsid w:val="007125B3"/>
    <w:rsid w:val="007127F6"/>
    <w:rsid w:val="007128F7"/>
    <w:rsid w:val="00712919"/>
    <w:rsid w:val="00712B14"/>
    <w:rsid w:val="00713D29"/>
    <w:rsid w:val="00713EEC"/>
    <w:rsid w:val="007142E6"/>
    <w:rsid w:val="00714A7F"/>
    <w:rsid w:val="00714BA2"/>
    <w:rsid w:val="00715F0A"/>
    <w:rsid w:val="00716207"/>
    <w:rsid w:val="00717199"/>
    <w:rsid w:val="0071739B"/>
    <w:rsid w:val="00717474"/>
    <w:rsid w:val="00717810"/>
    <w:rsid w:val="00717963"/>
    <w:rsid w:val="007179B2"/>
    <w:rsid w:val="0072043F"/>
    <w:rsid w:val="00720826"/>
    <w:rsid w:val="00720A08"/>
    <w:rsid w:val="00721128"/>
    <w:rsid w:val="0072128A"/>
    <w:rsid w:val="0072182A"/>
    <w:rsid w:val="00721BC0"/>
    <w:rsid w:val="00721D1E"/>
    <w:rsid w:val="00721D5A"/>
    <w:rsid w:val="00722A77"/>
    <w:rsid w:val="00722AFA"/>
    <w:rsid w:val="00722BC4"/>
    <w:rsid w:val="00723C37"/>
    <w:rsid w:val="0072409C"/>
    <w:rsid w:val="00724E0E"/>
    <w:rsid w:val="0072630B"/>
    <w:rsid w:val="0072706B"/>
    <w:rsid w:val="00727316"/>
    <w:rsid w:val="007273FE"/>
    <w:rsid w:val="00727588"/>
    <w:rsid w:val="00727CCD"/>
    <w:rsid w:val="00731312"/>
    <w:rsid w:val="00731D95"/>
    <w:rsid w:val="00731DF6"/>
    <w:rsid w:val="0073218E"/>
    <w:rsid w:val="0073266E"/>
    <w:rsid w:val="00732EC0"/>
    <w:rsid w:val="0073401D"/>
    <w:rsid w:val="00734A8F"/>
    <w:rsid w:val="00734EC5"/>
    <w:rsid w:val="007350F7"/>
    <w:rsid w:val="00735361"/>
    <w:rsid w:val="007362BA"/>
    <w:rsid w:val="00737A9C"/>
    <w:rsid w:val="00737B07"/>
    <w:rsid w:val="0074008C"/>
    <w:rsid w:val="00740E35"/>
    <w:rsid w:val="007414FB"/>
    <w:rsid w:val="00741F51"/>
    <w:rsid w:val="00742135"/>
    <w:rsid w:val="00742197"/>
    <w:rsid w:val="007427D2"/>
    <w:rsid w:val="0074309A"/>
    <w:rsid w:val="007432A5"/>
    <w:rsid w:val="00743FDD"/>
    <w:rsid w:val="0074482A"/>
    <w:rsid w:val="00744B2C"/>
    <w:rsid w:val="00744D16"/>
    <w:rsid w:val="007456FB"/>
    <w:rsid w:val="00745AD2"/>
    <w:rsid w:val="007462D2"/>
    <w:rsid w:val="0074686E"/>
    <w:rsid w:val="00746A6A"/>
    <w:rsid w:val="00747DA8"/>
    <w:rsid w:val="00750522"/>
    <w:rsid w:val="00750857"/>
    <w:rsid w:val="00751322"/>
    <w:rsid w:val="00751598"/>
    <w:rsid w:val="0075250F"/>
    <w:rsid w:val="007529BB"/>
    <w:rsid w:val="00752B87"/>
    <w:rsid w:val="00752CA6"/>
    <w:rsid w:val="007539A6"/>
    <w:rsid w:val="007546DD"/>
    <w:rsid w:val="00754804"/>
    <w:rsid w:val="00754982"/>
    <w:rsid w:val="00754C1C"/>
    <w:rsid w:val="007552C2"/>
    <w:rsid w:val="007561B4"/>
    <w:rsid w:val="007563B3"/>
    <w:rsid w:val="00756773"/>
    <w:rsid w:val="00756877"/>
    <w:rsid w:val="00756CC1"/>
    <w:rsid w:val="007573A5"/>
    <w:rsid w:val="00757938"/>
    <w:rsid w:val="00757BCC"/>
    <w:rsid w:val="00757FE2"/>
    <w:rsid w:val="00760B8F"/>
    <w:rsid w:val="00760BD8"/>
    <w:rsid w:val="00761659"/>
    <w:rsid w:val="007617FD"/>
    <w:rsid w:val="00761A46"/>
    <w:rsid w:val="007620B1"/>
    <w:rsid w:val="007621C3"/>
    <w:rsid w:val="0076232A"/>
    <w:rsid w:val="00763001"/>
    <w:rsid w:val="0076366D"/>
    <w:rsid w:val="00763AC3"/>
    <w:rsid w:val="00763B93"/>
    <w:rsid w:val="0076414B"/>
    <w:rsid w:val="00764593"/>
    <w:rsid w:val="00764B12"/>
    <w:rsid w:val="00764C2C"/>
    <w:rsid w:val="00764D7D"/>
    <w:rsid w:val="00765186"/>
    <w:rsid w:val="007656B8"/>
    <w:rsid w:val="00765C57"/>
    <w:rsid w:val="00767188"/>
    <w:rsid w:val="0076749C"/>
    <w:rsid w:val="00770247"/>
    <w:rsid w:val="00770B0A"/>
    <w:rsid w:val="00770D8A"/>
    <w:rsid w:val="00770E5F"/>
    <w:rsid w:val="007715F6"/>
    <w:rsid w:val="00772091"/>
    <w:rsid w:val="0077228E"/>
    <w:rsid w:val="00772EC9"/>
    <w:rsid w:val="00773196"/>
    <w:rsid w:val="007736E1"/>
    <w:rsid w:val="00773BFD"/>
    <w:rsid w:val="007744A1"/>
    <w:rsid w:val="0077477A"/>
    <w:rsid w:val="00774D98"/>
    <w:rsid w:val="00774F60"/>
    <w:rsid w:val="0077519A"/>
    <w:rsid w:val="007758EB"/>
    <w:rsid w:val="00775A64"/>
    <w:rsid w:val="00775D6A"/>
    <w:rsid w:val="00775F8D"/>
    <w:rsid w:val="007761E7"/>
    <w:rsid w:val="0077671E"/>
    <w:rsid w:val="0077701E"/>
    <w:rsid w:val="00777DE5"/>
    <w:rsid w:val="00780271"/>
    <w:rsid w:val="00780408"/>
    <w:rsid w:val="007807FC"/>
    <w:rsid w:val="00780AA5"/>
    <w:rsid w:val="00781A04"/>
    <w:rsid w:val="00781A9C"/>
    <w:rsid w:val="00781B77"/>
    <w:rsid w:val="00781E41"/>
    <w:rsid w:val="0078269D"/>
    <w:rsid w:val="00782824"/>
    <w:rsid w:val="00782C80"/>
    <w:rsid w:val="00782EA3"/>
    <w:rsid w:val="00783003"/>
    <w:rsid w:val="0078331B"/>
    <w:rsid w:val="00784223"/>
    <w:rsid w:val="00784263"/>
    <w:rsid w:val="00784EE5"/>
    <w:rsid w:val="00785F8C"/>
    <w:rsid w:val="00786DD9"/>
    <w:rsid w:val="007879D9"/>
    <w:rsid w:val="007879DB"/>
    <w:rsid w:val="00787AD8"/>
    <w:rsid w:val="007902A4"/>
    <w:rsid w:val="0079058E"/>
    <w:rsid w:val="007905D2"/>
    <w:rsid w:val="00790C22"/>
    <w:rsid w:val="007910EA"/>
    <w:rsid w:val="007915D8"/>
    <w:rsid w:val="00791685"/>
    <w:rsid w:val="00791B42"/>
    <w:rsid w:val="00791CEB"/>
    <w:rsid w:val="00791DA4"/>
    <w:rsid w:val="007924C1"/>
    <w:rsid w:val="00792581"/>
    <w:rsid w:val="00793BD1"/>
    <w:rsid w:val="00793F65"/>
    <w:rsid w:val="00795806"/>
    <w:rsid w:val="00796208"/>
    <w:rsid w:val="00796DFB"/>
    <w:rsid w:val="00796FA4"/>
    <w:rsid w:val="00797052"/>
    <w:rsid w:val="00797670"/>
    <w:rsid w:val="007A004D"/>
    <w:rsid w:val="007A04E7"/>
    <w:rsid w:val="007A0608"/>
    <w:rsid w:val="007A0A47"/>
    <w:rsid w:val="007A18D1"/>
    <w:rsid w:val="007A2E26"/>
    <w:rsid w:val="007A3017"/>
    <w:rsid w:val="007A31AF"/>
    <w:rsid w:val="007A35DB"/>
    <w:rsid w:val="007A3A0B"/>
    <w:rsid w:val="007A41BD"/>
    <w:rsid w:val="007A5065"/>
    <w:rsid w:val="007A5208"/>
    <w:rsid w:val="007A56D6"/>
    <w:rsid w:val="007A5940"/>
    <w:rsid w:val="007A5B24"/>
    <w:rsid w:val="007A618F"/>
    <w:rsid w:val="007A62B7"/>
    <w:rsid w:val="007A664A"/>
    <w:rsid w:val="007A68B8"/>
    <w:rsid w:val="007A6B1F"/>
    <w:rsid w:val="007A704E"/>
    <w:rsid w:val="007A735E"/>
    <w:rsid w:val="007A759E"/>
    <w:rsid w:val="007A7BEC"/>
    <w:rsid w:val="007A7E77"/>
    <w:rsid w:val="007A7F32"/>
    <w:rsid w:val="007B05D4"/>
    <w:rsid w:val="007B077B"/>
    <w:rsid w:val="007B170C"/>
    <w:rsid w:val="007B208A"/>
    <w:rsid w:val="007B2861"/>
    <w:rsid w:val="007B2D5A"/>
    <w:rsid w:val="007B2F80"/>
    <w:rsid w:val="007B316B"/>
    <w:rsid w:val="007B3631"/>
    <w:rsid w:val="007B3898"/>
    <w:rsid w:val="007B3DEE"/>
    <w:rsid w:val="007B3FC3"/>
    <w:rsid w:val="007B4D32"/>
    <w:rsid w:val="007B4D4C"/>
    <w:rsid w:val="007B5022"/>
    <w:rsid w:val="007B51E0"/>
    <w:rsid w:val="007B52D4"/>
    <w:rsid w:val="007B5D9F"/>
    <w:rsid w:val="007B5E9E"/>
    <w:rsid w:val="007B626F"/>
    <w:rsid w:val="007B62A7"/>
    <w:rsid w:val="007B6306"/>
    <w:rsid w:val="007B6310"/>
    <w:rsid w:val="007B6876"/>
    <w:rsid w:val="007B68FB"/>
    <w:rsid w:val="007B7CE5"/>
    <w:rsid w:val="007C006A"/>
    <w:rsid w:val="007C0733"/>
    <w:rsid w:val="007C08F7"/>
    <w:rsid w:val="007C181C"/>
    <w:rsid w:val="007C1F08"/>
    <w:rsid w:val="007C26C7"/>
    <w:rsid w:val="007C2B8E"/>
    <w:rsid w:val="007C3159"/>
    <w:rsid w:val="007C362A"/>
    <w:rsid w:val="007C3B05"/>
    <w:rsid w:val="007C3CAA"/>
    <w:rsid w:val="007C4C21"/>
    <w:rsid w:val="007C52BD"/>
    <w:rsid w:val="007C54C6"/>
    <w:rsid w:val="007C5819"/>
    <w:rsid w:val="007C5CD8"/>
    <w:rsid w:val="007C60F7"/>
    <w:rsid w:val="007C61AC"/>
    <w:rsid w:val="007C6F00"/>
    <w:rsid w:val="007C7B70"/>
    <w:rsid w:val="007D04F8"/>
    <w:rsid w:val="007D09A7"/>
    <w:rsid w:val="007D14A3"/>
    <w:rsid w:val="007D1A0D"/>
    <w:rsid w:val="007D1EDC"/>
    <w:rsid w:val="007D2A11"/>
    <w:rsid w:val="007D2D7B"/>
    <w:rsid w:val="007D2E6A"/>
    <w:rsid w:val="007D3027"/>
    <w:rsid w:val="007D30F5"/>
    <w:rsid w:val="007D3247"/>
    <w:rsid w:val="007D449E"/>
    <w:rsid w:val="007D55AE"/>
    <w:rsid w:val="007D6172"/>
    <w:rsid w:val="007D63AA"/>
    <w:rsid w:val="007D67A1"/>
    <w:rsid w:val="007D70BF"/>
    <w:rsid w:val="007D76AA"/>
    <w:rsid w:val="007D797A"/>
    <w:rsid w:val="007E01C1"/>
    <w:rsid w:val="007E01D0"/>
    <w:rsid w:val="007E070D"/>
    <w:rsid w:val="007E08E2"/>
    <w:rsid w:val="007E108A"/>
    <w:rsid w:val="007E1A12"/>
    <w:rsid w:val="007E2EBF"/>
    <w:rsid w:val="007E2F25"/>
    <w:rsid w:val="007E3DBF"/>
    <w:rsid w:val="007E3F7A"/>
    <w:rsid w:val="007E420F"/>
    <w:rsid w:val="007E42E7"/>
    <w:rsid w:val="007E43A9"/>
    <w:rsid w:val="007E43F3"/>
    <w:rsid w:val="007E44D4"/>
    <w:rsid w:val="007E4879"/>
    <w:rsid w:val="007E5181"/>
    <w:rsid w:val="007E51A7"/>
    <w:rsid w:val="007E555B"/>
    <w:rsid w:val="007E5D97"/>
    <w:rsid w:val="007E6014"/>
    <w:rsid w:val="007E664E"/>
    <w:rsid w:val="007E67A4"/>
    <w:rsid w:val="007E69F8"/>
    <w:rsid w:val="007E6C70"/>
    <w:rsid w:val="007E7132"/>
    <w:rsid w:val="007E7228"/>
    <w:rsid w:val="007E7AC8"/>
    <w:rsid w:val="007F0931"/>
    <w:rsid w:val="007F0BF0"/>
    <w:rsid w:val="007F0DD3"/>
    <w:rsid w:val="007F0E00"/>
    <w:rsid w:val="007F0E70"/>
    <w:rsid w:val="007F14BA"/>
    <w:rsid w:val="007F18DF"/>
    <w:rsid w:val="007F1B5C"/>
    <w:rsid w:val="007F1D70"/>
    <w:rsid w:val="007F2020"/>
    <w:rsid w:val="007F25E5"/>
    <w:rsid w:val="007F28FB"/>
    <w:rsid w:val="007F2D79"/>
    <w:rsid w:val="007F2EFC"/>
    <w:rsid w:val="007F380F"/>
    <w:rsid w:val="007F3C2F"/>
    <w:rsid w:val="007F4195"/>
    <w:rsid w:val="007F4853"/>
    <w:rsid w:val="007F491D"/>
    <w:rsid w:val="007F5065"/>
    <w:rsid w:val="007F514A"/>
    <w:rsid w:val="007F5B5E"/>
    <w:rsid w:val="007F5DAE"/>
    <w:rsid w:val="007F6807"/>
    <w:rsid w:val="007F6869"/>
    <w:rsid w:val="007F6B75"/>
    <w:rsid w:val="007F6EDA"/>
    <w:rsid w:val="007F6FB7"/>
    <w:rsid w:val="007F7464"/>
    <w:rsid w:val="007F7B47"/>
    <w:rsid w:val="007F7CB4"/>
    <w:rsid w:val="007F7EFB"/>
    <w:rsid w:val="007F7F6C"/>
    <w:rsid w:val="008009C8"/>
    <w:rsid w:val="00800CE5"/>
    <w:rsid w:val="00801006"/>
    <w:rsid w:val="00801B16"/>
    <w:rsid w:val="008026B7"/>
    <w:rsid w:val="00802E1B"/>
    <w:rsid w:val="00802E5C"/>
    <w:rsid w:val="00804191"/>
    <w:rsid w:val="008047B4"/>
    <w:rsid w:val="0080548A"/>
    <w:rsid w:val="00805773"/>
    <w:rsid w:val="00805908"/>
    <w:rsid w:val="00806023"/>
    <w:rsid w:val="0080645B"/>
    <w:rsid w:val="0080646B"/>
    <w:rsid w:val="0080664B"/>
    <w:rsid w:val="00807BB7"/>
    <w:rsid w:val="008104B1"/>
    <w:rsid w:val="008106A7"/>
    <w:rsid w:val="008116BC"/>
    <w:rsid w:val="00811943"/>
    <w:rsid w:val="008129E3"/>
    <w:rsid w:val="008135B2"/>
    <w:rsid w:val="00813BE2"/>
    <w:rsid w:val="0081400C"/>
    <w:rsid w:val="008147EB"/>
    <w:rsid w:val="00814A1F"/>
    <w:rsid w:val="00814C12"/>
    <w:rsid w:val="0081507E"/>
    <w:rsid w:val="00815160"/>
    <w:rsid w:val="0081569A"/>
    <w:rsid w:val="008159CB"/>
    <w:rsid w:val="00815C68"/>
    <w:rsid w:val="008169FC"/>
    <w:rsid w:val="00816BBB"/>
    <w:rsid w:val="00816FAD"/>
    <w:rsid w:val="00817028"/>
    <w:rsid w:val="0081721F"/>
    <w:rsid w:val="0081725A"/>
    <w:rsid w:val="00817320"/>
    <w:rsid w:val="00817362"/>
    <w:rsid w:val="0081748C"/>
    <w:rsid w:val="0081752D"/>
    <w:rsid w:val="00820182"/>
    <w:rsid w:val="008203AC"/>
    <w:rsid w:val="0082046B"/>
    <w:rsid w:val="0082118E"/>
    <w:rsid w:val="008212A3"/>
    <w:rsid w:val="00821884"/>
    <w:rsid w:val="00821E80"/>
    <w:rsid w:val="0082258E"/>
    <w:rsid w:val="008225BE"/>
    <w:rsid w:val="00822741"/>
    <w:rsid w:val="00822C84"/>
    <w:rsid w:val="00822FE2"/>
    <w:rsid w:val="00823104"/>
    <w:rsid w:val="00823158"/>
    <w:rsid w:val="0082357E"/>
    <w:rsid w:val="00823DEF"/>
    <w:rsid w:val="008241E1"/>
    <w:rsid w:val="008244B5"/>
    <w:rsid w:val="008245A6"/>
    <w:rsid w:val="00824948"/>
    <w:rsid w:val="008257E8"/>
    <w:rsid w:val="0082582D"/>
    <w:rsid w:val="008259E7"/>
    <w:rsid w:val="00825F56"/>
    <w:rsid w:val="00826003"/>
    <w:rsid w:val="0082601A"/>
    <w:rsid w:val="008273CA"/>
    <w:rsid w:val="008307F2"/>
    <w:rsid w:val="00830811"/>
    <w:rsid w:val="00831778"/>
    <w:rsid w:val="00831B5D"/>
    <w:rsid w:val="00831E06"/>
    <w:rsid w:val="0083210F"/>
    <w:rsid w:val="00832FBA"/>
    <w:rsid w:val="008330D8"/>
    <w:rsid w:val="00833C41"/>
    <w:rsid w:val="00833F11"/>
    <w:rsid w:val="00834581"/>
    <w:rsid w:val="00834CBC"/>
    <w:rsid w:val="00835A3B"/>
    <w:rsid w:val="00835DA8"/>
    <w:rsid w:val="00836480"/>
    <w:rsid w:val="008367F0"/>
    <w:rsid w:val="00836CEC"/>
    <w:rsid w:val="00836D6D"/>
    <w:rsid w:val="00836EDC"/>
    <w:rsid w:val="00837633"/>
    <w:rsid w:val="00837CF8"/>
    <w:rsid w:val="00837DB5"/>
    <w:rsid w:val="00837EF3"/>
    <w:rsid w:val="00840442"/>
    <w:rsid w:val="00840ECE"/>
    <w:rsid w:val="00841D44"/>
    <w:rsid w:val="008429D7"/>
    <w:rsid w:val="0084324D"/>
    <w:rsid w:val="008435F4"/>
    <w:rsid w:val="00843797"/>
    <w:rsid w:val="00844060"/>
    <w:rsid w:val="008440A2"/>
    <w:rsid w:val="008444A4"/>
    <w:rsid w:val="00844939"/>
    <w:rsid w:val="00844A09"/>
    <w:rsid w:val="008454A7"/>
    <w:rsid w:val="00845AAE"/>
    <w:rsid w:val="00846421"/>
    <w:rsid w:val="00846A83"/>
    <w:rsid w:val="00846B93"/>
    <w:rsid w:val="00846EF1"/>
    <w:rsid w:val="00847676"/>
    <w:rsid w:val="00847739"/>
    <w:rsid w:val="0084794F"/>
    <w:rsid w:val="00847A0A"/>
    <w:rsid w:val="0085009B"/>
    <w:rsid w:val="0085018D"/>
    <w:rsid w:val="00850C24"/>
    <w:rsid w:val="00850D60"/>
    <w:rsid w:val="008514B4"/>
    <w:rsid w:val="00851C75"/>
    <w:rsid w:val="0085246E"/>
    <w:rsid w:val="0085287E"/>
    <w:rsid w:val="00852B37"/>
    <w:rsid w:val="008530E4"/>
    <w:rsid w:val="00853123"/>
    <w:rsid w:val="008533BC"/>
    <w:rsid w:val="0085367B"/>
    <w:rsid w:val="00853986"/>
    <w:rsid w:val="00853F92"/>
    <w:rsid w:val="00854518"/>
    <w:rsid w:val="0085455C"/>
    <w:rsid w:val="00855090"/>
    <w:rsid w:val="008551D6"/>
    <w:rsid w:val="00855D6C"/>
    <w:rsid w:val="008563FC"/>
    <w:rsid w:val="008564C2"/>
    <w:rsid w:val="00856B78"/>
    <w:rsid w:val="00856B8C"/>
    <w:rsid w:val="00856D9A"/>
    <w:rsid w:val="00857411"/>
    <w:rsid w:val="00857BE8"/>
    <w:rsid w:val="00857D32"/>
    <w:rsid w:val="00857E7A"/>
    <w:rsid w:val="008605BF"/>
    <w:rsid w:val="008605D9"/>
    <w:rsid w:val="0086086E"/>
    <w:rsid w:val="008609CD"/>
    <w:rsid w:val="00860E72"/>
    <w:rsid w:val="0086185F"/>
    <w:rsid w:val="00861AEB"/>
    <w:rsid w:val="00862233"/>
    <w:rsid w:val="0086246D"/>
    <w:rsid w:val="008629AD"/>
    <w:rsid w:val="00862CD1"/>
    <w:rsid w:val="00862FBE"/>
    <w:rsid w:val="00863405"/>
    <w:rsid w:val="00863E0C"/>
    <w:rsid w:val="00864124"/>
    <w:rsid w:val="00864987"/>
    <w:rsid w:val="00864C37"/>
    <w:rsid w:val="0086523B"/>
    <w:rsid w:val="00865598"/>
    <w:rsid w:val="00865F0D"/>
    <w:rsid w:val="00866428"/>
    <w:rsid w:val="008664F0"/>
    <w:rsid w:val="008666EB"/>
    <w:rsid w:val="00866A02"/>
    <w:rsid w:val="008671EC"/>
    <w:rsid w:val="0086739C"/>
    <w:rsid w:val="008677BF"/>
    <w:rsid w:val="008678D9"/>
    <w:rsid w:val="008679CC"/>
    <w:rsid w:val="00867A5A"/>
    <w:rsid w:val="00867D78"/>
    <w:rsid w:val="00870224"/>
    <w:rsid w:val="008703D5"/>
    <w:rsid w:val="00870487"/>
    <w:rsid w:val="008710C5"/>
    <w:rsid w:val="00871305"/>
    <w:rsid w:val="008715BE"/>
    <w:rsid w:val="00871CA5"/>
    <w:rsid w:val="00872089"/>
    <w:rsid w:val="00872A7E"/>
    <w:rsid w:val="00873D69"/>
    <w:rsid w:val="0087476E"/>
    <w:rsid w:val="00874CC7"/>
    <w:rsid w:val="00875043"/>
    <w:rsid w:val="0087512D"/>
    <w:rsid w:val="00875714"/>
    <w:rsid w:val="0087654A"/>
    <w:rsid w:val="0087721D"/>
    <w:rsid w:val="00877906"/>
    <w:rsid w:val="00877CD4"/>
    <w:rsid w:val="00877EB7"/>
    <w:rsid w:val="00880357"/>
    <w:rsid w:val="00880B51"/>
    <w:rsid w:val="00881AF1"/>
    <w:rsid w:val="00881BE6"/>
    <w:rsid w:val="008827D0"/>
    <w:rsid w:val="00882E2C"/>
    <w:rsid w:val="00882E31"/>
    <w:rsid w:val="00883245"/>
    <w:rsid w:val="008832C7"/>
    <w:rsid w:val="00883314"/>
    <w:rsid w:val="00883F39"/>
    <w:rsid w:val="00883FA5"/>
    <w:rsid w:val="008840D1"/>
    <w:rsid w:val="008842CC"/>
    <w:rsid w:val="00884344"/>
    <w:rsid w:val="008848BF"/>
    <w:rsid w:val="00885368"/>
    <w:rsid w:val="00886543"/>
    <w:rsid w:val="008868E4"/>
    <w:rsid w:val="00886B80"/>
    <w:rsid w:val="00887513"/>
    <w:rsid w:val="008878C5"/>
    <w:rsid w:val="00887DC1"/>
    <w:rsid w:val="00890C5F"/>
    <w:rsid w:val="00890DDD"/>
    <w:rsid w:val="008911E2"/>
    <w:rsid w:val="0089146A"/>
    <w:rsid w:val="008919FC"/>
    <w:rsid w:val="008926C0"/>
    <w:rsid w:val="00892EFD"/>
    <w:rsid w:val="00892FBE"/>
    <w:rsid w:val="00893115"/>
    <w:rsid w:val="0089339B"/>
    <w:rsid w:val="00893866"/>
    <w:rsid w:val="00893BFF"/>
    <w:rsid w:val="00893CBD"/>
    <w:rsid w:val="0089434D"/>
    <w:rsid w:val="00894612"/>
    <w:rsid w:val="00894712"/>
    <w:rsid w:val="008947F9"/>
    <w:rsid w:val="00894FA1"/>
    <w:rsid w:val="00895270"/>
    <w:rsid w:val="008967A3"/>
    <w:rsid w:val="00896A60"/>
    <w:rsid w:val="00896F59"/>
    <w:rsid w:val="008975FD"/>
    <w:rsid w:val="00897D99"/>
    <w:rsid w:val="008A048A"/>
    <w:rsid w:val="008A06F1"/>
    <w:rsid w:val="008A0812"/>
    <w:rsid w:val="008A1250"/>
    <w:rsid w:val="008A136F"/>
    <w:rsid w:val="008A1596"/>
    <w:rsid w:val="008A16AD"/>
    <w:rsid w:val="008A1CCA"/>
    <w:rsid w:val="008A2496"/>
    <w:rsid w:val="008A3224"/>
    <w:rsid w:val="008A37B9"/>
    <w:rsid w:val="008A39AA"/>
    <w:rsid w:val="008A3BCE"/>
    <w:rsid w:val="008A3E42"/>
    <w:rsid w:val="008A410D"/>
    <w:rsid w:val="008A433B"/>
    <w:rsid w:val="008A4790"/>
    <w:rsid w:val="008A48D5"/>
    <w:rsid w:val="008A4F16"/>
    <w:rsid w:val="008A5376"/>
    <w:rsid w:val="008A5515"/>
    <w:rsid w:val="008A5D26"/>
    <w:rsid w:val="008A6096"/>
    <w:rsid w:val="008A6B0E"/>
    <w:rsid w:val="008A6B55"/>
    <w:rsid w:val="008A75AB"/>
    <w:rsid w:val="008A7642"/>
    <w:rsid w:val="008A783B"/>
    <w:rsid w:val="008A7DE4"/>
    <w:rsid w:val="008A7E15"/>
    <w:rsid w:val="008B0961"/>
    <w:rsid w:val="008B0B21"/>
    <w:rsid w:val="008B1025"/>
    <w:rsid w:val="008B12E2"/>
    <w:rsid w:val="008B1CDE"/>
    <w:rsid w:val="008B24DB"/>
    <w:rsid w:val="008B29B5"/>
    <w:rsid w:val="008B2D28"/>
    <w:rsid w:val="008B38DA"/>
    <w:rsid w:val="008B3D03"/>
    <w:rsid w:val="008B3D8F"/>
    <w:rsid w:val="008B41D9"/>
    <w:rsid w:val="008B4495"/>
    <w:rsid w:val="008B495F"/>
    <w:rsid w:val="008B4967"/>
    <w:rsid w:val="008B49BB"/>
    <w:rsid w:val="008B4EB1"/>
    <w:rsid w:val="008B5C78"/>
    <w:rsid w:val="008B5F93"/>
    <w:rsid w:val="008B6413"/>
    <w:rsid w:val="008B7F0F"/>
    <w:rsid w:val="008B7F73"/>
    <w:rsid w:val="008C0115"/>
    <w:rsid w:val="008C0AAF"/>
    <w:rsid w:val="008C0AF3"/>
    <w:rsid w:val="008C108A"/>
    <w:rsid w:val="008C10F9"/>
    <w:rsid w:val="008C1584"/>
    <w:rsid w:val="008C172C"/>
    <w:rsid w:val="008C21C3"/>
    <w:rsid w:val="008C28E3"/>
    <w:rsid w:val="008C2D7D"/>
    <w:rsid w:val="008C3017"/>
    <w:rsid w:val="008C346B"/>
    <w:rsid w:val="008C44C3"/>
    <w:rsid w:val="008C47D4"/>
    <w:rsid w:val="008C59FF"/>
    <w:rsid w:val="008C60A6"/>
    <w:rsid w:val="008C60F0"/>
    <w:rsid w:val="008C6155"/>
    <w:rsid w:val="008C6784"/>
    <w:rsid w:val="008C6C34"/>
    <w:rsid w:val="008C6C4D"/>
    <w:rsid w:val="008C6F28"/>
    <w:rsid w:val="008C75B2"/>
    <w:rsid w:val="008C75C5"/>
    <w:rsid w:val="008C7D66"/>
    <w:rsid w:val="008D1341"/>
    <w:rsid w:val="008D1750"/>
    <w:rsid w:val="008D2658"/>
    <w:rsid w:val="008D32CB"/>
    <w:rsid w:val="008D32DF"/>
    <w:rsid w:val="008D3429"/>
    <w:rsid w:val="008D38B7"/>
    <w:rsid w:val="008D3CAA"/>
    <w:rsid w:val="008D3E5D"/>
    <w:rsid w:val="008D403B"/>
    <w:rsid w:val="008D4B36"/>
    <w:rsid w:val="008D5BD1"/>
    <w:rsid w:val="008D6095"/>
    <w:rsid w:val="008D6149"/>
    <w:rsid w:val="008D6613"/>
    <w:rsid w:val="008D71B0"/>
    <w:rsid w:val="008D74D8"/>
    <w:rsid w:val="008E0116"/>
    <w:rsid w:val="008E06E2"/>
    <w:rsid w:val="008E0AFE"/>
    <w:rsid w:val="008E0B91"/>
    <w:rsid w:val="008E12C7"/>
    <w:rsid w:val="008E1332"/>
    <w:rsid w:val="008E162E"/>
    <w:rsid w:val="008E3152"/>
    <w:rsid w:val="008E319B"/>
    <w:rsid w:val="008E3208"/>
    <w:rsid w:val="008E32D4"/>
    <w:rsid w:val="008E4230"/>
    <w:rsid w:val="008E4247"/>
    <w:rsid w:val="008E4496"/>
    <w:rsid w:val="008E45F8"/>
    <w:rsid w:val="008E4707"/>
    <w:rsid w:val="008E50FC"/>
    <w:rsid w:val="008E5DBE"/>
    <w:rsid w:val="008E7266"/>
    <w:rsid w:val="008F0BA6"/>
    <w:rsid w:val="008F1A93"/>
    <w:rsid w:val="008F1C9E"/>
    <w:rsid w:val="008F2B20"/>
    <w:rsid w:val="008F33BD"/>
    <w:rsid w:val="008F3558"/>
    <w:rsid w:val="008F36FC"/>
    <w:rsid w:val="008F3EAC"/>
    <w:rsid w:val="008F4016"/>
    <w:rsid w:val="008F4CE7"/>
    <w:rsid w:val="008F50AC"/>
    <w:rsid w:val="008F5706"/>
    <w:rsid w:val="008F5A6D"/>
    <w:rsid w:val="008F6ABA"/>
    <w:rsid w:val="008F7583"/>
    <w:rsid w:val="008F7AF2"/>
    <w:rsid w:val="008F7CFB"/>
    <w:rsid w:val="009004FA"/>
    <w:rsid w:val="0090084C"/>
    <w:rsid w:val="00900A89"/>
    <w:rsid w:val="00900C21"/>
    <w:rsid w:val="00901318"/>
    <w:rsid w:val="00901393"/>
    <w:rsid w:val="00901512"/>
    <w:rsid w:val="0090246B"/>
    <w:rsid w:val="009027D6"/>
    <w:rsid w:val="009028C8"/>
    <w:rsid w:val="009033AB"/>
    <w:rsid w:val="00903B07"/>
    <w:rsid w:val="00903B5F"/>
    <w:rsid w:val="009046D2"/>
    <w:rsid w:val="00905CE1"/>
    <w:rsid w:val="00906984"/>
    <w:rsid w:val="00906B05"/>
    <w:rsid w:val="00906CB8"/>
    <w:rsid w:val="00906D65"/>
    <w:rsid w:val="00906EC9"/>
    <w:rsid w:val="00907093"/>
    <w:rsid w:val="009113A9"/>
    <w:rsid w:val="009114B6"/>
    <w:rsid w:val="00911517"/>
    <w:rsid w:val="009120D3"/>
    <w:rsid w:val="009123CC"/>
    <w:rsid w:val="009128A7"/>
    <w:rsid w:val="009132A9"/>
    <w:rsid w:val="009133BF"/>
    <w:rsid w:val="00913C90"/>
    <w:rsid w:val="00913D2E"/>
    <w:rsid w:val="00914403"/>
    <w:rsid w:val="00914662"/>
    <w:rsid w:val="0091488B"/>
    <w:rsid w:val="0091494A"/>
    <w:rsid w:val="00914E1C"/>
    <w:rsid w:val="00914FA5"/>
    <w:rsid w:val="0091509F"/>
    <w:rsid w:val="00915E32"/>
    <w:rsid w:val="009161D1"/>
    <w:rsid w:val="009169EE"/>
    <w:rsid w:val="009172C7"/>
    <w:rsid w:val="00917424"/>
    <w:rsid w:val="00917522"/>
    <w:rsid w:val="0092008E"/>
    <w:rsid w:val="009209A4"/>
    <w:rsid w:val="00920B50"/>
    <w:rsid w:val="0092190A"/>
    <w:rsid w:val="00921984"/>
    <w:rsid w:val="00921C85"/>
    <w:rsid w:val="00921CDF"/>
    <w:rsid w:val="00921E6D"/>
    <w:rsid w:val="00922164"/>
    <w:rsid w:val="00922830"/>
    <w:rsid w:val="00922965"/>
    <w:rsid w:val="009231AB"/>
    <w:rsid w:val="00923A8B"/>
    <w:rsid w:val="00923AEA"/>
    <w:rsid w:val="00923F2B"/>
    <w:rsid w:val="00924DFA"/>
    <w:rsid w:val="009250CB"/>
    <w:rsid w:val="0092529E"/>
    <w:rsid w:val="009252FF"/>
    <w:rsid w:val="009259F6"/>
    <w:rsid w:val="00925B8E"/>
    <w:rsid w:val="00925C55"/>
    <w:rsid w:val="0092688E"/>
    <w:rsid w:val="00926B42"/>
    <w:rsid w:val="009278C8"/>
    <w:rsid w:val="00927BB9"/>
    <w:rsid w:val="00927C61"/>
    <w:rsid w:val="00930166"/>
    <w:rsid w:val="00930856"/>
    <w:rsid w:val="00930DCE"/>
    <w:rsid w:val="00931B24"/>
    <w:rsid w:val="00932C1A"/>
    <w:rsid w:val="009332F5"/>
    <w:rsid w:val="00933A81"/>
    <w:rsid w:val="00934458"/>
    <w:rsid w:val="0093577C"/>
    <w:rsid w:val="009361C9"/>
    <w:rsid w:val="0093620E"/>
    <w:rsid w:val="009362F9"/>
    <w:rsid w:val="00936C44"/>
    <w:rsid w:val="00937455"/>
    <w:rsid w:val="009374FC"/>
    <w:rsid w:val="00937872"/>
    <w:rsid w:val="009378C0"/>
    <w:rsid w:val="00937943"/>
    <w:rsid w:val="00937BA0"/>
    <w:rsid w:val="00937FE2"/>
    <w:rsid w:val="0094067D"/>
    <w:rsid w:val="00940BE5"/>
    <w:rsid w:val="009410F0"/>
    <w:rsid w:val="00941217"/>
    <w:rsid w:val="00941D04"/>
    <w:rsid w:val="00941D27"/>
    <w:rsid w:val="00942E8A"/>
    <w:rsid w:val="00943125"/>
    <w:rsid w:val="0094316B"/>
    <w:rsid w:val="009434A3"/>
    <w:rsid w:val="00943DFE"/>
    <w:rsid w:val="00943E33"/>
    <w:rsid w:val="009441F0"/>
    <w:rsid w:val="00944A13"/>
    <w:rsid w:val="00944D2C"/>
    <w:rsid w:val="00944EF3"/>
    <w:rsid w:val="00945039"/>
    <w:rsid w:val="009451BB"/>
    <w:rsid w:val="00945D61"/>
    <w:rsid w:val="0094636F"/>
    <w:rsid w:val="00946CBB"/>
    <w:rsid w:val="00946EFB"/>
    <w:rsid w:val="009475D5"/>
    <w:rsid w:val="00947693"/>
    <w:rsid w:val="009477BE"/>
    <w:rsid w:val="00947ACF"/>
    <w:rsid w:val="00947E7A"/>
    <w:rsid w:val="00947F09"/>
    <w:rsid w:val="009502C4"/>
    <w:rsid w:val="009503FE"/>
    <w:rsid w:val="0095083D"/>
    <w:rsid w:val="00950B1B"/>
    <w:rsid w:val="00950EEA"/>
    <w:rsid w:val="009515D2"/>
    <w:rsid w:val="009519C6"/>
    <w:rsid w:val="00952247"/>
    <w:rsid w:val="0095299C"/>
    <w:rsid w:val="00952B31"/>
    <w:rsid w:val="00952B5B"/>
    <w:rsid w:val="00952CF7"/>
    <w:rsid w:val="009536CB"/>
    <w:rsid w:val="009538D3"/>
    <w:rsid w:val="00953BC7"/>
    <w:rsid w:val="009545D8"/>
    <w:rsid w:val="00954938"/>
    <w:rsid w:val="00955ED9"/>
    <w:rsid w:val="00956182"/>
    <w:rsid w:val="00956534"/>
    <w:rsid w:val="0095659F"/>
    <w:rsid w:val="00956CA6"/>
    <w:rsid w:val="009573B8"/>
    <w:rsid w:val="00957DD1"/>
    <w:rsid w:val="00957EC4"/>
    <w:rsid w:val="009613E5"/>
    <w:rsid w:val="00961EC7"/>
    <w:rsid w:val="00962DBE"/>
    <w:rsid w:val="009635F7"/>
    <w:rsid w:val="0096363E"/>
    <w:rsid w:val="00963C30"/>
    <w:rsid w:val="00963DCD"/>
    <w:rsid w:val="0096483D"/>
    <w:rsid w:val="00964B78"/>
    <w:rsid w:val="009655FB"/>
    <w:rsid w:val="00965D09"/>
    <w:rsid w:val="0096667D"/>
    <w:rsid w:val="00966964"/>
    <w:rsid w:val="00966D1F"/>
    <w:rsid w:val="0096731C"/>
    <w:rsid w:val="009676CA"/>
    <w:rsid w:val="00967F56"/>
    <w:rsid w:val="00970156"/>
    <w:rsid w:val="00970226"/>
    <w:rsid w:val="0097047F"/>
    <w:rsid w:val="00970A22"/>
    <w:rsid w:val="00970C03"/>
    <w:rsid w:val="00970E15"/>
    <w:rsid w:val="009719EE"/>
    <w:rsid w:val="00971DE0"/>
    <w:rsid w:val="00972406"/>
    <w:rsid w:val="009724E6"/>
    <w:rsid w:val="00972B57"/>
    <w:rsid w:val="00972EC9"/>
    <w:rsid w:val="0097365C"/>
    <w:rsid w:val="00973BD8"/>
    <w:rsid w:val="009740EB"/>
    <w:rsid w:val="009741E1"/>
    <w:rsid w:val="00974977"/>
    <w:rsid w:val="00974AC4"/>
    <w:rsid w:val="0097507A"/>
    <w:rsid w:val="009758C1"/>
    <w:rsid w:val="00975B88"/>
    <w:rsid w:val="00976E04"/>
    <w:rsid w:val="00977093"/>
    <w:rsid w:val="0097712F"/>
    <w:rsid w:val="009803B6"/>
    <w:rsid w:val="00980FCC"/>
    <w:rsid w:val="009812AD"/>
    <w:rsid w:val="00982548"/>
    <w:rsid w:val="00982F52"/>
    <w:rsid w:val="00983334"/>
    <w:rsid w:val="00983FFB"/>
    <w:rsid w:val="00984482"/>
    <w:rsid w:val="00984C6D"/>
    <w:rsid w:val="00984CED"/>
    <w:rsid w:val="009850D4"/>
    <w:rsid w:val="0098533A"/>
    <w:rsid w:val="00985560"/>
    <w:rsid w:val="00985597"/>
    <w:rsid w:val="0098584F"/>
    <w:rsid w:val="0098615F"/>
    <w:rsid w:val="00986165"/>
    <w:rsid w:val="00986E98"/>
    <w:rsid w:val="00987206"/>
    <w:rsid w:val="00987EAD"/>
    <w:rsid w:val="009902B8"/>
    <w:rsid w:val="00990948"/>
    <w:rsid w:val="00991D1F"/>
    <w:rsid w:val="00991F2E"/>
    <w:rsid w:val="00992418"/>
    <w:rsid w:val="00992E1C"/>
    <w:rsid w:val="009930B3"/>
    <w:rsid w:val="00993651"/>
    <w:rsid w:val="00994BDD"/>
    <w:rsid w:val="0099552C"/>
    <w:rsid w:val="009955FE"/>
    <w:rsid w:val="009958B6"/>
    <w:rsid w:val="0099631F"/>
    <w:rsid w:val="0099687E"/>
    <w:rsid w:val="0099778B"/>
    <w:rsid w:val="00997CCA"/>
    <w:rsid w:val="009A01D7"/>
    <w:rsid w:val="009A177E"/>
    <w:rsid w:val="009A183F"/>
    <w:rsid w:val="009A1A60"/>
    <w:rsid w:val="009A25A7"/>
    <w:rsid w:val="009A2B40"/>
    <w:rsid w:val="009A321A"/>
    <w:rsid w:val="009A3AC4"/>
    <w:rsid w:val="009A3DD4"/>
    <w:rsid w:val="009A4406"/>
    <w:rsid w:val="009A4EB7"/>
    <w:rsid w:val="009A4F24"/>
    <w:rsid w:val="009A55EA"/>
    <w:rsid w:val="009A5EE7"/>
    <w:rsid w:val="009A5F4D"/>
    <w:rsid w:val="009A5F9E"/>
    <w:rsid w:val="009A63A0"/>
    <w:rsid w:val="009A66A1"/>
    <w:rsid w:val="009A6DF6"/>
    <w:rsid w:val="009B0B17"/>
    <w:rsid w:val="009B0EF9"/>
    <w:rsid w:val="009B10BB"/>
    <w:rsid w:val="009B1265"/>
    <w:rsid w:val="009B12D3"/>
    <w:rsid w:val="009B138E"/>
    <w:rsid w:val="009B14B6"/>
    <w:rsid w:val="009B15C2"/>
    <w:rsid w:val="009B16B4"/>
    <w:rsid w:val="009B1A93"/>
    <w:rsid w:val="009B1B70"/>
    <w:rsid w:val="009B1DF2"/>
    <w:rsid w:val="009B1EA6"/>
    <w:rsid w:val="009B217D"/>
    <w:rsid w:val="009B258A"/>
    <w:rsid w:val="009B2753"/>
    <w:rsid w:val="009B2CB6"/>
    <w:rsid w:val="009B310F"/>
    <w:rsid w:val="009B4223"/>
    <w:rsid w:val="009B42BB"/>
    <w:rsid w:val="009B44FA"/>
    <w:rsid w:val="009B526A"/>
    <w:rsid w:val="009B5A02"/>
    <w:rsid w:val="009B5A72"/>
    <w:rsid w:val="009B5E34"/>
    <w:rsid w:val="009B5E66"/>
    <w:rsid w:val="009B5EF0"/>
    <w:rsid w:val="009B697B"/>
    <w:rsid w:val="009B7F73"/>
    <w:rsid w:val="009C01FE"/>
    <w:rsid w:val="009C05A2"/>
    <w:rsid w:val="009C0A9C"/>
    <w:rsid w:val="009C0D49"/>
    <w:rsid w:val="009C1350"/>
    <w:rsid w:val="009C1656"/>
    <w:rsid w:val="009C190C"/>
    <w:rsid w:val="009C1C38"/>
    <w:rsid w:val="009C1E29"/>
    <w:rsid w:val="009C241A"/>
    <w:rsid w:val="009C2581"/>
    <w:rsid w:val="009C2790"/>
    <w:rsid w:val="009C308D"/>
    <w:rsid w:val="009C35B3"/>
    <w:rsid w:val="009C3991"/>
    <w:rsid w:val="009C4175"/>
    <w:rsid w:val="009C479B"/>
    <w:rsid w:val="009C49BB"/>
    <w:rsid w:val="009C4DF6"/>
    <w:rsid w:val="009C4E67"/>
    <w:rsid w:val="009C50A9"/>
    <w:rsid w:val="009C5358"/>
    <w:rsid w:val="009C5915"/>
    <w:rsid w:val="009C5AEF"/>
    <w:rsid w:val="009C6806"/>
    <w:rsid w:val="009C6B28"/>
    <w:rsid w:val="009C7AEB"/>
    <w:rsid w:val="009C7CA0"/>
    <w:rsid w:val="009D0072"/>
    <w:rsid w:val="009D0078"/>
    <w:rsid w:val="009D0310"/>
    <w:rsid w:val="009D041F"/>
    <w:rsid w:val="009D1327"/>
    <w:rsid w:val="009D155F"/>
    <w:rsid w:val="009D1AD5"/>
    <w:rsid w:val="009D1E47"/>
    <w:rsid w:val="009D2333"/>
    <w:rsid w:val="009D2BB4"/>
    <w:rsid w:val="009D3BD9"/>
    <w:rsid w:val="009D3F65"/>
    <w:rsid w:val="009D410D"/>
    <w:rsid w:val="009D5035"/>
    <w:rsid w:val="009D5477"/>
    <w:rsid w:val="009D54BF"/>
    <w:rsid w:val="009D5F39"/>
    <w:rsid w:val="009D66D0"/>
    <w:rsid w:val="009D6A31"/>
    <w:rsid w:val="009D70D1"/>
    <w:rsid w:val="009D71FA"/>
    <w:rsid w:val="009D7504"/>
    <w:rsid w:val="009D7AD2"/>
    <w:rsid w:val="009D7D93"/>
    <w:rsid w:val="009E0200"/>
    <w:rsid w:val="009E027C"/>
    <w:rsid w:val="009E0974"/>
    <w:rsid w:val="009E0A63"/>
    <w:rsid w:val="009E0F9B"/>
    <w:rsid w:val="009E17CC"/>
    <w:rsid w:val="009E1909"/>
    <w:rsid w:val="009E1CF4"/>
    <w:rsid w:val="009E1D80"/>
    <w:rsid w:val="009E25DA"/>
    <w:rsid w:val="009E26CD"/>
    <w:rsid w:val="009E26F9"/>
    <w:rsid w:val="009E2898"/>
    <w:rsid w:val="009E2DB0"/>
    <w:rsid w:val="009E2E00"/>
    <w:rsid w:val="009E2FE8"/>
    <w:rsid w:val="009E3355"/>
    <w:rsid w:val="009E3C3D"/>
    <w:rsid w:val="009E40E6"/>
    <w:rsid w:val="009E4455"/>
    <w:rsid w:val="009E4EB6"/>
    <w:rsid w:val="009E6339"/>
    <w:rsid w:val="009E66BE"/>
    <w:rsid w:val="009E6A1B"/>
    <w:rsid w:val="009E6D39"/>
    <w:rsid w:val="009E6D9F"/>
    <w:rsid w:val="009E734E"/>
    <w:rsid w:val="009E749D"/>
    <w:rsid w:val="009E75BE"/>
    <w:rsid w:val="009E786E"/>
    <w:rsid w:val="009F010F"/>
    <w:rsid w:val="009F01DA"/>
    <w:rsid w:val="009F05FE"/>
    <w:rsid w:val="009F0934"/>
    <w:rsid w:val="009F09B2"/>
    <w:rsid w:val="009F0C0D"/>
    <w:rsid w:val="009F0D46"/>
    <w:rsid w:val="009F0FF7"/>
    <w:rsid w:val="009F1052"/>
    <w:rsid w:val="009F1A3E"/>
    <w:rsid w:val="009F2163"/>
    <w:rsid w:val="009F25EF"/>
    <w:rsid w:val="009F25F0"/>
    <w:rsid w:val="009F2B21"/>
    <w:rsid w:val="009F2B91"/>
    <w:rsid w:val="009F32B7"/>
    <w:rsid w:val="009F34C2"/>
    <w:rsid w:val="009F36AF"/>
    <w:rsid w:val="009F3F8B"/>
    <w:rsid w:val="009F4C12"/>
    <w:rsid w:val="009F53FE"/>
    <w:rsid w:val="009F5717"/>
    <w:rsid w:val="009F644A"/>
    <w:rsid w:val="009F6512"/>
    <w:rsid w:val="009F66C3"/>
    <w:rsid w:val="009F67D8"/>
    <w:rsid w:val="009F79DE"/>
    <w:rsid w:val="009F7FB3"/>
    <w:rsid w:val="00A012AE"/>
    <w:rsid w:val="00A017C2"/>
    <w:rsid w:val="00A01953"/>
    <w:rsid w:val="00A01F76"/>
    <w:rsid w:val="00A02E09"/>
    <w:rsid w:val="00A031A7"/>
    <w:rsid w:val="00A03427"/>
    <w:rsid w:val="00A03439"/>
    <w:rsid w:val="00A03725"/>
    <w:rsid w:val="00A037DD"/>
    <w:rsid w:val="00A03BE0"/>
    <w:rsid w:val="00A044CB"/>
    <w:rsid w:val="00A04DB3"/>
    <w:rsid w:val="00A053CC"/>
    <w:rsid w:val="00A0541E"/>
    <w:rsid w:val="00A05974"/>
    <w:rsid w:val="00A05DAC"/>
    <w:rsid w:val="00A06021"/>
    <w:rsid w:val="00A06160"/>
    <w:rsid w:val="00A06651"/>
    <w:rsid w:val="00A06B14"/>
    <w:rsid w:val="00A07186"/>
    <w:rsid w:val="00A0744C"/>
    <w:rsid w:val="00A07841"/>
    <w:rsid w:val="00A07C14"/>
    <w:rsid w:val="00A1061D"/>
    <w:rsid w:val="00A106E6"/>
    <w:rsid w:val="00A10E88"/>
    <w:rsid w:val="00A1193C"/>
    <w:rsid w:val="00A12F7B"/>
    <w:rsid w:val="00A13104"/>
    <w:rsid w:val="00A1329B"/>
    <w:rsid w:val="00A133EA"/>
    <w:rsid w:val="00A13627"/>
    <w:rsid w:val="00A1373B"/>
    <w:rsid w:val="00A13C97"/>
    <w:rsid w:val="00A13D13"/>
    <w:rsid w:val="00A14243"/>
    <w:rsid w:val="00A142FA"/>
    <w:rsid w:val="00A14D01"/>
    <w:rsid w:val="00A14E49"/>
    <w:rsid w:val="00A14F56"/>
    <w:rsid w:val="00A15503"/>
    <w:rsid w:val="00A15749"/>
    <w:rsid w:val="00A15DC5"/>
    <w:rsid w:val="00A160E5"/>
    <w:rsid w:val="00A1620E"/>
    <w:rsid w:val="00A16814"/>
    <w:rsid w:val="00A16822"/>
    <w:rsid w:val="00A16A0E"/>
    <w:rsid w:val="00A17291"/>
    <w:rsid w:val="00A2078A"/>
    <w:rsid w:val="00A20BAB"/>
    <w:rsid w:val="00A20BD8"/>
    <w:rsid w:val="00A212C0"/>
    <w:rsid w:val="00A21539"/>
    <w:rsid w:val="00A21C9F"/>
    <w:rsid w:val="00A2234E"/>
    <w:rsid w:val="00A22E54"/>
    <w:rsid w:val="00A236F8"/>
    <w:rsid w:val="00A2489C"/>
    <w:rsid w:val="00A2545A"/>
    <w:rsid w:val="00A257B4"/>
    <w:rsid w:val="00A25ABA"/>
    <w:rsid w:val="00A25C37"/>
    <w:rsid w:val="00A25C77"/>
    <w:rsid w:val="00A26062"/>
    <w:rsid w:val="00A260E1"/>
    <w:rsid w:val="00A26501"/>
    <w:rsid w:val="00A27F02"/>
    <w:rsid w:val="00A27F78"/>
    <w:rsid w:val="00A3004B"/>
    <w:rsid w:val="00A30299"/>
    <w:rsid w:val="00A30457"/>
    <w:rsid w:val="00A30E1B"/>
    <w:rsid w:val="00A31E58"/>
    <w:rsid w:val="00A329ED"/>
    <w:rsid w:val="00A32E49"/>
    <w:rsid w:val="00A33532"/>
    <w:rsid w:val="00A33F1F"/>
    <w:rsid w:val="00A34768"/>
    <w:rsid w:val="00A3477F"/>
    <w:rsid w:val="00A35D5B"/>
    <w:rsid w:val="00A36B88"/>
    <w:rsid w:val="00A36E18"/>
    <w:rsid w:val="00A37505"/>
    <w:rsid w:val="00A37793"/>
    <w:rsid w:val="00A37C18"/>
    <w:rsid w:val="00A40D19"/>
    <w:rsid w:val="00A41288"/>
    <w:rsid w:val="00A4147B"/>
    <w:rsid w:val="00A41612"/>
    <w:rsid w:val="00A41794"/>
    <w:rsid w:val="00A417F5"/>
    <w:rsid w:val="00A41958"/>
    <w:rsid w:val="00A42950"/>
    <w:rsid w:val="00A429FD"/>
    <w:rsid w:val="00A42BDF"/>
    <w:rsid w:val="00A42F0B"/>
    <w:rsid w:val="00A4351F"/>
    <w:rsid w:val="00A43AE1"/>
    <w:rsid w:val="00A43F0B"/>
    <w:rsid w:val="00A43F48"/>
    <w:rsid w:val="00A449FD"/>
    <w:rsid w:val="00A459D3"/>
    <w:rsid w:val="00A45B12"/>
    <w:rsid w:val="00A45D8B"/>
    <w:rsid w:val="00A46963"/>
    <w:rsid w:val="00A47AF6"/>
    <w:rsid w:val="00A517A8"/>
    <w:rsid w:val="00A51F33"/>
    <w:rsid w:val="00A52E3C"/>
    <w:rsid w:val="00A53348"/>
    <w:rsid w:val="00A5335F"/>
    <w:rsid w:val="00A54040"/>
    <w:rsid w:val="00A5498E"/>
    <w:rsid w:val="00A552B4"/>
    <w:rsid w:val="00A556EC"/>
    <w:rsid w:val="00A55B5E"/>
    <w:rsid w:val="00A55DEB"/>
    <w:rsid w:val="00A55F90"/>
    <w:rsid w:val="00A560F0"/>
    <w:rsid w:val="00A5657D"/>
    <w:rsid w:val="00A572C2"/>
    <w:rsid w:val="00A57982"/>
    <w:rsid w:val="00A57C9B"/>
    <w:rsid w:val="00A60462"/>
    <w:rsid w:val="00A606B2"/>
    <w:rsid w:val="00A612A7"/>
    <w:rsid w:val="00A614B1"/>
    <w:rsid w:val="00A61D57"/>
    <w:rsid w:val="00A61E33"/>
    <w:rsid w:val="00A62AE8"/>
    <w:rsid w:val="00A62FEE"/>
    <w:rsid w:val="00A63363"/>
    <w:rsid w:val="00A63A3F"/>
    <w:rsid w:val="00A63C07"/>
    <w:rsid w:val="00A641AC"/>
    <w:rsid w:val="00A64608"/>
    <w:rsid w:val="00A64F0F"/>
    <w:rsid w:val="00A65542"/>
    <w:rsid w:val="00A657F6"/>
    <w:rsid w:val="00A65817"/>
    <w:rsid w:val="00A65CCB"/>
    <w:rsid w:val="00A65D07"/>
    <w:rsid w:val="00A65E64"/>
    <w:rsid w:val="00A663BB"/>
    <w:rsid w:val="00A66AE4"/>
    <w:rsid w:val="00A675A2"/>
    <w:rsid w:val="00A708F6"/>
    <w:rsid w:val="00A7100B"/>
    <w:rsid w:val="00A7250B"/>
    <w:rsid w:val="00A73974"/>
    <w:rsid w:val="00A73FB4"/>
    <w:rsid w:val="00A74ED2"/>
    <w:rsid w:val="00A755B8"/>
    <w:rsid w:val="00A7562D"/>
    <w:rsid w:val="00A75B76"/>
    <w:rsid w:val="00A76235"/>
    <w:rsid w:val="00A7625B"/>
    <w:rsid w:val="00A766C3"/>
    <w:rsid w:val="00A769D3"/>
    <w:rsid w:val="00A77429"/>
    <w:rsid w:val="00A800B6"/>
    <w:rsid w:val="00A8021E"/>
    <w:rsid w:val="00A80714"/>
    <w:rsid w:val="00A80D1C"/>
    <w:rsid w:val="00A814D1"/>
    <w:rsid w:val="00A81A1B"/>
    <w:rsid w:val="00A82A92"/>
    <w:rsid w:val="00A83368"/>
    <w:rsid w:val="00A83510"/>
    <w:rsid w:val="00A8363C"/>
    <w:rsid w:val="00A83F22"/>
    <w:rsid w:val="00A84468"/>
    <w:rsid w:val="00A84B96"/>
    <w:rsid w:val="00A84B9D"/>
    <w:rsid w:val="00A850A1"/>
    <w:rsid w:val="00A85A8C"/>
    <w:rsid w:val="00A85E51"/>
    <w:rsid w:val="00A8606C"/>
    <w:rsid w:val="00A86549"/>
    <w:rsid w:val="00A86AB3"/>
    <w:rsid w:val="00A8766B"/>
    <w:rsid w:val="00A876E9"/>
    <w:rsid w:val="00A87BDF"/>
    <w:rsid w:val="00A901BE"/>
    <w:rsid w:val="00A90312"/>
    <w:rsid w:val="00A9071F"/>
    <w:rsid w:val="00A90B55"/>
    <w:rsid w:val="00A915A7"/>
    <w:rsid w:val="00A9191B"/>
    <w:rsid w:val="00A91A5F"/>
    <w:rsid w:val="00A91FDE"/>
    <w:rsid w:val="00A921FD"/>
    <w:rsid w:val="00A922AC"/>
    <w:rsid w:val="00A9267A"/>
    <w:rsid w:val="00A926FB"/>
    <w:rsid w:val="00A92747"/>
    <w:rsid w:val="00A934D1"/>
    <w:rsid w:val="00A9371D"/>
    <w:rsid w:val="00A93E76"/>
    <w:rsid w:val="00A949F8"/>
    <w:rsid w:val="00A9500C"/>
    <w:rsid w:val="00A95B03"/>
    <w:rsid w:val="00A95CFE"/>
    <w:rsid w:val="00A97891"/>
    <w:rsid w:val="00AA0360"/>
    <w:rsid w:val="00AA0589"/>
    <w:rsid w:val="00AA0833"/>
    <w:rsid w:val="00AA12A5"/>
    <w:rsid w:val="00AA174B"/>
    <w:rsid w:val="00AA2ECC"/>
    <w:rsid w:val="00AA35CC"/>
    <w:rsid w:val="00AA4931"/>
    <w:rsid w:val="00AA4C24"/>
    <w:rsid w:val="00AA4F21"/>
    <w:rsid w:val="00AA4FBB"/>
    <w:rsid w:val="00AA4FDE"/>
    <w:rsid w:val="00AA53A9"/>
    <w:rsid w:val="00AA5491"/>
    <w:rsid w:val="00AA5EF1"/>
    <w:rsid w:val="00AA5F30"/>
    <w:rsid w:val="00AA63DD"/>
    <w:rsid w:val="00AA63F3"/>
    <w:rsid w:val="00AA6E5F"/>
    <w:rsid w:val="00AA6F86"/>
    <w:rsid w:val="00AA71B8"/>
    <w:rsid w:val="00AA7E4D"/>
    <w:rsid w:val="00AB0E5E"/>
    <w:rsid w:val="00AB1756"/>
    <w:rsid w:val="00AB1886"/>
    <w:rsid w:val="00AB210E"/>
    <w:rsid w:val="00AB22A6"/>
    <w:rsid w:val="00AB3238"/>
    <w:rsid w:val="00AB3CB9"/>
    <w:rsid w:val="00AB4BCD"/>
    <w:rsid w:val="00AB4C19"/>
    <w:rsid w:val="00AB4C74"/>
    <w:rsid w:val="00AB4D59"/>
    <w:rsid w:val="00AB5133"/>
    <w:rsid w:val="00AB5319"/>
    <w:rsid w:val="00AB53B4"/>
    <w:rsid w:val="00AB5505"/>
    <w:rsid w:val="00AB5861"/>
    <w:rsid w:val="00AB5C8F"/>
    <w:rsid w:val="00AB6EC7"/>
    <w:rsid w:val="00AB7BE3"/>
    <w:rsid w:val="00AC0572"/>
    <w:rsid w:val="00AC0724"/>
    <w:rsid w:val="00AC09BB"/>
    <w:rsid w:val="00AC0BD7"/>
    <w:rsid w:val="00AC1173"/>
    <w:rsid w:val="00AC1498"/>
    <w:rsid w:val="00AC14BB"/>
    <w:rsid w:val="00AC158D"/>
    <w:rsid w:val="00AC159A"/>
    <w:rsid w:val="00AC1626"/>
    <w:rsid w:val="00AC165D"/>
    <w:rsid w:val="00AC169A"/>
    <w:rsid w:val="00AC2A91"/>
    <w:rsid w:val="00AC2C7B"/>
    <w:rsid w:val="00AC356E"/>
    <w:rsid w:val="00AC359D"/>
    <w:rsid w:val="00AC3762"/>
    <w:rsid w:val="00AC3E3F"/>
    <w:rsid w:val="00AC3F59"/>
    <w:rsid w:val="00AC4A19"/>
    <w:rsid w:val="00AC55B5"/>
    <w:rsid w:val="00AC5CEC"/>
    <w:rsid w:val="00AC5E7E"/>
    <w:rsid w:val="00AC61BB"/>
    <w:rsid w:val="00AC6E1F"/>
    <w:rsid w:val="00AC7075"/>
    <w:rsid w:val="00AD0303"/>
    <w:rsid w:val="00AD0396"/>
    <w:rsid w:val="00AD0E1A"/>
    <w:rsid w:val="00AD1DCF"/>
    <w:rsid w:val="00AD29BF"/>
    <w:rsid w:val="00AD3235"/>
    <w:rsid w:val="00AD38C0"/>
    <w:rsid w:val="00AD3EAA"/>
    <w:rsid w:val="00AD4A7C"/>
    <w:rsid w:val="00AD4B85"/>
    <w:rsid w:val="00AD4EC8"/>
    <w:rsid w:val="00AD54E9"/>
    <w:rsid w:val="00AD55F9"/>
    <w:rsid w:val="00AD5902"/>
    <w:rsid w:val="00AD5F90"/>
    <w:rsid w:val="00AD613C"/>
    <w:rsid w:val="00AD6342"/>
    <w:rsid w:val="00AD6731"/>
    <w:rsid w:val="00AD73A7"/>
    <w:rsid w:val="00AD795C"/>
    <w:rsid w:val="00AD7985"/>
    <w:rsid w:val="00AE0369"/>
    <w:rsid w:val="00AE077C"/>
    <w:rsid w:val="00AE163C"/>
    <w:rsid w:val="00AE2A78"/>
    <w:rsid w:val="00AE2BBC"/>
    <w:rsid w:val="00AE32E4"/>
    <w:rsid w:val="00AE349D"/>
    <w:rsid w:val="00AE3580"/>
    <w:rsid w:val="00AE3E5B"/>
    <w:rsid w:val="00AE470C"/>
    <w:rsid w:val="00AE47A7"/>
    <w:rsid w:val="00AE533F"/>
    <w:rsid w:val="00AE5B00"/>
    <w:rsid w:val="00AE5E7F"/>
    <w:rsid w:val="00AE5FE1"/>
    <w:rsid w:val="00AE64DE"/>
    <w:rsid w:val="00AE6A2E"/>
    <w:rsid w:val="00AE6C74"/>
    <w:rsid w:val="00AE6CD2"/>
    <w:rsid w:val="00AE6E0B"/>
    <w:rsid w:val="00AE6E23"/>
    <w:rsid w:val="00AE7308"/>
    <w:rsid w:val="00AE75A4"/>
    <w:rsid w:val="00AE7753"/>
    <w:rsid w:val="00AE7BE3"/>
    <w:rsid w:val="00AE7F5A"/>
    <w:rsid w:val="00AE7FD2"/>
    <w:rsid w:val="00AF08D8"/>
    <w:rsid w:val="00AF1AB3"/>
    <w:rsid w:val="00AF1E60"/>
    <w:rsid w:val="00AF2820"/>
    <w:rsid w:val="00AF2DC5"/>
    <w:rsid w:val="00AF33E1"/>
    <w:rsid w:val="00AF3617"/>
    <w:rsid w:val="00AF3642"/>
    <w:rsid w:val="00AF3EC3"/>
    <w:rsid w:val="00AF4248"/>
    <w:rsid w:val="00AF52BC"/>
    <w:rsid w:val="00AF59AD"/>
    <w:rsid w:val="00AF59CB"/>
    <w:rsid w:val="00AF5D88"/>
    <w:rsid w:val="00AF620E"/>
    <w:rsid w:val="00AF626E"/>
    <w:rsid w:val="00AF62AB"/>
    <w:rsid w:val="00AF632D"/>
    <w:rsid w:val="00AF6551"/>
    <w:rsid w:val="00AF6CA0"/>
    <w:rsid w:val="00AF6E94"/>
    <w:rsid w:val="00AF71BB"/>
    <w:rsid w:val="00AF71F5"/>
    <w:rsid w:val="00AF7DA0"/>
    <w:rsid w:val="00B00277"/>
    <w:rsid w:val="00B0032E"/>
    <w:rsid w:val="00B003E1"/>
    <w:rsid w:val="00B00B88"/>
    <w:rsid w:val="00B00D2B"/>
    <w:rsid w:val="00B011A4"/>
    <w:rsid w:val="00B01CB9"/>
    <w:rsid w:val="00B01DBD"/>
    <w:rsid w:val="00B024E1"/>
    <w:rsid w:val="00B024E9"/>
    <w:rsid w:val="00B02B48"/>
    <w:rsid w:val="00B02CF8"/>
    <w:rsid w:val="00B0357C"/>
    <w:rsid w:val="00B0362A"/>
    <w:rsid w:val="00B04094"/>
    <w:rsid w:val="00B04EC4"/>
    <w:rsid w:val="00B04F65"/>
    <w:rsid w:val="00B054FB"/>
    <w:rsid w:val="00B05591"/>
    <w:rsid w:val="00B05D27"/>
    <w:rsid w:val="00B061B0"/>
    <w:rsid w:val="00B063BE"/>
    <w:rsid w:val="00B06B52"/>
    <w:rsid w:val="00B06D3A"/>
    <w:rsid w:val="00B06D61"/>
    <w:rsid w:val="00B06DED"/>
    <w:rsid w:val="00B07DFF"/>
    <w:rsid w:val="00B10C1E"/>
    <w:rsid w:val="00B111A0"/>
    <w:rsid w:val="00B112D1"/>
    <w:rsid w:val="00B1136B"/>
    <w:rsid w:val="00B11997"/>
    <w:rsid w:val="00B11A58"/>
    <w:rsid w:val="00B1355A"/>
    <w:rsid w:val="00B13AA4"/>
    <w:rsid w:val="00B13DBA"/>
    <w:rsid w:val="00B13DF7"/>
    <w:rsid w:val="00B14149"/>
    <w:rsid w:val="00B14155"/>
    <w:rsid w:val="00B1431D"/>
    <w:rsid w:val="00B14631"/>
    <w:rsid w:val="00B1463C"/>
    <w:rsid w:val="00B14ABB"/>
    <w:rsid w:val="00B14FE7"/>
    <w:rsid w:val="00B1529E"/>
    <w:rsid w:val="00B1532C"/>
    <w:rsid w:val="00B15988"/>
    <w:rsid w:val="00B16101"/>
    <w:rsid w:val="00B162DB"/>
    <w:rsid w:val="00B16946"/>
    <w:rsid w:val="00B16BF6"/>
    <w:rsid w:val="00B173A0"/>
    <w:rsid w:val="00B17D27"/>
    <w:rsid w:val="00B17ED6"/>
    <w:rsid w:val="00B20445"/>
    <w:rsid w:val="00B21110"/>
    <w:rsid w:val="00B21AE2"/>
    <w:rsid w:val="00B2209D"/>
    <w:rsid w:val="00B2222E"/>
    <w:rsid w:val="00B227DC"/>
    <w:rsid w:val="00B23568"/>
    <w:rsid w:val="00B23578"/>
    <w:rsid w:val="00B239EE"/>
    <w:rsid w:val="00B23BA3"/>
    <w:rsid w:val="00B24936"/>
    <w:rsid w:val="00B24A80"/>
    <w:rsid w:val="00B24C78"/>
    <w:rsid w:val="00B25408"/>
    <w:rsid w:val="00B25B7E"/>
    <w:rsid w:val="00B25F92"/>
    <w:rsid w:val="00B27736"/>
    <w:rsid w:val="00B301BA"/>
    <w:rsid w:val="00B3034C"/>
    <w:rsid w:val="00B30B3A"/>
    <w:rsid w:val="00B30DC0"/>
    <w:rsid w:val="00B31A9D"/>
    <w:rsid w:val="00B31B6F"/>
    <w:rsid w:val="00B321AB"/>
    <w:rsid w:val="00B321AE"/>
    <w:rsid w:val="00B32230"/>
    <w:rsid w:val="00B322C0"/>
    <w:rsid w:val="00B3265E"/>
    <w:rsid w:val="00B32A9C"/>
    <w:rsid w:val="00B32F58"/>
    <w:rsid w:val="00B33D25"/>
    <w:rsid w:val="00B343E3"/>
    <w:rsid w:val="00B34E3D"/>
    <w:rsid w:val="00B34F4B"/>
    <w:rsid w:val="00B353B0"/>
    <w:rsid w:val="00B35D17"/>
    <w:rsid w:val="00B361B9"/>
    <w:rsid w:val="00B36480"/>
    <w:rsid w:val="00B36716"/>
    <w:rsid w:val="00B37394"/>
    <w:rsid w:val="00B37454"/>
    <w:rsid w:val="00B37D95"/>
    <w:rsid w:val="00B37DD3"/>
    <w:rsid w:val="00B37FA6"/>
    <w:rsid w:val="00B40226"/>
    <w:rsid w:val="00B40668"/>
    <w:rsid w:val="00B40779"/>
    <w:rsid w:val="00B40920"/>
    <w:rsid w:val="00B40C4E"/>
    <w:rsid w:val="00B40ECB"/>
    <w:rsid w:val="00B4100E"/>
    <w:rsid w:val="00B41C29"/>
    <w:rsid w:val="00B41DAF"/>
    <w:rsid w:val="00B420BA"/>
    <w:rsid w:val="00B420FC"/>
    <w:rsid w:val="00B4247C"/>
    <w:rsid w:val="00B42BC5"/>
    <w:rsid w:val="00B42E24"/>
    <w:rsid w:val="00B433A0"/>
    <w:rsid w:val="00B43A6F"/>
    <w:rsid w:val="00B43EC4"/>
    <w:rsid w:val="00B43F8C"/>
    <w:rsid w:val="00B4414E"/>
    <w:rsid w:val="00B441FD"/>
    <w:rsid w:val="00B44295"/>
    <w:rsid w:val="00B45827"/>
    <w:rsid w:val="00B4582F"/>
    <w:rsid w:val="00B46F0A"/>
    <w:rsid w:val="00B47BC7"/>
    <w:rsid w:val="00B50C0F"/>
    <w:rsid w:val="00B51114"/>
    <w:rsid w:val="00B516CA"/>
    <w:rsid w:val="00B52845"/>
    <w:rsid w:val="00B52AC5"/>
    <w:rsid w:val="00B5346C"/>
    <w:rsid w:val="00B535D6"/>
    <w:rsid w:val="00B54A9C"/>
    <w:rsid w:val="00B54B72"/>
    <w:rsid w:val="00B551A5"/>
    <w:rsid w:val="00B552B5"/>
    <w:rsid w:val="00B60384"/>
    <w:rsid w:val="00B60717"/>
    <w:rsid w:val="00B60975"/>
    <w:rsid w:val="00B60C07"/>
    <w:rsid w:val="00B61424"/>
    <w:rsid w:val="00B629FB"/>
    <w:rsid w:val="00B62A7D"/>
    <w:rsid w:val="00B64017"/>
    <w:rsid w:val="00B648A3"/>
    <w:rsid w:val="00B65126"/>
    <w:rsid w:val="00B6520C"/>
    <w:rsid w:val="00B65266"/>
    <w:rsid w:val="00B65723"/>
    <w:rsid w:val="00B657F8"/>
    <w:rsid w:val="00B662AF"/>
    <w:rsid w:val="00B66AAB"/>
    <w:rsid w:val="00B70976"/>
    <w:rsid w:val="00B70A6B"/>
    <w:rsid w:val="00B70A75"/>
    <w:rsid w:val="00B70F32"/>
    <w:rsid w:val="00B71856"/>
    <w:rsid w:val="00B72079"/>
    <w:rsid w:val="00B72B1A"/>
    <w:rsid w:val="00B73076"/>
    <w:rsid w:val="00B730D7"/>
    <w:rsid w:val="00B73BD7"/>
    <w:rsid w:val="00B741E9"/>
    <w:rsid w:val="00B74353"/>
    <w:rsid w:val="00B7496C"/>
    <w:rsid w:val="00B74B7F"/>
    <w:rsid w:val="00B74E61"/>
    <w:rsid w:val="00B74FD7"/>
    <w:rsid w:val="00B75274"/>
    <w:rsid w:val="00B753A8"/>
    <w:rsid w:val="00B75438"/>
    <w:rsid w:val="00B754BB"/>
    <w:rsid w:val="00B758FD"/>
    <w:rsid w:val="00B75F56"/>
    <w:rsid w:val="00B75F76"/>
    <w:rsid w:val="00B7601F"/>
    <w:rsid w:val="00B7646C"/>
    <w:rsid w:val="00B76C7D"/>
    <w:rsid w:val="00B76D0B"/>
    <w:rsid w:val="00B774A9"/>
    <w:rsid w:val="00B77D2C"/>
    <w:rsid w:val="00B77DE2"/>
    <w:rsid w:val="00B805E6"/>
    <w:rsid w:val="00B81178"/>
    <w:rsid w:val="00B816B8"/>
    <w:rsid w:val="00B819A7"/>
    <w:rsid w:val="00B81F95"/>
    <w:rsid w:val="00B82309"/>
    <w:rsid w:val="00B82BD3"/>
    <w:rsid w:val="00B8304E"/>
    <w:rsid w:val="00B83A6A"/>
    <w:rsid w:val="00B83D87"/>
    <w:rsid w:val="00B83F7C"/>
    <w:rsid w:val="00B861AE"/>
    <w:rsid w:val="00B86E07"/>
    <w:rsid w:val="00B86FC2"/>
    <w:rsid w:val="00B87913"/>
    <w:rsid w:val="00B87996"/>
    <w:rsid w:val="00B905B8"/>
    <w:rsid w:val="00B906AA"/>
    <w:rsid w:val="00B906E1"/>
    <w:rsid w:val="00B90EB2"/>
    <w:rsid w:val="00B9117B"/>
    <w:rsid w:val="00B91641"/>
    <w:rsid w:val="00B916BB"/>
    <w:rsid w:val="00B91AB7"/>
    <w:rsid w:val="00B91EA1"/>
    <w:rsid w:val="00B91EE9"/>
    <w:rsid w:val="00B92053"/>
    <w:rsid w:val="00B92590"/>
    <w:rsid w:val="00B92B55"/>
    <w:rsid w:val="00B92E28"/>
    <w:rsid w:val="00B933A4"/>
    <w:rsid w:val="00B9384E"/>
    <w:rsid w:val="00B93F28"/>
    <w:rsid w:val="00B944C5"/>
    <w:rsid w:val="00B955D7"/>
    <w:rsid w:val="00B9576B"/>
    <w:rsid w:val="00B96BE8"/>
    <w:rsid w:val="00B975F7"/>
    <w:rsid w:val="00B97627"/>
    <w:rsid w:val="00B976DF"/>
    <w:rsid w:val="00B97E5F"/>
    <w:rsid w:val="00BA10A9"/>
    <w:rsid w:val="00BA130D"/>
    <w:rsid w:val="00BA14CF"/>
    <w:rsid w:val="00BA195A"/>
    <w:rsid w:val="00BA1A18"/>
    <w:rsid w:val="00BA1C16"/>
    <w:rsid w:val="00BA1D8A"/>
    <w:rsid w:val="00BA24F5"/>
    <w:rsid w:val="00BA29C4"/>
    <w:rsid w:val="00BA2CF8"/>
    <w:rsid w:val="00BA2D92"/>
    <w:rsid w:val="00BA302E"/>
    <w:rsid w:val="00BA3290"/>
    <w:rsid w:val="00BA335C"/>
    <w:rsid w:val="00BA3843"/>
    <w:rsid w:val="00BA3BFB"/>
    <w:rsid w:val="00BA3D13"/>
    <w:rsid w:val="00BA4F42"/>
    <w:rsid w:val="00BA57E8"/>
    <w:rsid w:val="00BA581B"/>
    <w:rsid w:val="00BA5AC2"/>
    <w:rsid w:val="00BA67DF"/>
    <w:rsid w:val="00BA6C10"/>
    <w:rsid w:val="00BA6E9B"/>
    <w:rsid w:val="00BA7D49"/>
    <w:rsid w:val="00BB0023"/>
    <w:rsid w:val="00BB059D"/>
    <w:rsid w:val="00BB0768"/>
    <w:rsid w:val="00BB0A18"/>
    <w:rsid w:val="00BB1904"/>
    <w:rsid w:val="00BB1A3C"/>
    <w:rsid w:val="00BB1CC4"/>
    <w:rsid w:val="00BB2D65"/>
    <w:rsid w:val="00BB350E"/>
    <w:rsid w:val="00BB3D40"/>
    <w:rsid w:val="00BB3F06"/>
    <w:rsid w:val="00BB3F49"/>
    <w:rsid w:val="00BB4109"/>
    <w:rsid w:val="00BB4876"/>
    <w:rsid w:val="00BB4C40"/>
    <w:rsid w:val="00BB4C48"/>
    <w:rsid w:val="00BB4E76"/>
    <w:rsid w:val="00BB5325"/>
    <w:rsid w:val="00BB564D"/>
    <w:rsid w:val="00BB57A2"/>
    <w:rsid w:val="00BB59C1"/>
    <w:rsid w:val="00BB5E68"/>
    <w:rsid w:val="00BB63C5"/>
    <w:rsid w:val="00BB65BE"/>
    <w:rsid w:val="00BB6B9B"/>
    <w:rsid w:val="00BB6C69"/>
    <w:rsid w:val="00BB6D8C"/>
    <w:rsid w:val="00BB7AB9"/>
    <w:rsid w:val="00BC058D"/>
    <w:rsid w:val="00BC0C92"/>
    <w:rsid w:val="00BC18FB"/>
    <w:rsid w:val="00BC29EA"/>
    <w:rsid w:val="00BC2E36"/>
    <w:rsid w:val="00BC3459"/>
    <w:rsid w:val="00BC3AEE"/>
    <w:rsid w:val="00BC4551"/>
    <w:rsid w:val="00BC48DD"/>
    <w:rsid w:val="00BC4B0B"/>
    <w:rsid w:val="00BC5B35"/>
    <w:rsid w:val="00BC60AB"/>
    <w:rsid w:val="00BC6280"/>
    <w:rsid w:val="00BC68DB"/>
    <w:rsid w:val="00BC6904"/>
    <w:rsid w:val="00BC6C6B"/>
    <w:rsid w:val="00BC704D"/>
    <w:rsid w:val="00BC7137"/>
    <w:rsid w:val="00BC71E2"/>
    <w:rsid w:val="00BC7200"/>
    <w:rsid w:val="00BD01B4"/>
    <w:rsid w:val="00BD0603"/>
    <w:rsid w:val="00BD0D82"/>
    <w:rsid w:val="00BD176F"/>
    <w:rsid w:val="00BD1A9E"/>
    <w:rsid w:val="00BD20CB"/>
    <w:rsid w:val="00BD3013"/>
    <w:rsid w:val="00BD3336"/>
    <w:rsid w:val="00BD36EF"/>
    <w:rsid w:val="00BD39FF"/>
    <w:rsid w:val="00BD3AFD"/>
    <w:rsid w:val="00BD474F"/>
    <w:rsid w:val="00BD4A12"/>
    <w:rsid w:val="00BD5048"/>
    <w:rsid w:val="00BD52AC"/>
    <w:rsid w:val="00BD545A"/>
    <w:rsid w:val="00BD586D"/>
    <w:rsid w:val="00BD6109"/>
    <w:rsid w:val="00BD6991"/>
    <w:rsid w:val="00BD6F57"/>
    <w:rsid w:val="00BD76FB"/>
    <w:rsid w:val="00BD7738"/>
    <w:rsid w:val="00BD7899"/>
    <w:rsid w:val="00BD7A01"/>
    <w:rsid w:val="00BD7F55"/>
    <w:rsid w:val="00BE04A5"/>
    <w:rsid w:val="00BE07CF"/>
    <w:rsid w:val="00BE0896"/>
    <w:rsid w:val="00BE0B72"/>
    <w:rsid w:val="00BE0D66"/>
    <w:rsid w:val="00BE2037"/>
    <w:rsid w:val="00BE2753"/>
    <w:rsid w:val="00BE2D51"/>
    <w:rsid w:val="00BE37AF"/>
    <w:rsid w:val="00BE57BB"/>
    <w:rsid w:val="00BE57D2"/>
    <w:rsid w:val="00BE5AD1"/>
    <w:rsid w:val="00BE5CD4"/>
    <w:rsid w:val="00BE5F99"/>
    <w:rsid w:val="00BE6592"/>
    <w:rsid w:val="00BE65EE"/>
    <w:rsid w:val="00BE769E"/>
    <w:rsid w:val="00BF073D"/>
    <w:rsid w:val="00BF0BCA"/>
    <w:rsid w:val="00BF132F"/>
    <w:rsid w:val="00BF1A2F"/>
    <w:rsid w:val="00BF2385"/>
    <w:rsid w:val="00BF2530"/>
    <w:rsid w:val="00BF253C"/>
    <w:rsid w:val="00BF27FB"/>
    <w:rsid w:val="00BF28FE"/>
    <w:rsid w:val="00BF3053"/>
    <w:rsid w:val="00BF3686"/>
    <w:rsid w:val="00BF3C37"/>
    <w:rsid w:val="00BF3DA8"/>
    <w:rsid w:val="00BF3E05"/>
    <w:rsid w:val="00BF4825"/>
    <w:rsid w:val="00BF530F"/>
    <w:rsid w:val="00BF539F"/>
    <w:rsid w:val="00BF5770"/>
    <w:rsid w:val="00BF6326"/>
    <w:rsid w:val="00BF68DC"/>
    <w:rsid w:val="00BF7158"/>
    <w:rsid w:val="00BF72B9"/>
    <w:rsid w:val="00BF7C38"/>
    <w:rsid w:val="00BF7DA0"/>
    <w:rsid w:val="00C004AD"/>
    <w:rsid w:val="00C00B0E"/>
    <w:rsid w:val="00C00E60"/>
    <w:rsid w:val="00C0127C"/>
    <w:rsid w:val="00C0135F"/>
    <w:rsid w:val="00C02872"/>
    <w:rsid w:val="00C02BBC"/>
    <w:rsid w:val="00C03081"/>
    <w:rsid w:val="00C036E1"/>
    <w:rsid w:val="00C038C5"/>
    <w:rsid w:val="00C0415D"/>
    <w:rsid w:val="00C042FB"/>
    <w:rsid w:val="00C045AC"/>
    <w:rsid w:val="00C04953"/>
    <w:rsid w:val="00C04FA5"/>
    <w:rsid w:val="00C0507C"/>
    <w:rsid w:val="00C054CF"/>
    <w:rsid w:val="00C05990"/>
    <w:rsid w:val="00C05ABF"/>
    <w:rsid w:val="00C05DE7"/>
    <w:rsid w:val="00C0622F"/>
    <w:rsid w:val="00C07054"/>
    <w:rsid w:val="00C07196"/>
    <w:rsid w:val="00C07DB6"/>
    <w:rsid w:val="00C10E03"/>
    <w:rsid w:val="00C11034"/>
    <w:rsid w:val="00C11487"/>
    <w:rsid w:val="00C11611"/>
    <w:rsid w:val="00C11616"/>
    <w:rsid w:val="00C11BA5"/>
    <w:rsid w:val="00C120BC"/>
    <w:rsid w:val="00C12430"/>
    <w:rsid w:val="00C12D50"/>
    <w:rsid w:val="00C1346C"/>
    <w:rsid w:val="00C137ED"/>
    <w:rsid w:val="00C1384A"/>
    <w:rsid w:val="00C1426C"/>
    <w:rsid w:val="00C1526B"/>
    <w:rsid w:val="00C15AC2"/>
    <w:rsid w:val="00C15D43"/>
    <w:rsid w:val="00C16897"/>
    <w:rsid w:val="00C16907"/>
    <w:rsid w:val="00C16A05"/>
    <w:rsid w:val="00C16AA1"/>
    <w:rsid w:val="00C16B41"/>
    <w:rsid w:val="00C16E69"/>
    <w:rsid w:val="00C1760E"/>
    <w:rsid w:val="00C176DE"/>
    <w:rsid w:val="00C17EF0"/>
    <w:rsid w:val="00C17F16"/>
    <w:rsid w:val="00C2027E"/>
    <w:rsid w:val="00C203FF"/>
    <w:rsid w:val="00C20677"/>
    <w:rsid w:val="00C20925"/>
    <w:rsid w:val="00C2095B"/>
    <w:rsid w:val="00C2098B"/>
    <w:rsid w:val="00C21232"/>
    <w:rsid w:val="00C2150D"/>
    <w:rsid w:val="00C2234A"/>
    <w:rsid w:val="00C22B48"/>
    <w:rsid w:val="00C2319D"/>
    <w:rsid w:val="00C232A7"/>
    <w:rsid w:val="00C23516"/>
    <w:rsid w:val="00C23C7D"/>
    <w:rsid w:val="00C24157"/>
    <w:rsid w:val="00C2456E"/>
    <w:rsid w:val="00C247CD"/>
    <w:rsid w:val="00C24C18"/>
    <w:rsid w:val="00C24D88"/>
    <w:rsid w:val="00C2519D"/>
    <w:rsid w:val="00C25C79"/>
    <w:rsid w:val="00C25D72"/>
    <w:rsid w:val="00C25EC3"/>
    <w:rsid w:val="00C26015"/>
    <w:rsid w:val="00C262F2"/>
    <w:rsid w:val="00C26EF3"/>
    <w:rsid w:val="00C26F68"/>
    <w:rsid w:val="00C27056"/>
    <w:rsid w:val="00C27114"/>
    <w:rsid w:val="00C27174"/>
    <w:rsid w:val="00C2772C"/>
    <w:rsid w:val="00C27F56"/>
    <w:rsid w:val="00C3050D"/>
    <w:rsid w:val="00C3091F"/>
    <w:rsid w:val="00C30D62"/>
    <w:rsid w:val="00C3131E"/>
    <w:rsid w:val="00C3138E"/>
    <w:rsid w:val="00C3177E"/>
    <w:rsid w:val="00C31BE7"/>
    <w:rsid w:val="00C31DCC"/>
    <w:rsid w:val="00C325AF"/>
    <w:rsid w:val="00C32B2D"/>
    <w:rsid w:val="00C32B6E"/>
    <w:rsid w:val="00C32BEE"/>
    <w:rsid w:val="00C33AAC"/>
    <w:rsid w:val="00C34221"/>
    <w:rsid w:val="00C34430"/>
    <w:rsid w:val="00C3477E"/>
    <w:rsid w:val="00C34FD2"/>
    <w:rsid w:val="00C361F6"/>
    <w:rsid w:val="00C3627C"/>
    <w:rsid w:val="00C36AA9"/>
    <w:rsid w:val="00C36E47"/>
    <w:rsid w:val="00C3711C"/>
    <w:rsid w:val="00C37292"/>
    <w:rsid w:val="00C37FE4"/>
    <w:rsid w:val="00C40AFC"/>
    <w:rsid w:val="00C40B3C"/>
    <w:rsid w:val="00C412D8"/>
    <w:rsid w:val="00C41EA3"/>
    <w:rsid w:val="00C42A69"/>
    <w:rsid w:val="00C43413"/>
    <w:rsid w:val="00C43561"/>
    <w:rsid w:val="00C43FBD"/>
    <w:rsid w:val="00C441E4"/>
    <w:rsid w:val="00C445F4"/>
    <w:rsid w:val="00C4494B"/>
    <w:rsid w:val="00C45309"/>
    <w:rsid w:val="00C45851"/>
    <w:rsid w:val="00C45916"/>
    <w:rsid w:val="00C45AC2"/>
    <w:rsid w:val="00C45B6D"/>
    <w:rsid w:val="00C466E9"/>
    <w:rsid w:val="00C46AA9"/>
    <w:rsid w:val="00C46D6C"/>
    <w:rsid w:val="00C4773F"/>
    <w:rsid w:val="00C47740"/>
    <w:rsid w:val="00C47926"/>
    <w:rsid w:val="00C47E32"/>
    <w:rsid w:val="00C502C0"/>
    <w:rsid w:val="00C50559"/>
    <w:rsid w:val="00C50DF4"/>
    <w:rsid w:val="00C52316"/>
    <w:rsid w:val="00C52479"/>
    <w:rsid w:val="00C52DDA"/>
    <w:rsid w:val="00C52E01"/>
    <w:rsid w:val="00C52E40"/>
    <w:rsid w:val="00C53359"/>
    <w:rsid w:val="00C5385E"/>
    <w:rsid w:val="00C539C5"/>
    <w:rsid w:val="00C53EAE"/>
    <w:rsid w:val="00C53F0A"/>
    <w:rsid w:val="00C543D8"/>
    <w:rsid w:val="00C54475"/>
    <w:rsid w:val="00C545A7"/>
    <w:rsid w:val="00C54947"/>
    <w:rsid w:val="00C55334"/>
    <w:rsid w:val="00C55F06"/>
    <w:rsid w:val="00C5718F"/>
    <w:rsid w:val="00C600EE"/>
    <w:rsid w:val="00C60472"/>
    <w:rsid w:val="00C607E9"/>
    <w:rsid w:val="00C60FA4"/>
    <w:rsid w:val="00C62150"/>
    <w:rsid w:val="00C6215D"/>
    <w:rsid w:val="00C625A2"/>
    <w:rsid w:val="00C62CB7"/>
    <w:rsid w:val="00C62E52"/>
    <w:rsid w:val="00C62ED3"/>
    <w:rsid w:val="00C63170"/>
    <w:rsid w:val="00C638C9"/>
    <w:rsid w:val="00C63A75"/>
    <w:rsid w:val="00C64142"/>
    <w:rsid w:val="00C64233"/>
    <w:rsid w:val="00C65A58"/>
    <w:rsid w:val="00C65F3D"/>
    <w:rsid w:val="00C66570"/>
    <w:rsid w:val="00C666CF"/>
    <w:rsid w:val="00C666EA"/>
    <w:rsid w:val="00C66E42"/>
    <w:rsid w:val="00C67C46"/>
    <w:rsid w:val="00C70274"/>
    <w:rsid w:val="00C70426"/>
    <w:rsid w:val="00C70699"/>
    <w:rsid w:val="00C7105D"/>
    <w:rsid w:val="00C7149E"/>
    <w:rsid w:val="00C71526"/>
    <w:rsid w:val="00C722B8"/>
    <w:rsid w:val="00C72932"/>
    <w:rsid w:val="00C72958"/>
    <w:rsid w:val="00C72A8C"/>
    <w:rsid w:val="00C72CC2"/>
    <w:rsid w:val="00C731FB"/>
    <w:rsid w:val="00C73332"/>
    <w:rsid w:val="00C733EE"/>
    <w:rsid w:val="00C73608"/>
    <w:rsid w:val="00C73679"/>
    <w:rsid w:val="00C74266"/>
    <w:rsid w:val="00C744AA"/>
    <w:rsid w:val="00C74B73"/>
    <w:rsid w:val="00C74D51"/>
    <w:rsid w:val="00C74E13"/>
    <w:rsid w:val="00C755C8"/>
    <w:rsid w:val="00C75998"/>
    <w:rsid w:val="00C75CCE"/>
    <w:rsid w:val="00C762EA"/>
    <w:rsid w:val="00C769EE"/>
    <w:rsid w:val="00C76A04"/>
    <w:rsid w:val="00C7740D"/>
    <w:rsid w:val="00C7760F"/>
    <w:rsid w:val="00C807EE"/>
    <w:rsid w:val="00C80A8B"/>
    <w:rsid w:val="00C80B81"/>
    <w:rsid w:val="00C810CD"/>
    <w:rsid w:val="00C81402"/>
    <w:rsid w:val="00C81C2C"/>
    <w:rsid w:val="00C81D12"/>
    <w:rsid w:val="00C82880"/>
    <w:rsid w:val="00C82B0C"/>
    <w:rsid w:val="00C83050"/>
    <w:rsid w:val="00C83088"/>
    <w:rsid w:val="00C8371A"/>
    <w:rsid w:val="00C839A3"/>
    <w:rsid w:val="00C842A1"/>
    <w:rsid w:val="00C84424"/>
    <w:rsid w:val="00C84436"/>
    <w:rsid w:val="00C84F1F"/>
    <w:rsid w:val="00C84F72"/>
    <w:rsid w:val="00C850ED"/>
    <w:rsid w:val="00C85B6C"/>
    <w:rsid w:val="00C85C27"/>
    <w:rsid w:val="00C8661C"/>
    <w:rsid w:val="00C8668D"/>
    <w:rsid w:val="00C86A5E"/>
    <w:rsid w:val="00C871B0"/>
    <w:rsid w:val="00C871B8"/>
    <w:rsid w:val="00C87763"/>
    <w:rsid w:val="00C87AEB"/>
    <w:rsid w:val="00C87F65"/>
    <w:rsid w:val="00C90C9D"/>
    <w:rsid w:val="00C90F0B"/>
    <w:rsid w:val="00C910F3"/>
    <w:rsid w:val="00C91549"/>
    <w:rsid w:val="00C9198A"/>
    <w:rsid w:val="00C91C09"/>
    <w:rsid w:val="00C91E18"/>
    <w:rsid w:val="00C91FCF"/>
    <w:rsid w:val="00C9228E"/>
    <w:rsid w:val="00C926B8"/>
    <w:rsid w:val="00C927B6"/>
    <w:rsid w:val="00C92C90"/>
    <w:rsid w:val="00C92E1E"/>
    <w:rsid w:val="00C92F5A"/>
    <w:rsid w:val="00C930A3"/>
    <w:rsid w:val="00C9341E"/>
    <w:rsid w:val="00C934A5"/>
    <w:rsid w:val="00C935A2"/>
    <w:rsid w:val="00C93839"/>
    <w:rsid w:val="00C93B1B"/>
    <w:rsid w:val="00C94221"/>
    <w:rsid w:val="00C942A2"/>
    <w:rsid w:val="00C946E8"/>
    <w:rsid w:val="00C949E2"/>
    <w:rsid w:val="00C94B0F"/>
    <w:rsid w:val="00C952E0"/>
    <w:rsid w:val="00C9537A"/>
    <w:rsid w:val="00C953C3"/>
    <w:rsid w:val="00C95C39"/>
    <w:rsid w:val="00C95D32"/>
    <w:rsid w:val="00C961C2"/>
    <w:rsid w:val="00C96A89"/>
    <w:rsid w:val="00CA02DF"/>
    <w:rsid w:val="00CA03BA"/>
    <w:rsid w:val="00CA068A"/>
    <w:rsid w:val="00CA0752"/>
    <w:rsid w:val="00CA0D58"/>
    <w:rsid w:val="00CA0EEC"/>
    <w:rsid w:val="00CA0FE4"/>
    <w:rsid w:val="00CA1254"/>
    <w:rsid w:val="00CA1D86"/>
    <w:rsid w:val="00CA2C72"/>
    <w:rsid w:val="00CA2D85"/>
    <w:rsid w:val="00CA2F25"/>
    <w:rsid w:val="00CA385A"/>
    <w:rsid w:val="00CA3DD1"/>
    <w:rsid w:val="00CA4C4B"/>
    <w:rsid w:val="00CA4FDA"/>
    <w:rsid w:val="00CA5082"/>
    <w:rsid w:val="00CA5192"/>
    <w:rsid w:val="00CA579D"/>
    <w:rsid w:val="00CA6576"/>
    <w:rsid w:val="00CA7426"/>
    <w:rsid w:val="00CA7574"/>
    <w:rsid w:val="00CA76F4"/>
    <w:rsid w:val="00CA7A89"/>
    <w:rsid w:val="00CB060C"/>
    <w:rsid w:val="00CB0AB8"/>
    <w:rsid w:val="00CB0E25"/>
    <w:rsid w:val="00CB0F2F"/>
    <w:rsid w:val="00CB0F90"/>
    <w:rsid w:val="00CB11E1"/>
    <w:rsid w:val="00CB1358"/>
    <w:rsid w:val="00CB13EB"/>
    <w:rsid w:val="00CB180C"/>
    <w:rsid w:val="00CB23FA"/>
    <w:rsid w:val="00CB3124"/>
    <w:rsid w:val="00CB3E33"/>
    <w:rsid w:val="00CB46D2"/>
    <w:rsid w:val="00CB47F2"/>
    <w:rsid w:val="00CB52D2"/>
    <w:rsid w:val="00CB5A6D"/>
    <w:rsid w:val="00CB5DC7"/>
    <w:rsid w:val="00CB7007"/>
    <w:rsid w:val="00CB7193"/>
    <w:rsid w:val="00CB78CE"/>
    <w:rsid w:val="00CB7D79"/>
    <w:rsid w:val="00CC08C4"/>
    <w:rsid w:val="00CC08D8"/>
    <w:rsid w:val="00CC0F72"/>
    <w:rsid w:val="00CC0F99"/>
    <w:rsid w:val="00CC140C"/>
    <w:rsid w:val="00CC173E"/>
    <w:rsid w:val="00CC189B"/>
    <w:rsid w:val="00CC1941"/>
    <w:rsid w:val="00CC1DC9"/>
    <w:rsid w:val="00CC2E17"/>
    <w:rsid w:val="00CC3E8F"/>
    <w:rsid w:val="00CC40D3"/>
    <w:rsid w:val="00CC49BD"/>
    <w:rsid w:val="00CC5069"/>
    <w:rsid w:val="00CC6297"/>
    <w:rsid w:val="00CC63AF"/>
    <w:rsid w:val="00CC63F1"/>
    <w:rsid w:val="00CC69E6"/>
    <w:rsid w:val="00CC6A24"/>
    <w:rsid w:val="00CC6C6F"/>
    <w:rsid w:val="00CC7953"/>
    <w:rsid w:val="00CC7E38"/>
    <w:rsid w:val="00CD0B7A"/>
    <w:rsid w:val="00CD11B0"/>
    <w:rsid w:val="00CD15EF"/>
    <w:rsid w:val="00CD186D"/>
    <w:rsid w:val="00CD1DF6"/>
    <w:rsid w:val="00CD2159"/>
    <w:rsid w:val="00CD24B9"/>
    <w:rsid w:val="00CD251A"/>
    <w:rsid w:val="00CD2C33"/>
    <w:rsid w:val="00CD3064"/>
    <w:rsid w:val="00CD3850"/>
    <w:rsid w:val="00CD496B"/>
    <w:rsid w:val="00CD6FDE"/>
    <w:rsid w:val="00CD7338"/>
    <w:rsid w:val="00CD7426"/>
    <w:rsid w:val="00CD77F8"/>
    <w:rsid w:val="00CD7C5C"/>
    <w:rsid w:val="00CE0E57"/>
    <w:rsid w:val="00CE1398"/>
    <w:rsid w:val="00CE3CE2"/>
    <w:rsid w:val="00CE4301"/>
    <w:rsid w:val="00CE4CAE"/>
    <w:rsid w:val="00CE52B8"/>
    <w:rsid w:val="00CE537B"/>
    <w:rsid w:val="00CE57AD"/>
    <w:rsid w:val="00CE591F"/>
    <w:rsid w:val="00CE59F1"/>
    <w:rsid w:val="00CE59FC"/>
    <w:rsid w:val="00CE5C02"/>
    <w:rsid w:val="00CE5CB8"/>
    <w:rsid w:val="00CE5D65"/>
    <w:rsid w:val="00CE60FD"/>
    <w:rsid w:val="00CE65AE"/>
    <w:rsid w:val="00CE67B4"/>
    <w:rsid w:val="00CE6EE8"/>
    <w:rsid w:val="00CE74EC"/>
    <w:rsid w:val="00CE7F65"/>
    <w:rsid w:val="00CF00C1"/>
    <w:rsid w:val="00CF0104"/>
    <w:rsid w:val="00CF0121"/>
    <w:rsid w:val="00CF03C9"/>
    <w:rsid w:val="00CF07DF"/>
    <w:rsid w:val="00CF1424"/>
    <w:rsid w:val="00CF1EDD"/>
    <w:rsid w:val="00CF2005"/>
    <w:rsid w:val="00CF25A7"/>
    <w:rsid w:val="00CF2F62"/>
    <w:rsid w:val="00CF2FFB"/>
    <w:rsid w:val="00CF36CD"/>
    <w:rsid w:val="00CF41CD"/>
    <w:rsid w:val="00CF4302"/>
    <w:rsid w:val="00CF4919"/>
    <w:rsid w:val="00CF49C8"/>
    <w:rsid w:val="00CF4D8D"/>
    <w:rsid w:val="00CF4F2C"/>
    <w:rsid w:val="00CF581B"/>
    <w:rsid w:val="00CF58A6"/>
    <w:rsid w:val="00CF5C55"/>
    <w:rsid w:val="00CF5F09"/>
    <w:rsid w:val="00CF6681"/>
    <w:rsid w:val="00CF66D6"/>
    <w:rsid w:val="00CF7DD1"/>
    <w:rsid w:val="00CF7E3E"/>
    <w:rsid w:val="00D004B8"/>
    <w:rsid w:val="00D00776"/>
    <w:rsid w:val="00D00DC5"/>
    <w:rsid w:val="00D02F42"/>
    <w:rsid w:val="00D032CA"/>
    <w:rsid w:val="00D03924"/>
    <w:rsid w:val="00D04170"/>
    <w:rsid w:val="00D04232"/>
    <w:rsid w:val="00D042D6"/>
    <w:rsid w:val="00D048C4"/>
    <w:rsid w:val="00D04B44"/>
    <w:rsid w:val="00D04F9D"/>
    <w:rsid w:val="00D04FCA"/>
    <w:rsid w:val="00D057FF"/>
    <w:rsid w:val="00D06628"/>
    <w:rsid w:val="00D0682E"/>
    <w:rsid w:val="00D069D3"/>
    <w:rsid w:val="00D06AB7"/>
    <w:rsid w:val="00D06FA1"/>
    <w:rsid w:val="00D07293"/>
    <w:rsid w:val="00D075D2"/>
    <w:rsid w:val="00D076F7"/>
    <w:rsid w:val="00D079DA"/>
    <w:rsid w:val="00D1000B"/>
    <w:rsid w:val="00D100A2"/>
    <w:rsid w:val="00D1029C"/>
    <w:rsid w:val="00D1102B"/>
    <w:rsid w:val="00D110A9"/>
    <w:rsid w:val="00D11589"/>
    <w:rsid w:val="00D11809"/>
    <w:rsid w:val="00D11CF6"/>
    <w:rsid w:val="00D12C83"/>
    <w:rsid w:val="00D12D76"/>
    <w:rsid w:val="00D1325E"/>
    <w:rsid w:val="00D13711"/>
    <w:rsid w:val="00D13825"/>
    <w:rsid w:val="00D13B28"/>
    <w:rsid w:val="00D13C22"/>
    <w:rsid w:val="00D13C71"/>
    <w:rsid w:val="00D1455E"/>
    <w:rsid w:val="00D14863"/>
    <w:rsid w:val="00D14E22"/>
    <w:rsid w:val="00D1525F"/>
    <w:rsid w:val="00D15394"/>
    <w:rsid w:val="00D15437"/>
    <w:rsid w:val="00D15499"/>
    <w:rsid w:val="00D15733"/>
    <w:rsid w:val="00D159D6"/>
    <w:rsid w:val="00D15A68"/>
    <w:rsid w:val="00D16C84"/>
    <w:rsid w:val="00D174DC"/>
    <w:rsid w:val="00D17513"/>
    <w:rsid w:val="00D17843"/>
    <w:rsid w:val="00D17F34"/>
    <w:rsid w:val="00D21759"/>
    <w:rsid w:val="00D21DDF"/>
    <w:rsid w:val="00D21E04"/>
    <w:rsid w:val="00D227B9"/>
    <w:rsid w:val="00D22D71"/>
    <w:rsid w:val="00D23012"/>
    <w:rsid w:val="00D23F27"/>
    <w:rsid w:val="00D24334"/>
    <w:rsid w:val="00D2457A"/>
    <w:rsid w:val="00D24EFF"/>
    <w:rsid w:val="00D25093"/>
    <w:rsid w:val="00D254F8"/>
    <w:rsid w:val="00D25E04"/>
    <w:rsid w:val="00D262B2"/>
    <w:rsid w:val="00D267A3"/>
    <w:rsid w:val="00D26BEF"/>
    <w:rsid w:val="00D27653"/>
    <w:rsid w:val="00D30002"/>
    <w:rsid w:val="00D315B7"/>
    <w:rsid w:val="00D32658"/>
    <w:rsid w:val="00D338AD"/>
    <w:rsid w:val="00D33B7C"/>
    <w:rsid w:val="00D34205"/>
    <w:rsid w:val="00D35A09"/>
    <w:rsid w:val="00D35A35"/>
    <w:rsid w:val="00D3684E"/>
    <w:rsid w:val="00D36A0D"/>
    <w:rsid w:val="00D36FF1"/>
    <w:rsid w:val="00D373EA"/>
    <w:rsid w:val="00D375ED"/>
    <w:rsid w:val="00D37E5D"/>
    <w:rsid w:val="00D40073"/>
    <w:rsid w:val="00D408B1"/>
    <w:rsid w:val="00D40D5E"/>
    <w:rsid w:val="00D412B2"/>
    <w:rsid w:val="00D41DF7"/>
    <w:rsid w:val="00D42152"/>
    <w:rsid w:val="00D421F0"/>
    <w:rsid w:val="00D4221B"/>
    <w:rsid w:val="00D423C4"/>
    <w:rsid w:val="00D42AFE"/>
    <w:rsid w:val="00D42C4C"/>
    <w:rsid w:val="00D434D4"/>
    <w:rsid w:val="00D43D56"/>
    <w:rsid w:val="00D44107"/>
    <w:rsid w:val="00D4497F"/>
    <w:rsid w:val="00D45BCC"/>
    <w:rsid w:val="00D45BEA"/>
    <w:rsid w:val="00D46045"/>
    <w:rsid w:val="00D463A2"/>
    <w:rsid w:val="00D463E7"/>
    <w:rsid w:val="00D476E7"/>
    <w:rsid w:val="00D47899"/>
    <w:rsid w:val="00D478AC"/>
    <w:rsid w:val="00D50447"/>
    <w:rsid w:val="00D504EB"/>
    <w:rsid w:val="00D50B8C"/>
    <w:rsid w:val="00D5128B"/>
    <w:rsid w:val="00D521BC"/>
    <w:rsid w:val="00D5234D"/>
    <w:rsid w:val="00D5268B"/>
    <w:rsid w:val="00D527EF"/>
    <w:rsid w:val="00D52B27"/>
    <w:rsid w:val="00D533A3"/>
    <w:rsid w:val="00D538C4"/>
    <w:rsid w:val="00D53D71"/>
    <w:rsid w:val="00D559F3"/>
    <w:rsid w:val="00D559FF"/>
    <w:rsid w:val="00D55A48"/>
    <w:rsid w:val="00D562AB"/>
    <w:rsid w:val="00D56300"/>
    <w:rsid w:val="00D56958"/>
    <w:rsid w:val="00D571A9"/>
    <w:rsid w:val="00D5747E"/>
    <w:rsid w:val="00D615FC"/>
    <w:rsid w:val="00D617B0"/>
    <w:rsid w:val="00D61DB5"/>
    <w:rsid w:val="00D628EF"/>
    <w:rsid w:val="00D63FEF"/>
    <w:rsid w:val="00D648DB"/>
    <w:rsid w:val="00D650F2"/>
    <w:rsid w:val="00D651A1"/>
    <w:rsid w:val="00D654AA"/>
    <w:rsid w:val="00D655C9"/>
    <w:rsid w:val="00D656F1"/>
    <w:rsid w:val="00D65DB3"/>
    <w:rsid w:val="00D6602B"/>
    <w:rsid w:val="00D66893"/>
    <w:rsid w:val="00D66A3B"/>
    <w:rsid w:val="00D66BB8"/>
    <w:rsid w:val="00D674F6"/>
    <w:rsid w:val="00D67843"/>
    <w:rsid w:val="00D67C47"/>
    <w:rsid w:val="00D70D18"/>
    <w:rsid w:val="00D70FE1"/>
    <w:rsid w:val="00D711F8"/>
    <w:rsid w:val="00D71D00"/>
    <w:rsid w:val="00D72B92"/>
    <w:rsid w:val="00D72CFD"/>
    <w:rsid w:val="00D72DEB"/>
    <w:rsid w:val="00D731B7"/>
    <w:rsid w:val="00D73EB8"/>
    <w:rsid w:val="00D7420B"/>
    <w:rsid w:val="00D74F19"/>
    <w:rsid w:val="00D74FB7"/>
    <w:rsid w:val="00D751A4"/>
    <w:rsid w:val="00D75C10"/>
    <w:rsid w:val="00D763C0"/>
    <w:rsid w:val="00D76E38"/>
    <w:rsid w:val="00D77536"/>
    <w:rsid w:val="00D77616"/>
    <w:rsid w:val="00D779F0"/>
    <w:rsid w:val="00D80111"/>
    <w:rsid w:val="00D80866"/>
    <w:rsid w:val="00D80D98"/>
    <w:rsid w:val="00D80DC9"/>
    <w:rsid w:val="00D80E01"/>
    <w:rsid w:val="00D80E4A"/>
    <w:rsid w:val="00D8132E"/>
    <w:rsid w:val="00D81AEB"/>
    <w:rsid w:val="00D81B74"/>
    <w:rsid w:val="00D82197"/>
    <w:rsid w:val="00D82B8B"/>
    <w:rsid w:val="00D82F8D"/>
    <w:rsid w:val="00D831FC"/>
    <w:rsid w:val="00D83A24"/>
    <w:rsid w:val="00D844CA"/>
    <w:rsid w:val="00D844F2"/>
    <w:rsid w:val="00D85204"/>
    <w:rsid w:val="00D8571B"/>
    <w:rsid w:val="00D85805"/>
    <w:rsid w:val="00D85960"/>
    <w:rsid w:val="00D86080"/>
    <w:rsid w:val="00D87AA5"/>
    <w:rsid w:val="00D90D92"/>
    <w:rsid w:val="00D90E47"/>
    <w:rsid w:val="00D90EA4"/>
    <w:rsid w:val="00D91538"/>
    <w:rsid w:val="00D92128"/>
    <w:rsid w:val="00D926B6"/>
    <w:rsid w:val="00D92EDB"/>
    <w:rsid w:val="00D93196"/>
    <w:rsid w:val="00D93253"/>
    <w:rsid w:val="00D93501"/>
    <w:rsid w:val="00D9364E"/>
    <w:rsid w:val="00D93B27"/>
    <w:rsid w:val="00D93B6F"/>
    <w:rsid w:val="00D944A0"/>
    <w:rsid w:val="00D94950"/>
    <w:rsid w:val="00D94B30"/>
    <w:rsid w:val="00D9580E"/>
    <w:rsid w:val="00D95EAB"/>
    <w:rsid w:val="00D96011"/>
    <w:rsid w:val="00D96262"/>
    <w:rsid w:val="00D96A50"/>
    <w:rsid w:val="00D974C3"/>
    <w:rsid w:val="00D974C5"/>
    <w:rsid w:val="00DA0055"/>
    <w:rsid w:val="00DA0360"/>
    <w:rsid w:val="00DA03AA"/>
    <w:rsid w:val="00DA0A4F"/>
    <w:rsid w:val="00DA12A3"/>
    <w:rsid w:val="00DA1734"/>
    <w:rsid w:val="00DA19F0"/>
    <w:rsid w:val="00DA270A"/>
    <w:rsid w:val="00DA29FB"/>
    <w:rsid w:val="00DA3473"/>
    <w:rsid w:val="00DA3BC2"/>
    <w:rsid w:val="00DA3CA1"/>
    <w:rsid w:val="00DA4293"/>
    <w:rsid w:val="00DA4B35"/>
    <w:rsid w:val="00DA4DFE"/>
    <w:rsid w:val="00DA55F6"/>
    <w:rsid w:val="00DA5636"/>
    <w:rsid w:val="00DA5CB2"/>
    <w:rsid w:val="00DA5DB7"/>
    <w:rsid w:val="00DA69AA"/>
    <w:rsid w:val="00DA6B49"/>
    <w:rsid w:val="00DA6F48"/>
    <w:rsid w:val="00DA7282"/>
    <w:rsid w:val="00DA7374"/>
    <w:rsid w:val="00DA786B"/>
    <w:rsid w:val="00DA7EF2"/>
    <w:rsid w:val="00DB0BE4"/>
    <w:rsid w:val="00DB0EC3"/>
    <w:rsid w:val="00DB1224"/>
    <w:rsid w:val="00DB15EB"/>
    <w:rsid w:val="00DB1667"/>
    <w:rsid w:val="00DB1763"/>
    <w:rsid w:val="00DB1AA2"/>
    <w:rsid w:val="00DB232B"/>
    <w:rsid w:val="00DB24D1"/>
    <w:rsid w:val="00DB28C9"/>
    <w:rsid w:val="00DB2E95"/>
    <w:rsid w:val="00DB2FA8"/>
    <w:rsid w:val="00DB3159"/>
    <w:rsid w:val="00DB3514"/>
    <w:rsid w:val="00DB373D"/>
    <w:rsid w:val="00DB3AE8"/>
    <w:rsid w:val="00DB3F7A"/>
    <w:rsid w:val="00DB3FA8"/>
    <w:rsid w:val="00DB4172"/>
    <w:rsid w:val="00DB4C38"/>
    <w:rsid w:val="00DB5119"/>
    <w:rsid w:val="00DB558F"/>
    <w:rsid w:val="00DB5BF8"/>
    <w:rsid w:val="00DB5E7D"/>
    <w:rsid w:val="00DB62FB"/>
    <w:rsid w:val="00DB6657"/>
    <w:rsid w:val="00DB6A9A"/>
    <w:rsid w:val="00DB6AD9"/>
    <w:rsid w:val="00DB6BB6"/>
    <w:rsid w:val="00DB7121"/>
    <w:rsid w:val="00DB775B"/>
    <w:rsid w:val="00DB79D0"/>
    <w:rsid w:val="00DB7BD0"/>
    <w:rsid w:val="00DB7DFB"/>
    <w:rsid w:val="00DC0911"/>
    <w:rsid w:val="00DC0A6F"/>
    <w:rsid w:val="00DC1945"/>
    <w:rsid w:val="00DC248F"/>
    <w:rsid w:val="00DC254D"/>
    <w:rsid w:val="00DC2636"/>
    <w:rsid w:val="00DC2943"/>
    <w:rsid w:val="00DC29B7"/>
    <w:rsid w:val="00DC2D09"/>
    <w:rsid w:val="00DC321F"/>
    <w:rsid w:val="00DC3590"/>
    <w:rsid w:val="00DC3792"/>
    <w:rsid w:val="00DC4179"/>
    <w:rsid w:val="00DC4285"/>
    <w:rsid w:val="00DC44D4"/>
    <w:rsid w:val="00DC4D02"/>
    <w:rsid w:val="00DC54D7"/>
    <w:rsid w:val="00DC54ED"/>
    <w:rsid w:val="00DC5C20"/>
    <w:rsid w:val="00DC5E06"/>
    <w:rsid w:val="00DC78ED"/>
    <w:rsid w:val="00DD022C"/>
    <w:rsid w:val="00DD0355"/>
    <w:rsid w:val="00DD0470"/>
    <w:rsid w:val="00DD05B7"/>
    <w:rsid w:val="00DD0E4F"/>
    <w:rsid w:val="00DD10DB"/>
    <w:rsid w:val="00DD11CE"/>
    <w:rsid w:val="00DD144D"/>
    <w:rsid w:val="00DD1AB9"/>
    <w:rsid w:val="00DD1E97"/>
    <w:rsid w:val="00DD2255"/>
    <w:rsid w:val="00DD2317"/>
    <w:rsid w:val="00DD2B8A"/>
    <w:rsid w:val="00DD2D9B"/>
    <w:rsid w:val="00DD326B"/>
    <w:rsid w:val="00DD3868"/>
    <w:rsid w:val="00DD40B7"/>
    <w:rsid w:val="00DD43CA"/>
    <w:rsid w:val="00DD4671"/>
    <w:rsid w:val="00DD5164"/>
    <w:rsid w:val="00DD6777"/>
    <w:rsid w:val="00DD6E11"/>
    <w:rsid w:val="00DD6F8A"/>
    <w:rsid w:val="00DD720F"/>
    <w:rsid w:val="00DD760B"/>
    <w:rsid w:val="00DD7DCC"/>
    <w:rsid w:val="00DE04EF"/>
    <w:rsid w:val="00DE0EF0"/>
    <w:rsid w:val="00DE0EF7"/>
    <w:rsid w:val="00DE10AC"/>
    <w:rsid w:val="00DE18BE"/>
    <w:rsid w:val="00DE1C4E"/>
    <w:rsid w:val="00DE2181"/>
    <w:rsid w:val="00DE32C1"/>
    <w:rsid w:val="00DE336E"/>
    <w:rsid w:val="00DE344A"/>
    <w:rsid w:val="00DE3CF7"/>
    <w:rsid w:val="00DE4B4F"/>
    <w:rsid w:val="00DE514E"/>
    <w:rsid w:val="00DE554D"/>
    <w:rsid w:val="00DE5803"/>
    <w:rsid w:val="00DE60EC"/>
    <w:rsid w:val="00DE6770"/>
    <w:rsid w:val="00DE6DD8"/>
    <w:rsid w:val="00DE6E54"/>
    <w:rsid w:val="00DE6E8D"/>
    <w:rsid w:val="00DE7FE6"/>
    <w:rsid w:val="00DF034F"/>
    <w:rsid w:val="00DF03BF"/>
    <w:rsid w:val="00DF08A5"/>
    <w:rsid w:val="00DF1178"/>
    <w:rsid w:val="00DF11A9"/>
    <w:rsid w:val="00DF1668"/>
    <w:rsid w:val="00DF18B7"/>
    <w:rsid w:val="00DF1E48"/>
    <w:rsid w:val="00DF2357"/>
    <w:rsid w:val="00DF24F5"/>
    <w:rsid w:val="00DF26B1"/>
    <w:rsid w:val="00DF26EF"/>
    <w:rsid w:val="00DF2A6D"/>
    <w:rsid w:val="00DF2D2B"/>
    <w:rsid w:val="00DF2E22"/>
    <w:rsid w:val="00DF2E4F"/>
    <w:rsid w:val="00DF33FE"/>
    <w:rsid w:val="00DF3716"/>
    <w:rsid w:val="00DF472F"/>
    <w:rsid w:val="00DF5794"/>
    <w:rsid w:val="00DF581D"/>
    <w:rsid w:val="00DF61C1"/>
    <w:rsid w:val="00DF67D6"/>
    <w:rsid w:val="00DF6ABC"/>
    <w:rsid w:val="00DF6FB7"/>
    <w:rsid w:val="00E011BB"/>
    <w:rsid w:val="00E014B3"/>
    <w:rsid w:val="00E017AC"/>
    <w:rsid w:val="00E02322"/>
    <w:rsid w:val="00E023DF"/>
    <w:rsid w:val="00E023EB"/>
    <w:rsid w:val="00E024C4"/>
    <w:rsid w:val="00E025CB"/>
    <w:rsid w:val="00E0273D"/>
    <w:rsid w:val="00E02A4F"/>
    <w:rsid w:val="00E03A1A"/>
    <w:rsid w:val="00E043ED"/>
    <w:rsid w:val="00E05956"/>
    <w:rsid w:val="00E05CEE"/>
    <w:rsid w:val="00E05F6F"/>
    <w:rsid w:val="00E05FDD"/>
    <w:rsid w:val="00E06043"/>
    <w:rsid w:val="00E06A95"/>
    <w:rsid w:val="00E06C2D"/>
    <w:rsid w:val="00E06D2B"/>
    <w:rsid w:val="00E072D7"/>
    <w:rsid w:val="00E10165"/>
    <w:rsid w:val="00E10222"/>
    <w:rsid w:val="00E103C4"/>
    <w:rsid w:val="00E109C1"/>
    <w:rsid w:val="00E115ED"/>
    <w:rsid w:val="00E11B23"/>
    <w:rsid w:val="00E11B87"/>
    <w:rsid w:val="00E122D5"/>
    <w:rsid w:val="00E128EA"/>
    <w:rsid w:val="00E1362A"/>
    <w:rsid w:val="00E13BE8"/>
    <w:rsid w:val="00E13D8F"/>
    <w:rsid w:val="00E144CA"/>
    <w:rsid w:val="00E14891"/>
    <w:rsid w:val="00E14D96"/>
    <w:rsid w:val="00E14E8D"/>
    <w:rsid w:val="00E14EB9"/>
    <w:rsid w:val="00E152FB"/>
    <w:rsid w:val="00E15D79"/>
    <w:rsid w:val="00E16632"/>
    <w:rsid w:val="00E168B8"/>
    <w:rsid w:val="00E16C81"/>
    <w:rsid w:val="00E16CA3"/>
    <w:rsid w:val="00E16EDB"/>
    <w:rsid w:val="00E16F97"/>
    <w:rsid w:val="00E17760"/>
    <w:rsid w:val="00E178B8"/>
    <w:rsid w:val="00E17A96"/>
    <w:rsid w:val="00E17B7F"/>
    <w:rsid w:val="00E2010E"/>
    <w:rsid w:val="00E20155"/>
    <w:rsid w:val="00E20534"/>
    <w:rsid w:val="00E20FF4"/>
    <w:rsid w:val="00E21C7A"/>
    <w:rsid w:val="00E22179"/>
    <w:rsid w:val="00E22450"/>
    <w:rsid w:val="00E2275B"/>
    <w:rsid w:val="00E22894"/>
    <w:rsid w:val="00E23697"/>
    <w:rsid w:val="00E249FC"/>
    <w:rsid w:val="00E24C4B"/>
    <w:rsid w:val="00E24F02"/>
    <w:rsid w:val="00E2511D"/>
    <w:rsid w:val="00E270DF"/>
    <w:rsid w:val="00E278AD"/>
    <w:rsid w:val="00E27AAC"/>
    <w:rsid w:val="00E3011B"/>
    <w:rsid w:val="00E30BE4"/>
    <w:rsid w:val="00E31018"/>
    <w:rsid w:val="00E3168C"/>
    <w:rsid w:val="00E31A64"/>
    <w:rsid w:val="00E31CFF"/>
    <w:rsid w:val="00E32978"/>
    <w:rsid w:val="00E3338C"/>
    <w:rsid w:val="00E333FD"/>
    <w:rsid w:val="00E33679"/>
    <w:rsid w:val="00E33AD2"/>
    <w:rsid w:val="00E33F83"/>
    <w:rsid w:val="00E34D25"/>
    <w:rsid w:val="00E351D3"/>
    <w:rsid w:val="00E3526E"/>
    <w:rsid w:val="00E359DE"/>
    <w:rsid w:val="00E35C7B"/>
    <w:rsid w:val="00E35D0F"/>
    <w:rsid w:val="00E35D54"/>
    <w:rsid w:val="00E35D72"/>
    <w:rsid w:val="00E3601C"/>
    <w:rsid w:val="00E366AD"/>
    <w:rsid w:val="00E367C5"/>
    <w:rsid w:val="00E36849"/>
    <w:rsid w:val="00E36CDE"/>
    <w:rsid w:val="00E36FDB"/>
    <w:rsid w:val="00E37292"/>
    <w:rsid w:val="00E37341"/>
    <w:rsid w:val="00E37572"/>
    <w:rsid w:val="00E402AB"/>
    <w:rsid w:val="00E40462"/>
    <w:rsid w:val="00E40578"/>
    <w:rsid w:val="00E40D92"/>
    <w:rsid w:val="00E40E65"/>
    <w:rsid w:val="00E415E1"/>
    <w:rsid w:val="00E417DD"/>
    <w:rsid w:val="00E419A7"/>
    <w:rsid w:val="00E41C26"/>
    <w:rsid w:val="00E42795"/>
    <w:rsid w:val="00E4304B"/>
    <w:rsid w:val="00E43C80"/>
    <w:rsid w:val="00E44475"/>
    <w:rsid w:val="00E44DDD"/>
    <w:rsid w:val="00E44E10"/>
    <w:rsid w:val="00E45D2D"/>
    <w:rsid w:val="00E46139"/>
    <w:rsid w:val="00E469F9"/>
    <w:rsid w:val="00E46B73"/>
    <w:rsid w:val="00E46DB9"/>
    <w:rsid w:val="00E476C1"/>
    <w:rsid w:val="00E50187"/>
    <w:rsid w:val="00E50356"/>
    <w:rsid w:val="00E51B50"/>
    <w:rsid w:val="00E51D5C"/>
    <w:rsid w:val="00E521BE"/>
    <w:rsid w:val="00E52322"/>
    <w:rsid w:val="00E52986"/>
    <w:rsid w:val="00E53FF5"/>
    <w:rsid w:val="00E54740"/>
    <w:rsid w:val="00E54AD2"/>
    <w:rsid w:val="00E54CCE"/>
    <w:rsid w:val="00E550E7"/>
    <w:rsid w:val="00E564FE"/>
    <w:rsid w:val="00E56DC4"/>
    <w:rsid w:val="00E56DF2"/>
    <w:rsid w:val="00E573D9"/>
    <w:rsid w:val="00E5752E"/>
    <w:rsid w:val="00E57638"/>
    <w:rsid w:val="00E57B08"/>
    <w:rsid w:val="00E60410"/>
    <w:rsid w:val="00E60529"/>
    <w:rsid w:val="00E605BC"/>
    <w:rsid w:val="00E608A0"/>
    <w:rsid w:val="00E60A5B"/>
    <w:rsid w:val="00E61253"/>
    <w:rsid w:val="00E614D5"/>
    <w:rsid w:val="00E616D8"/>
    <w:rsid w:val="00E633D4"/>
    <w:rsid w:val="00E63430"/>
    <w:rsid w:val="00E63DAB"/>
    <w:rsid w:val="00E64229"/>
    <w:rsid w:val="00E64544"/>
    <w:rsid w:val="00E656BE"/>
    <w:rsid w:val="00E65C6B"/>
    <w:rsid w:val="00E6695D"/>
    <w:rsid w:val="00E66C53"/>
    <w:rsid w:val="00E66D11"/>
    <w:rsid w:val="00E67BA8"/>
    <w:rsid w:val="00E67D6C"/>
    <w:rsid w:val="00E7055B"/>
    <w:rsid w:val="00E707D8"/>
    <w:rsid w:val="00E708EF"/>
    <w:rsid w:val="00E70D96"/>
    <w:rsid w:val="00E71046"/>
    <w:rsid w:val="00E727A9"/>
    <w:rsid w:val="00E73380"/>
    <w:rsid w:val="00E733D2"/>
    <w:rsid w:val="00E739D7"/>
    <w:rsid w:val="00E73B84"/>
    <w:rsid w:val="00E73D13"/>
    <w:rsid w:val="00E744CA"/>
    <w:rsid w:val="00E74F27"/>
    <w:rsid w:val="00E74F8A"/>
    <w:rsid w:val="00E74FF6"/>
    <w:rsid w:val="00E75BA8"/>
    <w:rsid w:val="00E75CCF"/>
    <w:rsid w:val="00E76B8F"/>
    <w:rsid w:val="00E772A5"/>
    <w:rsid w:val="00E77762"/>
    <w:rsid w:val="00E77EEF"/>
    <w:rsid w:val="00E77EF3"/>
    <w:rsid w:val="00E8049C"/>
    <w:rsid w:val="00E80AE5"/>
    <w:rsid w:val="00E80C08"/>
    <w:rsid w:val="00E81041"/>
    <w:rsid w:val="00E81587"/>
    <w:rsid w:val="00E81D22"/>
    <w:rsid w:val="00E82181"/>
    <w:rsid w:val="00E82418"/>
    <w:rsid w:val="00E82BA6"/>
    <w:rsid w:val="00E82C84"/>
    <w:rsid w:val="00E82CA5"/>
    <w:rsid w:val="00E82E90"/>
    <w:rsid w:val="00E831CE"/>
    <w:rsid w:val="00E83252"/>
    <w:rsid w:val="00E83927"/>
    <w:rsid w:val="00E83A43"/>
    <w:rsid w:val="00E83AD3"/>
    <w:rsid w:val="00E845E2"/>
    <w:rsid w:val="00E846B3"/>
    <w:rsid w:val="00E84966"/>
    <w:rsid w:val="00E849AC"/>
    <w:rsid w:val="00E85112"/>
    <w:rsid w:val="00E85127"/>
    <w:rsid w:val="00E851C1"/>
    <w:rsid w:val="00E85321"/>
    <w:rsid w:val="00E8566A"/>
    <w:rsid w:val="00E85A90"/>
    <w:rsid w:val="00E86E97"/>
    <w:rsid w:val="00E86F67"/>
    <w:rsid w:val="00E87AF1"/>
    <w:rsid w:val="00E87C17"/>
    <w:rsid w:val="00E87D9C"/>
    <w:rsid w:val="00E87F32"/>
    <w:rsid w:val="00E90809"/>
    <w:rsid w:val="00E90F5C"/>
    <w:rsid w:val="00E914F0"/>
    <w:rsid w:val="00E91A2C"/>
    <w:rsid w:val="00E91BD3"/>
    <w:rsid w:val="00E91DEB"/>
    <w:rsid w:val="00E931C6"/>
    <w:rsid w:val="00E932FC"/>
    <w:rsid w:val="00E93BCF"/>
    <w:rsid w:val="00E9422E"/>
    <w:rsid w:val="00E9481D"/>
    <w:rsid w:val="00E9502B"/>
    <w:rsid w:val="00E964CE"/>
    <w:rsid w:val="00E966F1"/>
    <w:rsid w:val="00E969B6"/>
    <w:rsid w:val="00E978CF"/>
    <w:rsid w:val="00E979B7"/>
    <w:rsid w:val="00E97AAD"/>
    <w:rsid w:val="00E97DA7"/>
    <w:rsid w:val="00E97EB2"/>
    <w:rsid w:val="00EA00B1"/>
    <w:rsid w:val="00EA0E87"/>
    <w:rsid w:val="00EA10CD"/>
    <w:rsid w:val="00EA12C2"/>
    <w:rsid w:val="00EA1572"/>
    <w:rsid w:val="00EA19C9"/>
    <w:rsid w:val="00EA1C63"/>
    <w:rsid w:val="00EA21FF"/>
    <w:rsid w:val="00EA2B52"/>
    <w:rsid w:val="00EA3491"/>
    <w:rsid w:val="00EA3A1A"/>
    <w:rsid w:val="00EA3FB3"/>
    <w:rsid w:val="00EA4307"/>
    <w:rsid w:val="00EA4967"/>
    <w:rsid w:val="00EA4AEA"/>
    <w:rsid w:val="00EA4CB3"/>
    <w:rsid w:val="00EA5B01"/>
    <w:rsid w:val="00EA5E99"/>
    <w:rsid w:val="00EA5FA4"/>
    <w:rsid w:val="00EA69DE"/>
    <w:rsid w:val="00EA6B1B"/>
    <w:rsid w:val="00EA6EE4"/>
    <w:rsid w:val="00EA7287"/>
    <w:rsid w:val="00EA7360"/>
    <w:rsid w:val="00EA78CD"/>
    <w:rsid w:val="00EA7A16"/>
    <w:rsid w:val="00EB07A3"/>
    <w:rsid w:val="00EB0CC9"/>
    <w:rsid w:val="00EB0CF3"/>
    <w:rsid w:val="00EB1517"/>
    <w:rsid w:val="00EB17E8"/>
    <w:rsid w:val="00EB1A68"/>
    <w:rsid w:val="00EB1DE6"/>
    <w:rsid w:val="00EB1FC6"/>
    <w:rsid w:val="00EB20B6"/>
    <w:rsid w:val="00EB21AA"/>
    <w:rsid w:val="00EB2C5D"/>
    <w:rsid w:val="00EB2F47"/>
    <w:rsid w:val="00EB33D7"/>
    <w:rsid w:val="00EB3625"/>
    <w:rsid w:val="00EB414D"/>
    <w:rsid w:val="00EB427A"/>
    <w:rsid w:val="00EB58FD"/>
    <w:rsid w:val="00EB646D"/>
    <w:rsid w:val="00EB6626"/>
    <w:rsid w:val="00EB66C5"/>
    <w:rsid w:val="00EB7367"/>
    <w:rsid w:val="00EB736F"/>
    <w:rsid w:val="00EB7414"/>
    <w:rsid w:val="00EB7AA2"/>
    <w:rsid w:val="00EB7C67"/>
    <w:rsid w:val="00EB7CE9"/>
    <w:rsid w:val="00EB7D29"/>
    <w:rsid w:val="00EC013C"/>
    <w:rsid w:val="00EC1BDD"/>
    <w:rsid w:val="00EC1C1E"/>
    <w:rsid w:val="00EC3081"/>
    <w:rsid w:val="00EC36E7"/>
    <w:rsid w:val="00EC4B1C"/>
    <w:rsid w:val="00EC4EAB"/>
    <w:rsid w:val="00EC5039"/>
    <w:rsid w:val="00EC572D"/>
    <w:rsid w:val="00EC58BC"/>
    <w:rsid w:val="00EC5BE3"/>
    <w:rsid w:val="00EC5EBC"/>
    <w:rsid w:val="00EC60F7"/>
    <w:rsid w:val="00EC626A"/>
    <w:rsid w:val="00EC65EC"/>
    <w:rsid w:val="00EC711E"/>
    <w:rsid w:val="00EC71A4"/>
    <w:rsid w:val="00EC77E6"/>
    <w:rsid w:val="00EC7C53"/>
    <w:rsid w:val="00ED03E3"/>
    <w:rsid w:val="00ED0ACE"/>
    <w:rsid w:val="00ED0D68"/>
    <w:rsid w:val="00ED0E42"/>
    <w:rsid w:val="00ED1CC6"/>
    <w:rsid w:val="00ED1F01"/>
    <w:rsid w:val="00ED22B7"/>
    <w:rsid w:val="00ED3571"/>
    <w:rsid w:val="00ED39EF"/>
    <w:rsid w:val="00ED3FC4"/>
    <w:rsid w:val="00ED4308"/>
    <w:rsid w:val="00ED51EA"/>
    <w:rsid w:val="00ED5EF2"/>
    <w:rsid w:val="00ED5FCA"/>
    <w:rsid w:val="00ED6B84"/>
    <w:rsid w:val="00ED7ACF"/>
    <w:rsid w:val="00ED7BD4"/>
    <w:rsid w:val="00EE01F4"/>
    <w:rsid w:val="00EE04DA"/>
    <w:rsid w:val="00EE050F"/>
    <w:rsid w:val="00EE051D"/>
    <w:rsid w:val="00EE19E2"/>
    <w:rsid w:val="00EE2231"/>
    <w:rsid w:val="00EE2344"/>
    <w:rsid w:val="00EE24CD"/>
    <w:rsid w:val="00EE2B23"/>
    <w:rsid w:val="00EE2FB5"/>
    <w:rsid w:val="00EE362A"/>
    <w:rsid w:val="00EE36E8"/>
    <w:rsid w:val="00EE3D10"/>
    <w:rsid w:val="00EE3D2E"/>
    <w:rsid w:val="00EE3FE6"/>
    <w:rsid w:val="00EE49D9"/>
    <w:rsid w:val="00EE4B31"/>
    <w:rsid w:val="00EE5280"/>
    <w:rsid w:val="00EE62CA"/>
    <w:rsid w:val="00EE6698"/>
    <w:rsid w:val="00EE6B54"/>
    <w:rsid w:val="00EE6BF5"/>
    <w:rsid w:val="00EE6EA9"/>
    <w:rsid w:val="00EE7116"/>
    <w:rsid w:val="00EE71FB"/>
    <w:rsid w:val="00EE78D3"/>
    <w:rsid w:val="00EE7A13"/>
    <w:rsid w:val="00EE7D4D"/>
    <w:rsid w:val="00EE7DFF"/>
    <w:rsid w:val="00EF01EE"/>
    <w:rsid w:val="00EF05C5"/>
    <w:rsid w:val="00EF05CE"/>
    <w:rsid w:val="00EF0756"/>
    <w:rsid w:val="00EF0956"/>
    <w:rsid w:val="00EF108B"/>
    <w:rsid w:val="00EF116F"/>
    <w:rsid w:val="00EF194F"/>
    <w:rsid w:val="00EF19F4"/>
    <w:rsid w:val="00EF1B69"/>
    <w:rsid w:val="00EF1F29"/>
    <w:rsid w:val="00EF234C"/>
    <w:rsid w:val="00EF2509"/>
    <w:rsid w:val="00EF2674"/>
    <w:rsid w:val="00EF270F"/>
    <w:rsid w:val="00EF2893"/>
    <w:rsid w:val="00EF2969"/>
    <w:rsid w:val="00EF2BCD"/>
    <w:rsid w:val="00EF31C3"/>
    <w:rsid w:val="00EF3432"/>
    <w:rsid w:val="00EF4D4B"/>
    <w:rsid w:val="00EF55B4"/>
    <w:rsid w:val="00EF58C2"/>
    <w:rsid w:val="00EF5EC3"/>
    <w:rsid w:val="00EF637E"/>
    <w:rsid w:val="00EF6429"/>
    <w:rsid w:val="00EF660F"/>
    <w:rsid w:val="00EF66C4"/>
    <w:rsid w:val="00EF6F68"/>
    <w:rsid w:val="00EF73AC"/>
    <w:rsid w:val="00F007D1"/>
    <w:rsid w:val="00F010FF"/>
    <w:rsid w:val="00F015D1"/>
    <w:rsid w:val="00F01BD4"/>
    <w:rsid w:val="00F01C5E"/>
    <w:rsid w:val="00F036DF"/>
    <w:rsid w:val="00F037F9"/>
    <w:rsid w:val="00F039E1"/>
    <w:rsid w:val="00F03A71"/>
    <w:rsid w:val="00F03AE7"/>
    <w:rsid w:val="00F04042"/>
    <w:rsid w:val="00F040AA"/>
    <w:rsid w:val="00F0490B"/>
    <w:rsid w:val="00F05266"/>
    <w:rsid w:val="00F0623A"/>
    <w:rsid w:val="00F0692A"/>
    <w:rsid w:val="00F071CC"/>
    <w:rsid w:val="00F07698"/>
    <w:rsid w:val="00F07B42"/>
    <w:rsid w:val="00F07D77"/>
    <w:rsid w:val="00F1095E"/>
    <w:rsid w:val="00F10989"/>
    <w:rsid w:val="00F10FB7"/>
    <w:rsid w:val="00F11977"/>
    <w:rsid w:val="00F11CAE"/>
    <w:rsid w:val="00F11D5C"/>
    <w:rsid w:val="00F11EA8"/>
    <w:rsid w:val="00F11F9E"/>
    <w:rsid w:val="00F12100"/>
    <w:rsid w:val="00F122FA"/>
    <w:rsid w:val="00F12437"/>
    <w:rsid w:val="00F1254E"/>
    <w:rsid w:val="00F1263C"/>
    <w:rsid w:val="00F12A18"/>
    <w:rsid w:val="00F12C38"/>
    <w:rsid w:val="00F131DB"/>
    <w:rsid w:val="00F13206"/>
    <w:rsid w:val="00F13F49"/>
    <w:rsid w:val="00F13F5C"/>
    <w:rsid w:val="00F13FDA"/>
    <w:rsid w:val="00F1408A"/>
    <w:rsid w:val="00F1433C"/>
    <w:rsid w:val="00F1434C"/>
    <w:rsid w:val="00F14433"/>
    <w:rsid w:val="00F14B6A"/>
    <w:rsid w:val="00F14E7D"/>
    <w:rsid w:val="00F15038"/>
    <w:rsid w:val="00F15843"/>
    <w:rsid w:val="00F160A4"/>
    <w:rsid w:val="00F16340"/>
    <w:rsid w:val="00F16595"/>
    <w:rsid w:val="00F1672E"/>
    <w:rsid w:val="00F16D3C"/>
    <w:rsid w:val="00F1767D"/>
    <w:rsid w:val="00F200FA"/>
    <w:rsid w:val="00F204FF"/>
    <w:rsid w:val="00F20877"/>
    <w:rsid w:val="00F208EC"/>
    <w:rsid w:val="00F21019"/>
    <w:rsid w:val="00F21096"/>
    <w:rsid w:val="00F21303"/>
    <w:rsid w:val="00F21452"/>
    <w:rsid w:val="00F2146D"/>
    <w:rsid w:val="00F217C9"/>
    <w:rsid w:val="00F2243B"/>
    <w:rsid w:val="00F22600"/>
    <w:rsid w:val="00F22848"/>
    <w:rsid w:val="00F238FF"/>
    <w:rsid w:val="00F23BD2"/>
    <w:rsid w:val="00F23BE8"/>
    <w:rsid w:val="00F23D84"/>
    <w:rsid w:val="00F2411E"/>
    <w:rsid w:val="00F241D1"/>
    <w:rsid w:val="00F242F9"/>
    <w:rsid w:val="00F24465"/>
    <w:rsid w:val="00F2449A"/>
    <w:rsid w:val="00F24699"/>
    <w:rsid w:val="00F2490A"/>
    <w:rsid w:val="00F24D99"/>
    <w:rsid w:val="00F25064"/>
    <w:rsid w:val="00F2546C"/>
    <w:rsid w:val="00F26AEB"/>
    <w:rsid w:val="00F26C83"/>
    <w:rsid w:val="00F27317"/>
    <w:rsid w:val="00F2764A"/>
    <w:rsid w:val="00F27C18"/>
    <w:rsid w:val="00F304CF"/>
    <w:rsid w:val="00F305E8"/>
    <w:rsid w:val="00F30B6D"/>
    <w:rsid w:val="00F31396"/>
    <w:rsid w:val="00F31E7A"/>
    <w:rsid w:val="00F31F00"/>
    <w:rsid w:val="00F321B3"/>
    <w:rsid w:val="00F32D2B"/>
    <w:rsid w:val="00F33032"/>
    <w:rsid w:val="00F33994"/>
    <w:rsid w:val="00F34166"/>
    <w:rsid w:val="00F34389"/>
    <w:rsid w:val="00F3561D"/>
    <w:rsid w:val="00F360A9"/>
    <w:rsid w:val="00F36205"/>
    <w:rsid w:val="00F3674C"/>
    <w:rsid w:val="00F36759"/>
    <w:rsid w:val="00F36AFD"/>
    <w:rsid w:val="00F36B46"/>
    <w:rsid w:val="00F36D96"/>
    <w:rsid w:val="00F37061"/>
    <w:rsid w:val="00F37363"/>
    <w:rsid w:val="00F375F5"/>
    <w:rsid w:val="00F37A0E"/>
    <w:rsid w:val="00F37DFF"/>
    <w:rsid w:val="00F409EE"/>
    <w:rsid w:val="00F42411"/>
    <w:rsid w:val="00F426A3"/>
    <w:rsid w:val="00F426E5"/>
    <w:rsid w:val="00F42733"/>
    <w:rsid w:val="00F42966"/>
    <w:rsid w:val="00F42FB7"/>
    <w:rsid w:val="00F4344B"/>
    <w:rsid w:val="00F43601"/>
    <w:rsid w:val="00F43C48"/>
    <w:rsid w:val="00F44BFF"/>
    <w:rsid w:val="00F45BEC"/>
    <w:rsid w:val="00F461CD"/>
    <w:rsid w:val="00F4648C"/>
    <w:rsid w:val="00F46915"/>
    <w:rsid w:val="00F46B39"/>
    <w:rsid w:val="00F46BE1"/>
    <w:rsid w:val="00F46DCF"/>
    <w:rsid w:val="00F47911"/>
    <w:rsid w:val="00F47F2E"/>
    <w:rsid w:val="00F50241"/>
    <w:rsid w:val="00F50908"/>
    <w:rsid w:val="00F50946"/>
    <w:rsid w:val="00F50B8F"/>
    <w:rsid w:val="00F510E3"/>
    <w:rsid w:val="00F5118B"/>
    <w:rsid w:val="00F5183A"/>
    <w:rsid w:val="00F52307"/>
    <w:rsid w:val="00F52654"/>
    <w:rsid w:val="00F52A5B"/>
    <w:rsid w:val="00F52C7F"/>
    <w:rsid w:val="00F52CFE"/>
    <w:rsid w:val="00F5369F"/>
    <w:rsid w:val="00F5379C"/>
    <w:rsid w:val="00F541E4"/>
    <w:rsid w:val="00F545D5"/>
    <w:rsid w:val="00F54640"/>
    <w:rsid w:val="00F547C3"/>
    <w:rsid w:val="00F54924"/>
    <w:rsid w:val="00F54E0B"/>
    <w:rsid w:val="00F552B8"/>
    <w:rsid w:val="00F55993"/>
    <w:rsid w:val="00F5620F"/>
    <w:rsid w:val="00F5658F"/>
    <w:rsid w:val="00F57264"/>
    <w:rsid w:val="00F5760E"/>
    <w:rsid w:val="00F57D75"/>
    <w:rsid w:val="00F601EC"/>
    <w:rsid w:val="00F60520"/>
    <w:rsid w:val="00F6080E"/>
    <w:rsid w:val="00F60E69"/>
    <w:rsid w:val="00F61F93"/>
    <w:rsid w:val="00F6208E"/>
    <w:rsid w:val="00F6220D"/>
    <w:rsid w:val="00F62EF0"/>
    <w:rsid w:val="00F631AF"/>
    <w:rsid w:val="00F634EF"/>
    <w:rsid w:val="00F63D71"/>
    <w:rsid w:val="00F63EF5"/>
    <w:rsid w:val="00F643F7"/>
    <w:rsid w:val="00F645F3"/>
    <w:rsid w:val="00F646EC"/>
    <w:rsid w:val="00F64CEE"/>
    <w:rsid w:val="00F64F0A"/>
    <w:rsid w:val="00F652BF"/>
    <w:rsid w:val="00F6697A"/>
    <w:rsid w:val="00F66BCF"/>
    <w:rsid w:val="00F67863"/>
    <w:rsid w:val="00F67D3E"/>
    <w:rsid w:val="00F67E9C"/>
    <w:rsid w:val="00F70420"/>
    <w:rsid w:val="00F7048E"/>
    <w:rsid w:val="00F71BD5"/>
    <w:rsid w:val="00F71F3A"/>
    <w:rsid w:val="00F72659"/>
    <w:rsid w:val="00F72865"/>
    <w:rsid w:val="00F729E5"/>
    <w:rsid w:val="00F72E51"/>
    <w:rsid w:val="00F73047"/>
    <w:rsid w:val="00F73A5B"/>
    <w:rsid w:val="00F73B49"/>
    <w:rsid w:val="00F73C48"/>
    <w:rsid w:val="00F741E7"/>
    <w:rsid w:val="00F74A90"/>
    <w:rsid w:val="00F74D6A"/>
    <w:rsid w:val="00F753EA"/>
    <w:rsid w:val="00F7567B"/>
    <w:rsid w:val="00F759BB"/>
    <w:rsid w:val="00F759DB"/>
    <w:rsid w:val="00F75CB4"/>
    <w:rsid w:val="00F76011"/>
    <w:rsid w:val="00F7629F"/>
    <w:rsid w:val="00F763AE"/>
    <w:rsid w:val="00F765E9"/>
    <w:rsid w:val="00F77742"/>
    <w:rsid w:val="00F778A5"/>
    <w:rsid w:val="00F8000F"/>
    <w:rsid w:val="00F80491"/>
    <w:rsid w:val="00F80C51"/>
    <w:rsid w:val="00F8104B"/>
    <w:rsid w:val="00F81C9A"/>
    <w:rsid w:val="00F81CA5"/>
    <w:rsid w:val="00F82C9C"/>
    <w:rsid w:val="00F833BC"/>
    <w:rsid w:val="00F835FB"/>
    <w:rsid w:val="00F83788"/>
    <w:rsid w:val="00F837AC"/>
    <w:rsid w:val="00F83933"/>
    <w:rsid w:val="00F83C21"/>
    <w:rsid w:val="00F843DD"/>
    <w:rsid w:val="00F84727"/>
    <w:rsid w:val="00F849E0"/>
    <w:rsid w:val="00F84E01"/>
    <w:rsid w:val="00F85736"/>
    <w:rsid w:val="00F860C2"/>
    <w:rsid w:val="00F863D0"/>
    <w:rsid w:val="00F86759"/>
    <w:rsid w:val="00F8683B"/>
    <w:rsid w:val="00F869A2"/>
    <w:rsid w:val="00F871D8"/>
    <w:rsid w:val="00F87733"/>
    <w:rsid w:val="00F87FD0"/>
    <w:rsid w:val="00F90051"/>
    <w:rsid w:val="00F905F9"/>
    <w:rsid w:val="00F90602"/>
    <w:rsid w:val="00F91A51"/>
    <w:rsid w:val="00F91E86"/>
    <w:rsid w:val="00F91FC9"/>
    <w:rsid w:val="00F920BC"/>
    <w:rsid w:val="00F92444"/>
    <w:rsid w:val="00F93AD2"/>
    <w:rsid w:val="00F93FAD"/>
    <w:rsid w:val="00F94491"/>
    <w:rsid w:val="00F947C7"/>
    <w:rsid w:val="00F950AB"/>
    <w:rsid w:val="00F9569D"/>
    <w:rsid w:val="00F9597A"/>
    <w:rsid w:val="00F960C6"/>
    <w:rsid w:val="00F9644B"/>
    <w:rsid w:val="00F96482"/>
    <w:rsid w:val="00F9685E"/>
    <w:rsid w:val="00F9728C"/>
    <w:rsid w:val="00F972A3"/>
    <w:rsid w:val="00F97E5E"/>
    <w:rsid w:val="00FA012E"/>
    <w:rsid w:val="00FA070F"/>
    <w:rsid w:val="00FA0BC1"/>
    <w:rsid w:val="00FA0F1A"/>
    <w:rsid w:val="00FA111B"/>
    <w:rsid w:val="00FA13D8"/>
    <w:rsid w:val="00FA144C"/>
    <w:rsid w:val="00FA157A"/>
    <w:rsid w:val="00FA158D"/>
    <w:rsid w:val="00FA1990"/>
    <w:rsid w:val="00FA226E"/>
    <w:rsid w:val="00FA2428"/>
    <w:rsid w:val="00FA3218"/>
    <w:rsid w:val="00FA3295"/>
    <w:rsid w:val="00FA4167"/>
    <w:rsid w:val="00FA4C9B"/>
    <w:rsid w:val="00FA4CD0"/>
    <w:rsid w:val="00FA5557"/>
    <w:rsid w:val="00FA5695"/>
    <w:rsid w:val="00FA5DEF"/>
    <w:rsid w:val="00FA60BB"/>
    <w:rsid w:val="00FA65EF"/>
    <w:rsid w:val="00FA6F7E"/>
    <w:rsid w:val="00FA70EA"/>
    <w:rsid w:val="00FA7F9D"/>
    <w:rsid w:val="00FB0237"/>
    <w:rsid w:val="00FB03A0"/>
    <w:rsid w:val="00FB055E"/>
    <w:rsid w:val="00FB0B18"/>
    <w:rsid w:val="00FB0CDB"/>
    <w:rsid w:val="00FB0DC7"/>
    <w:rsid w:val="00FB0F60"/>
    <w:rsid w:val="00FB104E"/>
    <w:rsid w:val="00FB1215"/>
    <w:rsid w:val="00FB1A46"/>
    <w:rsid w:val="00FB1FCB"/>
    <w:rsid w:val="00FB2258"/>
    <w:rsid w:val="00FB2473"/>
    <w:rsid w:val="00FB27C1"/>
    <w:rsid w:val="00FB29E5"/>
    <w:rsid w:val="00FB2C4F"/>
    <w:rsid w:val="00FB2C95"/>
    <w:rsid w:val="00FB3166"/>
    <w:rsid w:val="00FB317B"/>
    <w:rsid w:val="00FB31B4"/>
    <w:rsid w:val="00FB371F"/>
    <w:rsid w:val="00FB3998"/>
    <w:rsid w:val="00FB3D21"/>
    <w:rsid w:val="00FB4080"/>
    <w:rsid w:val="00FB4962"/>
    <w:rsid w:val="00FB515A"/>
    <w:rsid w:val="00FB5866"/>
    <w:rsid w:val="00FB5D54"/>
    <w:rsid w:val="00FB7254"/>
    <w:rsid w:val="00FB74CE"/>
    <w:rsid w:val="00FB76C9"/>
    <w:rsid w:val="00FB7712"/>
    <w:rsid w:val="00FB7A2F"/>
    <w:rsid w:val="00FB7DF0"/>
    <w:rsid w:val="00FC0DBD"/>
    <w:rsid w:val="00FC15CB"/>
    <w:rsid w:val="00FC1A96"/>
    <w:rsid w:val="00FC22D4"/>
    <w:rsid w:val="00FC23D8"/>
    <w:rsid w:val="00FC24C8"/>
    <w:rsid w:val="00FC32A7"/>
    <w:rsid w:val="00FC3306"/>
    <w:rsid w:val="00FC33A4"/>
    <w:rsid w:val="00FC3438"/>
    <w:rsid w:val="00FC3899"/>
    <w:rsid w:val="00FC40F5"/>
    <w:rsid w:val="00FC41A5"/>
    <w:rsid w:val="00FC463E"/>
    <w:rsid w:val="00FC4951"/>
    <w:rsid w:val="00FC5650"/>
    <w:rsid w:val="00FC5773"/>
    <w:rsid w:val="00FC5827"/>
    <w:rsid w:val="00FC5A4C"/>
    <w:rsid w:val="00FC65AE"/>
    <w:rsid w:val="00FC65F7"/>
    <w:rsid w:val="00FC6D4B"/>
    <w:rsid w:val="00FC7247"/>
    <w:rsid w:val="00FC75CC"/>
    <w:rsid w:val="00FC7790"/>
    <w:rsid w:val="00FC798B"/>
    <w:rsid w:val="00FD0870"/>
    <w:rsid w:val="00FD1FFA"/>
    <w:rsid w:val="00FD2077"/>
    <w:rsid w:val="00FD2319"/>
    <w:rsid w:val="00FD2346"/>
    <w:rsid w:val="00FD247C"/>
    <w:rsid w:val="00FD302A"/>
    <w:rsid w:val="00FD3709"/>
    <w:rsid w:val="00FD3B8D"/>
    <w:rsid w:val="00FD4755"/>
    <w:rsid w:val="00FD491B"/>
    <w:rsid w:val="00FD4A98"/>
    <w:rsid w:val="00FD520B"/>
    <w:rsid w:val="00FD56B2"/>
    <w:rsid w:val="00FD6907"/>
    <w:rsid w:val="00FD7402"/>
    <w:rsid w:val="00FD7A97"/>
    <w:rsid w:val="00FE001A"/>
    <w:rsid w:val="00FE0116"/>
    <w:rsid w:val="00FE038E"/>
    <w:rsid w:val="00FE1692"/>
    <w:rsid w:val="00FE1812"/>
    <w:rsid w:val="00FE1E22"/>
    <w:rsid w:val="00FE1EE3"/>
    <w:rsid w:val="00FE2964"/>
    <w:rsid w:val="00FE2C30"/>
    <w:rsid w:val="00FE2FFB"/>
    <w:rsid w:val="00FE3361"/>
    <w:rsid w:val="00FE33B0"/>
    <w:rsid w:val="00FE3553"/>
    <w:rsid w:val="00FE35EF"/>
    <w:rsid w:val="00FE42DE"/>
    <w:rsid w:val="00FE452B"/>
    <w:rsid w:val="00FE46DB"/>
    <w:rsid w:val="00FE49AC"/>
    <w:rsid w:val="00FE4E39"/>
    <w:rsid w:val="00FE55B1"/>
    <w:rsid w:val="00FE55DC"/>
    <w:rsid w:val="00FE5AC0"/>
    <w:rsid w:val="00FE6641"/>
    <w:rsid w:val="00FE6670"/>
    <w:rsid w:val="00FE715F"/>
    <w:rsid w:val="00FE7917"/>
    <w:rsid w:val="00FE7BA0"/>
    <w:rsid w:val="00FE7F6E"/>
    <w:rsid w:val="00FF001A"/>
    <w:rsid w:val="00FF08E0"/>
    <w:rsid w:val="00FF0B2B"/>
    <w:rsid w:val="00FF104A"/>
    <w:rsid w:val="00FF2925"/>
    <w:rsid w:val="00FF298D"/>
    <w:rsid w:val="00FF2CA1"/>
    <w:rsid w:val="00FF30CA"/>
    <w:rsid w:val="00FF326B"/>
    <w:rsid w:val="00FF32BB"/>
    <w:rsid w:val="00FF37C1"/>
    <w:rsid w:val="00FF3E23"/>
    <w:rsid w:val="00FF4351"/>
    <w:rsid w:val="00FF490A"/>
    <w:rsid w:val="00FF562D"/>
    <w:rsid w:val="00FF5967"/>
    <w:rsid w:val="00FF5AF2"/>
    <w:rsid w:val="00FF6077"/>
    <w:rsid w:val="00FF65B0"/>
    <w:rsid w:val="00FF707F"/>
    <w:rsid w:val="00FF73AB"/>
    <w:rsid w:val="038E136A"/>
    <w:rsid w:val="06067CC6"/>
    <w:rsid w:val="077FCC3F"/>
    <w:rsid w:val="0DD8F3CD"/>
    <w:rsid w:val="13DCE667"/>
    <w:rsid w:val="1FFA620B"/>
    <w:rsid w:val="23F014D9"/>
    <w:rsid w:val="2C14537E"/>
    <w:rsid w:val="2FD44EDE"/>
    <w:rsid w:val="44A0C5DF"/>
    <w:rsid w:val="4B7B55AB"/>
    <w:rsid w:val="56855F89"/>
    <w:rsid w:val="5D8E68FC"/>
    <w:rsid w:val="6635E6C3"/>
    <w:rsid w:val="7A4B3A63"/>
    <w:rsid w:val="7A5B0A7A"/>
    <w:rsid w:val="7E11E90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767C5437-8348-425F-8AEF-E3A33DF9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0D174D"/>
    <w:pPr>
      <w:jc w:val="both"/>
    </w:pPr>
    <w:rPr>
      <w:rFonts w:ascii="Arial Narrow" w:hAnsi="Arial Narrow"/>
    </w:rPr>
  </w:style>
  <w:style w:type="paragraph" w:styleId="Heading1">
    <w:name w:val="heading 1"/>
    <w:basedOn w:val="Normal"/>
    <w:next w:val="Normal"/>
    <w:link w:val="Heading1Char"/>
    <w:qFormat/>
    <w:rsid w:val="006A2E30"/>
    <w:pPr>
      <w:keepNext/>
      <w:numPr>
        <w:numId w:val="24"/>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CF36CD"/>
    <w:pPr>
      <w:keepNext/>
      <w:numPr>
        <w:ilvl w:val="1"/>
        <w:numId w:val="24"/>
      </w:numPr>
      <w:spacing w:before="60" w:after="60"/>
      <w:outlineLvl w:val="1"/>
    </w:pPr>
    <w:rPr>
      <w:rFonts w:cs="Arial"/>
      <w:color w:val="666666"/>
      <w:sz w:val="28"/>
      <w:szCs w:val="32"/>
    </w:rPr>
  </w:style>
  <w:style w:type="paragraph" w:styleId="Heading3">
    <w:name w:val="heading 3"/>
    <w:basedOn w:val="Normal"/>
    <w:next w:val="Normal"/>
    <w:link w:val="Heading3Char"/>
    <w:uiPriority w:val="9"/>
    <w:qFormat/>
    <w:rsid w:val="000D174D"/>
    <w:pPr>
      <w:keepNext/>
      <w:numPr>
        <w:ilvl w:val="2"/>
        <w:numId w:val="24"/>
      </w:numPr>
      <w:tabs>
        <w:tab w:val="left" w:pos="1134"/>
      </w:tabs>
      <w:spacing w:before="60" w:after="60"/>
      <w:ind w:left="72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24"/>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0D174D"/>
    <w:pPr>
      <w:numPr>
        <w:numId w:val="0"/>
      </w:numPr>
      <w:pPrChange w:id="0" w:author="Mutali Nepfumbada" w:date="2022-11-28T06:38:00Z">
        <w:pPr>
          <w:keepNext/>
          <w:spacing w:before="60" w:after="60"/>
          <w:jc w:val="both"/>
          <w:outlineLvl w:val="0"/>
        </w:pPr>
      </w:pPrChange>
    </w:pPr>
    <w:rPr>
      <w:rPrChange w:id="0" w:author="Mutali Nepfumbada" w:date="2022-11-28T06:38:00Z">
        <w:rPr>
          <w:rFonts w:ascii="Arial Narrow" w:hAnsi="Arial Narrow" w:cs="Arial"/>
          <w:color w:val="5F0505"/>
          <w:kern w:val="32"/>
          <w:sz w:val="32"/>
          <w:szCs w:val="32"/>
          <w:lang w:val="en-GB" w:eastAsia="en-GB" w:bidi="ar-SA"/>
        </w:rPr>
      </w:rPrChange>
    </w:r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0D174D"/>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E93BCF"/>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784223"/>
    <w:pPr>
      <w:tabs>
        <w:tab w:val="left" w:pos="1440"/>
        <w:tab w:val="right" w:pos="9526"/>
      </w:tabs>
      <w:spacing w:after="60"/>
      <w:pPrChange w:id="1" w:author="Mutali Nepfumbada" w:date="2022-11-02T16:44:00Z">
        <w:pPr>
          <w:tabs>
            <w:tab w:val="left" w:pos="1440"/>
            <w:tab w:val="right" w:pos="9526"/>
          </w:tabs>
          <w:spacing w:after="60"/>
          <w:jc w:val="both"/>
        </w:pPr>
      </w:pPrChange>
    </w:pPr>
    <w:rPr>
      <w:color w:val="666666"/>
      <w:rPrChange w:id="1" w:author="Mutali Nepfumbada" w:date="2022-11-02T16:44:00Z">
        <w:rPr>
          <w:rFonts w:ascii="Arial Narrow" w:hAnsi="Arial Narrow"/>
          <w:color w:val="666666"/>
          <w:lang w:val="en-GB" w:eastAsia="en-GB" w:bidi="ar-SA"/>
        </w:rPr>
      </w:rPrChange>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5E76D8"/>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 w:type="character" w:customStyle="1" w:styleId="cf01">
    <w:name w:val="cf01"/>
    <w:basedOn w:val="DefaultParagraphFont"/>
    <w:rsid w:val="00C953C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6826490">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08698704">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36383768">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195267134">
      <w:bodyDiv w:val="1"/>
      <w:marLeft w:val="0"/>
      <w:marRight w:val="0"/>
      <w:marTop w:val="0"/>
      <w:marBottom w:val="0"/>
      <w:divBdr>
        <w:top w:val="none" w:sz="0" w:space="0" w:color="auto"/>
        <w:left w:val="none" w:sz="0" w:space="0" w:color="auto"/>
        <w:bottom w:val="none" w:sz="0" w:space="0" w:color="auto"/>
        <w:right w:val="none" w:sz="0" w:space="0" w:color="auto"/>
      </w:divBdr>
    </w:div>
    <w:div w:id="1209680798">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275819759">
      <w:bodyDiv w:val="1"/>
      <w:marLeft w:val="0"/>
      <w:marRight w:val="0"/>
      <w:marTop w:val="0"/>
      <w:marBottom w:val="0"/>
      <w:divBdr>
        <w:top w:val="none" w:sz="0" w:space="0" w:color="auto"/>
        <w:left w:val="none" w:sz="0" w:space="0" w:color="auto"/>
        <w:bottom w:val="none" w:sz="0" w:space="0" w:color="auto"/>
        <w:right w:val="none" w:sz="0" w:space="0" w:color="auto"/>
      </w:divBdr>
    </w:div>
    <w:div w:id="129258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76487">
          <w:marLeft w:val="0"/>
          <w:marRight w:val="0"/>
          <w:marTop w:val="0"/>
          <w:marBottom w:val="0"/>
          <w:divBdr>
            <w:top w:val="none" w:sz="0" w:space="0" w:color="auto"/>
            <w:left w:val="none" w:sz="0" w:space="0" w:color="auto"/>
            <w:bottom w:val="none" w:sz="0" w:space="0" w:color="auto"/>
            <w:right w:val="none" w:sz="0" w:space="0" w:color="auto"/>
          </w:divBdr>
        </w:div>
      </w:divsChild>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59294310">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3047926">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5371073">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mailto:mutali@harmattanrenewables.com" TargetMode="External"/><Relationship Id="rId2" Type="http://schemas.openxmlformats.org/officeDocument/2006/relationships/hyperlink" Target="mailto:mutali@harmattanrenewables.com" TargetMode="External"/><Relationship Id="rId1" Type="http://schemas.openxmlformats.org/officeDocument/2006/relationships/hyperlink" Target="mailto:mutali@harmattanrenewables.com" TargetMode="External"/><Relationship Id="rId4" Type="http://schemas.openxmlformats.org/officeDocument/2006/relationships/hyperlink" Target="mailto:mutali@harmattanrenewables.com"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header" Target="header3.xml"/><Relationship Id="rId34" Type="http://schemas.openxmlformats.org/officeDocument/2006/relationships/image" Target="media/image18.jpg"/><Relationship Id="rId42" Type="http://schemas.openxmlformats.org/officeDocument/2006/relationships/image" Target="media/image26.jpeg"/><Relationship Id="rId47" Type="http://schemas.openxmlformats.org/officeDocument/2006/relationships/image" Target="media/image31.jpg"/><Relationship Id="rId50" Type="http://schemas.openxmlformats.org/officeDocument/2006/relationships/image" Target="media/image34.jp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jp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header" Target="header4.xm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header" Target="header5.xml"/><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image" Target="media/image8.png"/><Relationship Id="rId41" Type="http://schemas.openxmlformats.org/officeDocument/2006/relationships/image" Target="media/image25.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hyperlink" Target="https://drive.google.com/drive/u/1/folders/1mzGbgbADKsgF5-OpjCuji_YpA79gh0k6" TargetMode="Externa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36</Pages>
  <Words>23608</Words>
  <Characters>134569</Characters>
  <DocSecurity>0</DocSecurity>
  <Lines>1121</Lines>
  <Paragraphs>315</Paragraphs>
  <ScaleCrop>false</ScaleCrop>
  <HeadingPairs>
    <vt:vector size="2" baseType="variant">
      <vt:variant>
        <vt:lpstr>Title</vt:lpstr>
      </vt:variant>
      <vt:variant>
        <vt:i4>1</vt:i4>
      </vt:variant>
    </vt:vector>
  </HeadingPairs>
  <TitlesOfParts>
    <vt:vector size="1" baseType="lpstr">
      <vt:lpstr>ENGIE PSP Proposal</vt:lpstr>
    </vt:vector>
  </TitlesOfParts>
  <LinksUpToDate>false</LinksUpToDate>
  <CharactersWithSpaces>157862</CharactersWithSpaces>
  <SharedDoc>false</SharedDoc>
  <HLinks>
    <vt:vector size="786" baseType="variant">
      <vt:variant>
        <vt:i4>8323153</vt:i4>
      </vt:variant>
      <vt:variant>
        <vt:i4>735</vt:i4>
      </vt:variant>
      <vt:variant>
        <vt:i4>0</vt:i4>
      </vt:variant>
      <vt:variant>
        <vt:i4>5</vt:i4>
      </vt:variant>
      <vt:variant>
        <vt:lpwstr>https://drive.google.com/drive/u/1/folders/1mzGbgbADKsgF5-OpjCuji_YpA79gh0k6</vt:lpwstr>
      </vt:variant>
      <vt:variant>
        <vt:lpwstr/>
      </vt:variant>
      <vt:variant>
        <vt:i4>1441852</vt:i4>
      </vt:variant>
      <vt:variant>
        <vt:i4>728</vt:i4>
      </vt:variant>
      <vt:variant>
        <vt:i4>0</vt:i4>
      </vt:variant>
      <vt:variant>
        <vt:i4>5</vt:i4>
      </vt:variant>
      <vt:variant>
        <vt:lpwstr/>
      </vt:variant>
      <vt:variant>
        <vt:lpwstr>_Toc116636801</vt:lpwstr>
      </vt:variant>
      <vt:variant>
        <vt:i4>1441852</vt:i4>
      </vt:variant>
      <vt:variant>
        <vt:i4>722</vt:i4>
      </vt:variant>
      <vt:variant>
        <vt:i4>0</vt:i4>
      </vt:variant>
      <vt:variant>
        <vt:i4>5</vt:i4>
      </vt:variant>
      <vt:variant>
        <vt:lpwstr/>
      </vt:variant>
      <vt:variant>
        <vt:lpwstr>_Toc116636800</vt:lpwstr>
      </vt:variant>
      <vt:variant>
        <vt:i4>2031667</vt:i4>
      </vt:variant>
      <vt:variant>
        <vt:i4>716</vt:i4>
      </vt:variant>
      <vt:variant>
        <vt:i4>0</vt:i4>
      </vt:variant>
      <vt:variant>
        <vt:i4>5</vt:i4>
      </vt:variant>
      <vt:variant>
        <vt:lpwstr/>
      </vt:variant>
      <vt:variant>
        <vt:lpwstr>_Toc116636799</vt:lpwstr>
      </vt:variant>
      <vt:variant>
        <vt:i4>2031667</vt:i4>
      </vt:variant>
      <vt:variant>
        <vt:i4>710</vt:i4>
      </vt:variant>
      <vt:variant>
        <vt:i4>0</vt:i4>
      </vt:variant>
      <vt:variant>
        <vt:i4>5</vt:i4>
      </vt:variant>
      <vt:variant>
        <vt:lpwstr/>
      </vt:variant>
      <vt:variant>
        <vt:lpwstr>_Toc116636798</vt:lpwstr>
      </vt:variant>
      <vt:variant>
        <vt:i4>2031667</vt:i4>
      </vt:variant>
      <vt:variant>
        <vt:i4>704</vt:i4>
      </vt:variant>
      <vt:variant>
        <vt:i4>0</vt:i4>
      </vt:variant>
      <vt:variant>
        <vt:i4>5</vt:i4>
      </vt:variant>
      <vt:variant>
        <vt:lpwstr/>
      </vt:variant>
      <vt:variant>
        <vt:lpwstr>_Toc116636797</vt:lpwstr>
      </vt:variant>
      <vt:variant>
        <vt:i4>2031667</vt:i4>
      </vt:variant>
      <vt:variant>
        <vt:i4>698</vt:i4>
      </vt:variant>
      <vt:variant>
        <vt:i4>0</vt:i4>
      </vt:variant>
      <vt:variant>
        <vt:i4>5</vt:i4>
      </vt:variant>
      <vt:variant>
        <vt:lpwstr/>
      </vt:variant>
      <vt:variant>
        <vt:lpwstr>_Toc116636796</vt:lpwstr>
      </vt:variant>
      <vt:variant>
        <vt:i4>2031667</vt:i4>
      </vt:variant>
      <vt:variant>
        <vt:i4>692</vt:i4>
      </vt:variant>
      <vt:variant>
        <vt:i4>0</vt:i4>
      </vt:variant>
      <vt:variant>
        <vt:i4>5</vt:i4>
      </vt:variant>
      <vt:variant>
        <vt:lpwstr/>
      </vt:variant>
      <vt:variant>
        <vt:lpwstr>_Toc116636795</vt:lpwstr>
      </vt:variant>
      <vt:variant>
        <vt:i4>2031667</vt:i4>
      </vt:variant>
      <vt:variant>
        <vt:i4>686</vt:i4>
      </vt:variant>
      <vt:variant>
        <vt:i4>0</vt:i4>
      </vt:variant>
      <vt:variant>
        <vt:i4>5</vt:i4>
      </vt:variant>
      <vt:variant>
        <vt:lpwstr/>
      </vt:variant>
      <vt:variant>
        <vt:lpwstr>_Toc116636794</vt:lpwstr>
      </vt:variant>
      <vt:variant>
        <vt:i4>2031667</vt:i4>
      </vt:variant>
      <vt:variant>
        <vt:i4>680</vt:i4>
      </vt:variant>
      <vt:variant>
        <vt:i4>0</vt:i4>
      </vt:variant>
      <vt:variant>
        <vt:i4>5</vt:i4>
      </vt:variant>
      <vt:variant>
        <vt:lpwstr/>
      </vt:variant>
      <vt:variant>
        <vt:lpwstr>_Toc116636793</vt:lpwstr>
      </vt:variant>
      <vt:variant>
        <vt:i4>2031667</vt:i4>
      </vt:variant>
      <vt:variant>
        <vt:i4>674</vt:i4>
      </vt:variant>
      <vt:variant>
        <vt:i4>0</vt:i4>
      </vt:variant>
      <vt:variant>
        <vt:i4>5</vt:i4>
      </vt:variant>
      <vt:variant>
        <vt:lpwstr/>
      </vt:variant>
      <vt:variant>
        <vt:lpwstr>_Toc116636792</vt:lpwstr>
      </vt:variant>
      <vt:variant>
        <vt:i4>2031667</vt:i4>
      </vt:variant>
      <vt:variant>
        <vt:i4>668</vt:i4>
      </vt:variant>
      <vt:variant>
        <vt:i4>0</vt:i4>
      </vt:variant>
      <vt:variant>
        <vt:i4>5</vt:i4>
      </vt:variant>
      <vt:variant>
        <vt:lpwstr/>
      </vt:variant>
      <vt:variant>
        <vt:lpwstr>_Toc116636791</vt:lpwstr>
      </vt:variant>
      <vt:variant>
        <vt:i4>2031667</vt:i4>
      </vt:variant>
      <vt:variant>
        <vt:i4>662</vt:i4>
      </vt:variant>
      <vt:variant>
        <vt:i4>0</vt:i4>
      </vt:variant>
      <vt:variant>
        <vt:i4>5</vt:i4>
      </vt:variant>
      <vt:variant>
        <vt:lpwstr/>
      </vt:variant>
      <vt:variant>
        <vt:lpwstr>_Toc116636790</vt:lpwstr>
      </vt:variant>
      <vt:variant>
        <vt:i4>1966131</vt:i4>
      </vt:variant>
      <vt:variant>
        <vt:i4>656</vt:i4>
      </vt:variant>
      <vt:variant>
        <vt:i4>0</vt:i4>
      </vt:variant>
      <vt:variant>
        <vt:i4>5</vt:i4>
      </vt:variant>
      <vt:variant>
        <vt:lpwstr/>
      </vt:variant>
      <vt:variant>
        <vt:lpwstr>_Toc116636789</vt:lpwstr>
      </vt:variant>
      <vt:variant>
        <vt:i4>1966131</vt:i4>
      </vt:variant>
      <vt:variant>
        <vt:i4>650</vt:i4>
      </vt:variant>
      <vt:variant>
        <vt:i4>0</vt:i4>
      </vt:variant>
      <vt:variant>
        <vt:i4>5</vt:i4>
      </vt:variant>
      <vt:variant>
        <vt:lpwstr/>
      </vt:variant>
      <vt:variant>
        <vt:lpwstr>_Toc116636788</vt:lpwstr>
      </vt:variant>
      <vt:variant>
        <vt:i4>1966131</vt:i4>
      </vt:variant>
      <vt:variant>
        <vt:i4>644</vt:i4>
      </vt:variant>
      <vt:variant>
        <vt:i4>0</vt:i4>
      </vt:variant>
      <vt:variant>
        <vt:i4>5</vt:i4>
      </vt:variant>
      <vt:variant>
        <vt:lpwstr/>
      </vt:variant>
      <vt:variant>
        <vt:lpwstr>_Toc116636787</vt:lpwstr>
      </vt:variant>
      <vt:variant>
        <vt:i4>1966131</vt:i4>
      </vt:variant>
      <vt:variant>
        <vt:i4>638</vt:i4>
      </vt:variant>
      <vt:variant>
        <vt:i4>0</vt:i4>
      </vt:variant>
      <vt:variant>
        <vt:i4>5</vt:i4>
      </vt:variant>
      <vt:variant>
        <vt:lpwstr/>
      </vt:variant>
      <vt:variant>
        <vt:lpwstr>_Toc116636786</vt:lpwstr>
      </vt:variant>
      <vt:variant>
        <vt:i4>1966131</vt:i4>
      </vt:variant>
      <vt:variant>
        <vt:i4>632</vt:i4>
      </vt:variant>
      <vt:variant>
        <vt:i4>0</vt:i4>
      </vt:variant>
      <vt:variant>
        <vt:i4>5</vt:i4>
      </vt:variant>
      <vt:variant>
        <vt:lpwstr/>
      </vt:variant>
      <vt:variant>
        <vt:lpwstr>_Toc116636785</vt:lpwstr>
      </vt:variant>
      <vt:variant>
        <vt:i4>1966131</vt:i4>
      </vt:variant>
      <vt:variant>
        <vt:i4>626</vt:i4>
      </vt:variant>
      <vt:variant>
        <vt:i4>0</vt:i4>
      </vt:variant>
      <vt:variant>
        <vt:i4>5</vt:i4>
      </vt:variant>
      <vt:variant>
        <vt:lpwstr/>
      </vt:variant>
      <vt:variant>
        <vt:lpwstr>_Toc116636784</vt:lpwstr>
      </vt:variant>
      <vt:variant>
        <vt:i4>1966131</vt:i4>
      </vt:variant>
      <vt:variant>
        <vt:i4>620</vt:i4>
      </vt:variant>
      <vt:variant>
        <vt:i4>0</vt:i4>
      </vt:variant>
      <vt:variant>
        <vt:i4>5</vt:i4>
      </vt:variant>
      <vt:variant>
        <vt:lpwstr/>
      </vt:variant>
      <vt:variant>
        <vt:lpwstr>_Toc116636783</vt:lpwstr>
      </vt:variant>
      <vt:variant>
        <vt:i4>1966131</vt:i4>
      </vt:variant>
      <vt:variant>
        <vt:i4>614</vt:i4>
      </vt:variant>
      <vt:variant>
        <vt:i4>0</vt:i4>
      </vt:variant>
      <vt:variant>
        <vt:i4>5</vt:i4>
      </vt:variant>
      <vt:variant>
        <vt:lpwstr/>
      </vt:variant>
      <vt:variant>
        <vt:lpwstr>_Toc116636782</vt:lpwstr>
      </vt:variant>
      <vt:variant>
        <vt:i4>1966131</vt:i4>
      </vt:variant>
      <vt:variant>
        <vt:i4>608</vt:i4>
      </vt:variant>
      <vt:variant>
        <vt:i4>0</vt:i4>
      </vt:variant>
      <vt:variant>
        <vt:i4>5</vt:i4>
      </vt:variant>
      <vt:variant>
        <vt:lpwstr/>
      </vt:variant>
      <vt:variant>
        <vt:lpwstr>_Toc116636781</vt:lpwstr>
      </vt:variant>
      <vt:variant>
        <vt:i4>1966131</vt:i4>
      </vt:variant>
      <vt:variant>
        <vt:i4>602</vt:i4>
      </vt:variant>
      <vt:variant>
        <vt:i4>0</vt:i4>
      </vt:variant>
      <vt:variant>
        <vt:i4>5</vt:i4>
      </vt:variant>
      <vt:variant>
        <vt:lpwstr/>
      </vt:variant>
      <vt:variant>
        <vt:lpwstr>_Toc116636780</vt:lpwstr>
      </vt:variant>
      <vt:variant>
        <vt:i4>1114163</vt:i4>
      </vt:variant>
      <vt:variant>
        <vt:i4>596</vt:i4>
      </vt:variant>
      <vt:variant>
        <vt:i4>0</vt:i4>
      </vt:variant>
      <vt:variant>
        <vt:i4>5</vt:i4>
      </vt:variant>
      <vt:variant>
        <vt:lpwstr/>
      </vt:variant>
      <vt:variant>
        <vt:lpwstr>_Toc116636779</vt:lpwstr>
      </vt:variant>
      <vt:variant>
        <vt:i4>1114163</vt:i4>
      </vt:variant>
      <vt:variant>
        <vt:i4>590</vt:i4>
      </vt:variant>
      <vt:variant>
        <vt:i4>0</vt:i4>
      </vt:variant>
      <vt:variant>
        <vt:i4>5</vt:i4>
      </vt:variant>
      <vt:variant>
        <vt:lpwstr/>
      </vt:variant>
      <vt:variant>
        <vt:lpwstr>_Toc116636778</vt:lpwstr>
      </vt:variant>
      <vt:variant>
        <vt:i4>1114163</vt:i4>
      </vt:variant>
      <vt:variant>
        <vt:i4>584</vt:i4>
      </vt:variant>
      <vt:variant>
        <vt:i4>0</vt:i4>
      </vt:variant>
      <vt:variant>
        <vt:i4>5</vt:i4>
      </vt:variant>
      <vt:variant>
        <vt:lpwstr/>
      </vt:variant>
      <vt:variant>
        <vt:lpwstr>_Toc116636777</vt:lpwstr>
      </vt:variant>
      <vt:variant>
        <vt:i4>1114163</vt:i4>
      </vt:variant>
      <vt:variant>
        <vt:i4>578</vt:i4>
      </vt:variant>
      <vt:variant>
        <vt:i4>0</vt:i4>
      </vt:variant>
      <vt:variant>
        <vt:i4>5</vt:i4>
      </vt:variant>
      <vt:variant>
        <vt:lpwstr/>
      </vt:variant>
      <vt:variant>
        <vt:lpwstr>_Toc116636776</vt:lpwstr>
      </vt:variant>
      <vt:variant>
        <vt:i4>1114163</vt:i4>
      </vt:variant>
      <vt:variant>
        <vt:i4>572</vt:i4>
      </vt:variant>
      <vt:variant>
        <vt:i4>0</vt:i4>
      </vt:variant>
      <vt:variant>
        <vt:i4>5</vt:i4>
      </vt:variant>
      <vt:variant>
        <vt:lpwstr/>
      </vt:variant>
      <vt:variant>
        <vt:lpwstr>_Toc116636775</vt:lpwstr>
      </vt:variant>
      <vt:variant>
        <vt:i4>1114163</vt:i4>
      </vt:variant>
      <vt:variant>
        <vt:i4>566</vt:i4>
      </vt:variant>
      <vt:variant>
        <vt:i4>0</vt:i4>
      </vt:variant>
      <vt:variant>
        <vt:i4>5</vt:i4>
      </vt:variant>
      <vt:variant>
        <vt:lpwstr/>
      </vt:variant>
      <vt:variant>
        <vt:lpwstr>_Toc116636774</vt:lpwstr>
      </vt:variant>
      <vt:variant>
        <vt:i4>1114163</vt:i4>
      </vt:variant>
      <vt:variant>
        <vt:i4>560</vt:i4>
      </vt:variant>
      <vt:variant>
        <vt:i4>0</vt:i4>
      </vt:variant>
      <vt:variant>
        <vt:i4>5</vt:i4>
      </vt:variant>
      <vt:variant>
        <vt:lpwstr/>
      </vt:variant>
      <vt:variant>
        <vt:lpwstr>_Toc116636773</vt:lpwstr>
      </vt:variant>
      <vt:variant>
        <vt:i4>1114163</vt:i4>
      </vt:variant>
      <vt:variant>
        <vt:i4>554</vt:i4>
      </vt:variant>
      <vt:variant>
        <vt:i4>0</vt:i4>
      </vt:variant>
      <vt:variant>
        <vt:i4>5</vt:i4>
      </vt:variant>
      <vt:variant>
        <vt:lpwstr/>
      </vt:variant>
      <vt:variant>
        <vt:lpwstr>_Toc116636772</vt:lpwstr>
      </vt:variant>
      <vt:variant>
        <vt:i4>1114163</vt:i4>
      </vt:variant>
      <vt:variant>
        <vt:i4>545</vt:i4>
      </vt:variant>
      <vt:variant>
        <vt:i4>0</vt:i4>
      </vt:variant>
      <vt:variant>
        <vt:i4>5</vt:i4>
      </vt:variant>
      <vt:variant>
        <vt:lpwstr/>
      </vt:variant>
      <vt:variant>
        <vt:lpwstr>_Toc116636771</vt:lpwstr>
      </vt:variant>
      <vt:variant>
        <vt:i4>1114163</vt:i4>
      </vt:variant>
      <vt:variant>
        <vt:i4>539</vt:i4>
      </vt:variant>
      <vt:variant>
        <vt:i4>0</vt:i4>
      </vt:variant>
      <vt:variant>
        <vt:i4>5</vt:i4>
      </vt:variant>
      <vt:variant>
        <vt:lpwstr/>
      </vt:variant>
      <vt:variant>
        <vt:lpwstr>_Toc116636770</vt:lpwstr>
      </vt:variant>
      <vt:variant>
        <vt:i4>1048627</vt:i4>
      </vt:variant>
      <vt:variant>
        <vt:i4>533</vt:i4>
      </vt:variant>
      <vt:variant>
        <vt:i4>0</vt:i4>
      </vt:variant>
      <vt:variant>
        <vt:i4>5</vt:i4>
      </vt:variant>
      <vt:variant>
        <vt:lpwstr/>
      </vt:variant>
      <vt:variant>
        <vt:lpwstr>_Toc116636769</vt:lpwstr>
      </vt:variant>
      <vt:variant>
        <vt:i4>1048627</vt:i4>
      </vt:variant>
      <vt:variant>
        <vt:i4>527</vt:i4>
      </vt:variant>
      <vt:variant>
        <vt:i4>0</vt:i4>
      </vt:variant>
      <vt:variant>
        <vt:i4>5</vt:i4>
      </vt:variant>
      <vt:variant>
        <vt:lpwstr/>
      </vt:variant>
      <vt:variant>
        <vt:lpwstr>_Toc116636768</vt:lpwstr>
      </vt:variant>
      <vt:variant>
        <vt:i4>1048627</vt:i4>
      </vt:variant>
      <vt:variant>
        <vt:i4>521</vt:i4>
      </vt:variant>
      <vt:variant>
        <vt:i4>0</vt:i4>
      </vt:variant>
      <vt:variant>
        <vt:i4>5</vt:i4>
      </vt:variant>
      <vt:variant>
        <vt:lpwstr/>
      </vt:variant>
      <vt:variant>
        <vt:lpwstr>_Toc116636767</vt:lpwstr>
      </vt:variant>
      <vt:variant>
        <vt:i4>1048627</vt:i4>
      </vt:variant>
      <vt:variant>
        <vt:i4>515</vt:i4>
      </vt:variant>
      <vt:variant>
        <vt:i4>0</vt:i4>
      </vt:variant>
      <vt:variant>
        <vt:i4>5</vt:i4>
      </vt:variant>
      <vt:variant>
        <vt:lpwstr/>
      </vt:variant>
      <vt:variant>
        <vt:lpwstr>_Toc116636766</vt:lpwstr>
      </vt:variant>
      <vt:variant>
        <vt:i4>1048627</vt:i4>
      </vt:variant>
      <vt:variant>
        <vt:i4>509</vt:i4>
      </vt:variant>
      <vt:variant>
        <vt:i4>0</vt:i4>
      </vt:variant>
      <vt:variant>
        <vt:i4>5</vt:i4>
      </vt:variant>
      <vt:variant>
        <vt:lpwstr/>
      </vt:variant>
      <vt:variant>
        <vt:lpwstr>_Toc116636765</vt:lpwstr>
      </vt:variant>
      <vt:variant>
        <vt:i4>1048627</vt:i4>
      </vt:variant>
      <vt:variant>
        <vt:i4>503</vt:i4>
      </vt:variant>
      <vt:variant>
        <vt:i4>0</vt:i4>
      </vt:variant>
      <vt:variant>
        <vt:i4>5</vt:i4>
      </vt:variant>
      <vt:variant>
        <vt:lpwstr/>
      </vt:variant>
      <vt:variant>
        <vt:lpwstr>_Toc116636764</vt:lpwstr>
      </vt:variant>
      <vt:variant>
        <vt:i4>1048627</vt:i4>
      </vt:variant>
      <vt:variant>
        <vt:i4>497</vt:i4>
      </vt:variant>
      <vt:variant>
        <vt:i4>0</vt:i4>
      </vt:variant>
      <vt:variant>
        <vt:i4>5</vt:i4>
      </vt:variant>
      <vt:variant>
        <vt:lpwstr/>
      </vt:variant>
      <vt:variant>
        <vt:lpwstr>_Toc116636763</vt:lpwstr>
      </vt:variant>
      <vt:variant>
        <vt:i4>1048627</vt:i4>
      </vt:variant>
      <vt:variant>
        <vt:i4>491</vt:i4>
      </vt:variant>
      <vt:variant>
        <vt:i4>0</vt:i4>
      </vt:variant>
      <vt:variant>
        <vt:i4>5</vt:i4>
      </vt:variant>
      <vt:variant>
        <vt:lpwstr/>
      </vt:variant>
      <vt:variant>
        <vt:lpwstr>_Toc116636762</vt:lpwstr>
      </vt:variant>
      <vt:variant>
        <vt:i4>1048627</vt:i4>
      </vt:variant>
      <vt:variant>
        <vt:i4>485</vt:i4>
      </vt:variant>
      <vt:variant>
        <vt:i4>0</vt:i4>
      </vt:variant>
      <vt:variant>
        <vt:i4>5</vt:i4>
      </vt:variant>
      <vt:variant>
        <vt:lpwstr/>
      </vt:variant>
      <vt:variant>
        <vt:lpwstr>_Toc116636761</vt:lpwstr>
      </vt:variant>
      <vt:variant>
        <vt:i4>1048627</vt:i4>
      </vt:variant>
      <vt:variant>
        <vt:i4>479</vt:i4>
      </vt:variant>
      <vt:variant>
        <vt:i4>0</vt:i4>
      </vt:variant>
      <vt:variant>
        <vt:i4>5</vt:i4>
      </vt:variant>
      <vt:variant>
        <vt:lpwstr/>
      </vt:variant>
      <vt:variant>
        <vt:lpwstr>_Toc116636760</vt:lpwstr>
      </vt:variant>
      <vt:variant>
        <vt:i4>1245235</vt:i4>
      </vt:variant>
      <vt:variant>
        <vt:i4>473</vt:i4>
      </vt:variant>
      <vt:variant>
        <vt:i4>0</vt:i4>
      </vt:variant>
      <vt:variant>
        <vt:i4>5</vt:i4>
      </vt:variant>
      <vt:variant>
        <vt:lpwstr/>
      </vt:variant>
      <vt:variant>
        <vt:lpwstr>_Toc116636759</vt:lpwstr>
      </vt:variant>
      <vt:variant>
        <vt:i4>1245235</vt:i4>
      </vt:variant>
      <vt:variant>
        <vt:i4>467</vt:i4>
      </vt:variant>
      <vt:variant>
        <vt:i4>0</vt:i4>
      </vt:variant>
      <vt:variant>
        <vt:i4>5</vt:i4>
      </vt:variant>
      <vt:variant>
        <vt:lpwstr/>
      </vt:variant>
      <vt:variant>
        <vt:lpwstr>_Toc116636758</vt:lpwstr>
      </vt:variant>
      <vt:variant>
        <vt:i4>1245235</vt:i4>
      </vt:variant>
      <vt:variant>
        <vt:i4>461</vt:i4>
      </vt:variant>
      <vt:variant>
        <vt:i4>0</vt:i4>
      </vt:variant>
      <vt:variant>
        <vt:i4>5</vt:i4>
      </vt:variant>
      <vt:variant>
        <vt:lpwstr/>
      </vt:variant>
      <vt:variant>
        <vt:lpwstr>_Toc116636757</vt:lpwstr>
      </vt:variant>
      <vt:variant>
        <vt:i4>1245235</vt:i4>
      </vt:variant>
      <vt:variant>
        <vt:i4>455</vt:i4>
      </vt:variant>
      <vt:variant>
        <vt:i4>0</vt:i4>
      </vt:variant>
      <vt:variant>
        <vt:i4>5</vt:i4>
      </vt:variant>
      <vt:variant>
        <vt:lpwstr/>
      </vt:variant>
      <vt:variant>
        <vt:lpwstr>_Toc116636756</vt:lpwstr>
      </vt:variant>
      <vt:variant>
        <vt:i4>1245235</vt:i4>
      </vt:variant>
      <vt:variant>
        <vt:i4>449</vt:i4>
      </vt:variant>
      <vt:variant>
        <vt:i4>0</vt:i4>
      </vt:variant>
      <vt:variant>
        <vt:i4>5</vt:i4>
      </vt:variant>
      <vt:variant>
        <vt:lpwstr/>
      </vt:variant>
      <vt:variant>
        <vt:lpwstr>_Toc116636755</vt:lpwstr>
      </vt:variant>
      <vt:variant>
        <vt:i4>1245235</vt:i4>
      </vt:variant>
      <vt:variant>
        <vt:i4>443</vt:i4>
      </vt:variant>
      <vt:variant>
        <vt:i4>0</vt:i4>
      </vt:variant>
      <vt:variant>
        <vt:i4>5</vt:i4>
      </vt:variant>
      <vt:variant>
        <vt:lpwstr/>
      </vt:variant>
      <vt:variant>
        <vt:lpwstr>_Toc116636754</vt:lpwstr>
      </vt:variant>
      <vt:variant>
        <vt:i4>1245235</vt:i4>
      </vt:variant>
      <vt:variant>
        <vt:i4>437</vt:i4>
      </vt:variant>
      <vt:variant>
        <vt:i4>0</vt:i4>
      </vt:variant>
      <vt:variant>
        <vt:i4>5</vt:i4>
      </vt:variant>
      <vt:variant>
        <vt:lpwstr/>
      </vt:variant>
      <vt:variant>
        <vt:lpwstr>_Toc116636753</vt:lpwstr>
      </vt:variant>
      <vt:variant>
        <vt:i4>1245235</vt:i4>
      </vt:variant>
      <vt:variant>
        <vt:i4>431</vt:i4>
      </vt:variant>
      <vt:variant>
        <vt:i4>0</vt:i4>
      </vt:variant>
      <vt:variant>
        <vt:i4>5</vt:i4>
      </vt:variant>
      <vt:variant>
        <vt:lpwstr/>
      </vt:variant>
      <vt:variant>
        <vt:lpwstr>_Toc116636752</vt:lpwstr>
      </vt:variant>
      <vt:variant>
        <vt:i4>1245235</vt:i4>
      </vt:variant>
      <vt:variant>
        <vt:i4>425</vt:i4>
      </vt:variant>
      <vt:variant>
        <vt:i4>0</vt:i4>
      </vt:variant>
      <vt:variant>
        <vt:i4>5</vt:i4>
      </vt:variant>
      <vt:variant>
        <vt:lpwstr/>
      </vt:variant>
      <vt:variant>
        <vt:lpwstr>_Toc116636751</vt:lpwstr>
      </vt:variant>
      <vt:variant>
        <vt:i4>1245235</vt:i4>
      </vt:variant>
      <vt:variant>
        <vt:i4>419</vt:i4>
      </vt:variant>
      <vt:variant>
        <vt:i4>0</vt:i4>
      </vt:variant>
      <vt:variant>
        <vt:i4>5</vt:i4>
      </vt:variant>
      <vt:variant>
        <vt:lpwstr/>
      </vt:variant>
      <vt:variant>
        <vt:lpwstr>_Toc116636750</vt:lpwstr>
      </vt:variant>
      <vt:variant>
        <vt:i4>1179699</vt:i4>
      </vt:variant>
      <vt:variant>
        <vt:i4>413</vt:i4>
      </vt:variant>
      <vt:variant>
        <vt:i4>0</vt:i4>
      </vt:variant>
      <vt:variant>
        <vt:i4>5</vt:i4>
      </vt:variant>
      <vt:variant>
        <vt:lpwstr/>
      </vt:variant>
      <vt:variant>
        <vt:lpwstr>_Toc116636749</vt:lpwstr>
      </vt:variant>
      <vt:variant>
        <vt:i4>1179699</vt:i4>
      </vt:variant>
      <vt:variant>
        <vt:i4>407</vt:i4>
      </vt:variant>
      <vt:variant>
        <vt:i4>0</vt:i4>
      </vt:variant>
      <vt:variant>
        <vt:i4>5</vt:i4>
      </vt:variant>
      <vt:variant>
        <vt:lpwstr/>
      </vt:variant>
      <vt:variant>
        <vt:lpwstr>_Toc116636748</vt:lpwstr>
      </vt:variant>
      <vt:variant>
        <vt:i4>1179699</vt:i4>
      </vt:variant>
      <vt:variant>
        <vt:i4>401</vt:i4>
      </vt:variant>
      <vt:variant>
        <vt:i4>0</vt:i4>
      </vt:variant>
      <vt:variant>
        <vt:i4>5</vt:i4>
      </vt:variant>
      <vt:variant>
        <vt:lpwstr/>
      </vt:variant>
      <vt:variant>
        <vt:lpwstr>_Toc116636747</vt:lpwstr>
      </vt:variant>
      <vt:variant>
        <vt:i4>1179699</vt:i4>
      </vt:variant>
      <vt:variant>
        <vt:i4>395</vt:i4>
      </vt:variant>
      <vt:variant>
        <vt:i4>0</vt:i4>
      </vt:variant>
      <vt:variant>
        <vt:i4>5</vt:i4>
      </vt:variant>
      <vt:variant>
        <vt:lpwstr/>
      </vt:variant>
      <vt:variant>
        <vt:lpwstr>_Toc116636746</vt:lpwstr>
      </vt:variant>
      <vt:variant>
        <vt:i4>1179699</vt:i4>
      </vt:variant>
      <vt:variant>
        <vt:i4>389</vt:i4>
      </vt:variant>
      <vt:variant>
        <vt:i4>0</vt:i4>
      </vt:variant>
      <vt:variant>
        <vt:i4>5</vt:i4>
      </vt:variant>
      <vt:variant>
        <vt:lpwstr/>
      </vt:variant>
      <vt:variant>
        <vt:lpwstr>_Toc116636745</vt:lpwstr>
      </vt:variant>
      <vt:variant>
        <vt:i4>1179699</vt:i4>
      </vt:variant>
      <vt:variant>
        <vt:i4>383</vt:i4>
      </vt:variant>
      <vt:variant>
        <vt:i4>0</vt:i4>
      </vt:variant>
      <vt:variant>
        <vt:i4>5</vt:i4>
      </vt:variant>
      <vt:variant>
        <vt:lpwstr/>
      </vt:variant>
      <vt:variant>
        <vt:lpwstr>_Toc116636744</vt:lpwstr>
      </vt:variant>
      <vt:variant>
        <vt:i4>1179699</vt:i4>
      </vt:variant>
      <vt:variant>
        <vt:i4>377</vt:i4>
      </vt:variant>
      <vt:variant>
        <vt:i4>0</vt:i4>
      </vt:variant>
      <vt:variant>
        <vt:i4>5</vt:i4>
      </vt:variant>
      <vt:variant>
        <vt:lpwstr/>
      </vt:variant>
      <vt:variant>
        <vt:lpwstr>_Toc116636743</vt:lpwstr>
      </vt:variant>
      <vt:variant>
        <vt:i4>1179699</vt:i4>
      </vt:variant>
      <vt:variant>
        <vt:i4>371</vt:i4>
      </vt:variant>
      <vt:variant>
        <vt:i4>0</vt:i4>
      </vt:variant>
      <vt:variant>
        <vt:i4>5</vt:i4>
      </vt:variant>
      <vt:variant>
        <vt:lpwstr/>
      </vt:variant>
      <vt:variant>
        <vt:lpwstr>_Toc116636742</vt:lpwstr>
      </vt:variant>
      <vt:variant>
        <vt:i4>2031668</vt:i4>
      </vt:variant>
      <vt:variant>
        <vt:i4>362</vt:i4>
      </vt:variant>
      <vt:variant>
        <vt:i4>0</vt:i4>
      </vt:variant>
      <vt:variant>
        <vt:i4>5</vt:i4>
      </vt:variant>
      <vt:variant>
        <vt:lpwstr/>
      </vt:variant>
      <vt:variant>
        <vt:lpwstr>_Toc116637087</vt:lpwstr>
      </vt:variant>
      <vt:variant>
        <vt:i4>2031668</vt:i4>
      </vt:variant>
      <vt:variant>
        <vt:i4>356</vt:i4>
      </vt:variant>
      <vt:variant>
        <vt:i4>0</vt:i4>
      </vt:variant>
      <vt:variant>
        <vt:i4>5</vt:i4>
      </vt:variant>
      <vt:variant>
        <vt:lpwstr/>
      </vt:variant>
      <vt:variant>
        <vt:lpwstr>_Toc116637086</vt:lpwstr>
      </vt:variant>
      <vt:variant>
        <vt:i4>2031668</vt:i4>
      </vt:variant>
      <vt:variant>
        <vt:i4>350</vt:i4>
      </vt:variant>
      <vt:variant>
        <vt:i4>0</vt:i4>
      </vt:variant>
      <vt:variant>
        <vt:i4>5</vt:i4>
      </vt:variant>
      <vt:variant>
        <vt:lpwstr/>
      </vt:variant>
      <vt:variant>
        <vt:lpwstr>_Toc116637085</vt:lpwstr>
      </vt:variant>
      <vt:variant>
        <vt:i4>2031668</vt:i4>
      </vt:variant>
      <vt:variant>
        <vt:i4>344</vt:i4>
      </vt:variant>
      <vt:variant>
        <vt:i4>0</vt:i4>
      </vt:variant>
      <vt:variant>
        <vt:i4>5</vt:i4>
      </vt:variant>
      <vt:variant>
        <vt:lpwstr/>
      </vt:variant>
      <vt:variant>
        <vt:lpwstr>_Toc116637084</vt:lpwstr>
      </vt:variant>
      <vt:variant>
        <vt:i4>2031668</vt:i4>
      </vt:variant>
      <vt:variant>
        <vt:i4>338</vt:i4>
      </vt:variant>
      <vt:variant>
        <vt:i4>0</vt:i4>
      </vt:variant>
      <vt:variant>
        <vt:i4>5</vt:i4>
      </vt:variant>
      <vt:variant>
        <vt:lpwstr/>
      </vt:variant>
      <vt:variant>
        <vt:lpwstr>_Toc116637083</vt:lpwstr>
      </vt:variant>
      <vt:variant>
        <vt:i4>2031668</vt:i4>
      </vt:variant>
      <vt:variant>
        <vt:i4>332</vt:i4>
      </vt:variant>
      <vt:variant>
        <vt:i4>0</vt:i4>
      </vt:variant>
      <vt:variant>
        <vt:i4>5</vt:i4>
      </vt:variant>
      <vt:variant>
        <vt:lpwstr/>
      </vt:variant>
      <vt:variant>
        <vt:lpwstr>_Toc116637082</vt:lpwstr>
      </vt:variant>
      <vt:variant>
        <vt:i4>2031668</vt:i4>
      </vt:variant>
      <vt:variant>
        <vt:i4>326</vt:i4>
      </vt:variant>
      <vt:variant>
        <vt:i4>0</vt:i4>
      </vt:variant>
      <vt:variant>
        <vt:i4>5</vt:i4>
      </vt:variant>
      <vt:variant>
        <vt:lpwstr/>
      </vt:variant>
      <vt:variant>
        <vt:lpwstr>_Toc116637081</vt:lpwstr>
      </vt:variant>
      <vt:variant>
        <vt:i4>2031668</vt:i4>
      </vt:variant>
      <vt:variant>
        <vt:i4>320</vt:i4>
      </vt:variant>
      <vt:variant>
        <vt:i4>0</vt:i4>
      </vt:variant>
      <vt:variant>
        <vt:i4>5</vt:i4>
      </vt:variant>
      <vt:variant>
        <vt:lpwstr/>
      </vt:variant>
      <vt:variant>
        <vt:lpwstr>_Toc116637080</vt:lpwstr>
      </vt:variant>
      <vt:variant>
        <vt:i4>1048628</vt:i4>
      </vt:variant>
      <vt:variant>
        <vt:i4>314</vt:i4>
      </vt:variant>
      <vt:variant>
        <vt:i4>0</vt:i4>
      </vt:variant>
      <vt:variant>
        <vt:i4>5</vt:i4>
      </vt:variant>
      <vt:variant>
        <vt:lpwstr/>
      </vt:variant>
      <vt:variant>
        <vt:lpwstr>_Toc116637079</vt:lpwstr>
      </vt:variant>
      <vt:variant>
        <vt:i4>1048628</vt:i4>
      </vt:variant>
      <vt:variant>
        <vt:i4>308</vt:i4>
      </vt:variant>
      <vt:variant>
        <vt:i4>0</vt:i4>
      </vt:variant>
      <vt:variant>
        <vt:i4>5</vt:i4>
      </vt:variant>
      <vt:variant>
        <vt:lpwstr/>
      </vt:variant>
      <vt:variant>
        <vt:lpwstr>_Toc116637078</vt:lpwstr>
      </vt:variant>
      <vt:variant>
        <vt:i4>1048628</vt:i4>
      </vt:variant>
      <vt:variant>
        <vt:i4>302</vt:i4>
      </vt:variant>
      <vt:variant>
        <vt:i4>0</vt:i4>
      </vt:variant>
      <vt:variant>
        <vt:i4>5</vt:i4>
      </vt:variant>
      <vt:variant>
        <vt:lpwstr/>
      </vt:variant>
      <vt:variant>
        <vt:lpwstr>_Toc116637077</vt:lpwstr>
      </vt:variant>
      <vt:variant>
        <vt:i4>1048628</vt:i4>
      </vt:variant>
      <vt:variant>
        <vt:i4>296</vt:i4>
      </vt:variant>
      <vt:variant>
        <vt:i4>0</vt:i4>
      </vt:variant>
      <vt:variant>
        <vt:i4>5</vt:i4>
      </vt:variant>
      <vt:variant>
        <vt:lpwstr/>
      </vt:variant>
      <vt:variant>
        <vt:lpwstr>_Toc116637076</vt:lpwstr>
      </vt:variant>
      <vt:variant>
        <vt:i4>1048628</vt:i4>
      </vt:variant>
      <vt:variant>
        <vt:i4>290</vt:i4>
      </vt:variant>
      <vt:variant>
        <vt:i4>0</vt:i4>
      </vt:variant>
      <vt:variant>
        <vt:i4>5</vt:i4>
      </vt:variant>
      <vt:variant>
        <vt:lpwstr/>
      </vt:variant>
      <vt:variant>
        <vt:lpwstr>_Toc116637075</vt:lpwstr>
      </vt:variant>
      <vt:variant>
        <vt:i4>1048628</vt:i4>
      </vt:variant>
      <vt:variant>
        <vt:i4>284</vt:i4>
      </vt:variant>
      <vt:variant>
        <vt:i4>0</vt:i4>
      </vt:variant>
      <vt:variant>
        <vt:i4>5</vt:i4>
      </vt:variant>
      <vt:variant>
        <vt:lpwstr/>
      </vt:variant>
      <vt:variant>
        <vt:lpwstr>_Toc116637074</vt:lpwstr>
      </vt:variant>
      <vt:variant>
        <vt:i4>1048628</vt:i4>
      </vt:variant>
      <vt:variant>
        <vt:i4>278</vt:i4>
      </vt:variant>
      <vt:variant>
        <vt:i4>0</vt:i4>
      </vt:variant>
      <vt:variant>
        <vt:i4>5</vt:i4>
      </vt:variant>
      <vt:variant>
        <vt:lpwstr/>
      </vt:variant>
      <vt:variant>
        <vt:lpwstr>_Toc116637073</vt:lpwstr>
      </vt:variant>
      <vt:variant>
        <vt:i4>1048628</vt:i4>
      </vt:variant>
      <vt:variant>
        <vt:i4>272</vt:i4>
      </vt:variant>
      <vt:variant>
        <vt:i4>0</vt:i4>
      </vt:variant>
      <vt:variant>
        <vt:i4>5</vt:i4>
      </vt:variant>
      <vt:variant>
        <vt:lpwstr/>
      </vt:variant>
      <vt:variant>
        <vt:lpwstr>_Toc116637072</vt:lpwstr>
      </vt:variant>
      <vt:variant>
        <vt:i4>1048628</vt:i4>
      </vt:variant>
      <vt:variant>
        <vt:i4>266</vt:i4>
      </vt:variant>
      <vt:variant>
        <vt:i4>0</vt:i4>
      </vt:variant>
      <vt:variant>
        <vt:i4>5</vt:i4>
      </vt:variant>
      <vt:variant>
        <vt:lpwstr/>
      </vt:variant>
      <vt:variant>
        <vt:lpwstr>_Toc116637071</vt:lpwstr>
      </vt:variant>
      <vt:variant>
        <vt:i4>1048628</vt:i4>
      </vt:variant>
      <vt:variant>
        <vt:i4>260</vt:i4>
      </vt:variant>
      <vt:variant>
        <vt:i4>0</vt:i4>
      </vt:variant>
      <vt:variant>
        <vt:i4>5</vt:i4>
      </vt:variant>
      <vt:variant>
        <vt:lpwstr/>
      </vt:variant>
      <vt:variant>
        <vt:lpwstr>_Toc116637070</vt:lpwstr>
      </vt:variant>
      <vt:variant>
        <vt:i4>1114164</vt:i4>
      </vt:variant>
      <vt:variant>
        <vt:i4>254</vt:i4>
      </vt:variant>
      <vt:variant>
        <vt:i4>0</vt:i4>
      </vt:variant>
      <vt:variant>
        <vt:i4>5</vt:i4>
      </vt:variant>
      <vt:variant>
        <vt:lpwstr/>
      </vt:variant>
      <vt:variant>
        <vt:lpwstr>_Toc116637069</vt:lpwstr>
      </vt:variant>
      <vt:variant>
        <vt:i4>1114164</vt:i4>
      </vt:variant>
      <vt:variant>
        <vt:i4>248</vt:i4>
      </vt:variant>
      <vt:variant>
        <vt:i4>0</vt:i4>
      </vt:variant>
      <vt:variant>
        <vt:i4>5</vt:i4>
      </vt:variant>
      <vt:variant>
        <vt:lpwstr/>
      </vt:variant>
      <vt:variant>
        <vt:lpwstr>_Toc116637068</vt:lpwstr>
      </vt:variant>
      <vt:variant>
        <vt:i4>1114164</vt:i4>
      </vt:variant>
      <vt:variant>
        <vt:i4>242</vt:i4>
      </vt:variant>
      <vt:variant>
        <vt:i4>0</vt:i4>
      </vt:variant>
      <vt:variant>
        <vt:i4>5</vt:i4>
      </vt:variant>
      <vt:variant>
        <vt:lpwstr/>
      </vt:variant>
      <vt:variant>
        <vt:lpwstr>_Toc116637067</vt:lpwstr>
      </vt:variant>
      <vt:variant>
        <vt:i4>1114164</vt:i4>
      </vt:variant>
      <vt:variant>
        <vt:i4>236</vt:i4>
      </vt:variant>
      <vt:variant>
        <vt:i4>0</vt:i4>
      </vt:variant>
      <vt:variant>
        <vt:i4>5</vt:i4>
      </vt:variant>
      <vt:variant>
        <vt:lpwstr/>
      </vt:variant>
      <vt:variant>
        <vt:lpwstr>_Toc116637066</vt:lpwstr>
      </vt:variant>
      <vt:variant>
        <vt:i4>1114164</vt:i4>
      </vt:variant>
      <vt:variant>
        <vt:i4>230</vt:i4>
      </vt:variant>
      <vt:variant>
        <vt:i4>0</vt:i4>
      </vt:variant>
      <vt:variant>
        <vt:i4>5</vt:i4>
      </vt:variant>
      <vt:variant>
        <vt:lpwstr/>
      </vt:variant>
      <vt:variant>
        <vt:lpwstr>_Toc116637065</vt:lpwstr>
      </vt:variant>
      <vt:variant>
        <vt:i4>1114164</vt:i4>
      </vt:variant>
      <vt:variant>
        <vt:i4>224</vt:i4>
      </vt:variant>
      <vt:variant>
        <vt:i4>0</vt:i4>
      </vt:variant>
      <vt:variant>
        <vt:i4>5</vt:i4>
      </vt:variant>
      <vt:variant>
        <vt:lpwstr/>
      </vt:variant>
      <vt:variant>
        <vt:lpwstr>_Toc116637064</vt:lpwstr>
      </vt:variant>
      <vt:variant>
        <vt:i4>1114164</vt:i4>
      </vt:variant>
      <vt:variant>
        <vt:i4>218</vt:i4>
      </vt:variant>
      <vt:variant>
        <vt:i4>0</vt:i4>
      </vt:variant>
      <vt:variant>
        <vt:i4>5</vt:i4>
      </vt:variant>
      <vt:variant>
        <vt:lpwstr/>
      </vt:variant>
      <vt:variant>
        <vt:lpwstr>_Toc116637063</vt:lpwstr>
      </vt:variant>
      <vt:variant>
        <vt:i4>1114164</vt:i4>
      </vt:variant>
      <vt:variant>
        <vt:i4>212</vt:i4>
      </vt:variant>
      <vt:variant>
        <vt:i4>0</vt:i4>
      </vt:variant>
      <vt:variant>
        <vt:i4>5</vt:i4>
      </vt:variant>
      <vt:variant>
        <vt:lpwstr/>
      </vt:variant>
      <vt:variant>
        <vt:lpwstr>_Toc116637062</vt:lpwstr>
      </vt:variant>
      <vt:variant>
        <vt:i4>1179700</vt:i4>
      </vt:variant>
      <vt:variant>
        <vt:i4>206</vt:i4>
      </vt:variant>
      <vt:variant>
        <vt:i4>0</vt:i4>
      </vt:variant>
      <vt:variant>
        <vt:i4>5</vt:i4>
      </vt:variant>
      <vt:variant>
        <vt:lpwstr/>
      </vt:variant>
      <vt:variant>
        <vt:lpwstr>_Toc116637059</vt:lpwstr>
      </vt:variant>
      <vt:variant>
        <vt:i4>1179700</vt:i4>
      </vt:variant>
      <vt:variant>
        <vt:i4>200</vt:i4>
      </vt:variant>
      <vt:variant>
        <vt:i4>0</vt:i4>
      </vt:variant>
      <vt:variant>
        <vt:i4>5</vt:i4>
      </vt:variant>
      <vt:variant>
        <vt:lpwstr/>
      </vt:variant>
      <vt:variant>
        <vt:lpwstr>_Toc116637058</vt:lpwstr>
      </vt:variant>
      <vt:variant>
        <vt:i4>1179700</vt:i4>
      </vt:variant>
      <vt:variant>
        <vt:i4>194</vt:i4>
      </vt:variant>
      <vt:variant>
        <vt:i4>0</vt:i4>
      </vt:variant>
      <vt:variant>
        <vt:i4>5</vt:i4>
      </vt:variant>
      <vt:variant>
        <vt:lpwstr/>
      </vt:variant>
      <vt:variant>
        <vt:lpwstr>_Toc116637057</vt:lpwstr>
      </vt:variant>
      <vt:variant>
        <vt:i4>1310772</vt:i4>
      </vt:variant>
      <vt:variant>
        <vt:i4>188</vt:i4>
      </vt:variant>
      <vt:variant>
        <vt:i4>0</vt:i4>
      </vt:variant>
      <vt:variant>
        <vt:i4>5</vt:i4>
      </vt:variant>
      <vt:variant>
        <vt:lpwstr/>
      </vt:variant>
      <vt:variant>
        <vt:lpwstr>_Toc116637030</vt:lpwstr>
      </vt:variant>
      <vt:variant>
        <vt:i4>1376308</vt:i4>
      </vt:variant>
      <vt:variant>
        <vt:i4>182</vt:i4>
      </vt:variant>
      <vt:variant>
        <vt:i4>0</vt:i4>
      </vt:variant>
      <vt:variant>
        <vt:i4>5</vt:i4>
      </vt:variant>
      <vt:variant>
        <vt:lpwstr/>
      </vt:variant>
      <vt:variant>
        <vt:lpwstr>_Toc116637029</vt:lpwstr>
      </vt:variant>
      <vt:variant>
        <vt:i4>1376308</vt:i4>
      </vt:variant>
      <vt:variant>
        <vt:i4>176</vt:i4>
      </vt:variant>
      <vt:variant>
        <vt:i4>0</vt:i4>
      </vt:variant>
      <vt:variant>
        <vt:i4>5</vt:i4>
      </vt:variant>
      <vt:variant>
        <vt:lpwstr/>
      </vt:variant>
      <vt:variant>
        <vt:lpwstr>_Toc116637028</vt:lpwstr>
      </vt:variant>
      <vt:variant>
        <vt:i4>1376308</vt:i4>
      </vt:variant>
      <vt:variant>
        <vt:i4>170</vt:i4>
      </vt:variant>
      <vt:variant>
        <vt:i4>0</vt:i4>
      </vt:variant>
      <vt:variant>
        <vt:i4>5</vt:i4>
      </vt:variant>
      <vt:variant>
        <vt:lpwstr/>
      </vt:variant>
      <vt:variant>
        <vt:lpwstr>_Toc116637027</vt:lpwstr>
      </vt:variant>
      <vt:variant>
        <vt:i4>1376308</vt:i4>
      </vt:variant>
      <vt:variant>
        <vt:i4>164</vt:i4>
      </vt:variant>
      <vt:variant>
        <vt:i4>0</vt:i4>
      </vt:variant>
      <vt:variant>
        <vt:i4>5</vt:i4>
      </vt:variant>
      <vt:variant>
        <vt:lpwstr/>
      </vt:variant>
      <vt:variant>
        <vt:lpwstr>_Toc116637026</vt:lpwstr>
      </vt:variant>
      <vt:variant>
        <vt:i4>1376308</vt:i4>
      </vt:variant>
      <vt:variant>
        <vt:i4>158</vt:i4>
      </vt:variant>
      <vt:variant>
        <vt:i4>0</vt:i4>
      </vt:variant>
      <vt:variant>
        <vt:i4>5</vt:i4>
      </vt:variant>
      <vt:variant>
        <vt:lpwstr/>
      </vt:variant>
      <vt:variant>
        <vt:lpwstr>_Toc116637024</vt:lpwstr>
      </vt:variant>
      <vt:variant>
        <vt:i4>1376308</vt:i4>
      </vt:variant>
      <vt:variant>
        <vt:i4>152</vt:i4>
      </vt:variant>
      <vt:variant>
        <vt:i4>0</vt:i4>
      </vt:variant>
      <vt:variant>
        <vt:i4>5</vt:i4>
      </vt:variant>
      <vt:variant>
        <vt:lpwstr/>
      </vt:variant>
      <vt:variant>
        <vt:lpwstr>_Toc116637023</vt:lpwstr>
      </vt:variant>
      <vt:variant>
        <vt:i4>1376308</vt:i4>
      </vt:variant>
      <vt:variant>
        <vt:i4>146</vt:i4>
      </vt:variant>
      <vt:variant>
        <vt:i4>0</vt:i4>
      </vt:variant>
      <vt:variant>
        <vt:i4>5</vt:i4>
      </vt:variant>
      <vt:variant>
        <vt:lpwstr/>
      </vt:variant>
      <vt:variant>
        <vt:lpwstr>_Toc116637021</vt:lpwstr>
      </vt:variant>
      <vt:variant>
        <vt:i4>2031677</vt:i4>
      </vt:variant>
      <vt:variant>
        <vt:i4>140</vt:i4>
      </vt:variant>
      <vt:variant>
        <vt:i4>0</vt:i4>
      </vt:variant>
      <vt:variant>
        <vt:i4>5</vt:i4>
      </vt:variant>
      <vt:variant>
        <vt:lpwstr/>
      </vt:variant>
      <vt:variant>
        <vt:lpwstr>_Toc116636997</vt:lpwstr>
      </vt:variant>
      <vt:variant>
        <vt:i4>2031677</vt:i4>
      </vt:variant>
      <vt:variant>
        <vt:i4>134</vt:i4>
      </vt:variant>
      <vt:variant>
        <vt:i4>0</vt:i4>
      </vt:variant>
      <vt:variant>
        <vt:i4>5</vt:i4>
      </vt:variant>
      <vt:variant>
        <vt:lpwstr/>
      </vt:variant>
      <vt:variant>
        <vt:lpwstr>_Toc116636996</vt:lpwstr>
      </vt:variant>
      <vt:variant>
        <vt:i4>2031677</vt:i4>
      </vt:variant>
      <vt:variant>
        <vt:i4>128</vt:i4>
      </vt:variant>
      <vt:variant>
        <vt:i4>0</vt:i4>
      </vt:variant>
      <vt:variant>
        <vt:i4>5</vt:i4>
      </vt:variant>
      <vt:variant>
        <vt:lpwstr/>
      </vt:variant>
      <vt:variant>
        <vt:lpwstr>_Toc116636993</vt:lpwstr>
      </vt:variant>
      <vt:variant>
        <vt:i4>2031677</vt:i4>
      </vt:variant>
      <vt:variant>
        <vt:i4>122</vt:i4>
      </vt:variant>
      <vt:variant>
        <vt:i4>0</vt:i4>
      </vt:variant>
      <vt:variant>
        <vt:i4>5</vt:i4>
      </vt:variant>
      <vt:variant>
        <vt:lpwstr/>
      </vt:variant>
      <vt:variant>
        <vt:lpwstr>_Toc116636992</vt:lpwstr>
      </vt:variant>
      <vt:variant>
        <vt:i4>2031677</vt:i4>
      </vt:variant>
      <vt:variant>
        <vt:i4>116</vt:i4>
      </vt:variant>
      <vt:variant>
        <vt:i4>0</vt:i4>
      </vt:variant>
      <vt:variant>
        <vt:i4>5</vt:i4>
      </vt:variant>
      <vt:variant>
        <vt:lpwstr/>
      </vt:variant>
      <vt:variant>
        <vt:lpwstr>_Toc116636991</vt:lpwstr>
      </vt:variant>
      <vt:variant>
        <vt:i4>2031677</vt:i4>
      </vt:variant>
      <vt:variant>
        <vt:i4>110</vt:i4>
      </vt:variant>
      <vt:variant>
        <vt:i4>0</vt:i4>
      </vt:variant>
      <vt:variant>
        <vt:i4>5</vt:i4>
      </vt:variant>
      <vt:variant>
        <vt:lpwstr/>
      </vt:variant>
      <vt:variant>
        <vt:lpwstr>_Toc116636990</vt:lpwstr>
      </vt:variant>
      <vt:variant>
        <vt:i4>1966141</vt:i4>
      </vt:variant>
      <vt:variant>
        <vt:i4>104</vt:i4>
      </vt:variant>
      <vt:variant>
        <vt:i4>0</vt:i4>
      </vt:variant>
      <vt:variant>
        <vt:i4>5</vt:i4>
      </vt:variant>
      <vt:variant>
        <vt:lpwstr/>
      </vt:variant>
      <vt:variant>
        <vt:lpwstr>_Toc116636989</vt:lpwstr>
      </vt:variant>
      <vt:variant>
        <vt:i4>1966141</vt:i4>
      </vt:variant>
      <vt:variant>
        <vt:i4>98</vt:i4>
      </vt:variant>
      <vt:variant>
        <vt:i4>0</vt:i4>
      </vt:variant>
      <vt:variant>
        <vt:i4>5</vt:i4>
      </vt:variant>
      <vt:variant>
        <vt:lpwstr/>
      </vt:variant>
      <vt:variant>
        <vt:lpwstr>_Toc116636988</vt:lpwstr>
      </vt:variant>
      <vt:variant>
        <vt:i4>1966141</vt:i4>
      </vt:variant>
      <vt:variant>
        <vt:i4>92</vt:i4>
      </vt:variant>
      <vt:variant>
        <vt:i4>0</vt:i4>
      </vt:variant>
      <vt:variant>
        <vt:i4>5</vt:i4>
      </vt:variant>
      <vt:variant>
        <vt:lpwstr/>
      </vt:variant>
      <vt:variant>
        <vt:lpwstr>_Toc116636987</vt:lpwstr>
      </vt:variant>
      <vt:variant>
        <vt:i4>1966141</vt:i4>
      </vt:variant>
      <vt:variant>
        <vt:i4>86</vt:i4>
      </vt:variant>
      <vt:variant>
        <vt:i4>0</vt:i4>
      </vt:variant>
      <vt:variant>
        <vt:i4>5</vt:i4>
      </vt:variant>
      <vt:variant>
        <vt:lpwstr/>
      </vt:variant>
      <vt:variant>
        <vt:lpwstr>_Toc116636986</vt:lpwstr>
      </vt:variant>
      <vt:variant>
        <vt:i4>1966141</vt:i4>
      </vt:variant>
      <vt:variant>
        <vt:i4>80</vt:i4>
      </vt:variant>
      <vt:variant>
        <vt:i4>0</vt:i4>
      </vt:variant>
      <vt:variant>
        <vt:i4>5</vt:i4>
      </vt:variant>
      <vt:variant>
        <vt:lpwstr/>
      </vt:variant>
      <vt:variant>
        <vt:lpwstr>_Toc116636985</vt:lpwstr>
      </vt:variant>
      <vt:variant>
        <vt:i4>1966141</vt:i4>
      </vt:variant>
      <vt:variant>
        <vt:i4>74</vt:i4>
      </vt:variant>
      <vt:variant>
        <vt:i4>0</vt:i4>
      </vt:variant>
      <vt:variant>
        <vt:i4>5</vt:i4>
      </vt:variant>
      <vt:variant>
        <vt:lpwstr/>
      </vt:variant>
      <vt:variant>
        <vt:lpwstr>_Toc116636984</vt:lpwstr>
      </vt:variant>
      <vt:variant>
        <vt:i4>1507388</vt:i4>
      </vt:variant>
      <vt:variant>
        <vt:i4>68</vt:i4>
      </vt:variant>
      <vt:variant>
        <vt:i4>0</vt:i4>
      </vt:variant>
      <vt:variant>
        <vt:i4>5</vt:i4>
      </vt:variant>
      <vt:variant>
        <vt:lpwstr/>
      </vt:variant>
      <vt:variant>
        <vt:lpwstr>_Toc116636813</vt:lpwstr>
      </vt:variant>
      <vt:variant>
        <vt:i4>1507388</vt:i4>
      </vt:variant>
      <vt:variant>
        <vt:i4>62</vt:i4>
      </vt:variant>
      <vt:variant>
        <vt:i4>0</vt:i4>
      </vt:variant>
      <vt:variant>
        <vt:i4>5</vt:i4>
      </vt:variant>
      <vt:variant>
        <vt:lpwstr/>
      </vt:variant>
      <vt:variant>
        <vt:lpwstr>_Toc116636812</vt:lpwstr>
      </vt:variant>
      <vt:variant>
        <vt:i4>1507388</vt:i4>
      </vt:variant>
      <vt:variant>
        <vt:i4>56</vt:i4>
      </vt:variant>
      <vt:variant>
        <vt:i4>0</vt:i4>
      </vt:variant>
      <vt:variant>
        <vt:i4>5</vt:i4>
      </vt:variant>
      <vt:variant>
        <vt:lpwstr/>
      </vt:variant>
      <vt:variant>
        <vt:lpwstr>_Toc116636811</vt:lpwstr>
      </vt:variant>
      <vt:variant>
        <vt:i4>1507388</vt:i4>
      </vt:variant>
      <vt:variant>
        <vt:i4>50</vt:i4>
      </vt:variant>
      <vt:variant>
        <vt:i4>0</vt:i4>
      </vt:variant>
      <vt:variant>
        <vt:i4>5</vt:i4>
      </vt:variant>
      <vt:variant>
        <vt:lpwstr/>
      </vt:variant>
      <vt:variant>
        <vt:lpwstr>_Toc116636810</vt:lpwstr>
      </vt:variant>
      <vt:variant>
        <vt:i4>1441852</vt:i4>
      </vt:variant>
      <vt:variant>
        <vt:i4>44</vt:i4>
      </vt:variant>
      <vt:variant>
        <vt:i4>0</vt:i4>
      </vt:variant>
      <vt:variant>
        <vt:i4>5</vt:i4>
      </vt:variant>
      <vt:variant>
        <vt:lpwstr/>
      </vt:variant>
      <vt:variant>
        <vt:lpwstr>_Toc116636809</vt:lpwstr>
      </vt:variant>
      <vt:variant>
        <vt:i4>1441852</vt:i4>
      </vt:variant>
      <vt:variant>
        <vt:i4>38</vt:i4>
      </vt:variant>
      <vt:variant>
        <vt:i4>0</vt:i4>
      </vt:variant>
      <vt:variant>
        <vt:i4>5</vt:i4>
      </vt:variant>
      <vt:variant>
        <vt:lpwstr/>
      </vt:variant>
      <vt:variant>
        <vt:lpwstr>_Toc116636808</vt:lpwstr>
      </vt:variant>
      <vt:variant>
        <vt:i4>1441852</vt:i4>
      </vt:variant>
      <vt:variant>
        <vt:i4>32</vt:i4>
      </vt:variant>
      <vt:variant>
        <vt:i4>0</vt:i4>
      </vt:variant>
      <vt:variant>
        <vt:i4>5</vt:i4>
      </vt:variant>
      <vt:variant>
        <vt:lpwstr/>
      </vt:variant>
      <vt:variant>
        <vt:lpwstr>_Toc116636807</vt:lpwstr>
      </vt:variant>
      <vt:variant>
        <vt:i4>1441852</vt:i4>
      </vt:variant>
      <vt:variant>
        <vt:i4>26</vt:i4>
      </vt:variant>
      <vt:variant>
        <vt:i4>0</vt:i4>
      </vt:variant>
      <vt:variant>
        <vt:i4>5</vt:i4>
      </vt:variant>
      <vt:variant>
        <vt:lpwstr/>
      </vt:variant>
      <vt:variant>
        <vt:lpwstr>_Toc116636806</vt:lpwstr>
      </vt:variant>
      <vt:variant>
        <vt:i4>1441852</vt:i4>
      </vt:variant>
      <vt:variant>
        <vt:i4>20</vt:i4>
      </vt:variant>
      <vt:variant>
        <vt:i4>0</vt:i4>
      </vt:variant>
      <vt:variant>
        <vt:i4>5</vt:i4>
      </vt:variant>
      <vt:variant>
        <vt:lpwstr/>
      </vt:variant>
      <vt:variant>
        <vt:lpwstr>_Toc116636805</vt:lpwstr>
      </vt:variant>
      <vt:variant>
        <vt:i4>1441852</vt:i4>
      </vt:variant>
      <vt:variant>
        <vt:i4>14</vt:i4>
      </vt:variant>
      <vt:variant>
        <vt:i4>0</vt:i4>
      </vt:variant>
      <vt:variant>
        <vt:i4>5</vt:i4>
      </vt:variant>
      <vt:variant>
        <vt:lpwstr/>
      </vt:variant>
      <vt:variant>
        <vt:lpwstr>_Toc116636804</vt:lpwstr>
      </vt:variant>
      <vt:variant>
        <vt:i4>1441852</vt:i4>
      </vt:variant>
      <vt:variant>
        <vt:i4>8</vt:i4>
      </vt:variant>
      <vt:variant>
        <vt:i4>0</vt:i4>
      </vt:variant>
      <vt:variant>
        <vt:i4>5</vt:i4>
      </vt:variant>
      <vt:variant>
        <vt:lpwstr/>
      </vt:variant>
      <vt:variant>
        <vt:lpwstr>_Toc116636803</vt:lpwstr>
      </vt:variant>
      <vt:variant>
        <vt:i4>1441852</vt:i4>
      </vt:variant>
      <vt:variant>
        <vt:i4>2</vt:i4>
      </vt:variant>
      <vt:variant>
        <vt:i4>0</vt:i4>
      </vt:variant>
      <vt:variant>
        <vt:i4>5</vt:i4>
      </vt:variant>
      <vt:variant>
        <vt:lpwstr/>
      </vt:variant>
      <vt:variant>
        <vt:lpwstr>_Toc116636802</vt:lpwstr>
      </vt:variant>
      <vt:variant>
        <vt:i4>6488139</vt:i4>
      </vt:variant>
      <vt:variant>
        <vt:i4>24</vt:i4>
      </vt:variant>
      <vt:variant>
        <vt:i4>0</vt:i4>
      </vt:variant>
      <vt:variant>
        <vt:i4>5</vt:i4>
      </vt:variant>
      <vt:variant>
        <vt:lpwstr>mailto:mutali@harmattanrenewables.com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6488139</vt:i4>
      </vt:variant>
      <vt:variant>
        <vt:i4>18</vt:i4>
      </vt:variant>
      <vt:variant>
        <vt:i4>0</vt:i4>
      </vt:variant>
      <vt:variant>
        <vt:i4>5</vt:i4>
      </vt:variant>
      <vt:variant>
        <vt:lpwstr>mailto:mutali@harmattanrenewables.com</vt:lpwstr>
      </vt:variant>
      <vt:variant>
        <vt:lpwstr/>
      </vt:variant>
      <vt:variant>
        <vt:i4>6684761</vt:i4>
      </vt:variant>
      <vt:variant>
        <vt:i4>15</vt:i4>
      </vt:variant>
      <vt:variant>
        <vt:i4>0</vt:i4>
      </vt:variant>
      <vt:variant>
        <vt:i4>5</vt:i4>
      </vt:variant>
      <vt:variant>
        <vt:lpwstr>mailto:justin@harmattanrenewables.com</vt:lpwstr>
      </vt:variant>
      <vt:variant>
        <vt:lpwstr/>
      </vt:variant>
      <vt:variant>
        <vt:i4>6488139</vt:i4>
      </vt:variant>
      <vt:variant>
        <vt:i4>12</vt:i4>
      </vt:variant>
      <vt:variant>
        <vt:i4>0</vt:i4>
      </vt:variant>
      <vt:variant>
        <vt:i4>5</vt:i4>
      </vt:variant>
      <vt:variant>
        <vt:lpwstr>mailto:mutali@harmattanrenewables.com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Printed>2022-09-16T02:58:00Z</cp:lastPrinted>
  <dcterms:created xsi:type="dcterms:W3CDTF">2022-11-27T20:01:00Z</dcterms:created>
  <dcterms:modified xsi:type="dcterms:W3CDTF">2022-11-28T04:58:00Z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